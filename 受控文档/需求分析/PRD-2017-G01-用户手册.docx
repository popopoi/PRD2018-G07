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3EF54B" w14:textId="77777777" w:rsidR="00EB2A62" w:rsidRDefault="00F2050D" w:rsidP="00A51AA3">
      <w:pPr>
        <w:jc w:val="center"/>
        <w:rPr>
          <w:b/>
        </w:rPr>
      </w:pPr>
      <w:r>
        <w:rPr>
          <w:b/>
          <w:noProof/>
        </w:rPr>
        <w:drawing>
          <wp:inline distT="0" distB="0" distL="0" distR="0" wp14:anchorId="4E7BA19C" wp14:editId="77F3CA9D">
            <wp:extent cx="1988820" cy="23329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01-LOGO-1.png"/>
                    <pic:cNvPicPr/>
                  </pic:nvPicPr>
                  <pic:blipFill rotWithShape="1">
                    <a:blip r:embed="rId8" cstate="print">
                      <a:extLst>
                        <a:ext uri="{28A0092B-C50C-407E-A947-70E740481C1C}">
                          <a14:useLocalDpi xmlns:a14="http://schemas.microsoft.com/office/drawing/2010/main" val="0"/>
                        </a:ext>
                      </a:extLst>
                    </a:blip>
                    <a:srcRect l="23116" t="25319" r="20106" b="27616"/>
                    <a:stretch/>
                  </pic:blipFill>
                  <pic:spPr bwMode="auto">
                    <a:xfrm>
                      <a:off x="0" y="0"/>
                      <a:ext cx="2021119" cy="2370826"/>
                    </a:xfrm>
                    <a:prstGeom prst="rect">
                      <a:avLst/>
                    </a:prstGeom>
                    <a:ln>
                      <a:noFill/>
                    </a:ln>
                    <a:extLst>
                      <a:ext uri="{53640926-AAD7-44D8-BBD7-CCE9431645EC}">
                        <a14:shadowObscured xmlns:a14="http://schemas.microsoft.com/office/drawing/2010/main"/>
                      </a:ext>
                    </a:extLst>
                  </pic:spPr>
                </pic:pic>
              </a:graphicData>
            </a:graphic>
          </wp:inline>
        </w:drawing>
      </w:r>
    </w:p>
    <w:p w14:paraId="7054FDA2" w14:textId="77777777" w:rsidR="001A3E8F" w:rsidRDefault="001A3E8F" w:rsidP="00A51AA3">
      <w:pPr>
        <w:jc w:val="center"/>
        <w:rPr>
          <w:b/>
        </w:rPr>
      </w:pPr>
    </w:p>
    <w:p w14:paraId="07932352" w14:textId="77777777" w:rsidR="001A3E8F" w:rsidRDefault="001A3E8F" w:rsidP="00A51AA3">
      <w:pPr>
        <w:jc w:val="center"/>
        <w:rPr>
          <w:b/>
        </w:rPr>
      </w:pPr>
    </w:p>
    <w:p w14:paraId="32BEB0D2" w14:textId="77777777" w:rsidR="001A3E8F" w:rsidRDefault="001A3E8F" w:rsidP="00D76606">
      <w:pPr>
        <w:rPr>
          <w:b/>
        </w:rPr>
      </w:pPr>
    </w:p>
    <w:p w14:paraId="58922C53" w14:textId="77777777" w:rsidR="00A51AA3" w:rsidRPr="00A51AA3" w:rsidRDefault="00A51AA3" w:rsidP="00A51AA3">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sidRPr="00A51AA3">
        <w:rPr>
          <w:rFonts w:ascii="Calibri Light" w:hAnsi="Calibri Light" w:cs="Times New Roman" w:hint="eastAsia"/>
          <w:b/>
          <w:spacing w:val="-10"/>
          <w:sz w:val="44"/>
          <w:szCs w:val="56"/>
        </w:rPr>
        <w:t>软件工程系列课程教学辅助网站</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1A3E8F" w14:paraId="5794376E" w14:textId="77777777" w:rsidTr="001A3E8F">
        <w:tc>
          <w:tcPr>
            <w:tcW w:w="2653" w:type="dxa"/>
            <w:vMerge w:val="restart"/>
            <w:shd w:val="clear" w:color="auto" w:fill="auto"/>
          </w:tcPr>
          <w:p w14:paraId="7ABB434A" w14:textId="77777777" w:rsidR="001A3E8F" w:rsidRDefault="001A3E8F" w:rsidP="001A3E8F">
            <w:r>
              <w:rPr>
                <w:rFonts w:hint="eastAsia"/>
              </w:rPr>
              <w:t>文件状态：</w:t>
            </w:r>
          </w:p>
          <w:p w14:paraId="7D117799" w14:textId="4B0A422A" w:rsidR="001A3E8F" w:rsidRDefault="001A3E8F" w:rsidP="001A3E8F">
            <w:r>
              <w:rPr>
                <w:rFonts w:hint="eastAsia"/>
              </w:rPr>
              <w:t xml:space="preserve">　[</w:t>
            </w:r>
            <w:del w:id="0" w:author="吴苏琪" w:date="2018-01-18T00:33:00Z">
              <w:r w:rsidR="001731A6" w:rsidDel="002E2F60">
                <w:rPr>
                  <w:rFonts w:hint="eastAsia"/>
                </w:rPr>
                <w:delText xml:space="preserve"> </w:delText>
              </w:r>
              <w:r w:rsidR="00EF01AC" w:rsidDel="002E2F60">
                <w:rPr>
                  <w:rFonts w:hint="eastAsia"/>
                </w:rPr>
                <w:delText>√</w:delText>
              </w:r>
              <w:r w:rsidR="001731A6" w:rsidDel="002E2F60">
                <w:rPr>
                  <w:rFonts w:hint="eastAsia"/>
                </w:rPr>
                <w:delText xml:space="preserve"> </w:delText>
              </w:r>
            </w:del>
            <w:ins w:id="1" w:author="吴苏琪" w:date="2018-01-18T00:33:00Z">
              <w:r w:rsidR="002E2F60">
                <w:t xml:space="preserve">  </w:t>
              </w:r>
            </w:ins>
            <w:r>
              <w:rPr>
                <w:rFonts w:hint="eastAsia"/>
              </w:rPr>
              <w:t>]草稿</w:t>
            </w:r>
          </w:p>
          <w:p w14:paraId="22262364" w14:textId="63135BFC" w:rsidR="001A3E8F" w:rsidRDefault="001A3E8F" w:rsidP="001A3E8F">
            <w:r>
              <w:rPr>
                <w:rFonts w:hint="eastAsia"/>
              </w:rPr>
              <w:t xml:space="preserve">　[</w:t>
            </w:r>
            <w:del w:id="2" w:author="吴苏琪" w:date="2018-01-18T00:33:00Z">
              <w:r w:rsidR="00EF01AC" w:rsidDel="002E2F60">
                <w:delText xml:space="preserve"> </w:delText>
              </w:r>
            </w:del>
            <w:ins w:id="3" w:author="吴苏琪" w:date="2018-01-18T00:33:00Z">
              <w:r w:rsidR="002E2F60">
                <w:rPr>
                  <w:rFonts w:hint="eastAsia"/>
                </w:rPr>
                <w:t xml:space="preserve"> √ </w:t>
              </w:r>
            </w:ins>
            <w:del w:id="4" w:author="吴苏琪" w:date="2018-01-18T00:33:00Z">
              <w:r w:rsidR="00EF01AC" w:rsidDel="002E2F60">
                <w:delText xml:space="preserve"> </w:delText>
              </w:r>
            </w:del>
            <w:r>
              <w:rPr>
                <w:rFonts w:hint="eastAsia"/>
              </w:rPr>
              <w:t>]正式发布</w:t>
            </w:r>
          </w:p>
          <w:p w14:paraId="2C288214" w14:textId="77777777" w:rsidR="001A3E8F" w:rsidRDefault="001A3E8F" w:rsidP="001A3E8F">
            <w:r>
              <w:rPr>
                <w:rFonts w:hint="eastAsia"/>
              </w:rPr>
              <w:t xml:space="preserve">　[　]正在修改</w:t>
            </w:r>
          </w:p>
        </w:tc>
        <w:tc>
          <w:tcPr>
            <w:tcW w:w="1170" w:type="dxa"/>
            <w:shd w:val="clear" w:color="auto" w:fill="BEBEBE"/>
          </w:tcPr>
          <w:p w14:paraId="29130F6F" w14:textId="77777777" w:rsidR="001A3E8F" w:rsidRPr="00F52AE7" w:rsidRDefault="001A3E8F" w:rsidP="001A3E8F">
            <w:pPr>
              <w:rPr>
                <w:b/>
                <w:szCs w:val="21"/>
              </w:rPr>
            </w:pPr>
            <w:r w:rsidRPr="00F52AE7">
              <w:rPr>
                <w:rFonts w:hint="eastAsia"/>
                <w:b/>
                <w:szCs w:val="21"/>
              </w:rPr>
              <w:t>文件标识：</w:t>
            </w:r>
          </w:p>
        </w:tc>
        <w:tc>
          <w:tcPr>
            <w:tcW w:w="4873" w:type="dxa"/>
          </w:tcPr>
          <w:p w14:paraId="5B43EAD1" w14:textId="01BDF14F" w:rsidR="001A3E8F" w:rsidRPr="00F52AE7" w:rsidRDefault="00630978" w:rsidP="00AC1AB7">
            <w:pPr>
              <w:rPr>
                <w:szCs w:val="21"/>
              </w:rPr>
            </w:pPr>
            <w:r>
              <w:rPr>
                <w:szCs w:val="21"/>
              </w:rPr>
              <w:t>PRD-2017-G01-</w:t>
            </w:r>
            <w:r w:rsidR="00AC1AB7">
              <w:rPr>
                <w:szCs w:val="21"/>
              </w:rPr>
              <w:t>UM</w:t>
            </w:r>
          </w:p>
        </w:tc>
      </w:tr>
      <w:tr w:rsidR="001A3E8F" w14:paraId="1049CE0F" w14:textId="77777777" w:rsidTr="001A3E8F">
        <w:tc>
          <w:tcPr>
            <w:tcW w:w="2653" w:type="dxa"/>
            <w:vMerge/>
            <w:shd w:val="clear" w:color="auto" w:fill="auto"/>
          </w:tcPr>
          <w:p w14:paraId="6C1F5931" w14:textId="77777777" w:rsidR="001A3E8F" w:rsidRDefault="001A3E8F" w:rsidP="001A3E8F"/>
        </w:tc>
        <w:tc>
          <w:tcPr>
            <w:tcW w:w="1170" w:type="dxa"/>
            <w:shd w:val="clear" w:color="auto" w:fill="BEBEBE"/>
          </w:tcPr>
          <w:p w14:paraId="09AD8BAA" w14:textId="77777777" w:rsidR="001A3E8F" w:rsidRPr="00F52AE7" w:rsidRDefault="001A3E8F" w:rsidP="001A3E8F">
            <w:pPr>
              <w:rPr>
                <w:b/>
                <w:szCs w:val="21"/>
              </w:rPr>
            </w:pPr>
            <w:r w:rsidRPr="00F52AE7">
              <w:rPr>
                <w:rFonts w:hint="eastAsia"/>
                <w:b/>
                <w:szCs w:val="21"/>
              </w:rPr>
              <w:t>当前版本：</w:t>
            </w:r>
          </w:p>
        </w:tc>
        <w:tc>
          <w:tcPr>
            <w:tcW w:w="4873" w:type="dxa"/>
          </w:tcPr>
          <w:p w14:paraId="61D3AABC" w14:textId="19099E60" w:rsidR="001A3E8F" w:rsidRPr="00F52AE7" w:rsidRDefault="00D822DC" w:rsidP="001A3E8F">
            <w:pPr>
              <w:rPr>
                <w:szCs w:val="21"/>
              </w:rPr>
            </w:pPr>
            <w:del w:id="5" w:author="吴苏琪" w:date="2018-01-07T02:33:00Z">
              <w:r w:rsidDel="001E38A9">
                <w:rPr>
                  <w:szCs w:val="21"/>
                </w:rPr>
                <w:delText>0.1.0</w:delText>
              </w:r>
            </w:del>
            <w:ins w:id="6" w:author="吴苏琪" w:date="2018-01-07T02:33:00Z">
              <w:r w:rsidR="001E38A9">
                <w:rPr>
                  <w:szCs w:val="21"/>
                </w:rPr>
                <w:t>1.1.</w:t>
              </w:r>
              <w:r w:rsidR="002E2F60">
                <w:rPr>
                  <w:szCs w:val="21"/>
                </w:rPr>
                <w:t>1</w:t>
              </w:r>
            </w:ins>
          </w:p>
        </w:tc>
      </w:tr>
      <w:tr w:rsidR="001A3E8F" w14:paraId="05993E6D" w14:textId="77777777" w:rsidTr="001A3E8F">
        <w:tc>
          <w:tcPr>
            <w:tcW w:w="2653" w:type="dxa"/>
            <w:vMerge/>
            <w:shd w:val="clear" w:color="auto" w:fill="auto"/>
          </w:tcPr>
          <w:p w14:paraId="7A72CE2B" w14:textId="77777777" w:rsidR="001A3E8F" w:rsidRDefault="001A3E8F" w:rsidP="001A3E8F"/>
        </w:tc>
        <w:tc>
          <w:tcPr>
            <w:tcW w:w="1170" w:type="dxa"/>
            <w:shd w:val="clear" w:color="auto" w:fill="BEBEBE"/>
          </w:tcPr>
          <w:p w14:paraId="215C34B8" w14:textId="77777777" w:rsidR="001A3E8F" w:rsidRPr="00F52AE7" w:rsidRDefault="001A3E8F" w:rsidP="001A3E8F">
            <w:pPr>
              <w:rPr>
                <w:b/>
                <w:szCs w:val="21"/>
              </w:rPr>
            </w:pPr>
            <w:r w:rsidRPr="00F52AE7">
              <w:rPr>
                <w:rFonts w:hint="eastAsia"/>
                <w:b/>
                <w:szCs w:val="21"/>
              </w:rPr>
              <w:t>作者：</w:t>
            </w:r>
          </w:p>
        </w:tc>
        <w:tc>
          <w:tcPr>
            <w:tcW w:w="4873" w:type="dxa"/>
          </w:tcPr>
          <w:p w14:paraId="695F3C4D" w14:textId="518B8209" w:rsidR="001A3E8F" w:rsidRPr="00F52AE7" w:rsidRDefault="001A3E8F" w:rsidP="001A3E8F">
            <w:pPr>
              <w:rPr>
                <w:szCs w:val="21"/>
              </w:rPr>
            </w:pPr>
            <w:del w:id="7" w:author="吴苏琪" w:date="2018-01-18T00:33:00Z">
              <w:r w:rsidRPr="00F52AE7" w:rsidDel="002E2F60">
                <w:rPr>
                  <w:rFonts w:hint="eastAsia"/>
                  <w:szCs w:val="21"/>
                </w:rPr>
                <w:delText>胡子</w:delText>
              </w:r>
              <w:r w:rsidRPr="00F52AE7" w:rsidDel="002E2F60">
                <w:rPr>
                  <w:szCs w:val="21"/>
                </w:rPr>
                <w:delText>阳，徐</w:delText>
              </w:r>
              <w:r w:rsidRPr="00F52AE7" w:rsidDel="002E2F60">
                <w:rPr>
                  <w:rFonts w:hint="eastAsia"/>
                  <w:szCs w:val="21"/>
                </w:rPr>
                <w:delText>洁</w:delText>
              </w:r>
              <w:r w:rsidRPr="00F52AE7" w:rsidDel="002E2F60">
                <w:rPr>
                  <w:szCs w:val="21"/>
                </w:rPr>
                <w:delText>岑，何圳</w:delText>
              </w:r>
              <w:r w:rsidRPr="00F52AE7" w:rsidDel="002E2F60">
                <w:rPr>
                  <w:rFonts w:hint="eastAsia"/>
                  <w:szCs w:val="21"/>
                </w:rPr>
                <w:delText>青</w:delText>
              </w:r>
              <w:r w:rsidRPr="00F52AE7" w:rsidDel="002E2F60">
                <w:rPr>
                  <w:szCs w:val="21"/>
                </w:rPr>
                <w:delText>，陈哲凡，</w:delText>
              </w:r>
            </w:del>
            <w:r w:rsidRPr="00F52AE7">
              <w:rPr>
                <w:szCs w:val="21"/>
              </w:rPr>
              <w:t>吴苏</w:t>
            </w:r>
            <w:r w:rsidRPr="00F52AE7">
              <w:rPr>
                <w:rFonts w:hint="eastAsia"/>
                <w:szCs w:val="21"/>
              </w:rPr>
              <w:t>琪</w:t>
            </w:r>
            <w:ins w:id="8" w:author="吴苏琪" w:date="2018-01-18T00:42:00Z">
              <w:r w:rsidR="00AF7DCE">
                <w:rPr>
                  <w:rFonts w:hint="eastAsia"/>
                  <w:szCs w:val="21"/>
                </w:rPr>
                <w:t>，胡子阳</w:t>
              </w:r>
            </w:ins>
            <w:bookmarkStart w:id="9" w:name="_GoBack"/>
            <w:bookmarkEnd w:id="9"/>
          </w:p>
        </w:tc>
      </w:tr>
      <w:tr w:rsidR="001A3E8F" w14:paraId="43251477" w14:textId="77777777" w:rsidTr="001A3E8F">
        <w:tc>
          <w:tcPr>
            <w:tcW w:w="2653" w:type="dxa"/>
            <w:vMerge/>
            <w:shd w:val="clear" w:color="auto" w:fill="auto"/>
          </w:tcPr>
          <w:p w14:paraId="62FC9704" w14:textId="77777777" w:rsidR="001A3E8F" w:rsidRDefault="001A3E8F" w:rsidP="001A3E8F"/>
        </w:tc>
        <w:tc>
          <w:tcPr>
            <w:tcW w:w="1170" w:type="dxa"/>
            <w:shd w:val="clear" w:color="auto" w:fill="BEBEBE"/>
          </w:tcPr>
          <w:p w14:paraId="0F3A4FDE" w14:textId="77777777" w:rsidR="001A3E8F" w:rsidRPr="00F52AE7" w:rsidRDefault="001A3E8F" w:rsidP="001A3E8F">
            <w:pPr>
              <w:rPr>
                <w:b/>
                <w:szCs w:val="21"/>
              </w:rPr>
            </w:pPr>
            <w:r w:rsidRPr="00F52AE7">
              <w:rPr>
                <w:rFonts w:hint="eastAsia"/>
                <w:b/>
                <w:szCs w:val="21"/>
              </w:rPr>
              <w:t>完成日期：</w:t>
            </w:r>
          </w:p>
        </w:tc>
        <w:tc>
          <w:tcPr>
            <w:tcW w:w="4873" w:type="dxa"/>
          </w:tcPr>
          <w:p w14:paraId="4B16C234" w14:textId="3494E98D" w:rsidR="001A3E8F" w:rsidRPr="00F52AE7" w:rsidRDefault="00C9565C" w:rsidP="002E2F60">
            <w:pPr>
              <w:rPr>
                <w:szCs w:val="21"/>
              </w:rPr>
              <w:pPrChange w:id="10" w:author="吴苏琪" w:date="2018-01-18T00:33:00Z">
                <w:pPr>
                  <w:framePr w:hSpace="180" w:wrap="around" w:vAnchor="text" w:hAnchor="margin" w:y="6052"/>
                </w:pPr>
              </w:pPrChange>
            </w:pPr>
            <w:r>
              <w:rPr>
                <w:rFonts w:hint="eastAsia"/>
                <w:szCs w:val="21"/>
              </w:rPr>
              <w:t>201</w:t>
            </w:r>
            <w:ins w:id="11" w:author="吴苏琪" w:date="2018-01-18T00:33:00Z">
              <w:r w:rsidR="002E2F60">
                <w:rPr>
                  <w:szCs w:val="21"/>
                </w:rPr>
                <w:t>8</w:t>
              </w:r>
            </w:ins>
            <w:del w:id="12" w:author="吴苏琪" w:date="2018-01-18T00:33:00Z">
              <w:r w:rsidDel="002E2F60">
                <w:rPr>
                  <w:rFonts w:hint="eastAsia"/>
                  <w:szCs w:val="21"/>
                </w:rPr>
                <w:delText>7</w:delText>
              </w:r>
            </w:del>
            <w:r>
              <w:rPr>
                <w:rFonts w:hint="eastAsia"/>
                <w:szCs w:val="21"/>
              </w:rPr>
              <w:t>-</w:t>
            </w:r>
            <w:del w:id="13" w:author="吴苏琪" w:date="2018-01-18T00:33:00Z">
              <w:r w:rsidDel="002E2F60">
                <w:rPr>
                  <w:rFonts w:hint="eastAsia"/>
                  <w:szCs w:val="21"/>
                </w:rPr>
                <w:delText>12-16</w:delText>
              </w:r>
            </w:del>
            <w:ins w:id="14" w:author="吴苏琪" w:date="2018-01-18T00:33:00Z">
              <w:r w:rsidR="002E2F60">
                <w:rPr>
                  <w:szCs w:val="21"/>
                </w:rPr>
                <w:t>1</w:t>
              </w:r>
              <w:r w:rsidR="002E2F60">
                <w:rPr>
                  <w:rFonts w:hint="eastAsia"/>
                  <w:szCs w:val="21"/>
                </w:rPr>
                <w:t>-</w:t>
              </w:r>
              <w:r w:rsidR="002E2F60">
                <w:rPr>
                  <w:szCs w:val="21"/>
                </w:rPr>
                <w:t>18</w:t>
              </w:r>
            </w:ins>
          </w:p>
        </w:tc>
      </w:tr>
    </w:tbl>
    <w:p w14:paraId="008EEF54" w14:textId="7BCF19C4" w:rsidR="00164536" w:rsidRDefault="009E22A7"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用户</w:t>
      </w:r>
      <w:r>
        <w:rPr>
          <w:rFonts w:ascii="Calibri Light" w:hAnsi="Calibri Light" w:cs="Times New Roman"/>
          <w:b/>
          <w:spacing w:val="15"/>
          <w:sz w:val="32"/>
          <w:szCs w:val="56"/>
        </w:rPr>
        <w:t>手</w:t>
      </w:r>
      <w:r>
        <w:rPr>
          <w:rFonts w:ascii="Calibri Light" w:hAnsi="Calibri Light" w:cs="Times New Roman" w:hint="eastAsia"/>
          <w:b/>
          <w:spacing w:val="15"/>
          <w:sz w:val="32"/>
          <w:szCs w:val="56"/>
        </w:rPr>
        <w:t>册</w:t>
      </w:r>
    </w:p>
    <w:p w14:paraId="068011AE" w14:textId="2FF93B3C" w:rsidR="00164536" w:rsidRPr="007359D4" w:rsidRDefault="0058000C" w:rsidP="00164536">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User Manual</w:t>
      </w:r>
    </w:p>
    <w:p w14:paraId="7A330179"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11CC6C50"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6A63FC1F"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18CC20E8"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6A17307B" w14:textId="77777777" w:rsidR="00021BB3" w:rsidRPr="00021BB3" w:rsidRDefault="00021BB3" w:rsidP="00021BB3">
      <w:pPr>
        <w:keepNext/>
        <w:keepLines/>
        <w:spacing w:before="340" w:after="330" w:line="578" w:lineRule="auto"/>
        <w:jc w:val="center"/>
        <w:outlineLvl w:val="0"/>
        <w:rPr>
          <w:rFonts w:ascii="Times New Roman" w:hAnsi="Times New Roman" w:cs="Times New Roman"/>
          <w:b/>
          <w:bCs/>
          <w:kern w:val="44"/>
          <w:sz w:val="44"/>
          <w:szCs w:val="44"/>
        </w:rPr>
      </w:pPr>
      <w:bookmarkStart w:id="15" w:name="_Toc446076693"/>
      <w:bookmarkStart w:id="16" w:name="_Toc447553497"/>
      <w:bookmarkStart w:id="17" w:name="_Toc27132"/>
      <w:bookmarkStart w:id="18" w:name="_Toc12861"/>
      <w:bookmarkStart w:id="19" w:name="_Toc60"/>
      <w:bookmarkStart w:id="20" w:name="_Toc466020645"/>
      <w:bookmarkStart w:id="21" w:name="_Toc466742046"/>
      <w:bookmarkStart w:id="22" w:name="_Toc495739754"/>
      <w:bookmarkStart w:id="23" w:name="_Toc503060496"/>
      <w:r w:rsidRPr="00021BB3">
        <w:rPr>
          <w:rFonts w:ascii="Times New Roman" w:hAnsi="Times New Roman" w:cs="Times New Roman" w:hint="eastAsia"/>
          <w:b/>
          <w:bCs/>
          <w:kern w:val="44"/>
          <w:sz w:val="44"/>
          <w:szCs w:val="44"/>
        </w:rPr>
        <w:lastRenderedPageBreak/>
        <w:t>版</w:t>
      </w:r>
      <w:r w:rsidRPr="00021BB3">
        <w:rPr>
          <w:rFonts w:ascii="Times New Roman" w:hAnsi="Times New Roman" w:cs="Times New Roman" w:hint="eastAsia"/>
          <w:b/>
          <w:bCs/>
          <w:kern w:val="44"/>
          <w:sz w:val="44"/>
          <w:szCs w:val="44"/>
        </w:rPr>
        <w:t xml:space="preserve"> </w:t>
      </w:r>
      <w:r w:rsidRPr="00021BB3">
        <w:rPr>
          <w:rFonts w:ascii="Times New Roman" w:hAnsi="Times New Roman" w:cs="Times New Roman" w:hint="eastAsia"/>
          <w:b/>
          <w:bCs/>
          <w:kern w:val="44"/>
          <w:sz w:val="44"/>
          <w:szCs w:val="44"/>
        </w:rPr>
        <w:t>本</w:t>
      </w:r>
      <w:r w:rsidRPr="00021BB3">
        <w:rPr>
          <w:rFonts w:ascii="Times New Roman" w:hAnsi="Times New Roman" w:cs="Times New Roman" w:hint="eastAsia"/>
          <w:b/>
          <w:bCs/>
          <w:kern w:val="44"/>
          <w:sz w:val="44"/>
          <w:szCs w:val="44"/>
        </w:rPr>
        <w:t xml:space="preserve"> </w:t>
      </w:r>
      <w:r w:rsidRPr="00021BB3">
        <w:rPr>
          <w:rFonts w:ascii="Times New Roman" w:hAnsi="Times New Roman" w:cs="Times New Roman" w:hint="eastAsia"/>
          <w:b/>
          <w:bCs/>
          <w:kern w:val="44"/>
          <w:sz w:val="44"/>
          <w:szCs w:val="44"/>
        </w:rPr>
        <w:t>历</w:t>
      </w:r>
      <w:r w:rsidRPr="00021BB3">
        <w:rPr>
          <w:rFonts w:ascii="Times New Roman" w:hAnsi="Times New Roman" w:cs="Times New Roman" w:hint="eastAsia"/>
          <w:b/>
          <w:bCs/>
          <w:kern w:val="44"/>
          <w:sz w:val="44"/>
          <w:szCs w:val="44"/>
        </w:rPr>
        <w:t xml:space="preserve"> </w:t>
      </w:r>
      <w:r w:rsidRPr="00021BB3">
        <w:rPr>
          <w:rFonts w:ascii="Times New Roman" w:hAnsi="Times New Roman" w:cs="Times New Roman" w:hint="eastAsia"/>
          <w:b/>
          <w:bCs/>
          <w:kern w:val="44"/>
          <w:sz w:val="44"/>
          <w:szCs w:val="44"/>
        </w:rPr>
        <w:t>史</w:t>
      </w:r>
      <w:bookmarkEnd w:id="15"/>
      <w:bookmarkEnd w:id="16"/>
      <w:bookmarkEnd w:id="17"/>
      <w:bookmarkEnd w:id="18"/>
      <w:bookmarkEnd w:id="19"/>
      <w:bookmarkEnd w:id="20"/>
      <w:bookmarkEnd w:id="21"/>
      <w:bookmarkEnd w:id="22"/>
      <w:bookmarkEnd w:id="23"/>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021BB3" w14:paraId="63EBAD29" w14:textId="77777777" w:rsidTr="00777E8E">
        <w:trPr>
          <w:trHeight w:val="300"/>
        </w:trPr>
        <w:tc>
          <w:tcPr>
            <w:tcW w:w="1269" w:type="dxa"/>
            <w:shd w:val="clear" w:color="auto" w:fill="BDD6EE" w:themeFill="accent1" w:themeFillTint="66"/>
          </w:tcPr>
          <w:p w14:paraId="16ABD479" w14:textId="77777777" w:rsidR="00021BB3" w:rsidRPr="00F52AE7" w:rsidRDefault="00021BB3" w:rsidP="00EB2A62">
            <w:pPr>
              <w:jc w:val="center"/>
              <w:rPr>
                <w:b/>
                <w:szCs w:val="21"/>
              </w:rPr>
            </w:pPr>
            <w:r w:rsidRPr="00F52AE7">
              <w:rPr>
                <w:rFonts w:hint="eastAsia"/>
                <w:b/>
                <w:szCs w:val="21"/>
              </w:rPr>
              <w:t>版本</w:t>
            </w:r>
          </w:p>
        </w:tc>
        <w:tc>
          <w:tcPr>
            <w:tcW w:w="1704" w:type="dxa"/>
            <w:shd w:val="clear" w:color="auto" w:fill="BDD6EE" w:themeFill="accent1" w:themeFillTint="66"/>
          </w:tcPr>
          <w:p w14:paraId="5902EE1D" w14:textId="77777777" w:rsidR="00021BB3" w:rsidRPr="00F52AE7" w:rsidRDefault="00021BB3" w:rsidP="00EB2A62">
            <w:pPr>
              <w:jc w:val="center"/>
              <w:rPr>
                <w:b/>
                <w:szCs w:val="21"/>
              </w:rPr>
            </w:pPr>
            <w:r w:rsidRPr="00F52AE7">
              <w:rPr>
                <w:rFonts w:hint="eastAsia"/>
                <w:b/>
                <w:szCs w:val="21"/>
              </w:rPr>
              <w:t>作者</w:t>
            </w:r>
          </w:p>
        </w:tc>
        <w:tc>
          <w:tcPr>
            <w:tcW w:w="1930" w:type="dxa"/>
            <w:shd w:val="clear" w:color="auto" w:fill="BDD6EE" w:themeFill="accent1" w:themeFillTint="66"/>
          </w:tcPr>
          <w:p w14:paraId="6075A54D" w14:textId="77777777" w:rsidR="00021BB3" w:rsidRPr="00F52AE7" w:rsidRDefault="003F3569" w:rsidP="00EB2A62">
            <w:pPr>
              <w:jc w:val="center"/>
              <w:rPr>
                <w:b/>
                <w:szCs w:val="21"/>
              </w:rPr>
            </w:pPr>
            <w:r w:rsidRPr="00F52AE7">
              <w:rPr>
                <w:rFonts w:hint="eastAsia"/>
                <w:b/>
                <w:szCs w:val="21"/>
              </w:rPr>
              <w:t>协助</w:t>
            </w:r>
            <w:r w:rsidR="00021BB3" w:rsidRPr="00F52AE7">
              <w:rPr>
                <w:rFonts w:hint="eastAsia"/>
                <w:b/>
                <w:szCs w:val="21"/>
              </w:rPr>
              <w:t>者</w:t>
            </w:r>
          </w:p>
        </w:tc>
        <w:tc>
          <w:tcPr>
            <w:tcW w:w="1671" w:type="dxa"/>
            <w:shd w:val="clear" w:color="auto" w:fill="BDD6EE" w:themeFill="accent1" w:themeFillTint="66"/>
          </w:tcPr>
          <w:p w14:paraId="1C5361DA" w14:textId="77777777" w:rsidR="00021BB3" w:rsidRPr="00F52AE7" w:rsidRDefault="00021BB3" w:rsidP="00EB2A62">
            <w:pPr>
              <w:jc w:val="center"/>
              <w:rPr>
                <w:b/>
                <w:szCs w:val="21"/>
              </w:rPr>
            </w:pPr>
            <w:r w:rsidRPr="00F52AE7">
              <w:rPr>
                <w:rFonts w:hint="eastAsia"/>
                <w:b/>
                <w:szCs w:val="21"/>
              </w:rPr>
              <w:t>起止日期</w:t>
            </w:r>
          </w:p>
        </w:tc>
        <w:tc>
          <w:tcPr>
            <w:tcW w:w="1672" w:type="dxa"/>
            <w:shd w:val="clear" w:color="auto" w:fill="BDD6EE" w:themeFill="accent1" w:themeFillTint="66"/>
          </w:tcPr>
          <w:p w14:paraId="45DDAABB" w14:textId="77777777" w:rsidR="00021BB3" w:rsidRPr="00F52AE7" w:rsidRDefault="00021BB3" w:rsidP="00EB2A62">
            <w:pPr>
              <w:jc w:val="center"/>
              <w:rPr>
                <w:b/>
                <w:szCs w:val="21"/>
              </w:rPr>
            </w:pPr>
            <w:r w:rsidRPr="00F52AE7">
              <w:rPr>
                <w:rFonts w:hint="eastAsia"/>
                <w:b/>
                <w:szCs w:val="21"/>
              </w:rPr>
              <w:t>备注</w:t>
            </w:r>
          </w:p>
        </w:tc>
      </w:tr>
      <w:tr w:rsidR="00021BB3" w14:paraId="4979ABEE" w14:textId="77777777" w:rsidTr="00021BB3">
        <w:trPr>
          <w:trHeight w:val="90"/>
        </w:trPr>
        <w:tc>
          <w:tcPr>
            <w:tcW w:w="1269" w:type="dxa"/>
          </w:tcPr>
          <w:p w14:paraId="635EE6F1" w14:textId="77777777" w:rsidR="00021BB3" w:rsidRPr="00F52AE7" w:rsidRDefault="00021BB3" w:rsidP="00EB2A62">
            <w:pPr>
              <w:rPr>
                <w:szCs w:val="21"/>
              </w:rPr>
            </w:pPr>
            <w:r w:rsidRPr="00F52AE7">
              <w:rPr>
                <w:rFonts w:hint="eastAsia"/>
                <w:szCs w:val="21"/>
              </w:rPr>
              <w:t>0.</w:t>
            </w:r>
            <w:r w:rsidR="003B54DA" w:rsidRPr="00F52AE7">
              <w:rPr>
                <w:szCs w:val="21"/>
              </w:rPr>
              <w:t>1</w:t>
            </w:r>
            <w:r w:rsidRPr="00F52AE7">
              <w:rPr>
                <w:szCs w:val="21"/>
              </w:rPr>
              <w:t>.</w:t>
            </w:r>
            <w:r w:rsidR="003B54DA" w:rsidRPr="00F52AE7">
              <w:rPr>
                <w:szCs w:val="21"/>
              </w:rPr>
              <w:t>0</w:t>
            </w:r>
          </w:p>
        </w:tc>
        <w:tc>
          <w:tcPr>
            <w:tcW w:w="1704" w:type="dxa"/>
          </w:tcPr>
          <w:p w14:paraId="4ACE9EB7" w14:textId="77777777" w:rsidR="00021BB3" w:rsidRPr="00F52AE7" w:rsidRDefault="00021BB3" w:rsidP="003B54DA">
            <w:pPr>
              <w:rPr>
                <w:szCs w:val="21"/>
              </w:rPr>
            </w:pPr>
            <w:r w:rsidRPr="00F52AE7">
              <w:rPr>
                <w:rFonts w:hint="eastAsia"/>
                <w:szCs w:val="21"/>
              </w:rPr>
              <w:t>胡子</w:t>
            </w:r>
            <w:r w:rsidR="003B54DA" w:rsidRPr="00F52AE7">
              <w:rPr>
                <w:szCs w:val="21"/>
              </w:rPr>
              <w:t>阳</w:t>
            </w:r>
          </w:p>
        </w:tc>
        <w:tc>
          <w:tcPr>
            <w:tcW w:w="1930" w:type="dxa"/>
          </w:tcPr>
          <w:p w14:paraId="73ABB349" w14:textId="7B2DC0F0" w:rsidR="00021BB3" w:rsidRPr="00F52AE7" w:rsidRDefault="00021BB3" w:rsidP="00EB2A62">
            <w:pPr>
              <w:rPr>
                <w:szCs w:val="21"/>
              </w:rPr>
            </w:pPr>
          </w:p>
        </w:tc>
        <w:tc>
          <w:tcPr>
            <w:tcW w:w="1671" w:type="dxa"/>
          </w:tcPr>
          <w:p w14:paraId="1D09EB70" w14:textId="6D7E9C59" w:rsidR="00021BB3" w:rsidRPr="00F52AE7" w:rsidRDefault="00C9565C" w:rsidP="00EB2A62">
            <w:pPr>
              <w:rPr>
                <w:szCs w:val="21"/>
              </w:rPr>
            </w:pPr>
            <w:r>
              <w:rPr>
                <w:rFonts w:hint="eastAsia"/>
                <w:szCs w:val="21"/>
              </w:rPr>
              <w:t>2017/12</w:t>
            </w:r>
            <w:r w:rsidR="00021BB3" w:rsidRPr="00F52AE7">
              <w:rPr>
                <w:rFonts w:hint="eastAsia"/>
                <w:szCs w:val="21"/>
              </w:rPr>
              <w:t>/</w:t>
            </w:r>
            <w:r w:rsidR="00021BB3" w:rsidRPr="00F52AE7">
              <w:rPr>
                <w:szCs w:val="21"/>
              </w:rPr>
              <w:t>1</w:t>
            </w:r>
            <w:r>
              <w:rPr>
                <w:rFonts w:hint="eastAsia"/>
                <w:szCs w:val="21"/>
              </w:rPr>
              <w:t>6-2017/12</w:t>
            </w:r>
            <w:r w:rsidR="00021BB3" w:rsidRPr="00F52AE7">
              <w:rPr>
                <w:rFonts w:hint="eastAsia"/>
                <w:szCs w:val="21"/>
              </w:rPr>
              <w:t>/</w:t>
            </w:r>
            <w:r w:rsidR="00021BB3" w:rsidRPr="00F52AE7">
              <w:rPr>
                <w:szCs w:val="21"/>
              </w:rPr>
              <w:t>1</w:t>
            </w:r>
            <w:r>
              <w:rPr>
                <w:rFonts w:hint="eastAsia"/>
                <w:szCs w:val="21"/>
              </w:rPr>
              <w:t>6</w:t>
            </w:r>
          </w:p>
        </w:tc>
        <w:tc>
          <w:tcPr>
            <w:tcW w:w="1672" w:type="dxa"/>
          </w:tcPr>
          <w:p w14:paraId="2099DB2A" w14:textId="77777777" w:rsidR="00021BB3" w:rsidRPr="00F52AE7" w:rsidRDefault="00021BB3" w:rsidP="00EB2A62">
            <w:pPr>
              <w:rPr>
                <w:szCs w:val="21"/>
              </w:rPr>
            </w:pPr>
            <w:r w:rsidRPr="00F52AE7">
              <w:rPr>
                <w:rFonts w:hint="eastAsia"/>
                <w:szCs w:val="21"/>
              </w:rPr>
              <w:t>起草</w:t>
            </w:r>
          </w:p>
        </w:tc>
      </w:tr>
      <w:tr w:rsidR="009760A3" w14:paraId="377BF2D8" w14:textId="77777777" w:rsidTr="00021BB3">
        <w:trPr>
          <w:trHeight w:val="90"/>
          <w:ins w:id="24" w:author="HerculesHu" w:date="2017-12-23T23:52:00Z"/>
        </w:trPr>
        <w:tc>
          <w:tcPr>
            <w:tcW w:w="1269" w:type="dxa"/>
          </w:tcPr>
          <w:p w14:paraId="1DBD08F7" w14:textId="4A708392" w:rsidR="009760A3" w:rsidRPr="00F52AE7" w:rsidRDefault="009760A3" w:rsidP="00EB2A62">
            <w:pPr>
              <w:rPr>
                <w:ins w:id="25" w:author="HerculesHu" w:date="2017-12-23T23:52:00Z"/>
                <w:szCs w:val="21"/>
              </w:rPr>
            </w:pPr>
            <w:ins w:id="26" w:author="HerculesHu" w:date="2017-12-23T23:52:00Z">
              <w:r>
                <w:rPr>
                  <w:rFonts w:hint="eastAsia"/>
                  <w:szCs w:val="21"/>
                </w:rPr>
                <w:t>1.0.0</w:t>
              </w:r>
            </w:ins>
          </w:p>
        </w:tc>
        <w:tc>
          <w:tcPr>
            <w:tcW w:w="1704" w:type="dxa"/>
          </w:tcPr>
          <w:p w14:paraId="780DA126" w14:textId="2C293D56" w:rsidR="009760A3" w:rsidRPr="00F52AE7" w:rsidRDefault="009760A3" w:rsidP="003B54DA">
            <w:pPr>
              <w:rPr>
                <w:ins w:id="27" w:author="HerculesHu" w:date="2017-12-23T23:52:00Z"/>
                <w:szCs w:val="21"/>
              </w:rPr>
            </w:pPr>
            <w:ins w:id="28" w:author="HerculesHu" w:date="2017-12-23T23:53:00Z">
              <w:r>
                <w:rPr>
                  <w:rFonts w:hint="eastAsia"/>
                  <w:szCs w:val="21"/>
                </w:rPr>
                <w:t>胡子</w:t>
              </w:r>
              <w:r>
                <w:rPr>
                  <w:szCs w:val="21"/>
                </w:rPr>
                <w:t>阳</w:t>
              </w:r>
            </w:ins>
          </w:p>
        </w:tc>
        <w:tc>
          <w:tcPr>
            <w:tcW w:w="1930" w:type="dxa"/>
          </w:tcPr>
          <w:p w14:paraId="3DEC148F" w14:textId="77777777" w:rsidR="009760A3" w:rsidRPr="00F52AE7" w:rsidRDefault="009760A3" w:rsidP="00EB2A62">
            <w:pPr>
              <w:rPr>
                <w:ins w:id="29" w:author="HerculesHu" w:date="2017-12-23T23:52:00Z"/>
                <w:szCs w:val="21"/>
              </w:rPr>
            </w:pPr>
          </w:p>
        </w:tc>
        <w:tc>
          <w:tcPr>
            <w:tcW w:w="1671" w:type="dxa"/>
          </w:tcPr>
          <w:p w14:paraId="24DD7F34" w14:textId="0A9EE7B4" w:rsidR="009760A3" w:rsidRDefault="009760A3" w:rsidP="00EB2A62">
            <w:pPr>
              <w:rPr>
                <w:ins w:id="30" w:author="HerculesHu" w:date="2017-12-23T23:52:00Z"/>
                <w:szCs w:val="21"/>
              </w:rPr>
            </w:pPr>
            <w:ins w:id="31" w:author="HerculesHu" w:date="2017-12-23T23:53:00Z">
              <w:r>
                <w:rPr>
                  <w:rFonts w:hint="eastAsia"/>
                  <w:szCs w:val="21"/>
                </w:rPr>
                <w:t>2017/12</w:t>
              </w:r>
              <w:r w:rsidRPr="00F52AE7">
                <w:rPr>
                  <w:rFonts w:hint="eastAsia"/>
                  <w:szCs w:val="21"/>
                </w:rPr>
                <w:t>/</w:t>
              </w:r>
              <w:r>
                <w:rPr>
                  <w:szCs w:val="21"/>
                </w:rPr>
                <w:t>23-</w:t>
              </w:r>
              <w:r>
                <w:rPr>
                  <w:rFonts w:hint="eastAsia"/>
                  <w:szCs w:val="21"/>
                </w:rPr>
                <w:t>2017/12</w:t>
              </w:r>
              <w:r w:rsidRPr="00F52AE7">
                <w:rPr>
                  <w:rFonts w:hint="eastAsia"/>
                  <w:szCs w:val="21"/>
                </w:rPr>
                <w:t>/</w:t>
              </w:r>
              <w:r>
                <w:rPr>
                  <w:szCs w:val="21"/>
                </w:rPr>
                <w:t>23</w:t>
              </w:r>
            </w:ins>
          </w:p>
        </w:tc>
        <w:tc>
          <w:tcPr>
            <w:tcW w:w="1672" w:type="dxa"/>
          </w:tcPr>
          <w:p w14:paraId="6065ABC8" w14:textId="104037D5" w:rsidR="009760A3" w:rsidRPr="00F52AE7" w:rsidRDefault="009760A3" w:rsidP="00EB2A62">
            <w:pPr>
              <w:rPr>
                <w:ins w:id="32" w:author="HerculesHu" w:date="2017-12-23T23:52:00Z"/>
                <w:szCs w:val="21"/>
              </w:rPr>
            </w:pPr>
            <w:ins w:id="33" w:author="HerculesHu" w:date="2017-12-23T23:53:00Z">
              <w:r>
                <w:rPr>
                  <w:rFonts w:hint="eastAsia"/>
                  <w:szCs w:val="21"/>
                </w:rPr>
                <w:t>增加</w:t>
              </w:r>
              <w:r>
                <w:rPr>
                  <w:szCs w:val="21"/>
                </w:rPr>
                <w:t>了手机版</w:t>
              </w:r>
            </w:ins>
          </w:p>
        </w:tc>
      </w:tr>
      <w:tr w:rsidR="008E07AA" w14:paraId="6A56008E" w14:textId="77777777" w:rsidTr="00021BB3">
        <w:trPr>
          <w:trHeight w:val="90"/>
          <w:ins w:id="34" w:author="吴苏琪" w:date="2018-01-07T02:25:00Z"/>
        </w:trPr>
        <w:tc>
          <w:tcPr>
            <w:tcW w:w="1269" w:type="dxa"/>
          </w:tcPr>
          <w:p w14:paraId="6F1B92D4" w14:textId="6D31E091" w:rsidR="008E07AA" w:rsidRDefault="008E07AA" w:rsidP="00EB2A62">
            <w:pPr>
              <w:rPr>
                <w:ins w:id="35" w:author="吴苏琪" w:date="2018-01-07T02:25:00Z"/>
                <w:szCs w:val="21"/>
              </w:rPr>
            </w:pPr>
            <w:ins w:id="36" w:author="吴苏琪" w:date="2018-01-07T02:25:00Z">
              <w:r>
                <w:rPr>
                  <w:rFonts w:hint="eastAsia"/>
                  <w:szCs w:val="21"/>
                </w:rPr>
                <w:t>1.1.0</w:t>
              </w:r>
            </w:ins>
          </w:p>
        </w:tc>
        <w:tc>
          <w:tcPr>
            <w:tcW w:w="1704" w:type="dxa"/>
          </w:tcPr>
          <w:p w14:paraId="0FDCC15C" w14:textId="711CE40E" w:rsidR="008E07AA" w:rsidRDefault="008E07AA" w:rsidP="003B54DA">
            <w:pPr>
              <w:rPr>
                <w:ins w:id="37" w:author="吴苏琪" w:date="2018-01-07T02:25:00Z"/>
                <w:szCs w:val="21"/>
              </w:rPr>
            </w:pPr>
            <w:ins w:id="38" w:author="吴苏琪" w:date="2018-01-07T02:25:00Z">
              <w:r>
                <w:rPr>
                  <w:rFonts w:hint="eastAsia"/>
                  <w:szCs w:val="21"/>
                </w:rPr>
                <w:t>吴苏琪</w:t>
              </w:r>
            </w:ins>
          </w:p>
        </w:tc>
        <w:tc>
          <w:tcPr>
            <w:tcW w:w="1930" w:type="dxa"/>
          </w:tcPr>
          <w:p w14:paraId="22F2A118" w14:textId="77777777" w:rsidR="008E07AA" w:rsidRPr="00F52AE7" w:rsidRDefault="008E07AA" w:rsidP="00EB2A62">
            <w:pPr>
              <w:rPr>
                <w:ins w:id="39" w:author="吴苏琪" w:date="2018-01-07T02:25:00Z"/>
                <w:szCs w:val="21"/>
              </w:rPr>
            </w:pPr>
          </w:p>
        </w:tc>
        <w:tc>
          <w:tcPr>
            <w:tcW w:w="1671" w:type="dxa"/>
          </w:tcPr>
          <w:p w14:paraId="511AD1CF" w14:textId="316977F9" w:rsidR="008E07AA" w:rsidRDefault="002E2F60" w:rsidP="00EB2A62">
            <w:pPr>
              <w:rPr>
                <w:ins w:id="40" w:author="吴苏琪" w:date="2018-01-07T02:25:00Z"/>
                <w:szCs w:val="21"/>
              </w:rPr>
            </w:pPr>
            <w:ins w:id="41" w:author="吴苏琪" w:date="2018-01-07T02:25:00Z">
              <w:r>
                <w:rPr>
                  <w:rFonts w:hint="eastAsia"/>
                  <w:szCs w:val="21"/>
                </w:rPr>
                <w:t>2018/1/7-2018</w:t>
              </w:r>
              <w:r w:rsidR="008E07AA">
                <w:rPr>
                  <w:rFonts w:hint="eastAsia"/>
                  <w:szCs w:val="21"/>
                </w:rPr>
                <w:t>/1/7</w:t>
              </w:r>
            </w:ins>
          </w:p>
        </w:tc>
        <w:tc>
          <w:tcPr>
            <w:tcW w:w="1672" w:type="dxa"/>
          </w:tcPr>
          <w:p w14:paraId="019E4238" w14:textId="0F9FA30E" w:rsidR="008E07AA" w:rsidRDefault="001E38A9" w:rsidP="008E07AA">
            <w:pPr>
              <w:rPr>
                <w:ins w:id="42" w:author="吴苏琪" w:date="2018-01-07T02:26:00Z"/>
                <w:szCs w:val="21"/>
              </w:rPr>
            </w:pPr>
            <w:ins w:id="43" w:author="吴苏琪" w:date="2018-01-07T02:33:00Z">
              <w:r w:rsidRPr="00067418">
                <w:rPr>
                  <w:rFonts w:hint="eastAsia"/>
                  <w:szCs w:val="21"/>
                  <w:highlight w:val="yellow"/>
                  <w:rPrChange w:id="44" w:author="吴苏琪" w:date="2018-01-07T03:00:00Z">
                    <w:rPr>
                      <w:rFonts w:hint="eastAsia"/>
                      <w:szCs w:val="21"/>
                    </w:rPr>
                  </w:rPrChange>
                </w:rPr>
                <w:t>根据</w:t>
              </w:r>
            </w:ins>
            <w:ins w:id="45" w:author="吴苏琪" w:date="2018-01-07T02:26:00Z">
              <w:r w:rsidR="008E07AA" w:rsidRPr="00067418">
                <w:rPr>
                  <w:rFonts w:hint="eastAsia"/>
                  <w:szCs w:val="21"/>
                  <w:highlight w:val="yellow"/>
                  <w:rPrChange w:id="46" w:author="吴苏琪" w:date="2018-01-07T03:00:00Z">
                    <w:rPr>
                      <w:rFonts w:hint="eastAsia"/>
                      <w:szCs w:val="21"/>
                    </w:rPr>
                  </w:rPrChange>
                </w:rPr>
                <w:t>需求变更</w:t>
              </w:r>
            </w:ins>
            <w:ins w:id="47" w:author="吴苏琪" w:date="2018-01-07T02:33:00Z">
              <w:r w:rsidRPr="00067418">
                <w:rPr>
                  <w:rFonts w:hint="eastAsia"/>
                  <w:szCs w:val="21"/>
                  <w:highlight w:val="yellow"/>
                  <w:rPrChange w:id="48" w:author="吴苏琪" w:date="2018-01-07T03:00:00Z">
                    <w:rPr>
                      <w:rFonts w:hint="eastAsia"/>
                      <w:szCs w:val="21"/>
                    </w:rPr>
                  </w:rPrChange>
                </w:rPr>
                <w:t>修改用户手册相关部分</w:t>
              </w:r>
            </w:ins>
            <w:ins w:id="49" w:author="吴苏琪" w:date="2018-01-07T02:34:00Z">
              <w:r w:rsidRPr="00067418">
                <w:rPr>
                  <w:rFonts w:hint="eastAsia"/>
                  <w:szCs w:val="21"/>
                  <w:highlight w:val="yellow"/>
                  <w:rPrChange w:id="50" w:author="吴苏琪" w:date="2018-01-07T03:00:00Z">
                    <w:rPr>
                      <w:rFonts w:hint="eastAsia"/>
                      <w:szCs w:val="21"/>
                    </w:rPr>
                  </w:rPrChange>
                </w:rPr>
                <w:t>以及完善其他部分</w:t>
              </w:r>
            </w:ins>
            <w:ins w:id="51" w:author="吴苏琪" w:date="2018-01-07T02:26:00Z">
              <w:r w:rsidR="008E07AA" w:rsidRPr="00067418">
                <w:rPr>
                  <w:rFonts w:hint="eastAsia"/>
                  <w:szCs w:val="21"/>
                  <w:highlight w:val="yellow"/>
                  <w:rPrChange w:id="52" w:author="吴苏琪" w:date="2018-01-07T03:00:00Z">
                    <w:rPr>
                      <w:rFonts w:hint="eastAsia"/>
                      <w:szCs w:val="21"/>
                    </w:rPr>
                  </w:rPrChange>
                </w:rPr>
                <w:t>：</w:t>
              </w:r>
            </w:ins>
          </w:p>
          <w:p w14:paraId="18790046" w14:textId="6933C1CA" w:rsidR="008E07AA" w:rsidRPr="008E07AA" w:rsidRDefault="008E07AA" w:rsidP="008E07AA">
            <w:pPr>
              <w:rPr>
                <w:ins w:id="53" w:author="吴苏琪" w:date="2018-01-07T02:26:00Z"/>
                <w:color w:val="FF0000"/>
                <w:szCs w:val="21"/>
                <w:rPrChange w:id="54" w:author="吴苏琪" w:date="2018-01-07T02:27:00Z">
                  <w:rPr>
                    <w:ins w:id="55" w:author="吴苏琪" w:date="2018-01-07T02:26:00Z"/>
                    <w:szCs w:val="21"/>
                  </w:rPr>
                </w:rPrChange>
              </w:rPr>
            </w:pPr>
            <w:ins w:id="56" w:author="吴苏琪" w:date="2018-01-07T02:26:00Z">
              <w:r w:rsidRPr="008E07AA">
                <w:rPr>
                  <w:rFonts w:hint="eastAsia"/>
                  <w:b/>
                  <w:bCs/>
                  <w:color w:val="FF0000"/>
                  <w:szCs w:val="21"/>
                  <w:rPrChange w:id="57" w:author="吴苏琪" w:date="2018-01-07T02:27:00Z">
                    <w:rPr>
                      <w:rFonts w:hint="eastAsia"/>
                      <w:b/>
                      <w:bCs/>
                      <w:szCs w:val="21"/>
                    </w:rPr>
                  </w:rPrChange>
                </w:rPr>
                <w:t>电脑版的变化：</w:t>
              </w:r>
            </w:ins>
          </w:p>
          <w:p w14:paraId="750C2A75" w14:textId="77777777" w:rsidR="008E07AA" w:rsidRPr="008E07AA" w:rsidRDefault="008E07AA" w:rsidP="008E07AA">
            <w:pPr>
              <w:rPr>
                <w:ins w:id="58" w:author="吴苏琪" w:date="2018-01-07T02:26:00Z"/>
                <w:szCs w:val="21"/>
              </w:rPr>
            </w:pPr>
            <w:ins w:id="59" w:author="吴苏琪" w:date="2018-01-07T02:26:00Z">
              <w:r w:rsidRPr="008E07AA">
                <w:rPr>
                  <w:rFonts w:hint="eastAsia"/>
                  <w:szCs w:val="21"/>
                </w:rPr>
                <w:t>①教师界面删除上传</w:t>
              </w:r>
              <w:r w:rsidRPr="008E07AA">
                <w:rPr>
                  <w:szCs w:val="21"/>
                </w:rPr>
                <w:t>HTML</w:t>
              </w:r>
              <w:r w:rsidRPr="008E07AA">
                <w:rPr>
                  <w:rFonts w:hint="eastAsia"/>
                  <w:szCs w:val="21"/>
                </w:rPr>
                <w:t>按钮</w:t>
              </w:r>
              <w:r w:rsidRPr="008E07AA">
                <w:rPr>
                  <w:szCs w:val="21"/>
                </w:rPr>
                <w:t xml:space="preserve">  </w:t>
              </w:r>
            </w:ins>
          </w:p>
          <w:p w14:paraId="6EC5D113" w14:textId="77777777" w:rsidR="008E07AA" w:rsidRPr="008E07AA" w:rsidRDefault="008E07AA" w:rsidP="008E07AA">
            <w:pPr>
              <w:rPr>
                <w:ins w:id="60" w:author="吴苏琪" w:date="2018-01-07T02:26:00Z"/>
                <w:szCs w:val="21"/>
              </w:rPr>
            </w:pPr>
            <w:ins w:id="61" w:author="吴苏琪" w:date="2018-01-07T02:26:00Z">
              <w:r w:rsidRPr="008E07AA">
                <w:rPr>
                  <w:rFonts w:hint="eastAsia"/>
                  <w:szCs w:val="21"/>
                </w:rPr>
                <w:t>②只有个人中心中的教师介绍才可进行编辑上传</w:t>
              </w:r>
              <w:r w:rsidRPr="008E07AA">
                <w:rPr>
                  <w:szCs w:val="21"/>
                </w:rPr>
                <w:t xml:space="preserve">HTML </w:t>
              </w:r>
            </w:ins>
          </w:p>
          <w:p w14:paraId="35F2A86F" w14:textId="77777777" w:rsidR="008E07AA" w:rsidRPr="008E07AA" w:rsidRDefault="008E07AA" w:rsidP="008E07AA">
            <w:pPr>
              <w:rPr>
                <w:ins w:id="62" w:author="吴苏琪" w:date="2018-01-07T02:26:00Z"/>
                <w:szCs w:val="21"/>
              </w:rPr>
            </w:pPr>
            <w:ins w:id="63" w:author="吴苏琪" w:date="2018-01-07T02:26:00Z">
              <w:r w:rsidRPr="008E07AA">
                <w:rPr>
                  <w:rFonts w:hint="eastAsia"/>
                  <w:szCs w:val="21"/>
                </w:rPr>
                <w:t>③统一所有关于教师介绍的界面</w:t>
              </w:r>
            </w:ins>
          </w:p>
          <w:p w14:paraId="39347EC5" w14:textId="77777777" w:rsidR="008E07AA" w:rsidRPr="008E07AA" w:rsidRDefault="008E07AA" w:rsidP="008E07AA">
            <w:pPr>
              <w:rPr>
                <w:ins w:id="64" w:author="吴苏琪" w:date="2018-01-07T02:26:00Z"/>
                <w:szCs w:val="21"/>
              </w:rPr>
            </w:pPr>
            <w:ins w:id="65" w:author="吴苏琪" w:date="2018-01-07T02:26:00Z">
              <w:r w:rsidRPr="008E07AA">
                <w:rPr>
                  <w:rFonts w:hint="eastAsia"/>
                  <w:b/>
                  <w:bCs/>
                  <w:szCs w:val="21"/>
                </w:rPr>
                <w:t>注：有所变动的界面有“个人中心</w:t>
              </w:r>
              <w:r w:rsidRPr="008E07AA">
                <w:rPr>
                  <w:b/>
                  <w:bCs/>
                  <w:szCs w:val="21"/>
                </w:rPr>
                <w:t>” 界面、“</w:t>
              </w:r>
              <w:r w:rsidRPr="008E07AA">
                <w:rPr>
                  <w:rFonts w:hint="eastAsia"/>
                  <w:b/>
                  <w:bCs/>
                  <w:szCs w:val="21"/>
                </w:rPr>
                <w:t>教师</w:t>
              </w:r>
              <w:r w:rsidRPr="008E07AA">
                <w:rPr>
                  <w:b/>
                  <w:bCs/>
                  <w:szCs w:val="21"/>
                </w:rPr>
                <w:t>” 界面、“</w:t>
              </w:r>
              <w:r w:rsidRPr="008E07AA">
                <w:rPr>
                  <w:rFonts w:hint="eastAsia"/>
                  <w:b/>
                  <w:bCs/>
                  <w:szCs w:val="21"/>
                </w:rPr>
                <w:t>课程</w:t>
              </w:r>
              <w:r w:rsidRPr="008E07AA">
                <w:rPr>
                  <w:b/>
                  <w:bCs/>
                  <w:szCs w:val="21"/>
                </w:rPr>
                <w:t>” 界面</w:t>
              </w:r>
            </w:ins>
          </w:p>
          <w:p w14:paraId="412737D1" w14:textId="77777777" w:rsidR="008E07AA" w:rsidRPr="008E07AA" w:rsidRDefault="008E07AA" w:rsidP="008E07AA">
            <w:pPr>
              <w:rPr>
                <w:ins w:id="66" w:author="吴苏琪" w:date="2018-01-07T02:27:00Z"/>
                <w:color w:val="FF0000"/>
                <w:szCs w:val="21"/>
                <w:rPrChange w:id="67" w:author="吴苏琪" w:date="2018-01-07T02:27:00Z">
                  <w:rPr>
                    <w:ins w:id="68" w:author="吴苏琪" w:date="2018-01-07T02:27:00Z"/>
                    <w:szCs w:val="21"/>
                  </w:rPr>
                </w:rPrChange>
              </w:rPr>
            </w:pPr>
            <w:ins w:id="69" w:author="吴苏琪" w:date="2018-01-07T02:27:00Z">
              <w:r w:rsidRPr="008E07AA">
                <w:rPr>
                  <w:rFonts w:hint="eastAsia"/>
                  <w:b/>
                  <w:bCs/>
                  <w:color w:val="FF0000"/>
                  <w:szCs w:val="21"/>
                  <w:rPrChange w:id="70" w:author="吴苏琪" w:date="2018-01-07T02:27:00Z">
                    <w:rPr>
                      <w:rFonts w:hint="eastAsia"/>
                      <w:b/>
                      <w:bCs/>
                      <w:szCs w:val="21"/>
                    </w:rPr>
                  </w:rPrChange>
                </w:rPr>
                <w:t>手机版的变化：</w:t>
              </w:r>
            </w:ins>
          </w:p>
          <w:p w14:paraId="18952C9D" w14:textId="77777777" w:rsidR="008E07AA" w:rsidRPr="008E07AA" w:rsidRDefault="008E07AA" w:rsidP="008E07AA">
            <w:pPr>
              <w:rPr>
                <w:ins w:id="71" w:author="吴苏琪" w:date="2018-01-07T02:27:00Z"/>
                <w:szCs w:val="21"/>
              </w:rPr>
            </w:pPr>
            <w:ins w:id="72" w:author="吴苏琪" w:date="2018-01-07T02:27:00Z">
              <w:r w:rsidRPr="008E07AA">
                <w:rPr>
                  <w:rFonts w:hint="eastAsia"/>
                  <w:szCs w:val="21"/>
                </w:rPr>
                <w:t>①统一所有关于教师介绍的界面</w:t>
              </w:r>
            </w:ins>
          </w:p>
          <w:p w14:paraId="2DDD34CA" w14:textId="77777777" w:rsidR="008E07AA" w:rsidRPr="008E07AA" w:rsidRDefault="008E07AA" w:rsidP="008E07AA">
            <w:pPr>
              <w:rPr>
                <w:ins w:id="73" w:author="吴苏琪" w:date="2018-01-07T02:27:00Z"/>
                <w:szCs w:val="21"/>
              </w:rPr>
            </w:pPr>
            <w:ins w:id="74" w:author="吴苏琪" w:date="2018-01-07T02:27:00Z">
              <w:r w:rsidRPr="008E07AA">
                <w:rPr>
                  <w:rFonts w:hint="eastAsia"/>
                  <w:b/>
                  <w:bCs/>
                  <w:szCs w:val="21"/>
                </w:rPr>
                <w:t>注：有所变动的界面有“我的</w:t>
              </w:r>
              <w:r w:rsidRPr="008E07AA">
                <w:rPr>
                  <w:b/>
                  <w:bCs/>
                  <w:szCs w:val="21"/>
                </w:rPr>
                <w:t xml:space="preserve">” 界面、“教师” </w:t>
              </w:r>
              <w:r w:rsidRPr="008E07AA">
                <w:rPr>
                  <w:rFonts w:hint="eastAsia"/>
                  <w:b/>
                  <w:bCs/>
                  <w:szCs w:val="21"/>
                </w:rPr>
                <w:t>界面、“课程</w:t>
              </w:r>
              <w:r w:rsidRPr="008E07AA">
                <w:rPr>
                  <w:b/>
                  <w:bCs/>
                  <w:szCs w:val="21"/>
                </w:rPr>
                <w:t>” 界面</w:t>
              </w:r>
            </w:ins>
          </w:p>
          <w:p w14:paraId="0CEFE5F8" w14:textId="55AC58DD" w:rsidR="008E07AA" w:rsidRPr="0059616C" w:rsidRDefault="008E07AA" w:rsidP="00EB2A62">
            <w:pPr>
              <w:rPr>
                <w:ins w:id="75" w:author="吴苏琪" w:date="2018-01-07T02:25:00Z"/>
                <w:szCs w:val="21"/>
              </w:rPr>
            </w:pPr>
          </w:p>
        </w:tc>
      </w:tr>
      <w:tr w:rsidR="002E2F60" w:rsidRPr="002E2F60" w14:paraId="3FA665D7" w14:textId="77777777" w:rsidTr="00021BB3">
        <w:trPr>
          <w:trHeight w:val="90"/>
          <w:ins w:id="76" w:author="吴苏琪" w:date="2018-01-18T00:32:00Z"/>
        </w:trPr>
        <w:tc>
          <w:tcPr>
            <w:tcW w:w="1269" w:type="dxa"/>
          </w:tcPr>
          <w:p w14:paraId="5B42F953" w14:textId="4B1F9AD5" w:rsidR="002E2F60" w:rsidRDefault="002E2F60" w:rsidP="002E2F60">
            <w:pPr>
              <w:rPr>
                <w:ins w:id="77" w:author="吴苏琪" w:date="2018-01-18T00:32:00Z"/>
                <w:rFonts w:hint="eastAsia"/>
                <w:szCs w:val="21"/>
              </w:rPr>
            </w:pPr>
            <w:ins w:id="78" w:author="吴苏琪" w:date="2018-01-18T00:33:00Z">
              <w:r>
                <w:rPr>
                  <w:rFonts w:hint="eastAsia"/>
                  <w:szCs w:val="21"/>
                </w:rPr>
                <w:lastRenderedPageBreak/>
                <w:t>1.1.1</w:t>
              </w:r>
            </w:ins>
          </w:p>
        </w:tc>
        <w:tc>
          <w:tcPr>
            <w:tcW w:w="1704" w:type="dxa"/>
          </w:tcPr>
          <w:p w14:paraId="3363BD1F" w14:textId="3F24E890" w:rsidR="002E2F60" w:rsidRDefault="002E2F60" w:rsidP="002E2F60">
            <w:pPr>
              <w:rPr>
                <w:ins w:id="79" w:author="吴苏琪" w:date="2018-01-18T00:32:00Z"/>
                <w:rFonts w:hint="eastAsia"/>
                <w:szCs w:val="21"/>
              </w:rPr>
            </w:pPr>
            <w:ins w:id="80" w:author="吴苏琪" w:date="2018-01-18T00:34:00Z">
              <w:r>
                <w:rPr>
                  <w:rFonts w:hint="eastAsia"/>
                  <w:szCs w:val="21"/>
                </w:rPr>
                <w:t>吴苏琪</w:t>
              </w:r>
            </w:ins>
          </w:p>
        </w:tc>
        <w:tc>
          <w:tcPr>
            <w:tcW w:w="1930" w:type="dxa"/>
          </w:tcPr>
          <w:p w14:paraId="145B0B2E" w14:textId="77777777" w:rsidR="002E2F60" w:rsidRPr="00F52AE7" w:rsidRDefault="002E2F60" w:rsidP="002E2F60">
            <w:pPr>
              <w:rPr>
                <w:ins w:id="81" w:author="吴苏琪" w:date="2018-01-18T00:32:00Z"/>
                <w:szCs w:val="21"/>
              </w:rPr>
            </w:pPr>
          </w:p>
        </w:tc>
        <w:tc>
          <w:tcPr>
            <w:tcW w:w="1671" w:type="dxa"/>
          </w:tcPr>
          <w:p w14:paraId="03C8B10A" w14:textId="45939EE9" w:rsidR="002E2F60" w:rsidRDefault="002E2F60" w:rsidP="002E2F60">
            <w:pPr>
              <w:rPr>
                <w:ins w:id="82" w:author="吴苏琪" w:date="2018-01-18T00:32:00Z"/>
                <w:rFonts w:hint="eastAsia"/>
                <w:szCs w:val="21"/>
              </w:rPr>
            </w:pPr>
            <w:ins w:id="83" w:author="吴苏琪" w:date="2018-01-18T00:34:00Z">
              <w:r>
                <w:rPr>
                  <w:rFonts w:hint="eastAsia"/>
                  <w:szCs w:val="21"/>
                </w:rPr>
                <w:t>2018</w:t>
              </w:r>
              <w:r>
                <w:rPr>
                  <w:rFonts w:hint="eastAsia"/>
                  <w:szCs w:val="21"/>
                </w:rPr>
                <w:t>/1/18</w:t>
              </w:r>
              <w:r>
                <w:rPr>
                  <w:rFonts w:hint="eastAsia"/>
                  <w:szCs w:val="21"/>
                </w:rPr>
                <w:t>-2018</w:t>
              </w:r>
              <w:r>
                <w:rPr>
                  <w:rFonts w:hint="eastAsia"/>
                  <w:szCs w:val="21"/>
                </w:rPr>
                <w:t>/1/18</w:t>
              </w:r>
            </w:ins>
          </w:p>
        </w:tc>
        <w:tc>
          <w:tcPr>
            <w:tcW w:w="1672" w:type="dxa"/>
          </w:tcPr>
          <w:p w14:paraId="453C917E" w14:textId="6773177B" w:rsidR="002E2F60" w:rsidRPr="002E2F60" w:rsidRDefault="002E2F60" w:rsidP="002E2F60">
            <w:pPr>
              <w:rPr>
                <w:ins w:id="84" w:author="吴苏琪" w:date="2018-01-18T00:32:00Z"/>
                <w:rFonts w:hint="eastAsia"/>
                <w:szCs w:val="21"/>
                <w:rPrChange w:id="85" w:author="吴苏琪" w:date="2018-01-18T00:35:00Z">
                  <w:rPr>
                    <w:ins w:id="86" w:author="吴苏琪" w:date="2018-01-18T00:32:00Z"/>
                    <w:rFonts w:hint="eastAsia"/>
                    <w:szCs w:val="21"/>
                    <w:highlight w:val="yellow"/>
                  </w:rPr>
                </w:rPrChange>
              </w:rPr>
            </w:pPr>
            <w:ins w:id="87" w:author="吴苏琪" w:date="2018-01-18T00:35:00Z">
              <w:r w:rsidRPr="002E2F60">
                <w:rPr>
                  <w:rFonts w:hint="eastAsia"/>
                  <w:szCs w:val="21"/>
                  <w:rPrChange w:id="88" w:author="吴苏琪" w:date="2018-01-18T00:35:00Z">
                    <w:rPr>
                      <w:rFonts w:ascii="Verdana" w:eastAsiaTheme="minorEastAsia" w:hAnsi="Verdana" w:cs="Verdana" w:hint="eastAsia"/>
                      <w:color w:val="000000"/>
                      <w:sz w:val="16"/>
                      <w:szCs w:val="16"/>
                    </w:rPr>
                  </w:rPrChange>
                </w:rPr>
                <w:t>电脑版：</w:t>
              </w:r>
              <w:r w:rsidRPr="002E2F60">
                <w:rPr>
                  <w:szCs w:val="21"/>
                  <w:rPrChange w:id="89" w:author="吴苏琪" w:date="2018-01-18T00:35:00Z">
                    <w:rPr>
                      <w:rFonts w:ascii="Verdana" w:eastAsiaTheme="minorEastAsia" w:hAnsi="Verdana" w:cs="Verdana"/>
                      <w:color w:val="000000"/>
                      <w:sz w:val="16"/>
                      <w:szCs w:val="16"/>
                    </w:rPr>
                  </w:rPrChange>
                </w:rPr>
                <w:t>教师课程界面中的教师介绍增加</w:t>
              </w:r>
              <w:r w:rsidRPr="002E2F60">
                <w:rPr>
                  <w:szCs w:val="21"/>
                  <w:rPrChange w:id="90" w:author="吴苏琪" w:date="2018-01-18T00:35:00Z">
                    <w:rPr>
                      <w:rFonts w:ascii="Verdana" w:eastAsiaTheme="minorEastAsia" w:hAnsi="Verdana" w:cs="Verdana"/>
                      <w:color w:val="000000"/>
                      <w:sz w:val="16"/>
                      <w:szCs w:val="16"/>
                    </w:rPr>
                  </w:rPrChange>
                </w:rPr>
                <w:t>“</w:t>
              </w:r>
              <w:r w:rsidRPr="002E2F60">
                <w:rPr>
                  <w:szCs w:val="21"/>
                  <w:rPrChange w:id="91" w:author="吴苏琪" w:date="2018-01-18T00:35:00Z">
                    <w:rPr>
                      <w:rFonts w:ascii="Verdana" w:eastAsiaTheme="minorEastAsia" w:hAnsi="Verdana" w:cs="Verdana"/>
                      <w:color w:val="000000"/>
                      <w:sz w:val="16"/>
                      <w:szCs w:val="16"/>
                    </w:rPr>
                  </w:rPrChange>
                </w:rPr>
                <w:t>编辑教师介绍</w:t>
              </w:r>
              <w:r w:rsidRPr="002E2F60">
                <w:rPr>
                  <w:szCs w:val="21"/>
                  <w:rPrChange w:id="92" w:author="吴苏琪" w:date="2018-01-18T00:35:00Z">
                    <w:rPr>
                      <w:rFonts w:ascii="Verdana" w:eastAsiaTheme="minorEastAsia" w:hAnsi="Verdana" w:cs="Verdana"/>
                      <w:color w:val="000000"/>
                      <w:sz w:val="16"/>
                      <w:szCs w:val="16"/>
                    </w:rPr>
                  </w:rPrChange>
                </w:rPr>
                <w:t>”</w:t>
              </w:r>
              <w:r w:rsidRPr="002E2F60">
                <w:rPr>
                  <w:szCs w:val="21"/>
                  <w:rPrChange w:id="93" w:author="吴苏琪" w:date="2018-01-18T00:35:00Z">
                    <w:rPr>
                      <w:rFonts w:ascii="Verdana" w:eastAsiaTheme="minorEastAsia" w:hAnsi="Verdana" w:cs="Verdana"/>
                      <w:color w:val="000000"/>
                      <w:sz w:val="16"/>
                      <w:szCs w:val="16"/>
                    </w:rPr>
                  </w:rPrChange>
                </w:rPr>
                <w:t>按钮</w:t>
              </w:r>
            </w:ins>
          </w:p>
        </w:tc>
      </w:tr>
    </w:tbl>
    <w:p w14:paraId="6879AE79" w14:textId="77777777" w:rsidR="00021BB3" w:rsidRPr="00021BB3" w:rsidRDefault="00021BB3" w:rsidP="00021BB3">
      <w:pPr>
        <w:numPr>
          <w:ilvl w:val="1"/>
          <w:numId w:val="0"/>
        </w:numPr>
        <w:spacing w:afterLines="1150" w:after="3588" w:line="720" w:lineRule="auto"/>
        <w:contextualSpacing/>
        <w:textAlignment w:val="center"/>
        <w:rPr>
          <w:rFonts w:ascii="Calibri Light" w:hAnsi="Calibri Light" w:cs="Times New Roman"/>
          <w:b/>
          <w:spacing w:val="15"/>
          <w:sz w:val="36"/>
          <w:szCs w:val="36"/>
        </w:rPr>
      </w:pPr>
    </w:p>
    <w:p w14:paraId="1F274774"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40ECEB68"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5C0FCC72"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65231F2F"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0F702BE3"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5D5066D3"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708591CE"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4F376DEB"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1C80A15F" w14:textId="77777777" w:rsidR="0046483C" w:rsidRDefault="0046483C" w:rsidP="00D7660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0DBB7A8E" w14:textId="77777777" w:rsidR="00D76606" w:rsidRDefault="00D76606" w:rsidP="00D7660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6C59402C" w14:textId="56922E2D" w:rsidR="00D76606" w:rsidRDefault="00D76606" w:rsidP="00D7660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41026976" w14:textId="77777777" w:rsidR="0092325F" w:rsidRDefault="0092325F" w:rsidP="00D76606">
      <w:pPr>
        <w:numPr>
          <w:ilvl w:val="1"/>
          <w:numId w:val="0"/>
        </w:numPr>
        <w:spacing w:afterLines="1150" w:after="3588" w:line="720" w:lineRule="auto"/>
        <w:contextualSpacing/>
        <w:textAlignment w:val="center"/>
        <w:rPr>
          <w:rFonts w:ascii="Calibri Light" w:hAnsi="Calibri Light" w:cs="Times New Roman"/>
          <w:b/>
          <w:spacing w:val="15"/>
          <w:sz w:val="32"/>
          <w:szCs w:val="56"/>
        </w:rPr>
      </w:pPr>
    </w:p>
    <w:sdt>
      <w:sdtPr>
        <w:rPr>
          <w:rFonts w:asciiTheme="minorHAnsi" w:eastAsiaTheme="minorEastAsia" w:hAnsiTheme="minorHAnsi" w:cstheme="minorBidi"/>
          <w:kern w:val="2"/>
          <w:lang w:val="zh-CN"/>
        </w:rPr>
        <w:id w:val="190736727"/>
        <w:docPartObj>
          <w:docPartGallery w:val="Table of Contents"/>
          <w:docPartUnique/>
        </w:docPartObj>
      </w:sdtPr>
      <w:sdtEndPr>
        <w:rPr>
          <w:rFonts w:ascii="宋体" w:eastAsia="宋体" w:hAnsi="宋体" w:cs="宋体"/>
          <w:b/>
          <w:bCs/>
          <w:kern w:val="0"/>
        </w:rPr>
      </w:sdtEndPr>
      <w:sdtContent>
        <w:p w14:paraId="36FFC6BB" w14:textId="77777777" w:rsidR="004206CE" w:rsidRDefault="004206CE">
          <w:r>
            <w:rPr>
              <w:lang w:val="zh-CN"/>
            </w:rPr>
            <w:t>目录</w:t>
          </w:r>
        </w:p>
        <w:p w14:paraId="03A96458" w14:textId="7BE7C2F6" w:rsidR="009E58F3" w:rsidRDefault="005C2232">
          <w:pPr>
            <w:pStyle w:val="12"/>
            <w:tabs>
              <w:tab w:val="right" w:leader="dot" w:pos="8296"/>
            </w:tabs>
            <w:rPr>
              <w:ins w:id="94" w:author="吴苏琪" w:date="2018-01-07T03:52:00Z"/>
              <w:rFonts w:asciiTheme="minorHAnsi" w:eastAsiaTheme="minorEastAsia" w:hAnsiTheme="minorHAnsi" w:cstheme="minorBidi"/>
              <w:noProof/>
              <w:kern w:val="2"/>
            </w:rPr>
          </w:pPr>
          <w:r>
            <w:fldChar w:fldCharType="begin"/>
          </w:r>
          <w:r>
            <w:instrText xml:space="preserve"> TOC \o "1-4" \h \z \u </w:instrText>
          </w:r>
          <w:r>
            <w:fldChar w:fldCharType="separate"/>
          </w:r>
          <w:ins w:id="95" w:author="吴苏琪" w:date="2018-01-07T03:52:00Z">
            <w:r w:rsidR="009E58F3" w:rsidRPr="00F8544B">
              <w:rPr>
                <w:rStyle w:val="aa"/>
                <w:noProof/>
              </w:rPr>
              <w:fldChar w:fldCharType="begin"/>
            </w:r>
            <w:r w:rsidR="009E58F3" w:rsidRPr="00F8544B">
              <w:rPr>
                <w:rStyle w:val="aa"/>
                <w:noProof/>
              </w:rPr>
              <w:instrText xml:space="preserve"> </w:instrText>
            </w:r>
            <w:r w:rsidR="009E58F3">
              <w:rPr>
                <w:noProof/>
              </w:rPr>
              <w:instrText>HYPERLINK \l "_Toc503060496"</w:instrText>
            </w:r>
            <w:r w:rsidR="009E58F3" w:rsidRPr="00F8544B">
              <w:rPr>
                <w:rStyle w:val="aa"/>
                <w:noProof/>
              </w:rPr>
              <w:instrText xml:space="preserve"> </w:instrText>
            </w:r>
            <w:r w:rsidR="009E58F3" w:rsidRPr="00F8544B">
              <w:rPr>
                <w:rStyle w:val="aa"/>
                <w:noProof/>
              </w:rPr>
              <w:fldChar w:fldCharType="separate"/>
            </w:r>
            <w:r w:rsidR="009E58F3" w:rsidRPr="00F8544B">
              <w:rPr>
                <w:rStyle w:val="aa"/>
                <w:rFonts w:ascii="Times New Roman" w:hAnsi="Times New Roman" w:cs="Times New Roman"/>
                <w:b/>
                <w:bCs/>
                <w:noProof/>
                <w:kern w:val="44"/>
              </w:rPr>
              <w:t>版</w:t>
            </w:r>
            <w:r w:rsidR="009E58F3" w:rsidRPr="00F8544B">
              <w:rPr>
                <w:rStyle w:val="aa"/>
                <w:rFonts w:ascii="Times New Roman" w:hAnsi="Times New Roman" w:cs="Times New Roman"/>
                <w:b/>
                <w:bCs/>
                <w:noProof/>
                <w:kern w:val="44"/>
              </w:rPr>
              <w:t xml:space="preserve"> </w:t>
            </w:r>
            <w:r w:rsidR="009E58F3" w:rsidRPr="00F8544B">
              <w:rPr>
                <w:rStyle w:val="aa"/>
                <w:rFonts w:ascii="Times New Roman" w:hAnsi="Times New Roman" w:cs="Times New Roman"/>
                <w:b/>
                <w:bCs/>
                <w:noProof/>
                <w:kern w:val="44"/>
              </w:rPr>
              <w:t>本</w:t>
            </w:r>
            <w:r w:rsidR="009E58F3" w:rsidRPr="00F8544B">
              <w:rPr>
                <w:rStyle w:val="aa"/>
                <w:rFonts w:ascii="Times New Roman" w:hAnsi="Times New Roman" w:cs="Times New Roman"/>
                <w:b/>
                <w:bCs/>
                <w:noProof/>
                <w:kern w:val="44"/>
              </w:rPr>
              <w:t xml:space="preserve"> </w:t>
            </w:r>
            <w:r w:rsidR="009E58F3" w:rsidRPr="00F8544B">
              <w:rPr>
                <w:rStyle w:val="aa"/>
                <w:rFonts w:ascii="Times New Roman" w:hAnsi="Times New Roman" w:cs="Times New Roman"/>
                <w:b/>
                <w:bCs/>
                <w:noProof/>
                <w:kern w:val="44"/>
              </w:rPr>
              <w:t>历</w:t>
            </w:r>
            <w:r w:rsidR="009E58F3" w:rsidRPr="00F8544B">
              <w:rPr>
                <w:rStyle w:val="aa"/>
                <w:rFonts w:ascii="Times New Roman" w:hAnsi="Times New Roman" w:cs="Times New Roman"/>
                <w:b/>
                <w:bCs/>
                <w:noProof/>
                <w:kern w:val="44"/>
              </w:rPr>
              <w:t xml:space="preserve"> </w:t>
            </w:r>
            <w:r w:rsidR="009E58F3" w:rsidRPr="00F8544B">
              <w:rPr>
                <w:rStyle w:val="aa"/>
                <w:rFonts w:ascii="Times New Roman" w:hAnsi="Times New Roman" w:cs="Times New Roman"/>
                <w:b/>
                <w:bCs/>
                <w:noProof/>
                <w:kern w:val="44"/>
              </w:rPr>
              <w:t>史</w:t>
            </w:r>
            <w:r w:rsidR="009E58F3">
              <w:rPr>
                <w:noProof/>
                <w:webHidden/>
              </w:rPr>
              <w:tab/>
            </w:r>
            <w:r w:rsidR="009E58F3">
              <w:rPr>
                <w:noProof/>
                <w:webHidden/>
              </w:rPr>
              <w:fldChar w:fldCharType="begin"/>
            </w:r>
            <w:r w:rsidR="009E58F3">
              <w:rPr>
                <w:noProof/>
                <w:webHidden/>
              </w:rPr>
              <w:instrText xml:space="preserve"> PAGEREF _Toc503060496 \h </w:instrText>
            </w:r>
          </w:ins>
          <w:r w:rsidR="009E58F3">
            <w:rPr>
              <w:noProof/>
              <w:webHidden/>
            </w:rPr>
          </w:r>
          <w:r w:rsidR="009E58F3">
            <w:rPr>
              <w:noProof/>
              <w:webHidden/>
            </w:rPr>
            <w:fldChar w:fldCharType="separate"/>
          </w:r>
          <w:ins w:id="96" w:author="吴苏琪" w:date="2018-01-07T03:52:00Z">
            <w:r w:rsidR="009E58F3">
              <w:rPr>
                <w:noProof/>
                <w:webHidden/>
              </w:rPr>
              <w:t>2</w:t>
            </w:r>
            <w:r w:rsidR="009E58F3">
              <w:rPr>
                <w:noProof/>
                <w:webHidden/>
              </w:rPr>
              <w:fldChar w:fldCharType="end"/>
            </w:r>
            <w:r w:rsidR="009E58F3" w:rsidRPr="00F8544B">
              <w:rPr>
                <w:rStyle w:val="aa"/>
                <w:noProof/>
              </w:rPr>
              <w:fldChar w:fldCharType="end"/>
            </w:r>
          </w:ins>
        </w:p>
        <w:p w14:paraId="147B2637" w14:textId="1A2BDE69" w:rsidR="009E58F3" w:rsidRDefault="009E58F3">
          <w:pPr>
            <w:pStyle w:val="12"/>
            <w:tabs>
              <w:tab w:val="left" w:pos="420"/>
              <w:tab w:val="right" w:leader="dot" w:pos="8296"/>
            </w:tabs>
            <w:rPr>
              <w:ins w:id="97" w:author="吴苏琪" w:date="2018-01-07T03:52:00Z"/>
              <w:rFonts w:asciiTheme="minorHAnsi" w:eastAsiaTheme="minorEastAsia" w:hAnsiTheme="minorHAnsi" w:cstheme="minorBidi"/>
              <w:noProof/>
              <w:kern w:val="2"/>
            </w:rPr>
          </w:pPr>
          <w:ins w:id="98" w:author="吴苏琪" w:date="2018-01-07T03:52:00Z">
            <w:r w:rsidRPr="00F8544B">
              <w:rPr>
                <w:rStyle w:val="aa"/>
                <w:noProof/>
              </w:rPr>
              <w:fldChar w:fldCharType="begin"/>
            </w:r>
            <w:r w:rsidRPr="00F8544B">
              <w:rPr>
                <w:rStyle w:val="aa"/>
                <w:noProof/>
              </w:rPr>
              <w:instrText xml:space="preserve"> </w:instrText>
            </w:r>
            <w:r>
              <w:rPr>
                <w:noProof/>
              </w:rPr>
              <w:instrText>HYPERLINK \l "_Toc503060497"</w:instrText>
            </w:r>
            <w:r w:rsidRPr="00F8544B">
              <w:rPr>
                <w:rStyle w:val="aa"/>
                <w:noProof/>
              </w:rPr>
              <w:instrText xml:space="preserve"> </w:instrText>
            </w:r>
            <w:r w:rsidRPr="00F8544B">
              <w:rPr>
                <w:rStyle w:val="aa"/>
                <w:noProof/>
              </w:rPr>
              <w:fldChar w:fldCharType="separate"/>
            </w:r>
            <w:r w:rsidRPr="00F8544B">
              <w:rPr>
                <w:rStyle w:val="aa"/>
                <w:noProof/>
              </w:rPr>
              <w:t>1</w:t>
            </w:r>
            <w:r>
              <w:rPr>
                <w:rFonts w:asciiTheme="minorHAnsi" w:eastAsiaTheme="minorEastAsia" w:hAnsiTheme="minorHAnsi" w:cstheme="minorBidi"/>
                <w:noProof/>
                <w:kern w:val="2"/>
              </w:rPr>
              <w:tab/>
            </w:r>
            <w:r w:rsidRPr="00F8544B">
              <w:rPr>
                <w:rStyle w:val="aa"/>
                <w:noProof/>
              </w:rPr>
              <w:t>引言</w:t>
            </w:r>
            <w:r>
              <w:rPr>
                <w:noProof/>
                <w:webHidden/>
              </w:rPr>
              <w:tab/>
            </w:r>
            <w:r>
              <w:rPr>
                <w:noProof/>
                <w:webHidden/>
              </w:rPr>
              <w:fldChar w:fldCharType="begin"/>
            </w:r>
            <w:r>
              <w:rPr>
                <w:noProof/>
                <w:webHidden/>
              </w:rPr>
              <w:instrText xml:space="preserve"> PAGEREF _Toc503060497 \h </w:instrText>
            </w:r>
          </w:ins>
          <w:r>
            <w:rPr>
              <w:noProof/>
              <w:webHidden/>
            </w:rPr>
          </w:r>
          <w:r>
            <w:rPr>
              <w:noProof/>
              <w:webHidden/>
            </w:rPr>
            <w:fldChar w:fldCharType="separate"/>
          </w:r>
          <w:ins w:id="99" w:author="吴苏琪" w:date="2018-01-07T03:52:00Z">
            <w:r>
              <w:rPr>
                <w:noProof/>
                <w:webHidden/>
              </w:rPr>
              <w:t>7</w:t>
            </w:r>
            <w:r>
              <w:rPr>
                <w:noProof/>
                <w:webHidden/>
              </w:rPr>
              <w:fldChar w:fldCharType="end"/>
            </w:r>
            <w:r w:rsidRPr="00F8544B">
              <w:rPr>
                <w:rStyle w:val="aa"/>
                <w:noProof/>
              </w:rPr>
              <w:fldChar w:fldCharType="end"/>
            </w:r>
          </w:ins>
        </w:p>
        <w:p w14:paraId="5375BFD4" w14:textId="7592EB02" w:rsidR="009E58F3" w:rsidRDefault="009E58F3">
          <w:pPr>
            <w:pStyle w:val="21"/>
            <w:tabs>
              <w:tab w:val="left" w:pos="1260"/>
              <w:tab w:val="right" w:leader="dot" w:pos="8296"/>
            </w:tabs>
            <w:rPr>
              <w:ins w:id="100" w:author="吴苏琪" w:date="2018-01-07T03:52:00Z"/>
              <w:rFonts w:asciiTheme="minorHAnsi" w:eastAsiaTheme="minorEastAsia" w:hAnsiTheme="minorHAnsi" w:cstheme="minorBidi"/>
              <w:noProof/>
              <w:kern w:val="2"/>
            </w:rPr>
          </w:pPr>
          <w:ins w:id="101" w:author="吴苏琪" w:date="2018-01-07T03:52:00Z">
            <w:r w:rsidRPr="00F8544B">
              <w:rPr>
                <w:rStyle w:val="aa"/>
                <w:noProof/>
              </w:rPr>
              <w:fldChar w:fldCharType="begin"/>
            </w:r>
            <w:r w:rsidRPr="00F8544B">
              <w:rPr>
                <w:rStyle w:val="aa"/>
                <w:noProof/>
              </w:rPr>
              <w:instrText xml:space="preserve"> </w:instrText>
            </w:r>
            <w:r>
              <w:rPr>
                <w:noProof/>
              </w:rPr>
              <w:instrText>HYPERLINK \l "_Toc503060498"</w:instrText>
            </w:r>
            <w:r w:rsidRPr="00F8544B">
              <w:rPr>
                <w:rStyle w:val="aa"/>
                <w:noProof/>
              </w:rPr>
              <w:instrText xml:space="preserve"> </w:instrText>
            </w:r>
            <w:r w:rsidRPr="00F8544B">
              <w:rPr>
                <w:rStyle w:val="aa"/>
                <w:noProof/>
              </w:rPr>
              <w:fldChar w:fldCharType="separate"/>
            </w:r>
            <w:r w:rsidRPr="00F8544B">
              <w:rPr>
                <w:rStyle w:val="aa"/>
                <w:noProof/>
              </w:rPr>
              <w:t>1.1</w:t>
            </w:r>
            <w:r>
              <w:rPr>
                <w:rFonts w:asciiTheme="minorHAnsi" w:eastAsiaTheme="minorEastAsia" w:hAnsiTheme="minorHAnsi" w:cstheme="minorBidi"/>
                <w:noProof/>
                <w:kern w:val="2"/>
              </w:rPr>
              <w:tab/>
            </w:r>
            <w:r w:rsidRPr="00F8544B">
              <w:rPr>
                <w:rStyle w:val="aa"/>
                <w:noProof/>
              </w:rPr>
              <w:t>编写目的</w:t>
            </w:r>
            <w:r>
              <w:rPr>
                <w:noProof/>
                <w:webHidden/>
              </w:rPr>
              <w:tab/>
            </w:r>
            <w:r>
              <w:rPr>
                <w:noProof/>
                <w:webHidden/>
              </w:rPr>
              <w:fldChar w:fldCharType="begin"/>
            </w:r>
            <w:r>
              <w:rPr>
                <w:noProof/>
                <w:webHidden/>
              </w:rPr>
              <w:instrText xml:space="preserve"> PAGEREF _Toc503060498 \h </w:instrText>
            </w:r>
          </w:ins>
          <w:r>
            <w:rPr>
              <w:noProof/>
              <w:webHidden/>
            </w:rPr>
          </w:r>
          <w:r>
            <w:rPr>
              <w:noProof/>
              <w:webHidden/>
            </w:rPr>
            <w:fldChar w:fldCharType="separate"/>
          </w:r>
          <w:ins w:id="102" w:author="吴苏琪" w:date="2018-01-07T03:52:00Z">
            <w:r>
              <w:rPr>
                <w:noProof/>
                <w:webHidden/>
              </w:rPr>
              <w:t>7</w:t>
            </w:r>
            <w:r>
              <w:rPr>
                <w:noProof/>
                <w:webHidden/>
              </w:rPr>
              <w:fldChar w:fldCharType="end"/>
            </w:r>
            <w:r w:rsidRPr="00F8544B">
              <w:rPr>
                <w:rStyle w:val="aa"/>
                <w:noProof/>
              </w:rPr>
              <w:fldChar w:fldCharType="end"/>
            </w:r>
          </w:ins>
        </w:p>
        <w:p w14:paraId="674D1C87" w14:textId="39DF6C73" w:rsidR="009E58F3" w:rsidRDefault="009E58F3">
          <w:pPr>
            <w:pStyle w:val="21"/>
            <w:tabs>
              <w:tab w:val="left" w:pos="1260"/>
              <w:tab w:val="right" w:leader="dot" w:pos="8296"/>
            </w:tabs>
            <w:rPr>
              <w:ins w:id="103" w:author="吴苏琪" w:date="2018-01-07T03:52:00Z"/>
              <w:rFonts w:asciiTheme="minorHAnsi" w:eastAsiaTheme="minorEastAsia" w:hAnsiTheme="minorHAnsi" w:cstheme="minorBidi"/>
              <w:noProof/>
              <w:kern w:val="2"/>
            </w:rPr>
          </w:pPr>
          <w:ins w:id="104" w:author="吴苏琪" w:date="2018-01-07T03:52:00Z">
            <w:r w:rsidRPr="00F8544B">
              <w:rPr>
                <w:rStyle w:val="aa"/>
                <w:noProof/>
              </w:rPr>
              <w:fldChar w:fldCharType="begin"/>
            </w:r>
            <w:r w:rsidRPr="00F8544B">
              <w:rPr>
                <w:rStyle w:val="aa"/>
                <w:noProof/>
              </w:rPr>
              <w:instrText xml:space="preserve"> </w:instrText>
            </w:r>
            <w:r>
              <w:rPr>
                <w:noProof/>
              </w:rPr>
              <w:instrText>HYPERLINK \l "_Toc503060499"</w:instrText>
            </w:r>
            <w:r w:rsidRPr="00F8544B">
              <w:rPr>
                <w:rStyle w:val="aa"/>
                <w:noProof/>
              </w:rPr>
              <w:instrText xml:space="preserve"> </w:instrText>
            </w:r>
            <w:r w:rsidRPr="00F8544B">
              <w:rPr>
                <w:rStyle w:val="aa"/>
                <w:noProof/>
              </w:rPr>
              <w:fldChar w:fldCharType="separate"/>
            </w:r>
            <w:r w:rsidRPr="00F8544B">
              <w:rPr>
                <w:rStyle w:val="aa"/>
                <w:noProof/>
              </w:rPr>
              <w:t>1.2</w:t>
            </w:r>
            <w:r>
              <w:rPr>
                <w:rFonts w:asciiTheme="minorHAnsi" w:eastAsiaTheme="minorEastAsia" w:hAnsiTheme="minorHAnsi" w:cstheme="minorBidi"/>
                <w:noProof/>
                <w:kern w:val="2"/>
              </w:rPr>
              <w:tab/>
            </w:r>
            <w:r w:rsidRPr="00F8544B">
              <w:rPr>
                <w:rStyle w:val="aa"/>
                <w:noProof/>
              </w:rPr>
              <w:t>背景</w:t>
            </w:r>
            <w:r>
              <w:rPr>
                <w:noProof/>
                <w:webHidden/>
              </w:rPr>
              <w:tab/>
            </w:r>
            <w:r>
              <w:rPr>
                <w:noProof/>
                <w:webHidden/>
              </w:rPr>
              <w:fldChar w:fldCharType="begin"/>
            </w:r>
            <w:r>
              <w:rPr>
                <w:noProof/>
                <w:webHidden/>
              </w:rPr>
              <w:instrText xml:space="preserve"> PAGEREF _Toc503060499 \h </w:instrText>
            </w:r>
          </w:ins>
          <w:r>
            <w:rPr>
              <w:noProof/>
              <w:webHidden/>
            </w:rPr>
          </w:r>
          <w:r>
            <w:rPr>
              <w:noProof/>
              <w:webHidden/>
            </w:rPr>
            <w:fldChar w:fldCharType="separate"/>
          </w:r>
          <w:ins w:id="105" w:author="吴苏琪" w:date="2018-01-07T03:52:00Z">
            <w:r>
              <w:rPr>
                <w:noProof/>
                <w:webHidden/>
              </w:rPr>
              <w:t>7</w:t>
            </w:r>
            <w:r>
              <w:rPr>
                <w:noProof/>
                <w:webHidden/>
              </w:rPr>
              <w:fldChar w:fldCharType="end"/>
            </w:r>
            <w:r w:rsidRPr="00F8544B">
              <w:rPr>
                <w:rStyle w:val="aa"/>
                <w:noProof/>
              </w:rPr>
              <w:fldChar w:fldCharType="end"/>
            </w:r>
          </w:ins>
        </w:p>
        <w:p w14:paraId="144C5232" w14:textId="383D72BC" w:rsidR="009E58F3" w:rsidRDefault="009E58F3">
          <w:pPr>
            <w:pStyle w:val="31"/>
            <w:tabs>
              <w:tab w:val="left" w:pos="1680"/>
              <w:tab w:val="right" w:leader="dot" w:pos="8296"/>
            </w:tabs>
            <w:rPr>
              <w:ins w:id="106" w:author="吴苏琪" w:date="2018-01-07T03:52:00Z"/>
              <w:rFonts w:asciiTheme="minorHAnsi" w:eastAsiaTheme="minorEastAsia" w:hAnsiTheme="minorHAnsi" w:cstheme="minorBidi"/>
              <w:noProof/>
              <w:kern w:val="2"/>
            </w:rPr>
          </w:pPr>
          <w:ins w:id="107" w:author="吴苏琪" w:date="2018-01-07T03:52:00Z">
            <w:r w:rsidRPr="00F8544B">
              <w:rPr>
                <w:rStyle w:val="aa"/>
                <w:noProof/>
              </w:rPr>
              <w:fldChar w:fldCharType="begin"/>
            </w:r>
            <w:r w:rsidRPr="00F8544B">
              <w:rPr>
                <w:rStyle w:val="aa"/>
                <w:noProof/>
              </w:rPr>
              <w:instrText xml:space="preserve"> </w:instrText>
            </w:r>
            <w:r>
              <w:rPr>
                <w:noProof/>
              </w:rPr>
              <w:instrText>HYPERLINK \l "_Toc503060500"</w:instrText>
            </w:r>
            <w:r w:rsidRPr="00F8544B">
              <w:rPr>
                <w:rStyle w:val="aa"/>
                <w:noProof/>
              </w:rPr>
              <w:instrText xml:space="preserve"> </w:instrText>
            </w:r>
            <w:r w:rsidRPr="00F8544B">
              <w:rPr>
                <w:rStyle w:val="aa"/>
                <w:noProof/>
              </w:rPr>
              <w:fldChar w:fldCharType="separate"/>
            </w:r>
            <w:r w:rsidRPr="00F8544B">
              <w:rPr>
                <w:rStyle w:val="aa"/>
                <w:noProof/>
              </w:rPr>
              <w:t>1.2.1</w:t>
            </w:r>
            <w:r>
              <w:rPr>
                <w:rFonts w:asciiTheme="minorHAnsi" w:eastAsiaTheme="minorEastAsia" w:hAnsiTheme="minorHAnsi" w:cstheme="minorBidi"/>
                <w:noProof/>
                <w:kern w:val="2"/>
              </w:rPr>
              <w:tab/>
            </w:r>
            <w:r w:rsidRPr="00F8544B">
              <w:rPr>
                <w:rStyle w:val="aa"/>
                <w:noProof/>
              </w:rPr>
              <w:t>项目名称</w:t>
            </w:r>
            <w:r>
              <w:rPr>
                <w:noProof/>
                <w:webHidden/>
              </w:rPr>
              <w:tab/>
            </w:r>
            <w:r>
              <w:rPr>
                <w:noProof/>
                <w:webHidden/>
              </w:rPr>
              <w:fldChar w:fldCharType="begin"/>
            </w:r>
            <w:r>
              <w:rPr>
                <w:noProof/>
                <w:webHidden/>
              </w:rPr>
              <w:instrText xml:space="preserve"> PAGEREF _Toc503060500 \h </w:instrText>
            </w:r>
          </w:ins>
          <w:r>
            <w:rPr>
              <w:noProof/>
              <w:webHidden/>
            </w:rPr>
          </w:r>
          <w:r>
            <w:rPr>
              <w:noProof/>
              <w:webHidden/>
            </w:rPr>
            <w:fldChar w:fldCharType="separate"/>
          </w:r>
          <w:ins w:id="108" w:author="吴苏琪" w:date="2018-01-07T03:52:00Z">
            <w:r>
              <w:rPr>
                <w:noProof/>
                <w:webHidden/>
              </w:rPr>
              <w:t>7</w:t>
            </w:r>
            <w:r>
              <w:rPr>
                <w:noProof/>
                <w:webHidden/>
              </w:rPr>
              <w:fldChar w:fldCharType="end"/>
            </w:r>
            <w:r w:rsidRPr="00F8544B">
              <w:rPr>
                <w:rStyle w:val="aa"/>
                <w:noProof/>
              </w:rPr>
              <w:fldChar w:fldCharType="end"/>
            </w:r>
          </w:ins>
        </w:p>
        <w:p w14:paraId="4EF9F1E6" w14:textId="3056B2F5" w:rsidR="009E58F3" w:rsidRDefault="009E58F3">
          <w:pPr>
            <w:pStyle w:val="31"/>
            <w:tabs>
              <w:tab w:val="left" w:pos="1680"/>
              <w:tab w:val="right" w:leader="dot" w:pos="8296"/>
            </w:tabs>
            <w:rPr>
              <w:ins w:id="109" w:author="吴苏琪" w:date="2018-01-07T03:52:00Z"/>
              <w:rFonts w:asciiTheme="minorHAnsi" w:eastAsiaTheme="minorEastAsia" w:hAnsiTheme="minorHAnsi" w:cstheme="minorBidi"/>
              <w:noProof/>
              <w:kern w:val="2"/>
            </w:rPr>
          </w:pPr>
          <w:ins w:id="110" w:author="吴苏琪" w:date="2018-01-07T03:52:00Z">
            <w:r w:rsidRPr="00F8544B">
              <w:rPr>
                <w:rStyle w:val="aa"/>
                <w:noProof/>
              </w:rPr>
              <w:fldChar w:fldCharType="begin"/>
            </w:r>
            <w:r w:rsidRPr="00F8544B">
              <w:rPr>
                <w:rStyle w:val="aa"/>
                <w:noProof/>
              </w:rPr>
              <w:instrText xml:space="preserve"> </w:instrText>
            </w:r>
            <w:r>
              <w:rPr>
                <w:noProof/>
              </w:rPr>
              <w:instrText>HYPERLINK \l "_Toc503060501"</w:instrText>
            </w:r>
            <w:r w:rsidRPr="00F8544B">
              <w:rPr>
                <w:rStyle w:val="aa"/>
                <w:noProof/>
              </w:rPr>
              <w:instrText xml:space="preserve"> </w:instrText>
            </w:r>
            <w:r w:rsidRPr="00F8544B">
              <w:rPr>
                <w:rStyle w:val="aa"/>
                <w:noProof/>
              </w:rPr>
              <w:fldChar w:fldCharType="separate"/>
            </w:r>
            <w:r w:rsidRPr="00F8544B">
              <w:rPr>
                <w:rStyle w:val="aa"/>
                <w:noProof/>
              </w:rPr>
              <w:t>1.2.2</w:t>
            </w:r>
            <w:r>
              <w:rPr>
                <w:rFonts w:asciiTheme="minorHAnsi" w:eastAsiaTheme="minorEastAsia" w:hAnsiTheme="minorHAnsi" w:cstheme="minorBidi"/>
                <w:noProof/>
                <w:kern w:val="2"/>
              </w:rPr>
              <w:tab/>
            </w:r>
            <w:r w:rsidRPr="00F8544B">
              <w:rPr>
                <w:rStyle w:val="aa"/>
                <w:noProof/>
              </w:rPr>
              <w:t>项目提出者</w:t>
            </w:r>
            <w:r>
              <w:rPr>
                <w:noProof/>
                <w:webHidden/>
              </w:rPr>
              <w:tab/>
            </w:r>
            <w:r>
              <w:rPr>
                <w:noProof/>
                <w:webHidden/>
              </w:rPr>
              <w:fldChar w:fldCharType="begin"/>
            </w:r>
            <w:r>
              <w:rPr>
                <w:noProof/>
                <w:webHidden/>
              </w:rPr>
              <w:instrText xml:space="preserve"> PAGEREF _Toc503060501 \h </w:instrText>
            </w:r>
          </w:ins>
          <w:r>
            <w:rPr>
              <w:noProof/>
              <w:webHidden/>
            </w:rPr>
          </w:r>
          <w:r>
            <w:rPr>
              <w:noProof/>
              <w:webHidden/>
            </w:rPr>
            <w:fldChar w:fldCharType="separate"/>
          </w:r>
          <w:ins w:id="111" w:author="吴苏琪" w:date="2018-01-07T03:52:00Z">
            <w:r>
              <w:rPr>
                <w:noProof/>
                <w:webHidden/>
              </w:rPr>
              <w:t>7</w:t>
            </w:r>
            <w:r>
              <w:rPr>
                <w:noProof/>
                <w:webHidden/>
              </w:rPr>
              <w:fldChar w:fldCharType="end"/>
            </w:r>
            <w:r w:rsidRPr="00F8544B">
              <w:rPr>
                <w:rStyle w:val="aa"/>
                <w:noProof/>
              </w:rPr>
              <w:fldChar w:fldCharType="end"/>
            </w:r>
          </w:ins>
        </w:p>
        <w:p w14:paraId="65C1E50F" w14:textId="031C95B5" w:rsidR="009E58F3" w:rsidRDefault="009E58F3">
          <w:pPr>
            <w:pStyle w:val="31"/>
            <w:tabs>
              <w:tab w:val="left" w:pos="1680"/>
              <w:tab w:val="right" w:leader="dot" w:pos="8296"/>
            </w:tabs>
            <w:rPr>
              <w:ins w:id="112" w:author="吴苏琪" w:date="2018-01-07T03:52:00Z"/>
              <w:rFonts w:asciiTheme="minorHAnsi" w:eastAsiaTheme="minorEastAsia" w:hAnsiTheme="minorHAnsi" w:cstheme="minorBidi"/>
              <w:noProof/>
              <w:kern w:val="2"/>
            </w:rPr>
          </w:pPr>
          <w:ins w:id="113" w:author="吴苏琪" w:date="2018-01-07T03:52:00Z">
            <w:r w:rsidRPr="00F8544B">
              <w:rPr>
                <w:rStyle w:val="aa"/>
                <w:noProof/>
              </w:rPr>
              <w:fldChar w:fldCharType="begin"/>
            </w:r>
            <w:r w:rsidRPr="00F8544B">
              <w:rPr>
                <w:rStyle w:val="aa"/>
                <w:noProof/>
              </w:rPr>
              <w:instrText xml:space="preserve"> </w:instrText>
            </w:r>
            <w:r>
              <w:rPr>
                <w:noProof/>
              </w:rPr>
              <w:instrText>HYPERLINK \l "_Toc503060502"</w:instrText>
            </w:r>
            <w:r w:rsidRPr="00F8544B">
              <w:rPr>
                <w:rStyle w:val="aa"/>
                <w:noProof/>
              </w:rPr>
              <w:instrText xml:space="preserve"> </w:instrText>
            </w:r>
            <w:r w:rsidRPr="00F8544B">
              <w:rPr>
                <w:rStyle w:val="aa"/>
                <w:noProof/>
              </w:rPr>
              <w:fldChar w:fldCharType="separate"/>
            </w:r>
            <w:r w:rsidRPr="00F8544B">
              <w:rPr>
                <w:rStyle w:val="aa"/>
                <w:noProof/>
              </w:rPr>
              <w:t>1.2.3</w:t>
            </w:r>
            <w:r>
              <w:rPr>
                <w:rFonts w:asciiTheme="minorHAnsi" w:eastAsiaTheme="minorEastAsia" w:hAnsiTheme="minorHAnsi" w:cstheme="minorBidi"/>
                <w:noProof/>
                <w:kern w:val="2"/>
              </w:rPr>
              <w:tab/>
            </w:r>
            <w:r w:rsidRPr="00F8544B">
              <w:rPr>
                <w:rStyle w:val="aa"/>
                <w:noProof/>
              </w:rPr>
              <w:t>项目开发团队</w:t>
            </w:r>
            <w:r>
              <w:rPr>
                <w:noProof/>
                <w:webHidden/>
              </w:rPr>
              <w:tab/>
            </w:r>
            <w:r>
              <w:rPr>
                <w:noProof/>
                <w:webHidden/>
              </w:rPr>
              <w:fldChar w:fldCharType="begin"/>
            </w:r>
            <w:r>
              <w:rPr>
                <w:noProof/>
                <w:webHidden/>
              </w:rPr>
              <w:instrText xml:space="preserve"> PAGEREF _Toc503060502 \h </w:instrText>
            </w:r>
          </w:ins>
          <w:r>
            <w:rPr>
              <w:noProof/>
              <w:webHidden/>
            </w:rPr>
          </w:r>
          <w:r>
            <w:rPr>
              <w:noProof/>
              <w:webHidden/>
            </w:rPr>
            <w:fldChar w:fldCharType="separate"/>
          </w:r>
          <w:ins w:id="114" w:author="吴苏琪" w:date="2018-01-07T03:52:00Z">
            <w:r>
              <w:rPr>
                <w:noProof/>
                <w:webHidden/>
              </w:rPr>
              <w:t>7</w:t>
            </w:r>
            <w:r>
              <w:rPr>
                <w:noProof/>
                <w:webHidden/>
              </w:rPr>
              <w:fldChar w:fldCharType="end"/>
            </w:r>
            <w:r w:rsidRPr="00F8544B">
              <w:rPr>
                <w:rStyle w:val="aa"/>
                <w:noProof/>
              </w:rPr>
              <w:fldChar w:fldCharType="end"/>
            </w:r>
          </w:ins>
        </w:p>
        <w:p w14:paraId="5A7D6EDA" w14:textId="7EF657D0" w:rsidR="009E58F3" w:rsidRDefault="009E58F3">
          <w:pPr>
            <w:pStyle w:val="12"/>
            <w:tabs>
              <w:tab w:val="left" w:pos="420"/>
              <w:tab w:val="right" w:leader="dot" w:pos="8296"/>
            </w:tabs>
            <w:rPr>
              <w:ins w:id="115" w:author="吴苏琪" w:date="2018-01-07T03:52:00Z"/>
              <w:rFonts w:asciiTheme="minorHAnsi" w:eastAsiaTheme="minorEastAsia" w:hAnsiTheme="minorHAnsi" w:cstheme="minorBidi"/>
              <w:noProof/>
              <w:kern w:val="2"/>
            </w:rPr>
          </w:pPr>
          <w:ins w:id="116" w:author="吴苏琪" w:date="2018-01-07T03:52:00Z">
            <w:r w:rsidRPr="00F8544B">
              <w:rPr>
                <w:rStyle w:val="aa"/>
                <w:noProof/>
              </w:rPr>
              <w:fldChar w:fldCharType="begin"/>
            </w:r>
            <w:r w:rsidRPr="00F8544B">
              <w:rPr>
                <w:rStyle w:val="aa"/>
                <w:noProof/>
              </w:rPr>
              <w:instrText xml:space="preserve"> </w:instrText>
            </w:r>
            <w:r>
              <w:rPr>
                <w:noProof/>
              </w:rPr>
              <w:instrText>HYPERLINK \l "_Toc503060503"</w:instrText>
            </w:r>
            <w:r w:rsidRPr="00F8544B">
              <w:rPr>
                <w:rStyle w:val="aa"/>
                <w:noProof/>
              </w:rPr>
              <w:instrText xml:space="preserve"> </w:instrText>
            </w:r>
            <w:r w:rsidRPr="00F8544B">
              <w:rPr>
                <w:rStyle w:val="aa"/>
                <w:noProof/>
              </w:rPr>
              <w:fldChar w:fldCharType="separate"/>
            </w:r>
            <w:r w:rsidRPr="00F8544B">
              <w:rPr>
                <w:rStyle w:val="aa"/>
                <w:noProof/>
              </w:rPr>
              <w:t>2</w:t>
            </w:r>
            <w:r>
              <w:rPr>
                <w:rFonts w:asciiTheme="minorHAnsi" w:eastAsiaTheme="minorEastAsia" w:hAnsiTheme="minorHAnsi" w:cstheme="minorBidi"/>
                <w:noProof/>
                <w:kern w:val="2"/>
              </w:rPr>
              <w:tab/>
            </w:r>
            <w:r w:rsidRPr="00F8544B">
              <w:rPr>
                <w:rStyle w:val="aa"/>
                <w:noProof/>
              </w:rPr>
              <w:t>用途</w:t>
            </w:r>
            <w:r>
              <w:rPr>
                <w:noProof/>
                <w:webHidden/>
              </w:rPr>
              <w:tab/>
            </w:r>
            <w:r>
              <w:rPr>
                <w:noProof/>
                <w:webHidden/>
              </w:rPr>
              <w:fldChar w:fldCharType="begin"/>
            </w:r>
            <w:r>
              <w:rPr>
                <w:noProof/>
                <w:webHidden/>
              </w:rPr>
              <w:instrText xml:space="preserve"> PAGEREF _Toc503060503 \h </w:instrText>
            </w:r>
          </w:ins>
          <w:r>
            <w:rPr>
              <w:noProof/>
              <w:webHidden/>
            </w:rPr>
          </w:r>
          <w:r>
            <w:rPr>
              <w:noProof/>
              <w:webHidden/>
            </w:rPr>
            <w:fldChar w:fldCharType="separate"/>
          </w:r>
          <w:ins w:id="117" w:author="吴苏琪" w:date="2018-01-07T03:52:00Z">
            <w:r>
              <w:rPr>
                <w:noProof/>
                <w:webHidden/>
              </w:rPr>
              <w:t>8</w:t>
            </w:r>
            <w:r>
              <w:rPr>
                <w:noProof/>
                <w:webHidden/>
              </w:rPr>
              <w:fldChar w:fldCharType="end"/>
            </w:r>
            <w:r w:rsidRPr="00F8544B">
              <w:rPr>
                <w:rStyle w:val="aa"/>
                <w:noProof/>
              </w:rPr>
              <w:fldChar w:fldCharType="end"/>
            </w:r>
          </w:ins>
        </w:p>
        <w:p w14:paraId="19128B72" w14:textId="5D1BF894" w:rsidR="009E58F3" w:rsidRDefault="009E58F3">
          <w:pPr>
            <w:pStyle w:val="21"/>
            <w:tabs>
              <w:tab w:val="left" w:pos="1260"/>
              <w:tab w:val="right" w:leader="dot" w:pos="8296"/>
            </w:tabs>
            <w:rPr>
              <w:ins w:id="118" w:author="吴苏琪" w:date="2018-01-07T03:52:00Z"/>
              <w:rFonts w:asciiTheme="minorHAnsi" w:eastAsiaTheme="minorEastAsia" w:hAnsiTheme="minorHAnsi" w:cstheme="minorBidi"/>
              <w:noProof/>
              <w:kern w:val="2"/>
            </w:rPr>
          </w:pPr>
          <w:ins w:id="119" w:author="吴苏琪" w:date="2018-01-07T03:52:00Z">
            <w:r w:rsidRPr="00F8544B">
              <w:rPr>
                <w:rStyle w:val="aa"/>
                <w:noProof/>
              </w:rPr>
              <w:fldChar w:fldCharType="begin"/>
            </w:r>
            <w:r w:rsidRPr="00F8544B">
              <w:rPr>
                <w:rStyle w:val="aa"/>
                <w:noProof/>
              </w:rPr>
              <w:instrText xml:space="preserve"> </w:instrText>
            </w:r>
            <w:r>
              <w:rPr>
                <w:noProof/>
              </w:rPr>
              <w:instrText>HYPERLINK \l "_Toc503060504"</w:instrText>
            </w:r>
            <w:r w:rsidRPr="00F8544B">
              <w:rPr>
                <w:rStyle w:val="aa"/>
                <w:noProof/>
              </w:rPr>
              <w:instrText xml:space="preserve"> </w:instrText>
            </w:r>
            <w:r w:rsidRPr="00F8544B">
              <w:rPr>
                <w:rStyle w:val="aa"/>
                <w:noProof/>
              </w:rPr>
              <w:fldChar w:fldCharType="separate"/>
            </w:r>
            <w:r w:rsidRPr="00F8544B">
              <w:rPr>
                <w:rStyle w:val="aa"/>
                <w:noProof/>
              </w:rPr>
              <w:t>2.1</w:t>
            </w:r>
            <w:r>
              <w:rPr>
                <w:rFonts w:asciiTheme="minorHAnsi" w:eastAsiaTheme="minorEastAsia" w:hAnsiTheme="minorHAnsi" w:cstheme="minorBidi"/>
                <w:noProof/>
                <w:kern w:val="2"/>
              </w:rPr>
              <w:tab/>
            </w:r>
            <w:r w:rsidRPr="00F8544B">
              <w:rPr>
                <w:rStyle w:val="aa"/>
                <w:noProof/>
              </w:rPr>
              <w:t>功能</w:t>
            </w:r>
            <w:r>
              <w:rPr>
                <w:noProof/>
                <w:webHidden/>
              </w:rPr>
              <w:tab/>
            </w:r>
            <w:r>
              <w:rPr>
                <w:noProof/>
                <w:webHidden/>
              </w:rPr>
              <w:fldChar w:fldCharType="begin"/>
            </w:r>
            <w:r>
              <w:rPr>
                <w:noProof/>
                <w:webHidden/>
              </w:rPr>
              <w:instrText xml:space="preserve"> PAGEREF _Toc503060504 \h </w:instrText>
            </w:r>
          </w:ins>
          <w:r>
            <w:rPr>
              <w:noProof/>
              <w:webHidden/>
            </w:rPr>
          </w:r>
          <w:r>
            <w:rPr>
              <w:noProof/>
              <w:webHidden/>
            </w:rPr>
            <w:fldChar w:fldCharType="separate"/>
          </w:r>
          <w:ins w:id="120" w:author="吴苏琪" w:date="2018-01-07T03:52:00Z">
            <w:r>
              <w:rPr>
                <w:noProof/>
                <w:webHidden/>
              </w:rPr>
              <w:t>8</w:t>
            </w:r>
            <w:r>
              <w:rPr>
                <w:noProof/>
                <w:webHidden/>
              </w:rPr>
              <w:fldChar w:fldCharType="end"/>
            </w:r>
            <w:r w:rsidRPr="00F8544B">
              <w:rPr>
                <w:rStyle w:val="aa"/>
                <w:noProof/>
              </w:rPr>
              <w:fldChar w:fldCharType="end"/>
            </w:r>
          </w:ins>
        </w:p>
        <w:p w14:paraId="777C5D9E" w14:textId="13C73CEA" w:rsidR="009E58F3" w:rsidRDefault="009E58F3">
          <w:pPr>
            <w:pStyle w:val="31"/>
            <w:tabs>
              <w:tab w:val="left" w:pos="1680"/>
              <w:tab w:val="right" w:leader="dot" w:pos="8296"/>
            </w:tabs>
            <w:rPr>
              <w:ins w:id="121" w:author="吴苏琪" w:date="2018-01-07T03:52:00Z"/>
              <w:rFonts w:asciiTheme="minorHAnsi" w:eastAsiaTheme="minorEastAsia" w:hAnsiTheme="minorHAnsi" w:cstheme="minorBidi"/>
              <w:noProof/>
              <w:kern w:val="2"/>
            </w:rPr>
          </w:pPr>
          <w:ins w:id="122" w:author="吴苏琪" w:date="2018-01-07T03:52:00Z">
            <w:r w:rsidRPr="00F8544B">
              <w:rPr>
                <w:rStyle w:val="aa"/>
                <w:noProof/>
              </w:rPr>
              <w:fldChar w:fldCharType="begin"/>
            </w:r>
            <w:r w:rsidRPr="00F8544B">
              <w:rPr>
                <w:rStyle w:val="aa"/>
                <w:noProof/>
              </w:rPr>
              <w:instrText xml:space="preserve"> </w:instrText>
            </w:r>
            <w:r>
              <w:rPr>
                <w:noProof/>
              </w:rPr>
              <w:instrText>HYPERLINK \l "_Toc503060505"</w:instrText>
            </w:r>
            <w:r w:rsidRPr="00F8544B">
              <w:rPr>
                <w:rStyle w:val="aa"/>
                <w:noProof/>
              </w:rPr>
              <w:instrText xml:space="preserve"> </w:instrText>
            </w:r>
            <w:r w:rsidRPr="00F8544B">
              <w:rPr>
                <w:rStyle w:val="aa"/>
                <w:noProof/>
              </w:rPr>
              <w:fldChar w:fldCharType="separate"/>
            </w:r>
            <w:r w:rsidRPr="00F8544B">
              <w:rPr>
                <w:rStyle w:val="aa"/>
                <w:noProof/>
              </w:rPr>
              <w:t>2.1.1</w:t>
            </w:r>
            <w:r>
              <w:rPr>
                <w:rFonts w:asciiTheme="minorHAnsi" w:eastAsiaTheme="minorEastAsia" w:hAnsiTheme="minorHAnsi" w:cstheme="minorBidi"/>
                <w:noProof/>
                <w:kern w:val="2"/>
              </w:rPr>
              <w:tab/>
            </w:r>
            <w:r w:rsidRPr="00F8544B">
              <w:rPr>
                <w:rStyle w:val="aa"/>
                <w:noProof/>
              </w:rPr>
              <w:t>未登录状态首页</w:t>
            </w:r>
            <w:r>
              <w:rPr>
                <w:noProof/>
                <w:webHidden/>
              </w:rPr>
              <w:tab/>
            </w:r>
            <w:r>
              <w:rPr>
                <w:noProof/>
                <w:webHidden/>
              </w:rPr>
              <w:fldChar w:fldCharType="begin"/>
            </w:r>
            <w:r>
              <w:rPr>
                <w:noProof/>
                <w:webHidden/>
              </w:rPr>
              <w:instrText xml:space="preserve"> PAGEREF _Toc503060505 \h </w:instrText>
            </w:r>
          </w:ins>
          <w:r>
            <w:rPr>
              <w:noProof/>
              <w:webHidden/>
            </w:rPr>
          </w:r>
          <w:r>
            <w:rPr>
              <w:noProof/>
              <w:webHidden/>
            </w:rPr>
            <w:fldChar w:fldCharType="separate"/>
          </w:r>
          <w:ins w:id="123" w:author="吴苏琪" w:date="2018-01-07T03:52:00Z">
            <w:r>
              <w:rPr>
                <w:noProof/>
                <w:webHidden/>
              </w:rPr>
              <w:t>8</w:t>
            </w:r>
            <w:r>
              <w:rPr>
                <w:noProof/>
                <w:webHidden/>
              </w:rPr>
              <w:fldChar w:fldCharType="end"/>
            </w:r>
            <w:r w:rsidRPr="00F8544B">
              <w:rPr>
                <w:rStyle w:val="aa"/>
                <w:noProof/>
              </w:rPr>
              <w:fldChar w:fldCharType="end"/>
            </w:r>
          </w:ins>
        </w:p>
        <w:p w14:paraId="792061FE" w14:textId="080DAAD4" w:rsidR="009E58F3" w:rsidRDefault="009E58F3">
          <w:pPr>
            <w:pStyle w:val="31"/>
            <w:tabs>
              <w:tab w:val="left" w:pos="1680"/>
              <w:tab w:val="right" w:leader="dot" w:pos="8296"/>
            </w:tabs>
            <w:rPr>
              <w:ins w:id="124" w:author="吴苏琪" w:date="2018-01-07T03:52:00Z"/>
              <w:rFonts w:asciiTheme="minorHAnsi" w:eastAsiaTheme="minorEastAsia" w:hAnsiTheme="minorHAnsi" w:cstheme="minorBidi"/>
              <w:noProof/>
              <w:kern w:val="2"/>
            </w:rPr>
          </w:pPr>
          <w:ins w:id="125" w:author="吴苏琪" w:date="2018-01-07T03:52:00Z">
            <w:r w:rsidRPr="00F8544B">
              <w:rPr>
                <w:rStyle w:val="aa"/>
                <w:noProof/>
              </w:rPr>
              <w:fldChar w:fldCharType="begin"/>
            </w:r>
            <w:r w:rsidRPr="00F8544B">
              <w:rPr>
                <w:rStyle w:val="aa"/>
                <w:noProof/>
              </w:rPr>
              <w:instrText xml:space="preserve"> </w:instrText>
            </w:r>
            <w:r>
              <w:rPr>
                <w:noProof/>
              </w:rPr>
              <w:instrText>HYPERLINK \l "_Toc503060506"</w:instrText>
            </w:r>
            <w:r w:rsidRPr="00F8544B">
              <w:rPr>
                <w:rStyle w:val="aa"/>
                <w:noProof/>
              </w:rPr>
              <w:instrText xml:space="preserve"> </w:instrText>
            </w:r>
            <w:r w:rsidRPr="00F8544B">
              <w:rPr>
                <w:rStyle w:val="aa"/>
                <w:noProof/>
              </w:rPr>
              <w:fldChar w:fldCharType="separate"/>
            </w:r>
            <w:r w:rsidRPr="00F8544B">
              <w:rPr>
                <w:rStyle w:val="aa"/>
                <w:noProof/>
              </w:rPr>
              <w:t>2.1.2</w:t>
            </w:r>
            <w:r>
              <w:rPr>
                <w:rFonts w:asciiTheme="minorHAnsi" w:eastAsiaTheme="minorEastAsia" w:hAnsiTheme="minorHAnsi" w:cstheme="minorBidi"/>
                <w:noProof/>
                <w:kern w:val="2"/>
              </w:rPr>
              <w:tab/>
            </w:r>
            <w:r w:rsidRPr="00F8544B">
              <w:rPr>
                <w:rStyle w:val="aa"/>
                <w:noProof/>
              </w:rPr>
              <w:t>如何注册</w:t>
            </w:r>
            <w:r>
              <w:rPr>
                <w:noProof/>
                <w:webHidden/>
              </w:rPr>
              <w:tab/>
            </w:r>
            <w:r>
              <w:rPr>
                <w:noProof/>
                <w:webHidden/>
              </w:rPr>
              <w:fldChar w:fldCharType="begin"/>
            </w:r>
            <w:r>
              <w:rPr>
                <w:noProof/>
                <w:webHidden/>
              </w:rPr>
              <w:instrText xml:space="preserve"> PAGEREF _Toc503060506 \h </w:instrText>
            </w:r>
          </w:ins>
          <w:r>
            <w:rPr>
              <w:noProof/>
              <w:webHidden/>
            </w:rPr>
          </w:r>
          <w:r>
            <w:rPr>
              <w:noProof/>
              <w:webHidden/>
            </w:rPr>
            <w:fldChar w:fldCharType="separate"/>
          </w:r>
          <w:ins w:id="126" w:author="吴苏琪" w:date="2018-01-07T03:52:00Z">
            <w:r>
              <w:rPr>
                <w:noProof/>
                <w:webHidden/>
              </w:rPr>
              <w:t>10</w:t>
            </w:r>
            <w:r>
              <w:rPr>
                <w:noProof/>
                <w:webHidden/>
              </w:rPr>
              <w:fldChar w:fldCharType="end"/>
            </w:r>
            <w:r w:rsidRPr="00F8544B">
              <w:rPr>
                <w:rStyle w:val="aa"/>
                <w:noProof/>
              </w:rPr>
              <w:fldChar w:fldCharType="end"/>
            </w:r>
          </w:ins>
        </w:p>
        <w:p w14:paraId="6A5C472E" w14:textId="1AD0F9A9" w:rsidR="009E58F3" w:rsidRDefault="009E58F3">
          <w:pPr>
            <w:pStyle w:val="31"/>
            <w:tabs>
              <w:tab w:val="left" w:pos="1680"/>
              <w:tab w:val="right" w:leader="dot" w:pos="8296"/>
            </w:tabs>
            <w:rPr>
              <w:ins w:id="127" w:author="吴苏琪" w:date="2018-01-07T03:52:00Z"/>
              <w:rFonts w:asciiTheme="minorHAnsi" w:eastAsiaTheme="minorEastAsia" w:hAnsiTheme="minorHAnsi" w:cstheme="minorBidi"/>
              <w:noProof/>
              <w:kern w:val="2"/>
            </w:rPr>
          </w:pPr>
          <w:ins w:id="128" w:author="吴苏琪" w:date="2018-01-07T03:52:00Z">
            <w:r w:rsidRPr="00F8544B">
              <w:rPr>
                <w:rStyle w:val="aa"/>
                <w:noProof/>
              </w:rPr>
              <w:fldChar w:fldCharType="begin"/>
            </w:r>
            <w:r w:rsidRPr="00F8544B">
              <w:rPr>
                <w:rStyle w:val="aa"/>
                <w:noProof/>
              </w:rPr>
              <w:instrText xml:space="preserve"> </w:instrText>
            </w:r>
            <w:r>
              <w:rPr>
                <w:noProof/>
              </w:rPr>
              <w:instrText>HYPERLINK \l "_Toc503060507"</w:instrText>
            </w:r>
            <w:r w:rsidRPr="00F8544B">
              <w:rPr>
                <w:rStyle w:val="aa"/>
                <w:noProof/>
              </w:rPr>
              <w:instrText xml:space="preserve"> </w:instrText>
            </w:r>
            <w:r w:rsidRPr="00F8544B">
              <w:rPr>
                <w:rStyle w:val="aa"/>
                <w:noProof/>
              </w:rPr>
              <w:fldChar w:fldCharType="separate"/>
            </w:r>
            <w:r w:rsidRPr="00F8544B">
              <w:rPr>
                <w:rStyle w:val="aa"/>
                <w:noProof/>
              </w:rPr>
              <w:t>2.1.3</w:t>
            </w:r>
            <w:r>
              <w:rPr>
                <w:rFonts w:asciiTheme="minorHAnsi" w:eastAsiaTheme="minorEastAsia" w:hAnsiTheme="minorHAnsi" w:cstheme="minorBidi"/>
                <w:noProof/>
                <w:kern w:val="2"/>
              </w:rPr>
              <w:tab/>
            </w:r>
            <w:r w:rsidRPr="00F8544B">
              <w:rPr>
                <w:rStyle w:val="aa"/>
                <w:noProof/>
              </w:rPr>
              <w:t>如何登录</w:t>
            </w:r>
            <w:r>
              <w:rPr>
                <w:noProof/>
                <w:webHidden/>
              </w:rPr>
              <w:tab/>
            </w:r>
            <w:r>
              <w:rPr>
                <w:noProof/>
                <w:webHidden/>
              </w:rPr>
              <w:fldChar w:fldCharType="begin"/>
            </w:r>
            <w:r>
              <w:rPr>
                <w:noProof/>
                <w:webHidden/>
              </w:rPr>
              <w:instrText xml:space="preserve"> PAGEREF _Toc503060507 \h </w:instrText>
            </w:r>
          </w:ins>
          <w:r>
            <w:rPr>
              <w:noProof/>
              <w:webHidden/>
            </w:rPr>
          </w:r>
          <w:r>
            <w:rPr>
              <w:noProof/>
              <w:webHidden/>
            </w:rPr>
            <w:fldChar w:fldCharType="separate"/>
          </w:r>
          <w:ins w:id="129" w:author="吴苏琪" w:date="2018-01-07T03:52:00Z">
            <w:r>
              <w:rPr>
                <w:noProof/>
                <w:webHidden/>
              </w:rPr>
              <w:t>12</w:t>
            </w:r>
            <w:r>
              <w:rPr>
                <w:noProof/>
                <w:webHidden/>
              </w:rPr>
              <w:fldChar w:fldCharType="end"/>
            </w:r>
            <w:r w:rsidRPr="00F8544B">
              <w:rPr>
                <w:rStyle w:val="aa"/>
                <w:noProof/>
              </w:rPr>
              <w:fldChar w:fldCharType="end"/>
            </w:r>
          </w:ins>
        </w:p>
        <w:p w14:paraId="71239DEE" w14:textId="3AF78FB1" w:rsidR="009E58F3" w:rsidRDefault="009E58F3">
          <w:pPr>
            <w:pStyle w:val="31"/>
            <w:tabs>
              <w:tab w:val="left" w:pos="1680"/>
              <w:tab w:val="right" w:leader="dot" w:pos="8296"/>
            </w:tabs>
            <w:rPr>
              <w:ins w:id="130" w:author="吴苏琪" w:date="2018-01-07T03:52:00Z"/>
              <w:rFonts w:asciiTheme="minorHAnsi" w:eastAsiaTheme="minorEastAsia" w:hAnsiTheme="minorHAnsi" w:cstheme="minorBidi"/>
              <w:noProof/>
              <w:kern w:val="2"/>
            </w:rPr>
          </w:pPr>
          <w:ins w:id="131" w:author="吴苏琪" w:date="2018-01-07T03:52:00Z">
            <w:r w:rsidRPr="00F8544B">
              <w:rPr>
                <w:rStyle w:val="aa"/>
                <w:noProof/>
              </w:rPr>
              <w:fldChar w:fldCharType="begin"/>
            </w:r>
            <w:r w:rsidRPr="00F8544B">
              <w:rPr>
                <w:rStyle w:val="aa"/>
                <w:noProof/>
              </w:rPr>
              <w:instrText xml:space="preserve"> </w:instrText>
            </w:r>
            <w:r>
              <w:rPr>
                <w:noProof/>
              </w:rPr>
              <w:instrText>HYPERLINK \l "_Toc503060508"</w:instrText>
            </w:r>
            <w:r w:rsidRPr="00F8544B">
              <w:rPr>
                <w:rStyle w:val="aa"/>
                <w:noProof/>
              </w:rPr>
              <w:instrText xml:space="preserve"> </w:instrText>
            </w:r>
            <w:r w:rsidRPr="00F8544B">
              <w:rPr>
                <w:rStyle w:val="aa"/>
                <w:noProof/>
              </w:rPr>
              <w:fldChar w:fldCharType="separate"/>
            </w:r>
            <w:r w:rsidRPr="00F8544B">
              <w:rPr>
                <w:rStyle w:val="aa"/>
                <w:noProof/>
              </w:rPr>
              <w:t>2.1.4</w:t>
            </w:r>
            <w:r>
              <w:rPr>
                <w:rFonts w:asciiTheme="minorHAnsi" w:eastAsiaTheme="minorEastAsia" w:hAnsiTheme="minorHAnsi" w:cstheme="minorBidi"/>
                <w:noProof/>
                <w:kern w:val="2"/>
              </w:rPr>
              <w:tab/>
            </w:r>
            <w:r w:rsidRPr="00F8544B">
              <w:rPr>
                <w:rStyle w:val="aa"/>
                <w:noProof/>
              </w:rPr>
              <w:t>找回密码</w:t>
            </w:r>
            <w:r>
              <w:rPr>
                <w:noProof/>
                <w:webHidden/>
              </w:rPr>
              <w:tab/>
            </w:r>
            <w:r>
              <w:rPr>
                <w:noProof/>
                <w:webHidden/>
              </w:rPr>
              <w:fldChar w:fldCharType="begin"/>
            </w:r>
            <w:r>
              <w:rPr>
                <w:noProof/>
                <w:webHidden/>
              </w:rPr>
              <w:instrText xml:space="preserve"> PAGEREF _Toc503060508 \h </w:instrText>
            </w:r>
          </w:ins>
          <w:r>
            <w:rPr>
              <w:noProof/>
              <w:webHidden/>
            </w:rPr>
          </w:r>
          <w:r>
            <w:rPr>
              <w:noProof/>
              <w:webHidden/>
            </w:rPr>
            <w:fldChar w:fldCharType="separate"/>
          </w:r>
          <w:ins w:id="132" w:author="吴苏琪" w:date="2018-01-07T03:52:00Z">
            <w:r>
              <w:rPr>
                <w:noProof/>
                <w:webHidden/>
              </w:rPr>
              <w:t>14</w:t>
            </w:r>
            <w:r>
              <w:rPr>
                <w:noProof/>
                <w:webHidden/>
              </w:rPr>
              <w:fldChar w:fldCharType="end"/>
            </w:r>
            <w:r w:rsidRPr="00F8544B">
              <w:rPr>
                <w:rStyle w:val="aa"/>
                <w:noProof/>
              </w:rPr>
              <w:fldChar w:fldCharType="end"/>
            </w:r>
          </w:ins>
        </w:p>
        <w:p w14:paraId="7E6E94B7" w14:textId="0104FC1C" w:rsidR="009E58F3" w:rsidRDefault="009E58F3">
          <w:pPr>
            <w:pStyle w:val="31"/>
            <w:tabs>
              <w:tab w:val="left" w:pos="1680"/>
              <w:tab w:val="right" w:leader="dot" w:pos="8296"/>
            </w:tabs>
            <w:rPr>
              <w:ins w:id="133" w:author="吴苏琪" w:date="2018-01-07T03:52:00Z"/>
              <w:rFonts w:asciiTheme="minorHAnsi" w:eastAsiaTheme="minorEastAsia" w:hAnsiTheme="minorHAnsi" w:cstheme="minorBidi"/>
              <w:noProof/>
              <w:kern w:val="2"/>
            </w:rPr>
          </w:pPr>
          <w:ins w:id="134" w:author="吴苏琪" w:date="2018-01-07T03:52:00Z">
            <w:r w:rsidRPr="00F8544B">
              <w:rPr>
                <w:rStyle w:val="aa"/>
                <w:noProof/>
              </w:rPr>
              <w:fldChar w:fldCharType="begin"/>
            </w:r>
            <w:r w:rsidRPr="00F8544B">
              <w:rPr>
                <w:rStyle w:val="aa"/>
                <w:noProof/>
              </w:rPr>
              <w:instrText xml:space="preserve"> </w:instrText>
            </w:r>
            <w:r>
              <w:rPr>
                <w:noProof/>
              </w:rPr>
              <w:instrText>HYPERLINK \l "_Toc503060509"</w:instrText>
            </w:r>
            <w:r w:rsidRPr="00F8544B">
              <w:rPr>
                <w:rStyle w:val="aa"/>
                <w:noProof/>
              </w:rPr>
              <w:instrText xml:space="preserve"> </w:instrText>
            </w:r>
            <w:r w:rsidRPr="00F8544B">
              <w:rPr>
                <w:rStyle w:val="aa"/>
                <w:noProof/>
              </w:rPr>
              <w:fldChar w:fldCharType="separate"/>
            </w:r>
            <w:r w:rsidRPr="00F8544B">
              <w:rPr>
                <w:rStyle w:val="aa"/>
                <w:noProof/>
              </w:rPr>
              <w:t>2.1.5</w:t>
            </w:r>
            <w:r>
              <w:rPr>
                <w:rFonts w:asciiTheme="minorHAnsi" w:eastAsiaTheme="minorEastAsia" w:hAnsiTheme="minorHAnsi" w:cstheme="minorBidi"/>
                <w:noProof/>
                <w:kern w:val="2"/>
              </w:rPr>
              <w:tab/>
            </w:r>
            <w:r w:rsidRPr="00F8544B">
              <w:rPr>
                <w:rStyle w:val="aa"/>
                <w:noProof/>
              </w:rPr>
              <w:t>成功登录首页</w:t>
            </w:r>
            <w:r>
              <w:rPr>
                <w:noProof/>
                <w:webHidden/>
              </w:rPr>
              <w:tab/>
            </w:r>
            <w:r>
              <w:rPr>
                <w:noProof/>
                <w:webHidden/>
              </w:rPr>
              <w:fldChar w:fldCharType="begin"/>
            </w:r>
            <w:r>
              <w:rPr>
                <w:noProof/>
                <w:webHidden/>
              </w:rPr>
              <w:instrText xml:space="preserve"> PAGEREF _Toc503060509 \h </w:instrText>
            </w:r>
          </w:ins>
          <w:r>
            <w:rPr>
              <w:noProof/>
              <w:webHidden/>
            </w:rPr>
          </w:r>
          <w:r>
            <w:rPr>
              <w:noProof/>
              <w:webHidden/>
            </w:rPr>
            <w:fldChar w:fldCharType="separate"/>
          </w:r>
          <w:ins w:id="135" w:author="吴苏琪" w:date="2018-01-07T03:52:00Z">
            <w:r>
              <w:rPr>
                <w:noProof/>
                <w:webHidden/>
              </w:rPr>
              <w:t>16</w:t>
            </w:r>
            <w:r>
              <w:rPr>
                <w:noProof/>
                <w:webHidden/>
              </w:rPr>
              <w:fldChar w:fldCharType="end"/>
            </w:r>
            <w:r w:rsidRPr="00F8544B">
              <w:rPr>
                <w:rStyle w:val="aa"/>
                <w:noProof/>
              </w:rPr>
              <w:fldChar w:fldCharType="end"/>
            </w:r>
          </w:ins>
        </w:p>
        <w:p w14:paraId="734C27FD" w14:textId="7386AB9F" w:rsidR="009E58F3" w:rsidRDefault="009E58F3">
          <w:pPr>
            <w:pStyle w:val="31"/>
            <w:tabs>
              <w:tab w:val="left" w:pos="1680"/>
              <w:tab w:val="right" w:leader="dot" w:pos="8296"/>
            </w:tabs>
            <w:rPr>
              <w:ins w:id="136" w:author="吴苏琪" w:date="2018-01-07T03:52:00Z"/>
              <w:rFonts w:asciiTheme="minorHAnsi" w:eastAsiaTheme="minorEastAsia" w:hAnsiTheme="minorHAnsi" w:cstheme="minorBidi"/>
              <w:noProof/>
              <w:kern w:val="2"/>
            </w:rPr>
          </w:pPr>
          <w:ins w:id="137" w:author="吴苏琪" w:date="2018-01-07T03:52:00Z">
            <w:r w:rsidRPr="00F8544B">
              <w:rPr>
                <w:rStyle w:val="aa"/>
                <w:noProof/>
              </w:rPr>
              <w:fldChar w:fldCharType="begin"/>
            </w:r>
            <w:r w:rsidRPr="00F8544B">
              <w:rPr>
                <w:rStyle w:val="aa"/>
                <w:noProof/>
              </w:rPr>
              <w:instrText xml:space="preserve"> </w:instrText>
            </w:r>
            <w:r>
              <w:rPr>
                <w:noProof/>
              </w:rPr>
              <w:instrText>HYPERLINK \l "_Toc503060510"</w:instrText>
            </w:r>
            <w:r w:rsidRPr="00F8544B">
              <w:rPr>
                <w:rStyle w:val="aa"/>
                <w:noProof/>
              </w:rPr>
              <w:instrText xml:space="preserve"> </w:instrText>
            </w:r>
            <w:r w:rsidRPr="00F8544B">
              <w:rPr>
                <w:rStyle w:val="aa"/>
                <w:noProof/>
              </w:rPr>
              <w:fldChar w:fldCharType="separate"/>
            </w:r>
            <w:r w:rsidRPr="00F8544B">
              <w:rPr>
                <w:rStyle w:val="aa"/>
                <w:noProof/>
              </w:rPr>
              <w:t>2.1.6</w:t>
            </w:r>
            <w:r>
              <w:rPr>
                <w:rFonts w:asciiTheme="minorHAnsi" w:eastAsiaTheme="minorEastAsia" w:hAnsiTheme="minorHAnsi" w:cstheme="minorBidi"/>
                <w:noProof/>
                <w:kern w:val="2"/>
              </w:rPr>
              <w:tab/>
            </w:r>
            <w:r w:rsidRPr="00F8544B">
              <w:rPr>
                <w:rStyle w:val="aa"/>
                <w:noProof/>
              </w:rPr>
              <w:t>导航栏</w:t>
            </w:r>
            <w:r>
              <w:rPr>
                <w:noProof/>
                <w:webHidden/>
              </w:rPr>
              <w:tab/>
            </w:r>
            <w:r>
              <w:rPr>
                <w:noProof/>
                <w:webHidden/>
              </w:rPr>
              <w:fldChar w:fldCharType="begin"/>
            </w:r>
            <w:r>
              <w:rPr>
                <w:noProof/>
                <w:webHidden/>
              </w:rPr>
              <w:instrText xml:space="preserve"> PAGEREF _Toc503060510 \h </w:instrText>
            </w:r>
          </w:ins>
          <w:r>
            <w:rPr>
              <w:noProof/>
              <w:webHidden/>
            </w:rPr>
          </w:r>
          <w:r>
            <w:rPr>
              <w:noProof/>
              <w:webHidden/>
            </w:rPr>
            <w:fldChar w:fldCharType="separate"/>
          </w:r>
          <w:ins w:id="138" w:author="吴苏琪" w:date="2018-01-07T03:52:00Z">
            <w:r>
              <w:rPr>
                <w:noProof/>
                <w:webHidden/>
              </w:rPr>
              <w:t>19</w:t>
            </w:r>
            <w:r>
              <w:rPr>
                <w:noProof/>
                <w:webHidden/>
              </w:rPr>
              <w:fldChar w:fldCharType="end"/>
            </w:r>
            <w:r w:rsidRPr="00F8544B">
              <w:rPr>
                <w:rStyle w:val="aa"/>
                <w:noProof/>
              </w:rPr>
              <w:fldChar w:fldCharType="end"/>
            </w:r>
          </w:ins>
        </w:p>
        <w:p w14:paraId="4BA70A53" w14:textId="5E0334F2" w:rsidR="009E58F3" w:rsidRDefault="009E58F3">
          <w:pPr>
            <w:pStyle w:val="31"/>
            <w:tabs>
              <w:tab w:val="left" w:pos="1680"/>
              <w:tab w:val="right" w:leader="dot" w:pos="8296"/>
            </w:tabs>
            <w:rPr>
              <w:ins w:id="139" w:author="吴苏琪" w:date="2018-01-07T03:52:00Z"/>
              <w:rFonts w:asciiTheme="minorHAnsi" w:eastAsiaTheme="minorEastAsia" w:hAnsiTheme="minorHAnsi" w:cstheme="minorBidi"/>
              <w:noProof/>
              <w:kern w:val="2"/>
            </w:rPr>
          </w:pPr>
          <w:ins w:id="140" w:author="吴苏琪" w:date="2018-01-07T03:52:00Z">
            <w:r w:rsidRPr="00F8544B">
              <w:rPr>
                <w:rStyle w:val="aa"/>
                <w:noProof/>
              </w:rPr>
              <w:fldChar w:fldCharType="begin"/>
            </w:r>
            <w:r w:rsidRPr="00F8544B">
              <w:rPr>
                <w:rStyle w:val="aa"/>
                <w:noProof/>
              </w:rPr>
              <w:instrText xml:space="preserve"> </w:instrText>
            </w:r>
            <w:r>
              <w:rPr>
                <w:noProof/>
              </w:rPr>
              <w:instrText>HYPERLINK \l "_Toc503060511"</w:instrText>
            </w:r>
            <w:r w:rsidRPr="00F8544B">
              <w:rPr>
                <w:rStyle w:val="aa"/>
                <w:noProof/>
              </w:rPr>
              <w:instrText xml:space="preserve"> </w:instrText>
            </w:r>
            <w:r w:rsidRPr="00F8544B">
              <w:rPr>
                <w:rStyle w:val="aa"/>
                <w:noProof/>
              </w:rPr>
              <w:fldChar w:fldCharType="separate"/>
            </w:r>
            <w:r w:rsidRPr="00F8544B">
              <w:rPr>
                <w:rStyle w:val="aa"/>
                <w:noProof/>
              </w:rPr>
              <w:t>2.1.7</w:t>
            </w:r>
            <w:r>
              <w:rPr>
                <w:rFonts w:asciiTheme="minorHAnsi" w:eastAsiaTheme="minorEastAsia" w:hAnsiTheme="minorHAnsi" w:cstheme="minorBidi"/>
                <w:noProof/>
                <w:kern w:val="2"/>
              </w:rPr>
              <w:tab/>
            </w:r>
            <w:r w:rsidRPr="00F8544B">
              <w:rPr>
                <w:rStyle w:val="aa"/>
                <w:noProof/>
              </w:rPr>
              <w:t>页脚</w:t>
            </w:r>
            <w:r>
              <w:rPr>
                <w:noProof/>
                <w:webHidden/>
              </w:rPr>
              <w:tab/>
            </w:r>
            <w:r>
              <w:rPr>
                <w:noProof/>
                <w:webHidden/>
              </w:rPr>
              <w:fldChar w:fldCharType="begin"/>
            </w:r>
            <w:r>
              <w:rPr>
                <w:noProof/>
                <w:webHidden/>
              </w:rPr>
              <w:instrText xml:space="preserve"> PAGEREF _Toc503060511 \h </w:instrText>
            </w:r>
          </w:ins>
          <w:r>
            <w:rPr>
              <w:noProof/>
              <w:webHidden/>
            </w:rPr>
          </w:r>
          <w:r>
            <w:rPr>
              <w:noProof/>
              <w:webHidden/>
            </w:rPr>
            <w:fldChar w:fldCharType="separate"/>
          </w:r>
          <w:ins w:id="141" w:author="吴苏琪" w:date="2018-01-07T03:52:00Z">
            <w:r>
              <w:rPr>
                <w:noProof/>
                <w:webHidden/>
              </w:rPr>
              <w:t>21</w:t>
            </w:r>
            <w:r>
              <w:rPr>
                <w:noProof/>
                <w:webHidden/>
              </w:rPr>
              <w:fldChar w:fldCharType="end"/>
            </w:r>
            <w:r w:rsidRPr="00F8544B">
              <w:rPr>
                <w:rStyle w:val="aa"/>
                <w:noProof/>
              </w:rPr>
              <w:fldChar w:fldCharType="end"/>
            </w:r>
          </w:ins>
        </w:p>
        <w:p w14:paraId="6243DDE7" w14:textId="4F36AD60" w:rsidR="009E58F3" w:rsidRDefault="009E58F3">
          <w:pPr>
            <w:pStyle w:val="31"/>
            <w:tabs>
              <w:tab w:val="left" w:pos="1680"/>
              <w:tab w:val="right" w:leader="dot" w:pos="8296"/>
            </w:tabs>
            <w:rPr>
              <w:ins w:id="142" w:author="吴苏琪" w:date="2018-01-07T03:52:00Z"/>
              <w:rFonts w:asciiTheme="minorHAnsi" w:eastAsiaTheme="minorEastAsia" w:hAnsiTheme="minorHAnsi" w:cstheme="minorBidi"/>
              <w:noProof/>
              <w:kern w:val="2"/>
            </w:rPr>
          </w:pPr>
          <w:ins w:id="143" w:author="吴苏琪" w:date="2018-01-07T03:52:00Z">
            <w:r w:rsidRPr="00F8544B">
              <w:rPr>
                <w:rStyle w:val="aa"/>
                <w:noProof/>
              </w:rPr>
              <w:fldChar w:fldCharType="begin"/>
            </w:r>
            <w:r w:rsidRPr="00F8544B">
              <w:rPr>
                <w:rStyle w:val="aa"/>
                <w:noProof/>
              </w:rPr>
              <w:instrText xml:space="preserve"> </w:instrText>
            </w:r>
            <w:r>
              <w:rPr>
                <w:noProof/>
              </w:rPr>
              <w:instrText>HYPERLINK \l "_Toc503060512"</w:instrText>
            </w:r>
            <w:r w:rsidRPr="00F8544B">
              <w:rPr>
                <w:rStyle w:val="aa"/>
                <w:noProof/>
              </w:rPr>
              <w:instrText xml:space="preserve"> </w:instrText>
            </w:r>
            <w:r w:rsidRPr="00F8544B">
              <w:rPr>
                <w:rStyle w:val="aa"/>
                <w:noProof/>
              </w:rPr>
              <w:fldChar w:fldCharType="separate"/>
            </w:r>
            <w:r w:rsidRPr="00F8544B">
              <w:rPr>
                <w:rStyle w:val="aa"/>
                <w:noProof/>
              </w:rPr>
              <w:t>2.1.8</w:t>
            </w:r>
            <w:r>
              <w:rPr>
                <w:rFonts w:asciiTheme="minorHAnsi" w:eastAsiaTheme="minorEastAsia" w:hAnsiTheme="minorHAnsi" w:cstheme="minorBidi"/>
                <w:noProof/>
                <w:kern w:val="2"/>
              </w:rPr>
              <w:tab/>
            </w:r>
            <w:r w:rsidRPr="00F8544B">
              <w:rPr>
                <w:rStyle w:val="aa"/>
                <w:noProof/>
              </w:rPr>
              <w:t>查看具体通知</w:t>
            </w:r>
            <w:r>
              <w:rPr>
                <w:noProof/>
                <w:webHidden/>
              </w:rPr>
              <w:tab/>
            </w:r>
            <w:r>
              <w:rPr>
                <w:noProof/>
                <w:webHidden/>
              </w:rPr>
              <w:fldChar w:fldCharType="begin"/>
            </w:r>
            <w:r>
              <w:rPr>
                <w:noProof/>
                <w:webHidden/>
              </w:rPr>
              <w:instrText xml:space="preserve"> PAGEREF _Toc503060512 \h </w:instrText>
            </w:r>
          </w:ins>
          <w:r>
            <w:rPr>
              <w:noProof/>
              <w:webHidden/>
            </w:rPr>
          </w:r>
          <w:r>
            <w:rPr>
              <w:noProof/>
              <w:webHidden/>
            </w:rPr>
            <w:fldChar w:fldCharType="separate"/>
          </w:r>
          <w:ins w:id="144" w:author="吴苏琪" w:date="2018-01-07T03:52:00Z">
            <w:r>
              <w:rPr>
                <w:noProof/>
                <w:webHidden/>
              </w:rPr>
              <w:t>21</w:t>
            </w:r>
            <w:r>
              <w:rPr>
                <w:noProof/>
                <w:webHidden/>
              </w:rPr>
              <w:fldChar w:fldCharType="end"/>
            </w:r>
            <w:r w:rsidRPr="00F8544B">
              <w:rPr>
                <w:rStyle w:val="aa"/>
                <w:noProof/>
              </w:rPr>
              <w:fldChar w:fldCharType="end"/>
            </w:r>
          </w:ins>
        </w:p>
        <w:p w14:paraId="60A4D942" w14:textId="224F6903" w:rsidR="009E58F3" w:rsidRDefault="009E58F3">
          <w:pPr>
            <w:pStyle w:val="31"/>
            <w:tabs>
              <w:tab w:val="left" w:pos="1680"/>
              <w:tab w:val="right" w:leader="dot" w:pos="8296"/>
            </w:tabs>
            <w:rPr>
              <w:ins w:id="145" w:author="吴苏琪" w:date="2018-01-07T03:52:00Z"/>
              <w:rFonts w:asciiTheme="minorHAnsi" w:eastAsiaTheme="minorEastAsia" w:hAnsiTheme="minorHAnsi" w:cstheme="minorBidi"/>
              <w:noProof/>
              <w:kern w:val="2"/>
            </w:rPr>
          </w:pPr>
          <w:ins w:id="146" w:author="吴苏琪" w:date="2018-01-07T03:52:00Z">
            <w:r w:rsidRPr="00F8544B">
              <w:rPr>
                <w:rStyle w:val="aa"/>
                <w:noProof/>
              </w:rPr>
              <w:fldChar w:fldCharType="begin"/>
            </w:r>
            <w:r w:rsidRPr="00F8544B">
              <w:rPr>
                <w:rStyle w:val="aa"/>
                <w:noProof/>
              </w:rPr>
              <w:instrText xml:space="preserve"> </w:instrText>
            </w:r>
            <w:r>
              <w:rPr>
                <w:noProof/>
              </w:rPr>
              <w:instrText>HYPERLINK \l "_Toc503060513"</w:instrText>
            </w:r>
            <w:r w:rsidRPr="00F8544B">
              <w:rPr>
                <w:rStyle w:val="aa"/>
                <w:noProof/>
              </w:rPr>
              <w:instrText xml:space="preserve"> </w:instrText>
            </w:r>
            <w:r w:rsidRPr="00F8544B">
              <w:rPr>
                <w:rStyle w:val="aa"/>
                <w:noProof/>
              </w:rPr>
              <w:fldChar w:fldCharType="separate"/>
            </w:r>
            <w:r w:rsidRPr="00F8544B">
              <w:rPr>
                <w:rStyle w:val="aa"/>
                <w:noProof/>
              </w:rPr>
              <w:t>2.1.9</w:t>
            </w:r>
            <w:r>
              <w:rPr>
                <w:rFonts w:asciiTheme="minorHAnsi" w:eastAsiaTheme="minorEastAsia" w:hAnsiTheme="minorHAnsi" w:cstheme="minorBidi"/>
                <w:noProof/>
                <w:kern w:val="2"/>
              </w:rPr>
              <w:tab/>
            </w:r>
            <w:r w:rsidRPr="00F8544B">
              <w:rPr>
                <w:rStyle w:val="aa"/>
                <w:noProof/>
              </w:rPr>
              <w:t>退出登录</w:t>
            </w:r>
            <w:r>
              <w:rPr>
                <w:noProof/>
                <w:webHidden/>
              </w:rPr>
              <w:tab/>
            </w:r>
            <w:r>
              <w:rPr>
                <w:noProof/>
                <w:webHidden/>
              </w:rPr>
              <w:fldChar w:fldCharType="begin"/>
            </w:r>
            <w:r>
              <w:rPr>
                <w:noProof/>
                <w:webHidden/>
              </w:rPr>
              <w:instrText xml:space="preserve"> PAGEREF _Toc503060513 \h </w:instrText>
            </w:r>
          </w:ins>
          <w:r>
            <w:rPr>
              <w:noProof/>
              <w:webHidden/>
            </w:rPr>
          </w:r>
          <w:r>
            <w:rPr>
              <w:noProof/>
              <w:webHidden/>
            </w:rPr>
            <w:fldChar w:fldCharType="separate"/>
          </w:r>
          <w:ins w:id="147" w:author="吴苏琪" w:date="2018-01-07T03:52:00Z">
            <w:r>
              <w:rPr>
                <w:noProof/>
                <w:webHidden/>
              </w:rPr>
              <w:t>22</w:t>
            </w:r>
            <w:r>
              <w:rPr>
                <w:noProof/>
                <w:webHidden/>
              </w:rPr>
              <w:fldChar w:fldCharType="end"/>
            </w:r>
            <w:r w:rsidRPr="00F8544B">
              <w:rPr>
                <w:rStyle w:val="aa"/>
                <w:noProof/>
              </w:rPr>
              <w:fldChar w:fldCharType="end"/>
            </w:r>
          </w:ins>
        </w:p>
        <w:p w14:paraId="2F2F99DC" w14:textId="4268B88B" w:rsidR="009E58F3" w:rsidRDefault="009E58F3">
          <w:pPr>
            <w:pStyle w:val="31"/>
            <w:tabs>
              <w:tab w:val="left" w:pos="2100"/>
              <w:tab w:val="right" w:leader="dot" w:pos="8296"/>
            </w:tabs>
            <w:rPr>
              <w:ins w:id="148" w:author="吴苏琪" w:date="2018-01-07T03:52:00Z"/>
              <w:rFonts w:asciiTheme="minorHAnsi" w:eastAsiaTheme="minorEastAsia" w:hAnsiTheme="minorHAnsi" w:cstheme="minorBidi"/>
              <w:noProof/>
              <w:kern w:val="2"/>
            </w:rPr>
          </w:pPr>
          <w:ins w:id="149" w:author="吴苏琪" w:date="2018-01-07T03:52:00Z">
            <w:r w:rsidRPr="00F8544B">
              <w:rPr>
                <w:rStyle w:val="aa"/>
                <w:noProof/>
              </w:rPr>
              <w:fldChar w:fldCharType="begin"/>
            </w:r>
            <w:r w:rsidRPr="00F8544B">
              <w:rPr>
                <w:rStyle w:val="aa"/>
                <w:noProof/>
              </w:rPr>
              <w:instrText xml:space="preserve"> </w:instrText>
            </w:r>
            <w:r>
              <w:rPr>
                <w:noProof/>
              </w:rPr>
              <w:instrText>HYPERLINK \l "_Toc503060514"</w:instrText>
            </w:r>
            <w:r w:rsidRPr="00F8544B">
              <w:rPr>
                <w:rStyle w:val="aa"/>
                <w:noProof/>
              </w:rPr>
              <w:instrText xml:space="preserve"> </w:instrText>
            </w:r>
            <w:r w:rsidRPr="00F8544B">
              <w:rPr>
                <w:rStyle w:val="aa"/>
                <w:noProof/>
              </w:rPr>
              <w:fldChar w:fldCharType="separate"/>
            </w:r>
            <w:r w:rsidRPr="00F8544B">
              <w:rPr>
                <w:rStyle w:val="aa"/>
                <w:noProof/>
              </w:rPr>
              <w:t>2.1.10</w:t>
            </w:r>
            <w:r>
              <w:rPr>
                <w:rFonts w:asciiTheme="minorHAnsi" w:eastAsiaTheme="minorEastAsia" w:hAnsiTheme="minorHAnsi" w:cstheme="minorBidi"/>
                <w:noProof/>
                <w:kern w:val="2"/>
              </w:rPr>
              <w:tab/>
            </w:r>
            <w:r w:rsidRPr="00F8544B">
              <w:rPr>
                <w:rStyle w:val="aa"/>
                <w:noProof/>
              </w:rPr>
              <w:t>个人中心</w:t>
            </w:r>
            <w:r>
              <w:rPr>
                <w:noProof/>
                <w:webHidden/>
              </w:rPr>
              <w:tab/>
            </w:r>
            <w:r>
              <w:rPr>
                <w:noProof/>
                <w:webHidden/>
              </w:rPr>
              <w:fldChar w:fldCharType="begin"/>
            </w:r>
            <w:r>
              <w:rPr>
                <w:noProof/>
                <w:webHidden/>
              </w:rPr>
              <w:instrText xml:space="preserve"> PAGEREF _Toc503060514 \h </w:instrText>
            </w:r>
          </w:ins>
          <w:r>
            <w:rPr>
              <w:noProof/>
              <w:webHidden/>
            </w:rPr>
          </w:r>
          <w:r>
            <w:rPr>
              <w:noProof/>
              <w:webHidden/>
            </w:rPr>
            <w:fldChar w:fldCharType="separate"/>
          </w:r>
          <w:ins w:id="150" w:author="吴苏琪" w:date="2018-01-07T03:52:00Z">
            <w:r>
              <w:rPr>
                <w:noProof/>
                <w:webHidden/>
              </w:rPr>
              <w:t>23</w:t>
            </w:r>
            <w:r>
              <w:rPr>
                <w:noProof/>
                <w:webHidden/>
              </w:rPr>
              <w:fldChar w:fldCharType="end"/>
            </w:r>
            <w:r w:rsidRPr="00F8544B">
              <w:rPr>
                <w:rStyle w:val="aa"/>
                <w:noProof/>
              </w:rPr>
              <w:fldChar w:fldCharType="end"/>
            </w:r>
          </w:ins>
        </w:p>
        <w:p w14:paraId="502E6171" w14:textId="41C75758" w:rsidR="009E58F3" w:rsidRDefault="009E58F3">
          <w:pPr>
            <w:pStyle w:val="41"/>
            <w:tabs>
              <w:tab w:val="left" w:pos="2520"/>
              <w:tab w:val="right" w:leader="dot" w:pos="8296"/>
            </w:tabs>
            <w:rPr>
              <w:ins w:id="151" w:author="吴苏琪" w:date="2018-01-07T03:52:00Z"/>
              <w:rFonts w:asciiTheme="minorHAnsi" w:eastAsiaTheme="minorEastAsia" w:hAnsiTheme="minorHAnsi" w:cstheme="minorBidi"/>
              <w:noProof/>
              <w:kern w:val="2"/>
            </w:rPr>
          </w:pPr>
          <w:ins w:id="152" w:author="吴苏琪" w:date="2018-01-07T03:52:00Z">
            <w:r w:rsidRPr="00F8544B">
              <w:rPr>
                <w:rStyle w:val="aa"/>
                <w:noProof/>
              </w:rPr>
              <w:fldChar w:fldCharType="begin"/>
            </w:r>
            <w:r w:rsidRPr="00F8544B">
              <w:rPr>
                <w:rStyle w:val="aa"/>
                <w:noProof/>
              </w:rPr>
              <w:instrText xml:space="preserve"> </w:instrText>
            </w:r>
            <w:r>
              <w:rPr>
                <w:noProof/>
              </w:rPr>
              <w:instrText>HYPERLINK \l "_Toc503060515"</w:instrText>
            </w:r>
            <w:r w:rsidRPr="00F8544B">
              <w:rPr>
                <w:rStyle w:val="aa"/>
                <w:noProof/>
              </w:rPr>
              <w:instrText xml:space="preserve"> </w:instrText>
            </w:r>
            <w:r w:rsidRPr="00F8544B">
              <w:rPr>
                <w:rStyle w:val="aa"/>
                <w:noProof/>
              </w:rPr>
              <w:fldChar w:fldCharType="separate"/>
            </w:r>
            <w:r w:rsidRPr="00F8544B">
              <w:rPr>
                <w:rStyle w:val="aa"/>
                <w:noProof/>
              </w:rPr>
              <w:t>2.1.10.1</w:t>
            </w:r>
            <w:r>
              <w:rPr>
                <w:rFonts w:asciiTheme="minorHAnsi" w:eastAsiaTheme="minorEastAsia" w:hAnsiTheme="minorHAnsi" w:cstheme="minorBidi"/>
                <w:noProof/>
                <w:kern w:val="2"/>
              </w:rPr>
              <w:tab/>
            </w:r>
            <w:r w:rsidRPr="00F8544B">
              <w:rPr>
                <w:rStyle w:val="aa"/>
                <w:noProof/>
              </w:rPr>
              <w:t>个人信息</w:t>
            </w:r>
            <w:r>
              <w:rPr>
                <w:noProof/>
                <w:webHidden/>
              </w:rPr>
              <w:tab/>
            </w:r>
            <w:r>
              <w:rPr>
                <w:noProof/>
                <w:webHidden/>
              </w:rPr>
              <w:fldChar w:fldCharType="begin"/>
            </w:r>
            <w:r>
              <w:rPr>
                <w:noProof/>
                <w:webHidden/>
              </w:rPr>
              <w:instrText xml:space="preserve"> PAGEREF _Toc503060515 \h </w:instrText>
            </w:r>
          </w:ins>
          <w:r>
            <w:rPr>
              <w:noProof/>
              <w:webHidden/>
            </w:rPr>
          </w:r>
          <w:r>
            <w:rPr>
              <w:noProof/>
              <w:webHidden/>
            </w:rPr>
            <w:fldChar w:fldCharType="separate"/>
          </w:r>
          <w:ins w:id="153" w:author="吴苏琪" w:date="2018-01-07T03:52:00Z">
            <w:r>
              <w:rPr>
                <w:noProof/>
                <w:webHidden/>
              </w:rPr>
              <w:t>23</w:t>
            </w:r>
            <w:r>
              <w:rPr>
                <w:noProof/>
                <w:webHidden/>
              </w:rPr>
              <w:fldChar w:fldCharType="end"/>
            </w:r>
            <w:r w:rsidRPr="00F8544B">
              <w:rPr>
                <w:rStyle w:val="aa"/>
                <w:noProof/>
              </w:rPr>
              <w:fldChar w:fldCharType="end"/>
            </w:r>
          </w:ins>
        </w:p>
        <w:p w14:paraId="1E5D01B2" w14:textId="5AF06281" w:rsidR="009E58F3" w:rsidRDefault="009E58F3">
          <w:pPr>
            <w:pStyle w:val="41"/>
            <w:tabs>
              <w:tab w:val="left" w:pos="2520"/>
              <w:tab w:val="right" w:leader="dot" w:pos="8296"/>
            </w:tabs>
            <w:rPr>
              <w:ins w:id="154" w:author="吴苏琪" w:date="2018-01-07T03:52:00Z"/>
              <w:rFonts w:asciiTheme="minorHAnsi" w:eastAsiaTheme="minorEastAsia" w:hAnsiTheme="minorHAnsi" w:cstheme="minorBidi"/>
              <w:noProof/>
              <w:kern w:val="2"/>
            </w:rPr>
          </w:pPr>
          <w:ins w:id="155" w:author="吴苏琪" w:date="2018-01-07T03:52:00Z">
            <w:r w:rsidRPr="00F8544B">
              <w:rPr>
                <w:rStyle w:val="aa"/>
                <w:noProof/>
              </w:rPr>
              <w:fldChar w:fldCharType="begin"/>
            </w:r>
            <w:r w:rsidRPr="00F8544B">
              <w:rPr>
                <w:rStyle w:val="aa"/>
                <w:noProof/>
              </w:rPr>
              <w:instrText xml:space="preserve"> </w:instrText>
            </w:r>
            <w:r>
              <w:rPr>
                <w:noProof/>
              </w:rPr>
              <w:instrText>HYPERLINK \l "_Toc503060516"</w:instrText>
            </w:r>
            <w:r w:rsidRPr="00F8544B">
              <w:rPr>
                <w:rStyle w:val="aa"/>
                <w:noProof/>
              </w:rPr>
              <w:instrText xml:space="preserve"> </w:instrText>
            </w:r>
            <w:r w:rsidRPr="00F8544B">
              <w:rPr>
                <w:rStyle w:val="aa"/>
                <w:noProof/>
              </w:rPr>
              <w:fldChar w:fldCharType="separate"/>
            </w:r>
            <w:r w:rsidRPr="00F8544B">
              <w:rPr>
                <w:rStyle w:val="aa"/>
                <w:noProof/>
              </w:rPr>
              <w:t>2.1.10.2</w:t>
            </w:r>
            <w:r>
              <w:rPr>
                <w:rFonts w:asciiTheme="minorHAnsi" w:eastAsiaTheme="minorEastAsia" w:hAnsiTheme="minorHAnsi" w:cstheme="minorBidi"/>
                <w:noProof/>
                <w:kern w:val="2"/>
              </w:rPr>
              <w:tab/>
            </w:r>
            <w:r w:rsidRPr="00F8544B">
              <w:rPr>
                <w:rStyle w:val="aa"/>
                <w:noProof/>
              </w:rPr>
              <w:t>更换头像</w:t>
            </w:r>
            <w:r>
              <w:rPr>
                <w:noProof/>
                <w:webHidden/>
              </w:rPr>
              <w:tab/>
            </w:r>
            <w:r>
              <w:rPr>
                <w:noProof/>
                <w:webHidden/>
              </w:rPr>
              <w:fldChar w:fldCharType="begin"/>
            </w:r>
            <w:r>
              <w:rPr>
                <w:noProof/>
                <w:webHidden/>
              </w:rPr>
              <w:instrText xml:space="preserve"> PAGEREF _Toc503060516 \h </w:instrText>
            </w:r>
          </w:ins>
          <w:r>
            <w:rPr>
              <w:noProof/>
              <w:webHidden/>
            </w:rPr>
          </w:r>
          <w:r>
            <w:rPr>
              <w:noProof/>
              <w:webHidden/>
            </w:rPr>
            <w:fldChar w:fldCharType="separate"/>
          </w:r>
          <w:ins w:id="156" w:author="吴苏琪" w:date="2018-01-07T03:52:00Z">
            <w:r>
              <w:rPr>
                <w:noProof/>
                <w:webHidden/>
              </w:rPr>
              <w:t>24</w:t>
            </w:r>
            <w:r>
              <w:rPr>
                <w:noProof/>
                <w:webHidden/>
              </w:rPr>
              <w:fldChar w:fldCharType="end"/>
            </w:r>
            <w:r w:rsidRPr="00F8544B">
              <w:rPr>
                <w:rStyle w:val="aa"/>
                <w:noProof/>
              </w:rPr>
              <w:fldChar w:fldCharType="end"/>
            </w:r>
          </w:ins>
        </w:p>
        <w:p w14:paraId="7116D4BD" w14:textId="452CA1DD" w:rsidR="009E58F3" w:rsidRDefault="009E58F3">
          <w:pPr>
            <w:pStyle w:val="41"/>
            <w:tabs>
              <w:tab w:val="left" w:pos="2520"/>
              <w:tab w:val="right" w:leader="dot" w:pos="8296"/>
            </w:tabs>
            <w:rPr>
              <w:ins w:id="157" w:author="吴苏琪" w:date="2018-01-07T03:52:00Z"/>
              <w:rFonts w:asciiTheme="minorHAnsi" w:eastAsiaTheme="minorEastAsia" w:hAnsiTheme="minorHAnsi" w:cstheme="minorBidi"/>
              <w:noProof/>
              <w:kern w:val="2"/>
            </w:rPr>
          </w:pPr>
          <w:ins w:id="158" w:author="吴苏琪" w:date="2018-01-07T03:52:00Z">
            <w:r w:rsidRPr="00F8544B">
              <w:rPr>
                <w:rStyle w:val="aa"/>
                <w:noProof/>
              </w:rPr>
              <w:fldChar w:fldCharType="begin"/>
            </w:r>
            <w:r w:rsidRPr="00F8544B">
              <w:rPr>
                <w:rStyle w:val="aa"/>
                <w:noProof/>
              </w:rPr>
              <w:instrText xml:space="preserve"> </w:instrText>
            </w:r>
            <w:r>
              <w:rPr>
                <w:noProof/>
              </w:rPr>
              <w:instrText>HYPERLINK \l "_Toc503060517"</w:instrText>
            </w:r>
            <w:r w:rsidRPr="00F8544B">
              <w:rPr>
                <w:rStyle w:val="aa"/>
                <w:noProof/>
              </w:rPr>
              <w:instrText xml:space="preserve"> </w:instrText>
            </w:r>
            <w:r w:rsidRPr="00F8544B">
              <w:rPr>
                <w:rStyle w:val="aa"/>
                <w:noProof/>
              </w:rPr>
              <w:fldChar w:fldCharType="separate"/>
            </w:r>
            <w:r w:rsidRPr="00F8544B">
              <w:rPr>
                <w:rStyle w:val="aa"/>
                <w:noProof/>
              </w:rPr>
              <w:t>2.1.10.3</w:t>
            </w:r>
            <w:r>
              <w:rPr>
                <w:rFonts w:asciiTheme="minorHAnsi" w:eastAsiaTheme="minorEastAsia" w:hAnsiTheme="minorHAnsi" w:cstheme="minorBidi"/>
                <w:noProof/>
                <w:kern w:val="2"/>
              </w:rPr>
              <w:tab/>
            </w:r>
            <w:r w:rsidRPr="00F8544B">
              <w:rPr>
                <w:rStyle w:val="aa"/>
                <w:noProof/>
              </w:rPr>
              <w:t>修改密码</w:t>
            </w:r>
            <w:r>
              <w:rPr>
                <w:noProof/>
                <w:webHidden/>
              </w:rPr>
              <w:tab/>
            </w:r>
            <w:r>
              <w:rPr>
                <w:noProof/>
                <w:webHidden/>
              </w:rPr>
              <w:fldChar w:fldCharType="begin"/>
            </w:r>
            <w:r>
              <w:rPr>
                <w:noProof/>
                <w:webHidden/>
              </w:rPr>
              <w:instrText xml:space="preserve"> PAGEREF _Toc503060517 \h </w:instrText>
            </w:r>
          </w:ins>
          <w:r>
            <w:rPr>
              <w:noProof/>
              <w:webHidden/>
            </w:rPr>
          </w:r>
          <w:r>
            <w:rPr>
              <w:noProof/>
              <w:webHidden/>
            </w:rPr>
            <w:fldChar w:fldCharType="separate"/>
          </w:r>
          <w:ins w:id="159" w:author="吴苏琪" w:date="2018-01-07T03:52:00Z">
            <w:r>
              <w:rPr>
                <w:noProof/>
                <w:webHidden/>
              </w:rPr>
              <w:t>25</w:t>
            </w:r>
            <w:r>
              <w:rPr>
                <w:noProof/>
                <w:webHidden/>
              </w:rPr>
              <w:fldChar w:fldCharType="end"/>
            </w:r>
            <w:r w:rsidRPr="00F8544B">
              <w:rPr>
                <w:rStyle w:val="aa"/>
                <w:noProof/>
              </w:rPr>
              <w:fldChar w:fldCharType="end"/>
            </w:r>
          </w:ins>
        </w:p>
        <w:p w14:paraId="13EC5704" w14:textId="2610FF6C" w:rsidR="009E58F3" w:rsidRDefault="009E58F3">
          <w:pPr>
            <w:pStyle w:val="41"/>
            <w:tabs>
              <w:tab w:val="left" w:pos="2520"/>
              <w:tab w:val="right" w:leader="dot" w:pos="8296"/>
            </w:tabs>
            <w:rPr>
              <w:ins w:id="160" w:author="吴苏琪" w:date="2018-01-07T03:52:00Z"/>
              <w:rFonts w:asciiTheme="minorHAnsi" w:eastAsiaTheme="minorEastAsia" w:hAnsiTheme="minorHAnsi" w:cstheme="minorBidi"/>
              <w:noProof/>
              <w:kern w:val="2"/>
            </w:rPr>
          </w:pPr>
          <w:ins w:id="161" w:author="吴苏琪" w:date="2018-01-07T03:52:00Z">
            <w:r w:rsidRPr="00F8544B">
              <w:rPr>
                <w:rStyle w:val="aa"/>
                <w:noProof/>
              </w:rPr>
              <w:fldChar w:fldCharType="begin"/>
            </w:r>
            <w:r w:rsidRPr="00F8544B">
              <w:rPr>
                <w:rStyle w:val="aa"/>
                <w:noProof/>
              </w:rPr>
              <w:instrText xml:space="preserve"> </w:instrText>
            </w:r>
            <w:r>
              <w:rPr>
                <w:noProof/>
              </w:rPr>
              <w:instrText>HYPERLINK \l "_Toc503060518"</w:instrText>
            </w:r>
            <w:r w:rsidRPr="00F8544B">
              <w:rPr>
                <w:rStyle w:val="aa"/>
                <w:noProof/>
              </w:rPr>
              <w:instrText xml:space="preserve"> </w:instrText>
            </w:r>
            <w:r w:rsidRPr="00F8544B">
              <w:rPr>
                <w:rStyle w:val="aa"/>
                <w:noProof/>
              </w:rPr>
              <w:fldChar w:fldCharType="separate"/>
            </w:r>
            <w:r w:rsidRPr="00F8544B">
              <w:rPr>
                <w:rStyle w:val="aa"/>
                <w:noProof/>
              </w:rPr>
              <w:t>2.1.10.4</w:t>
            </w:r>
            <w:r>
              <w:rPr>
                <w:rFonts w:asciiTheme="minorHAnsi" w:eastAsiaTheme="minorEastAsia" w:hAnsiTheme="minorHAnsi" w:cstheme="minorBidi"/>
                <w:noProof/>
                <w:kern w:val="2"/>
              </w:rPr>
              <w:tab/>
            </w:r>
            <w:r w:rsidRPr="00F8544B">
              <w:rPr>
                <w:rStyle w:val="aa"/>
                <w:noProof/>
              </w:rPr>
              <w:t>教师申请</w:t>
            </w:r>
            <w:r>
              <w:rPr>
                <w:noProof/>
                <w:webHidden/>
              </w:rPr>
              <w:tab/>
            </w:r>
            <w:r>
              <w:rPr>
                <w:noProof/>
                <w:webHidden/>
              </w:rPr>
              <w:fldChar w:fldCharType="begin"/>
            </w:r>
            <w:r>
              <w:rPr>
                <w:noProof/>
                <w:webHidden/>
              </w:rPr>
              <w:instrText xml:space="preserve"> PAGEREF _Toc503060518 \h </w:instrText>
            </w:r>
          </w:ins>
          <w:r>
            <w:rPr>
              <w:noProof/>
              <w:webHidden/>
            </w:rPr>
          </w:r>
          <w:r>
            <w:rPr>
              <w:noProof/>
              <w:webHidden/>
            </w:rPr>
            <w:fldChar w:fldCharType="separate"/>
          </w:r>
          <w:ins w:id="162" w:author="吴苏琪" w:date="2018-01-07T03:52:00Z">
            <w:r>
              <w:rPr>
                <w:noProof/>
                <w:webHidden/>
              </w:rPr>
              <w:t>26</w:t>
            </w:r>
            <w:r>
              <w:rPr>
                <w:noProof/>
                <w:webHidden/>
              </w:rPr>
              <w:fldChar w:fldCharType="end"/>
            </w:r>
            <w:r w:rsidRPr="00F8544B">
              <w:rPr>
                <w:rStyle w:val="aa"/>
                <w:noProof/>
              </w:rPr>
              <w:fldChar w:fldCharType="end"/>
            </w:r>
          </w:ins>
        </w:p>
        <w:p w14:paraId="6CD2EDC5" w14:textId="26D55A38" w:rsidR="009E58F3" w:rsidRDefault="009E58F3">
          <w:pPr>
            <w:pStyle w:val="41"/>
            <w:tabs>
              <w:tab w:val="left" w:pos="2520"/>
              <w:tab w:val="right" w:leader="dot" w:pos="8296"/>
            </w:tabs>
            <w:rPr>
              <w:ins w:id="163" w:author="吴苏琪" w:date="2018-01-07T03:52:00Z"/>
              <w:rFonts w:asciiTheme="minorHAnsi" w:eastAsiaTheme="minorEastAsia" w:hAnsiTheme="minorHAnsi" w:cstheme="minorBidi"/>
              <w:noProof/>
              <w:kern w:val="2"/>
            </w:rPr>
          </w:pPr>
          <w:ins w:id="164" w:author="吴苏琪" w:date="2018-01-07T03:52:00Z">
            <w:r w:rsidRPr="00F8544B">
              <w:rPr>
                <w:rStyle w:val="aa"/>
                <w:noProof/>
              </w:rPr>
              <w:fldChar w:fldCharType="begin"/>
            </w:r>
            <w:r w:rsidRPr="00F8544B">
              <w:rPr>
                <w:rStyle w:val="aa"/>
                <w:noProof/>
              </w:rPr>
              <w:instrText xml:space="preserve"> </w:instrText>
            </w:r>
            <w:r>
              <w:rPr>
                <w:noProof/>
              </w:rPr>
              <w:instrText>HYPERLINK \l "_Toc503060519"</w:instrText>
            </w:r>
            <w:r w:rsidRPr="00F8544B">
              <w:rPr>
                <w:rStyle w:val="aa"/>
                <w:noProof/>
              </w:rPr>
              <w:instrText xml:space="preserve"> </w:instrText>
            </w:r>
            <w:r w:rsidRPr="00F8544B">
              <w:rPr>
                <w:rStyle w:val="aa"/>
                <w:noProof/>
              </w:rPr>
              <w:fldChar w:fldCharType="separate"/>
            </w:r>
            <w:r w:rsidRPr="00F8544B">
              <w:rPr>
                <w:rStyle w:val="aa"/>
                <w:noProof/>
              </w:rPr>
              <w:t>2.1.10.5</w:t>
            </w:r>
            <w:r>
              <w:rPr>
                <w:rFonts w:asciiTheme="minorHAnsi" w:eastAsiaTheme="minorEastAsia" w:hAnsiTheme="minorHAnsi" w:cstheme="minorBidi"/>
                <w:noProof/>
                <w:kern w:val="2"/>
              </w:rPr>
              <w:tab/>
            </w:r>
            <w:r w:rsidRPr="00F8544B">
              <w:rPr>
                <w:rStyle w:val="aa"/>
                <w:noProof/>
              </w:rPr>
              <w:t>我的开课</w:t>
            </w:r>
            <w:r>
              <w:rPr>
                <w:noProof/>
                <w:webHidden/>
              </w:rPr>
              <w:tab/>
            </w:r>
            <w:r>
              <w:rPr>
                <w:noProof/>
                <w:webHidden/>
              </w:rPr>
              <w:fldChar w:fldCharType="begin"/>
            </w:r>
            <w:r>
              <w:rPr>
                <w:noProof/>
                <w:webHidden/>
              </w:rPr>
              <w:instrText xml:space="preserve"> PAGEREF _Toc503060519 \h </w:instrText>
            </w:r>
          </w:ins>
          <w:r>
            <w:rPr>
              <w:noProof/>
              <w:webHidden/>
            </w:rPr>
          </w:r>
          <w:r>
            <w:rPr>
              <w:noProof/>
              <w:webHidden/>
            </w:rPr>
            <w:fldChar w:fldCharType="separate"/>
          </w:r>
          <w:ins w:id="165" w:author="吴苏琪" w:date="2018-01-07T03:52:00Z">
            <w:r>
              <w:rPr>
                <w:noProof/>
                <w:webHidden/>
              </w:rPr>
              <w:t>29</w:t>
            </w:r>
            <w:r>
              <w:rPr>
                <w:noProof/>
                <w:webHidden/>
              </w:rPr>
              <w:fldChar w:fldCharType="end"/>
            </w:r>
            <w:r w:rsidRPr="00F8544B">
              <w:rPr>
                <w:rStyle w:val="aa"/>
                <w:noProof/>
              </w:rPr>
              <w:fldChar w:fldCharType="end"/>
            </w:r>
          </w:ins>
        </w:p>
        <w:p w14:paraId="72F89D0B" w14:textId="6568A197" w:rsidR="009E58F3" w:rsidRDefault="009E58F3">
          <w:pPr>
            <w:pStyle w:val="41"/>
            <w:tabs>
              <w:tab w:val="left" w:pos="2520"/>
              <w:tab w:val="right" w:leader="dot" w:pos="8296"/>
            </w:tabs>
            <w:rPr>
              <w:ins w:id="166" w:author="吴苏琪" w:date="2018-01-07T03:52:00Z"/>
              <w:rFonts w:asciiTheme="minorHAnsi" w:eastAsiaTheme="minorEastAsia" w:hAnsiTheme="minorHAnsi" w:cstheme="minorBidi"/>
              <w:noProof/>
              <w:kern w:val="2"/>
            </w:rPr>
          </w:pPr>
          <w:ins w:id="167" w:author="吴苏琪" w:date="2018-01-07T03:52:00Z">
            <w:r w:rsidRPr="00F8544B">
              <w:rPr>
                <w:rStyle w:val="aa"/>
                <w:noProof/>
              </w:rPr>
              <w:fldChar w:fldCharType="begin"/>
            </w:r>
            <w:r w:rsidRPr="00F8544B">
              <w:rPr>
                <w:rStyle w:val="aa"/>
                <w:noProof/>
              </w:rPr>
              <w:instrText xml:space="preserve"> </w:instrText>
            </w:r>
            <w:r>
              <w:rPr>
                <w:noProof/>
              </w:rPr>
              <w:instrText>HYPERLINK \l "_Toc503060520"</w:instrText>
            </w:r>
            <w:r w:rsidRPr="00F8544B">
              <w:rPr>
                <w:rStyle w:val="aa"/>
                <w:noProof/>
              </w:rPr>
              <w:instrText xml:space="preserve"> </w:instrText>
            </w:r>
            <w:r w:rsidRPr="00F8544B">
              <w:rPr>
                <w:rStyle w:val="aa"/>
                <w:noProof/>
              </w:rPr>
              <w:fldChar w:fldCharType="separate"/>
            </w:r>
            <w:r w:rsidRPr="00F8544B">
              <w:rPr>
                <w:rStyle w:val="aa"/>
                <w:noProof/>
              </w:rPr>
              <w:t>2.1.10.6</w:t>
            </w:r>
            <w:r>
              <w:rPr>
                <w:rFonts w:asciiTheme="minorHAnsi" w:eastAsiaTheme="minorEastAsia" w:hAnsiTheme="minorHAnsi" w:cstheme="minorBidi"/>
                <w:noProof/>
                <w:kern w:val="2"/>
              </w:rPr>
              <w:tab/>
            </w:r>
            <w:r w:rsidRPr="00F8544B">
              <w:rPr>
                <w:rStyle w:val="aa"/>
                <w:noProof/>
              </w:rPr>
              <w:t>关注课程</w:t>
            </w:r>
            <w:r>
              <w:rPr>
                <w:noProof/>
                <w:webHidden/>
              </w:rPr>
              <w:tab/>
            </w:r>
            <w:r>
              <w:rPr>
                <w:noProof/>
                <w:webHidden/>
              </w:rPr>
              <w:fldChar w:fldCharType="begin"/>
            </w:r>
            <w:r>
              <w:rPr>
                <w:noProof/>
                <w:webHidden/>
              </w:rPr>
              <w:instrText xml:space="preserve"> PAGEREF _Toc503060520 \h </w:instrText>
            </w:r>
          </w:ins>
          <w:r>
            <w:rPr>
              <w:noProof/>
              <w:webHidden/>
            </w:rPr>
          </w:r>
          <w:r>
            <w:rPr>
              <w:noProof/>
              <w:webHidden/>
            </w:rPr>
            <w:fldChar w:fldCharType="separate"/>
          </w:r>
          <w:ins w:id="168" w:author="吴苏琪" w:date="2018-01-07T03:52:00Z">
            <w:r>
              <w:rPr>
                <w:noProof/>
                <w:webHidden/>
              </w:rPr>
              <w:t>30</w:t>
            </w:r>
            <w:r>
              <w:rPr>
                <w:noProof/>
                <w:webHidden/>
              </w:rPr>
              <w:fldChar w:fldCharType="end"/>
            </w:r>
            <w:r w:rsidRPr="00F8544B">
              <w:rPr>
                <w:rStyle w:val="aa"/>
                <w:noProof/>
              </w:rPr>
              <w:fldChar w:fldCharType="end"/>
            </w:r>
          </w:ins>
        </w:p>
        <w:p w14:paraId="46ADA036" w14:textId="6439E9E0" w:rsidR="009E58F3" w:rsidRDefault="009E58F3">
          <w:pPr>
            <w:pStyle w:val="31"/>
            <w:tabs>
              <w:tab w:val="left" w:pos="2100"/>
              <w:tab w:val="right" w:leader="dot" w:pos="8296"/>
            </w:tabs>
            <w:rPr>
              <w:ins w:id="169" w:author="吴苏琪" w:date="2018-01-07T03:52:00Z"/>
              <w:rFonts w:asciiTheme="minorHAnsi" w:eastAsiaTheme="minorEastAsia" w:hAnsiTheme="minorHAnsi" w:cstheme="minorBidi"/>
              <w:noProof/>
              <w:kern w:val="2"/>
            </w:rPr>
          </w:pPr>
          <w:ins w:id="170" w:author="吴苏琪" w:date="2018-01-07T03:52:00Z">
            <w:r w:rsidRPr="00F8544B">
              <w:rPr>
                <w:rStyle w:val="aa"/>
                <w:noProof/>
              </w:rPr>
              <w:fldChar w:fldCharType="begin"/>
            </w:r>
            <w:r w:rsidRPr="00F8544B">
              <w:rPr>
                <w:rStyle w:val="aa"/>
                <w:noProof/>
              </w:rPr>
              <w:instrText xml:space="preserve"> </w:instrText>
            </w:r>
            <w:r>
              <w:rPr>
                <w:noProof/>
              </w:rPr>
              <w:instrText>HYPERLINK \l "_Toc503060521"</w:instrText>
            </w:r>
            <w:r w:rsidRPr="00F8544B">
              <w:rPr>
                <w:rStyle w:val="aa"/>
                <w:noProof/>
              </w:rPr>
              <w:instrText xml:space="preserve"> </w:instrText>
            </w:r>
            <w:r w:rsidRPr="00F8544B">
              <w:rPr>
                <w:rStyle w:val="aa"/>
                <w:noProof/>
              </w:rPr>
              <w:fldChar w:fldCharType="separate"/>
            </w:r>
            <w:r w:rsidRPr="00F8544B">
              <w:rPr>
                <w:rStyle w:val="aa"/>
                <w:noProof/>
              </w:rPr>
              <w:t>2.1.11</w:t>
            </w:r>
            <w:r>
              <w:rPr>
                <w:rFonts w:asciiTheme="minorHAnsi" w:eastAsiaTheme="minorEastAsia" w:hAnsiTheme="minorHAnsi" w:cstheme="minorBidi"/>
                <w:noProof/>
                <w:kern w:val="2"/>
              </w:rPr>
              <w:tab/>
            </w:r>
            <w:r w:rsidRPr="00F8544B">
              <w:rPr>
                <w:rStyle w:val="aa"/>
                <w:noProof/>
              </w:rPr>
              <w:t>教师页</w:t>
            </w:r>
            <w:r>
              <w:rPr>
                <w:noProof/>
                <w:webHidden/>
              </w:rPr>
              <w:tab/>
            </w:r>
            <w:r>
              <w:rPr>
                <w:noProof/>
                <w:webHidden/>
              </w:rPr>
              <w:fldChar w:fldCharType="begin"/>
            </w:r>
            <w:r>
              <w:rPr>
                <w:noProof/>
                <w:webHidden/>
              </w:rPr>
              <w:instrText xml:space="preserve"> PAGEREF _Toc503060521 \h </w:instrText>
            </w:r>
          </w:ins>
          <w:r>
            <w:rPr>
              <w:noProof/>
              <w:webHidden/>
            </w:rPr>
          </w:r>
          <w:r>
            <w:rPr>
              <w:noProof/>
              <w:webHidden/>
            </w:rPr>
            <w:fldChar w:fldCharType="separate"/>
          </w:r>
          <w:ins w:id="171" w:author="吴苏琪" w:date="2018-01-07T03:52:00Z">
            <w:r>
              <w:rPr>
                <w:noProof/>
                <w:webHidden/>
              </w:rPr>
              <w:t>31</w:t>
            </w:r>
            <w:r>
              <w:rPr>
                <w:noProof/>
                <w:webHidden/>
              </w:rPr>
              <w:fldChar w:fldCharType="end"/>
            </w:r>
            <w:r w:rsidRPr="00F8544B">
              <w:rPr>
                <w:rStyle w:val="aa"/>
                <w:noProof/>
              </w:rPr>
              <w:fldChar w:fldCharType="end"/>
            </w:r>
          </w:ins>
        </w:p>
        <w:p w14:paraId="0DE82325" w14:textId="566B346F" w:rsidR="009E58F3" w:rsidRDefault="009E58F3">
          <w:pPr>
            <w:pStyle w:val="41"/>
            <w:tabs>
              <w:tab w:val="left" w:pos="2520"/>
              <w:tab w:val="right" w:leader="dot" w:pos="8296"/>
            </w:tabs>
            <w:rPr>
              <w:ins w:id="172" w:author="吴苏琪" w:date="2018-01-07T03:52:00Z"/>
              <w:rFonts w:asciiTheme="minorHAnsi" w:eastAsiaTheme="minorEastAsia" w:hAnsiTheme="minorHAnsi" w:cstheme="minorBidi"/>
              <w:noProof/>
              <w:kern w:val="2"/>
            </w:rPr>
          </w:pPr>
          <w:ins w:id="173" w:author="吴苏琪" w:date="2018-01-07T03:52:00Z">
            <w:r w:rsidRPr="00F8544B">
              <w:rPr>
                <w:rStyle w:val="aa"/>
                <w:noProof/>
              </w:rPr>
              <w:fldChar w:fldCharType="begin"/>
            </w:r>
            <w:r w:rsidRPr="00F8544B">
              <w:rPr>
                <w:rStyle w:val="aa"/>
                <w:noProof/>
              </w:rPr>
              <w:instrText xml:space="preserve"> </w:instrText>
            </w:r>
            <w:r>
              <w:rPr>
                <w:noProof/>
              </w:rPr>
              <w:instrText>HYPERLINK \l "_Toc503060522"</w:instrText>
            </w:r>
            <w:r w:rsidRPr="00F8544B">
              <w:rPr>
                <w:rStyle w:val="aa"/>
                <w:noProof/>
              </w:rPr>
              <w:instrText xml:space="preserve"> </w:instrText>
            </w:r>
            <w:r w:rsidRPr="00F8544B">
              <w:rPr>
                <w:rStyle w:val="aa"/>
                <w:noProof/>
              </w:rPr>
              <w:fldChar w:fldCharType="separate"/>
            </w:r>
            <w:r w:rsidRPr="00F8544B">
              <w:rPr>
                <w:rStyle w:val="aa"/>
                <w:noProof/>
              </w:rPr>
              <w:t>2.1.11.1</w:t>
            </w:r>
            <w:r>
              <w:rPr>
                <w:rFonts w:asciiTheme="minorHAnsi" w:eastAsiaTheme="minorEastAsia" w:hAnsiTheme="minorHAnsi" w:cstheme="minorBidi"/>
                <w:noProof/>
                <w:kern w:val="2"/>
              </w:rPr>
              <w:tab/>
            </w:r>
            <w:r w:rsidRPr="00F8544B">
              <w:rPr>
                <w:rStyle w:val="aa"/>
                <w:noProof/>
              </w:rPr>
              <w:t>教师详情</w:t>
            </w:r>
            <w:r>
              <w:rPr>
                <w:noProof/>
                <w:webHidden/>
              </w:rPr>
              <w:tab/>
            </w:r>
            <w:r>
              <w:rPr>
                <w:noProof/>
                <w:webHidden/>
              </w:rPr>
              <w:fldChar w:fldCharType="begin"/>
            </w:r>
            <w:r>
              <w:rPr>
                <w:noProof/>
                <w:webHidden/>
              </w:rPr>
              <w:instrText xml:space="preserve"> PAGEREF _Toc503060522 \h </w:instrText>
            </w:r>
          </w:ins>
          <w:r>
            <w:rPr>
              <w:noProof/>
              <w:webHidden/>
            </w:rPr>
          </w:r>
          <w:r>
            <w:rPr>
              <w:noProof/>
              <w:webHidden/>
            </w:rPr>
            <w:fldChar w:fldCharType="separate"/>
          </w:r>
          <w:ins w:id="174" w:author="吴苏琪" w:date="2018-01-07T03:52:00Z">
            <w:r>
              <w:rPr>
                <w:noProof/>
                <w:webHidden/>
              </w:rPr>
              <w:t>31</w:t>
            </w:r>
            <w:r>
              <w:rPr>
                <w:noProof/>
                <w:webHidden/>
              </w:rPr>
              <w:fldChar w:fldCharType="end"/>
            </w:r>
            <w:r w:rsidRPr="00F8544B">
              <w:rPr>
                <w:rStyle w:val="aa"/>
                <w:noProof/>
              </w:rPr>
              <w:fldChar w:fldCharType="end"/>
            </w:r>
          </w:ins>
        </w:p>
        <w:p w14:paraId="1D98E8A8" w14:textId="64308A9D" w:rsidR="009E58F3" w:rsidRDefault="009E58F3">
          <w:pPr>
            <w:pStyle w:val="41"/>
            <w:tabs>
              <w:tab w:val="left" w:pos="2520"/>
              <w:tab w:val="right" w:leader="dot" w:pos="8296"/>
            </w:tabs>
            <w:rPr>
              <w:ins w:id="175" w:author="吴苏琪" w:date="2018-01-07T03:52:00Z"/>
              <w:rFonts w:asciiTheme="minorHAnsi" w:eastAsiaTheme="minorEastAsia" w:hAnsiTheme="minorHAnsi" w:cstheme="minorBidi"/>
              <w:noProof/>
              <w:kern w:val="2"/>
            </w:rPr>
          </w:pPr>
          <w:ins w:id="176" w:author="吴苏琪" w:date="2018-01-07T03:52:00Z">
            <w:r w:rsidRPr="00F8544B">
              <w:rPr>
                <w:rStyle w:val="aa"/>
                <w:noProof/>
              </w:rPr>
              <w:fldChar w:fldCharType="begin"/>
            </w:r>
            <w:r w:rsidRPr="00F8544B">
              <w:rPr>
                <w:rStyle w:val="aa"/>
                <w:noProof/>
              </w:rPr>
              <w:instrText xml:space="preserve"> </w:instrText>
            </w:r>
            <w:r>
              <w:rPr>
                <w:noProof/>
              </w:rPr>
              <w:instrText>HYPERLINK \l "_Toc503060523"</w:instrText>
            </w:r>
            <w:r w:rsidRPr="00F8544B">
              <w:rPr>
                <w:rStyle w:val="aa"/>
                <w:noProof/>
              </w:rPr>
              <w:instrText xml:space="preserve"> </w:instrText>
            </w:r>
            <w:r w:rsidRPr="00F8544B">
              <w:rPr>
                <w:rStyle w:val="aa"/>
                <w:noProof/>
              </w:rPr>
              <w:fldChar w:fldCharType="separate"/>
            </w:r>
            <w:r w:rsidRPr="00F8544B">
              <w:rPr>
                <w:rStyle w:val="aa"/>
                <w:noProof/>
              </w:rPr>
              <w:t>2.1.11.2</w:t>
            </w:r>
            <w:r>
              <w:rPr>
                <w:rFonts w:asciiTheme="minorHAnsi" w:eastAsiaTheme="minorEastAsia" w:hAnsiTheme="minorHAnsi" w:cstheme="minorBidi"/>
                <w:noProof/>
                <w:kern w:val="2"/>
              </w:rPr>
              <w:tab/>
            </w:r>
            <w:r w:rsidRPr="00F8544B">
              <w:rPr>
                <w:rStyle w:val="aa"/>
                <w:noProof/>
              </w:rPr>
              <w:t>查看教师个人信息</w:t>
            </w:r>
            <w:r>
              <w:rPr>
                <w:noProof/>
                <w:webHidden/>
              </w:rPr>
              <w:tab/>
            </w:r>
            <w:r>
              <w:rPr>
                <w:noProof/>
                <w:webHidden/>
              </w:rPr>
              <w:fldChar w:fldCharType="begin"/>
            </w:r>
            <w:r>
              <w:rPr>
                <w:noProof/>
                <w:webHidden/>
              </w:rPr>
              <w:instrText xml:space="preserve"> PAGEREF _Toc503060523 \h </w:instrText>
            </w:r>
          </w:ins>
          <w:r>
            <w:rPr>
              <w:noProof/>
              <w:webHidden/>
            </w:rPr>
          </w:r>
          <w:r>
            <w:rPr>
              <w:noProof/>
              <w:webHidden/>
            </w:rPr>
            <w:fldChar w:fldCharType="separate"/>
          </w:r>
          <w:ins w:id="177" w:author="吴苏琪" w:date="2018-01-07T03:52:00Z">
            <w:r>
              <w:rPr>
                <w:noProof/>
                <w:webHidden/>
              </w:rPr>
              <w:t>33</w:t>
            </w:r>
            <w:r>
              <w:rPr>
                <w:noProof/>
                <w:webHidden/>
              </w:rPr>
              <w:fldChar w:fldCharType="end"/>
            </w:r>
            <w:r w:rsidRPr="00F8544B">
              <w:rPr>
                <w:rStyle w:val="aa"/>
                <w:noProof/>
              </w:rPr>
              <w:fldChar w:fldCharType="end"/>
            </w:r>
          </w:ins>
        </w:p>
        <w:p w14:paraId="0E2240F0" w14:textId="7E643361" w:rsidR="009E58F3" w:rsidRDefault="009E58F3">
          <w:pPr>
            <w:pStyle w:val="41"/>
            <w:tabs>
              <w:tab w:val="left" w:pos="2520"/>
              <w:tab w:val="right" w:leader="dot" w:pos="8296"/>
            </w:tabs>
            <w:rPr>
              <w:ins w:id="178" w:author="吴苏琪" w:date="2018-01-07T03:52:00Z"/>
              <w:rFonts w:asciiTheme="minorHAnsi" w:eastAsiaTheme="minorEastAsia" w:hAnsiTheme="minorHAnsi" w:cstheme="minorBidi"/>
              <w:noProof/>
              <w:kern w:val="2"/>
            </w:rPr>
          </w:pPr>
          <w:ins w:id="179" w:author="吴苏琪" w:date="2018-01-07T03:52:00Z">
            <w:r w:rsidRPr="00F8544B">
              <w:rPr>
                <w:rStyle w:val="aa"/>
                <w:noProof/>
              </w:rPr>
              <w:fldChar w:fldCharType="begin"/>
            </w:r>
            <w:r w:rsidRPr="00F8544B">
              <w:rPr>
                <w:rStyle w:val="aa"/>
                <w:noProof/>
              </w:rPr>
              <w:instrText xml:space="preserve"> </w:instrText>
            </w:r>
            <w:r>
              <w:rPr>
                <w:noProof/>
              </w:rPr>
              <w:instrText>HYPERLINK \l "_Toc503060524"</w:instrText>
            </w:r>
            <w:r w:rsidRPr="00F8544B">
              <w:rPr>
                <w:rStyle w:val="aa"/>
                <w:noProof/>
              </w:rPr>
              <w:instrText xml:space="preserve"> </w:instrText>
            </w:r>
            <w:r w:rsidRPr="00F8544B">
              <w:rPr>
                <w:rStyle w:val="aa"/>
                <w:noProof/>
              </w:rPr>
              <w:fldChar w:fldCharType="separate"/>
            </w:r>
            <w:r w:rsidRPr="00F8544B">
              <w:rPr>
                <w:rStyle w:val="aa"/>
                <w:noProof/>
              </w:rPr>
              <w:t>2.1.11.3</w:t>
            </w:r>
            <w:r>
              <w:rPr>
                <w:rFonts w:asciiTheme="minorHAnsi" w:eastAsiaTheme="minorEastAsia" w:hAnsiTheme="minorHAnsi" w:cstheme="minorBidi"/>
                <w:noProof/>
                <w:kern w:val="2"/>
              </w:rPr>
              <w:tab/>
            </w:r>
            <w:r w:rsidRPr="00F8544B">
              <w:rPr>
                <w:rStyle w:val="aa"/>
                <w:noProof/>
              </w:rPr>
              <w:t>查看教师介绍</w:t>
            </w:r>
            <w:r>
              <w:rPr>
                <w:noProof/>
                <w:webHidden/>
              </w:rPr>
              <w:tab/>
            </w:r>
            <w:r>
              <w:rPr>
                <w:noProof/>
                <w:webHidden/>
              </w:rPr>
              <w:fldChar w:fldCharType="begin"/>
            </w:r>
            <w:r>
              <w:rPr>
                <w:noProof/>
                <w:webHidden/>
              </w:rPr>
              <w:instrText xml:space="preserve"> PAGEREF _Toc503060524 \h </w:instrText>
            </w:r>
          </w:ins>
          <w:r>
            <w:rPr>
              <w:noProof/>
              <w:webHidden/>
            </w:rPr>
          </w:r>
          <w:r>
            <w:rPr>
              <w:noProof/>
              <w:webHidden/>
            </w:rPr>
            <w:fldChar w:fldCharType="separate"/>
          </w:r>
          <w:ins w:id="180" w:author="吴苏琪" w:date="2018-01-07T03:52:00Z">
            <w:r>
              <w:rPr>
                <w:noProof/>
                <w:webHidden/>
              </w:rPr>
              <w:t>34</w:t>
            </w:r>
            <w:r>
              <w:rPr>
                <w:noProof/>
                <w:webHidden/>
              </w:rPr>
              <w:fldChar w:fldCharType="end"/>
            </w:r>
            <w:r w:rsidRPr="00F8544B">
              <w:rPr>
                <w:rStyle w:val="aa"/>
                <w:noProof/>
              </w:rPr>
              <w:fldChar w:fldCharType="end"/>
            </w:r>
          </w:ins>
        </w:p>
        <w:p w14:paraId="5321EABD" w14:textId="56FF6BBE" w:rsidR="009E58F3" w:rsidRDefault="009E58F3">
          <w:pPr>
            <w:pStyle w:val="41"/>
            <w:tabs>
              <w:tab w:val="left" w:pos="2520"/>
              <w:tab w:val="right" w:leader="dot" w:pos="8296"/>
            </w:tabs>
            <w:rPr>
              <w:ins w:id="181" w:author="吴苏琪" w:date="2018-01-07T03:52:00Z"/>
              <w:rFonts w:asciiTheme="minorHAnsi" w:eastAsiaTheme="minorEastAsia" w:hAnsiTheme="minorHAnsi" w:cstheme="minorBidi"/>
              <w:noProof/>
              <w:kern w:val="2"/>
            </w:rPr>
          </w:pPr>
          <w:ins w:id="182" w:author="吴苏琪" w:date="2018-01-07T03:52:00Z">
            <w:r w:rsidRPr="00F8544B">
              <w:rPr>
                <w:rStyle w:val="aa"/>
                <w:noProof/>
              </w:rPr>
              <w:fldChar w:fldCharType="begin"/>
            </w:r>
            <w:r w:rsidRPr="00F8544B">
              <w:rPr>
                <w:rStyle w:val="aa"/>
                <w:noProof/>
              </w:rPr>
              <w:instrText xml:space="preserve"> </w:instrText>
            </w:r>
            <w:r>
              <w:rPr>
                <w:noProof/>
              </w:rPr>
              <w:instrText>HYPERLINK \l "_Toc503060525"</w:instrText>
            </w:r>
            <w:r w:rsidRPr="00F8544B">
              <w:rPr>
                <w:rStyle w:val="aa"/>
                <w:noProof/>
              </w:rPr>
              <w:instrText xml:space="preserve"> </w:instrText>
            </w:r>
            <w:r w:rsidRPr="00F8544B">
              <w:rPr>
                <w:rStyle w:val="aa"/>
                <w:noProof/>
              </w:rPr>
              <w:fldChar w:fldCharType="separate"/>
            </w:r>
            <w:r w:rsidRPr="00F8544B">
              <w:rPr>
                <w:rStyle w:val="aa"/>
                <w:noProof/>
              </w:rPr>
              <w:t>2.1.11.4</w:t>
            </w:r>
            <w:r>
              <w:rPr>
                <w:rFonts w:asciiTheme="minorHAnsi" w:eastAsiaTheme="minorEastAsia" w:hAnsiTheme="minorHAnsi" w:cstheme="minorBidi"/>
                <w:noProof/>
                <w:kern w:val="2"/>
              </w:rPr>
              <w:tab/>
            </w:r>
            <w:r w:rsidRPr="00F8544B">
              <w:rPr>
                <w:rStyle w:val="aa"/>
                <w:noProof/>
              </w:rPr>
              <w:t>查看教师所开课程</w:t>
            </w:r>
            <w:r>
              <w:rPr>
                <w:noProof/>
                <w:webHidden/>
              </w:rPr>
              <w:tab/>
            </w:r>
            <w:r>
              <w:rPr>
                <w:noProof/>
                <w:webHidden/>
              </w:rPr>
              <w:fldChar w:fldCharType="begin"/>
            </w:r>
            <w:r>
              <w:rPr>
                <w:noProof/>
                <w:webHidden/>
              </w:rPr>
              <w:instrText xml:space="preserve"> PAGEREF _Toc503060525 \h </w:instrText>
            </w:r>
          </w:ins>
          <w:r>
            <w:rPr>
              <w:noProof/>
              <w:webHidden/>
            </w:rPr>
          </w:r>
          <w:r>
            <w:rPr>
              <w:noProof/>
              <w:webHidden/>
            </w:rPr>
            <w:fldChar w:fldCharType="separate"/>
          </w:r>
          <w:ins w:id="183" w:author="吴苏琪" w:date="2018-01-07T03:52:00Z">
            <w:r>
              <w:rPr>
                <w:noProof/>
                <w:webHidden/>
              </w:rPr>
              <w:t>36</w:t>
            </w:r>
            <w:r>
              <w:rPr>
                <w:noProof/>
                <w:webHidden/>
              </w:rPr>
              <w:fldChar w:fldCharType="end"/>
            </w:r>
            <w:r w:rsidRPr="00F8544B">
              <w:rPr>
                <w:rStyle w:val="aa"/>
                <w:noProof/>
              </w:rPr>
              <w:fldChar w:fldCharType="end"/>
            </w:r>
          </w:ins>
        </w:p>
        <w:p w14:paraId="57372D4D" w14:textId="422510C3" w:rsidR="009E58F3" w:rsidRDefault="009E58F3">
          <w:pPr>
            <w:pStyle w:val="31"/>
            <w:tabs>
              <w:tab w:val="left" w:pos="2100"/>
              <w:tab w:val="right" w:leader="dot" w:pos="8296"/>
            </w:tabs>
            <w:rPr>
              <w:ins w:id="184" w:author="吴苏琪" w:date="2018-01-07T03:52:00Z"/>
              <w:rFonts w:asciiTheme="minorHAnsi" w:eastAsiaTheme="minorEastAsia" w:hAnsiTheme="minorHAnsi" w:cstheme="minorBidi"/>
              <w:noProof/>
              <w:kern w:val="2"/>
            </w:rPr>
          </w:pPr>
          <w:ins w:id="185" w:author="吴苏琪" w:date="2018-01-07T03:52:00Z">
            <w:r w:rsidRPr="00F8544B">
              <w:rPr>
                <w:rStyle w:val="aa"/>
                <w:noProof/>
              </w:rPr>
              <w:fldChar w:fldCharType="begin"/>
            </w:r>
            <w:r w:rsidRPr="00F8544B">
              <w:rPr>
                <w:rStyle w:val="aa"/>
                <w:noProof/>
              </w:rPr>
              <w:instrText xml:space="preserve"> </w:instrText>
            </w:r>
            <w:r>
              <w:rPr>
                <w:noProof/>
              </w:rPr>
              <w:instrText>HYPERLINK \l "_Toc503060526"</w:instrText>
            </w:r>
            <w:r w:rsidRPr="00F8544B">
              <w:rPr>
                <w:rStyle w:val="aa"/>
                <w:noProof/>
              </w:rPr>
              <w:instrText xml:space="preserve"> </w:instrText>
            </w:r>
            <w:r w:rsidRPr="00F8544B">
              <w:rPr>
                <w:rStyle w:val="aa"/>
                <w:noProof/>
              </w:rPr>
              <w:fldChar w:fldCharType="separate"/>
            </w:r>
            <w:r w:rsidRPr="00F8544B">
              <w:rPr>
                <w:rStyle w:val="aa"/>
                <w:noProof/>
              </w:rPr>
              <w:t>2.1.12</w:t>
            </w:r>
            <w:r>
              <w:rPr>
                <w:rFonts w:asciiTheme="minorHAnsi" w:eastAsiaTheme="minorEastAsia" w:hAnsiTheme="minorHAnsi" w:cstheme="minorBidi"/>
                <w:noProof/>
                <w:kern w:val="2"/>
              </w:rPr>
              <w:tab/>
            </w:r>
            <w:r w:rsidRPr="00F8544B">
              <w:rPr>
                <w:rStyle w:val="aa"/>
                <w:noProof/>
              </w:rPr>
              <w:t>论坛首页</w:t>
            </w:r>
            <w:r>
              <w:rPr>
                <w:noProof/>
                <w:webHidden/>
              </w:rPr>
              <w:tab/>
            </w:r>
            <w:r>
              <w:rPr>
                <w:noProof/>
                <w:webHidden/>
              </w:rPr>
              <w:fldChar w:fldCharType="begin"/>
            </w:r>
            <w:r>
              <w:rPr>
                <w:noProof/>
                <w:webHidden/>
              </w:rPr>
              <w:instrText xml:space="preserve"> PAGEREF _Toc503060526 \h </w:instrText>
            </w:r>
          </w:ins>
          <w:r>
            <w:rPr>
              <w:noProof/>
              <w:webHidden/>
            </w:rPr>
          </w:r>
          <w:r>
            <w:rPr>
              <w:noProof/>
              <w:webHidden/>
            </w:rPr>
            <w:fldChar w:fldCharType="separate"/>
          </w:r>
          <w:ins w:id="186" w:author="吴苏琪" w:date="2018-01-07T03:52:00Z">
            <w:r>
              <w:rPr>
                <w:noProof/>
                <w:webHidden/>
              </w:rPr>
              <w:t>37</w:t>
            </w:r>
            <w:r>
              <w:rPr>
                <w:noProof/>
                <w:webHidden/>
              </w:rPr>
              <w:fldChar w:fldCharType="end"/>
            </w:r>
            <w:r w:rsidRPr="00F8544B">
              <w:rPr>
                <w:rStyle w:val="aa"/>
                <w:noProof/>
              </w:rPr>
              <w:fldChar w:fldCharType="end"/>
            </w:r>
          </w:ins>
        </w:p>
        <w:p w14:paraId="7AD1B83D" w14:textId="09369ADB" w:rsidR="009E58F3" w:rsidRDefault="009E58F3">
          <w:pPr>
            <w:pStyle w:val="31"/>
            <w:tabs>
              <w:tab w:val="left" w:pos="2100"/>
              <w:tab w:val="right" w:leader="dot" w:pos="8296"/>
            </w:tabs>
            <w:rPr>
              <w:ins w:id="187" w:author="吴苏琪" w:date="2018-01-07T03:52:00Z"/>
              <w:rFonts w:asciiTheme="minorHAnsi" w:eastAsiaTheme="minorEastAsia" w:hAnsiTheme="minorHAnsi" w:cstheme="minorBidi"/>
              <w:noProof/>
              <w:kern w:val="2"/>
            </w:rPr>
          </w:pPr>
          <w:ins w:id="188" w:author="吴苏琪" w:date="2018-01-07T03:52:00Z">
            <w:r w:rsidRPr="00F8544B">
              <w:rPr>
                <w:rStyle w:val="aa"/>
                <w:noProof/>
              </w:rPr>
              <w:fldChar w:fldCharType="begin"/>
            </w:r>
            <w:r w:rsidRPr="00F8544B">
              <w:rPr>
                <w:rStyle w:val="aa"/>
                <w:noProof/>
              </w:rPr>
              <w:instrText xml:space="preserve"> </w:instrText>
            </w:r>
            <w:r>
              <w:rPr>
                <w:noProof/>
              </w:rPr>
              <w:instrText>HYPERLINK \l "_Toc503060527"</w:instrText>
            </w:r>
            <w:r w:rsidRPr="00F8544B">
              <w:rPr>
                <w:rStyle w:val="aa"/>
                <w:noProof/>
              </w:rPr>
              <w:instrText xml:space="preserve"> </w:instrText>
            </w:r>
            <w:r w:rsidRPr="00F8544B">
              <w:rPr>
                <w:rStyle w:val="aa"/>
                <w:noProof/>
              </w:rPr>
              <w:fldChar w:fldCharType="separate"/>
            </w:r>
            <w:r w:rsidRPr="00F8544B">
              <w:rPr>
                <w:rStyle w:val="aa"/>
                <w:noProof/>
              </w:rPr>
              <w:t>2.1.13</w:t>
            </w:r>
            <w:r>
              <w:rPr>
                <w:rFonts w:asciiTheme="minorHAnsi" w:eastAsiaTheme="minorEastAsia" w:hAnsiTheme="minorHAnsi" w:cstheme="minorBidi"/>
                <w:noProof/>
                <w:kern w:val="2"/>
              </w:rPr>
              <w:tab/>
            </w:r>
            <w:r w:rsidRPr="00F8544B">
              <w:rPr>
                <w:rStyle w:val="aa"/>
                <w:noProof/>
              </w:rPr>
              <w:t>发帖</w:t>
            </w:r>
            <w:r>
              <w:rPr>
                <w:noProof/>
                <w:webHidden/>
              </w:rPr>
              <w:tab/>
            </w:r>
            <w:r>
              <w:rPr>
                <w:noProof/>
                <w:webHidden/>
              </w:rPr>
              <w:fldChar w:fldCharType="begin"/>
            </w:r>
            <w:r>
              <w:rPr>
                <w:noProof/>
                <w:webHidden/>
              </w:rPr>
              <w:instrText xml:space="preserve"> PAGEREF _Toc503060527 \h </w:instrText>
            </w:r>
          </w:ins>
          <w:r>
            <w:rPr>
              <w:noProof/>
              <w:webHidden/>
            </w:rPr>
          </w:r>
          <w:r>
            <w:rPr>
              <w:noProof/>
              <w:webHidden/>
            </w:rPr>
            <w:fldChar w:fldCharType="separate"/>
          </w:r>
          <w:ins w:id="189" w:author="吴苏琪" w:date="2018-01-07T03:52:00Z">
            <w:r>
              <w:rPr>
                <w:noProof/>
                <w:webHidden/>
              </w:rPr>
              <w:t>40</w:t>
            </w:r>
            <w:r>
              <w:rPr>
                <w:noProof/>
                <w:webHidden/>
              </w:rPr>
              <w:fldChar w:fldCharType="end"/>
            </w:r>
            <w:r w:rsidRPr="00F8544B">
              <w:rPr>
                <w:rStyle w:val="aa"/>
                <w:noProof/>
              </w:rPr>
              <w:fldChar w:fldCharType="end"/>
            </w:r>
          </w:ins>
        </w:p>
        <w:p w14:paraId="5A95F11F" w14:textId="77386893" w:rsidR="009E58F3" w:rsidRDefault="009E58F3">
          <w:pPr>
            <w:pStyle w:val="31"/>
            <w:tabs>
              <w:tab w:val="left" w:pos="2100"/>
              <w:tab w:val="right" w:leader="dot" w:pos="8296"/>
            </w:tabs>
            <w:rPr>
              <w:ins w:id="190" w:author="吴苏琪" w:date="2018-01-07T03:52:00Z"/>
              <w:rFonts w:asciiTheme="minorHAnsi" w:eastAsiaTheme="minorEastAsia" w:hAnsiTheme="minorHAnsi" w:cstheme="minorBidi"/>
              <w:noProof/>
              <w:kern w:val="2"/>
            </w:rPr>
          </w:pPr>
          <w:ins w:id="191" w:author="吴苏琪" w:date="2018-01-07T03:52:00Z">
            <w:r w:rsidRPr="00F8544B">
              <w:rPr>
                <w:rStyle w:val="aa"/>
                <w:noProof/>
              </w:rPr>
              <w:fldChar w:fldCharType="begin"/>
            </w:r>
            <w:r w:rsidRPr="00F8544B">
              <w:rPr>
                <w:rStyle w:val="aa"/>
                <w:noProof/>
              </w:rPr>
              <w:instrText xml:space="preserve"> </w:instrText>
            </w:r>
            <w:r>
              <w:rPr>
                <w:noProof/>
              </w:rPr>
              <w:instrText>HYPERLINK \l "_Toc503060528"</w:instrText>
            </w:r>
            <w:r w:rsidRPr="00F8544B">
              <w:rPr>
                <w:rStyle w:val="aa"/>
                <w:noProof/>
              </w:rPr>
              <w:instrText xml:space="preserve"> </w:instrText>
            </w:r>
            <w:r w:rsidRPr="00F8544B">
              <w:rPr>
                <w:rStyle w:val="aa"/>
                <w:noProof/>
              </w:rPr>
              <w:fldChar w:fldCharType="separate"/>
            </w:r>
            <w:r w:rsidRPr="00F8544B">
              <w:rPr>
                <w:rStyle w:val="aa"/>
                <w:noProof/>
              </w:rPr>
              <w:t>2.1.14</w:t>
            </w:r>
            <w:r>
              <w:rPr>
                <w:rFonts w:asciiTheme="minorHAnsi" w:eastAsiaTheme="minorEastAsia" w:hAnsiTheme="minorHAnsi" w:cstheme="minorBidi"/>
                <w:noProof/>
                <w:kern w:val="2"/>
              </w:rPr>
              <w:tab/>
            </w:r>
            <w:r w:rsidRPr="00F8544B">
              <w:rPr>
                <w:rStyle w:val="aa"/>
                <w:noProof/>
              </w:rPr>
              <w:t>帖子详情页</w:t>
            </w:r>
            <w:r>
              <w:rPr>
                <w:noProof/>
                <w:webHidden/>
              </w:rPr>
              <w:tab/>
            </w:r>
            <w:r>
              <w:rPr>
                <w:noProof/>
                <w:webHidden/>
              </w:rPr>
              <w:fldChar w:fldCharType="begin"/>
            </w:r>
            <w:r>
              <w:rPr>
                <w:noProof/>
                <w:webHidden/>
              </w:rPr>
              <w:instrText xml:space="preserve"> PAGEREF _Toc503060528 \h </w:instrText>
            </w:r>
          </w:ins>
          <w:r>
            <w:rPr>
              <w:noProof/>
              <w:webHidden/>
            </w:rPr>
          </w:r>
          <w:r>
            <w:rPr>
              <w:noProof/>
              <w:webHidden/>
            </w:rPr>
            <w:fldChar w:fldCharType="separate"/>
          </w:r>
          <w:ins w:id="192" w:author="吴苏琪" w:date="2018-01-07T03:52:00Z">
            <w:r>
              <w:rPr>
                <w:noProof/>
                <w:webHidden/>
              </w:rPr>
              <w:t>42</w:t>
            </w:r>
            <w:r>
              <w:rPr>
                <w:noProof/>
                <w:webHidden/>
              </w:rPr>
              <w:fldChar w:fldCharType="end"/>
            </w:r>
            <w:r w:rsidRPr="00F8544B">
              <w:rPr>
                <w:rStyle w:val="aa"/>
                <w:noProof/>
              </w:rPr>
              <w:fldChar w:fldCharType="end"/>
            </w:r>
          </w:ins>
        </w:p>
        <w:p w14:paraId="455020EE" w14:textId="73F721B5" w:rsidR="009E58F3" w:rsidRDefault="009E58F3">
          <w:pPr>
            <w:pStyle w:val="41"/>
            <w:tabs>
              <w:tab w:val="left" w:pos="2520"/>
              <w:tab w:val="right" w:leader="dot" w:pos="8296"/>
            </w:tabs>
            <w:rPr>
              <w:ins w:id="193" w:author="吴苏琪" w:date="2018-01-07T03:52:00Z"/>
              <w:rFonts w:asciiTheme="minorHAnsi" w:eastAsiaTheme="minorEastAsia" w:hAnsiTheme="minorHAnsi" w:cstheme="minorBidi"/>
              <w:noProof/>
              <w:kern w:val="2"/>
            </w:rPr>
          </w:pPr>
          <w:ins w:id="194" w:author="吴苏琪" w:date="2018-01-07T03:52:00Z">
            <w:r w:rsidRPr="00F8544B">
              <w:rPr>
                <w:rStyle w:val="aa"/>
                <w:noProof/>
              </w:rPr>
              <w:fldChar w:fldCharType="begin"/>
            </w:r>
            <w:r w:rsidRPr="00F8544B">
              <w:rPr>
                <w:rStyle w:val="aa"/>
                <w:noProof/>
              </w:rPr>
              <w:instrText xml:space="preserve"> </w:instrText>
            </w:r>
            <w:r>
              <w:rPr>
                <w:noProof/>
              </w:rPr>
              <w:instrText>HYPERLINK \l "_Toc503060529"</w:instrText>
            </w:r>
            <w:r w:rsidRPr="00F8544B">
              <w:rPr>
                <w:rStyle w:val="aa"/>
                <w:noProof/>
              </w:rPr>
              <w:instrText xml:space="preserve"> </w:instrText>
            </w:r>
            <w:r w:rsidRPr="00F8544B">
              <w:rPr>
                <w:rStyle w:val="aa"/>
                <w:noProof/>
              </w:rPr>
              <w:fldChar w:fldCharType="separate"/>
            </w:r>
            <w:r w:rsidRPr="00F8544B">
              <w:rPr>
                <w:rStyle w:val="aa"/>
                <w:noProof/>
              </w:rPr>
              <w:t>2.1.14.1</w:t>
            </w:r>
            <w:r>
              <w:rPr>
                <w:rFonts w:asciiTheme="minorHAnsi" w:eastAsiaTheme="minorEastAsia" w:hAnsiTheme="minorHAnsi" w:cstheme="minorBidi"/>
                <w:noProof/>
                <w:kern w:val="2"/>
              </w:rPr>
              <w:tab/>
            </w:r>
            <w:r w:rsidRPr="00F8544B">
              <w:rPr>
                <w:rStyle w:val="aa"/>
                <w:noProof/>
              </w:rPr>
              <w:t>发表回复</w:t>
            </w:r>
            <w:r>
              <w:rPr>
                <w:noProof/>
                <w:webHidden/>
              </w:rPr>
              <w:tab/>
            </w:r>
            <w:r>
              <w:rPr>
                <w:noProof/>
                <w:webHidden/>
              </w:rPr>
              <w:fldChar w:fldCharType="begin"/>
            </w:r>
            <w:r>
              <w:rPr>
                <w:noProof/>
                <w:webHidden/>
              </w:rPr>
              <w:instrText xml:space="preserve"> PAGEREF _Toc503060529 \h </w:instrText>
            </w:r>
          </w:ins>
          <w:r>
            <w:rPr>
              <w:noProof/>
              <w:webHidden/>
            </w:rPr>
          </w:r>
          <w:r>
            <w:rPr>
              <w:noProof/>
              <w:webHidden/>
            </w:rPr>
            <w:fldChar w:fldCharType="separate"/>
          </w:r>
          <w:ins w:id="195" w:author="吴苏琪" w:date="2018-01-07T03:52:00Z">
            <w:r>
              <w:rPr>
                <w:noProof/>
                <w:webHidden/>
              </w:rPr>
              <w:t>44</w:t>
            </w:r>
            <w:r>
              <w:rPr>
                <w:noProof/>
                <w:webHidden/>
              </w:rPr>
              <w:fldChar w:fldCharType="end"/>
            </w:r>
            <w:r w:rsidRPr="00F8544B">
              <w:rPr>
                <w:rStyle w:val="aa"/>
                <w:noProof/>
              </w:rPr>
              <w:fldChar w:fldCharType="end"/>
            </w:r>
          </w:ins>
        </w:p>
        <w:p w14:paraId="2E0C2F2A" w14:textId="792D96C1" w:rsidR="009E58F3" w:rsidRDefault="009E58F3">
          <w:pPr>
            <w:pStyle w:val="31"/>
            <w:tabs>
              <w:tab w:val="left" w:pos="2100"/>
              <w:tab w:val="right" w:leader="dot" w:pos="8296"/>
            </w:tabs>
            <w:rPr>
              <w:ins w:id="196" w:author="吴苏琪" w:date="2018-01-07T03:52:00Z"/>
              <w:rFonts w:asciiTheme="minorHAnsi" w:eastAsiaTheme="minorEastAsia" w:hAnsiTheme="minorHAnsi" w:cstheme="minorBidi"/>
              <w:noProof/>
              <w:kern w:val="2"/>
            </w:rPr>
          </w:pPr>
          <w:ins w:id="197" w:author="吴苏琪" w:date="2018-01-07T03:52:00Z">
            <w:r w:rsidRPr="00F8544B">
              <w:rPr>
                <w:rStyle w:val="aa"/>
                <w:noProof/>
              </w:rPr>
              <w:fldChar w:fldCharType="begin"/>
            </w:r>
            <w:r w:rsidRPr="00F8544B">
              <w:rPr>
                <w:rStyle w:val="aa"/>
                <w:noProof/>
              </w:rPr>
              <w:instrText xml:space="preserve"> </w:instrText>
            </w:r>
            <w:r>
              <w:rPr>
                <w:noProof/>
              </w:rPr>
              <w:instrText>HYPERLINK \l "_Toc503060531"</w:instrText>
            </w:r>
            <w:r w:rsidRPr="00F8544B">
              <w:rPr>
                <w:rStyle w:val="aa"/>
                <w:noProof/>
              </w:rPr>
              <w:instrText xml:space="preserve"> </w:instrText>
            </w:r>
            <w:r w:rsidRPr="00F8544B">
              <w:rPr>
                <w:rStyle w:val="aa"/>
                <w:noProof/>
              </w:rPr>
              <w:fldChar w:fldCharType="separate"/>
            </w:r>
            <w:r w:rsidRPr="00F8544B">
              <w:rPr>
                <w:rStyle w:val="aa"/>
                <w:noProof/>
              </w:rPr>
              <w:t>2.1.15</w:t>
            </w:r>
            <w:r>
              <w:rPr>
                <w:rFonts w:asciiTheme="minorHAnsi" w:eastAsiaTheme="minorEastAsia" w:hAnsiTheme="minorHAnsi" w:cstheme="minorBidi"/>
                <w:noProof/>
                <w:kern w:val="2"/>
              </w:rPr>
              <w:tab/>
            </w:r>
            <w:r w:rsidRPr="00F8544B">
              <w:rPr>
                <w:rStyle w:val="aa"/>
                <w:noProof/>
              </w:rPr>
              <w:t>课程页</w:t>
            </w:r>
            <w:r>
              <w:rPr>
                <w:noProof/>
                <w:webHidden/>
              </w:rPr>
              <w:tab/>
            </w:r>
            <w:r>
              <w:rPr>
                <w:noProof/>
                <w:webHidden/>
              </w:rPr>
              <w:fldChar w:fldCharType="begin"/>
            </w:r>
            <w:r>
              <w:rPr>
                <w:noProof/>
                <w:webHidden/>
              </w:rPr>
              <w:instrText xml:space="preserve"> PAGEREF _Toc503060531 \h </w:instrText>
            </w:r>
          </w:ins>
          <w:r>
            <w:rPr>
              <w:noProof/>
              <w:webHidden/>
            </w:rPr>
          </w:r>
          <w:r>
            <w:rPr>
              <w:noProof/>
              <w:webHidden/>
            </w:rPr>
            <w:fldChar w:fldCharType="separate"/>
          </w:r>
          <w:ins w:id="198" w:author="吴苏琪" w:date="2018-01-07T03:52:00Z">
            <w:r>
              <w:rPr>
                <w:noProof/>
                <w:webHidden/>
              </w:rPr>
              <w:t>46</w:t>
            </w:r>
            <w:r>
              <w:rPr>
                <w:noProof/>
                <w:webHidden/>
              </w:rPr>
              <w:fldChar w:fldCharType="end"/>
            </w:r>
            <w:r w:rsidRPr="00F8544B">
              <w:rPr>
                <w:rStyle w:val="aa"/>
                <w:noProof/>
              </w:rPr>
              <w:fldChar w:fldCharType="end"/>
            </w:r>
          </w:ins>
        </w:p>
        <w:p w14:paraId="247A3CE5" w14:textId="6E5A7500" w:rsidR="009E58F3" w:rsidRDefault="009E58F3">
          <w:pPr>
            <w:pStyle w:val="41"/>
            <w:tabs>
              <w:tab w:val="left" w:pos="2520"/>
              <w:tab w:val="right" w:leader="dot" w:pos="8296"/>
            </w:tabs>
            <w:rPr>
              <w:ins w:id="199" w:author="吴苏琪" w:date="2018-01-07T03:52:00Z"/>
              <w:rFonts w:asciiTheme="minorHAnsi" w:eastAsiaTheme="minorEastAsia" w:hAnsiTheme="minorHAnsi" w:cstheme="minorBidi"/>
              <w:noProof/>
              <w:kern w:val="2"/>
            </w:rPr>
          </w:pPr>
          <w:ins w:id="200" w:author="吴苏琪" w:date="2018-01-07T03:52:00Z">
            <w:r w:rsidRPr="00F8544B">
              <w:rPr>
                <w:rStyle w:val="aa"/>
                <w:noProof/>
              </w:rPr>
              <w:fldChar w:fldCharType="begin"/>
            </w:r>
            <w:r w:rsidRPr="00F8544B">
              <w:rPr>
                <w:rStyle w:val="aa"/>
                <w:noProof/>
              </w:rPr>
              <w:instrText xml:space="preserve"> </w:instrText>
            </w:r>
            <w:r>
              <w:rPr>
                <w:noProof/>
              </w:rPr>
              <w:instrText>HYPERLINK \l "_Toc503060532"</w:instrText>
            </w:r>
            <w:r w:rsidRPr="00F8544B">
              <w:rPr>
                <w:rStyle w:val="aa"/>
                <w:noProof/>
              </w:rPr>
              <w:instrText xml:space="preserve"> </w:instrText>
            </w:r>
            <w:r w:rsidRPr="00F8544B">
              <w:rPr>
                <w:rStyle w:val="aa"/>
                <w:noProof/>
              </w:rPr>
              <w:fldChar w:fldCharType="separate"/>
            </w:r>
            <w:r w:rsidRPr="00F8544B">
              <w:rPr>
                <w:rStyle w:val="aa"/>
                <w:noProof/>
              </w:rPr>
              <w:t>2.1.15.1</w:t>
            </w:r>
            <w:r>
              <w:rPr>
                <w:rFonts w:asciiTheme="minorHAnsi" w:eastAsiaTheme="minorEastAsia" w:hAnsiTheme="minorHAnsi" w:cstheme="minorBidi"/>
                <w:noProof/>
                <w:kern w:val="2"/>
              </w:rPr>
              <w:tab/>
            </w:r>
            <w:r w:rsidRPr="00F8544B">
              <w:rPr>
                <w:rStyle w:val="aa"/>
                <w:noProof/>
              </w:rPr>
              <w:t>课程公告（普通注册用户）</w:t>
            </w:r>
            <w:r>
              <w:rPr>
                <w:noProof/>
                <w:webHidden/>
              </w:rPr>
              <w:tab/>
            </w:r>
            <w:r>
              <w:rPr>
                <w:noProof/>
                <w:webHidden/>
              </w:rPr>
              <w:fldChar w:fldCharType="begin"/>
            </w:r>
            <w:r>
              <w:rPr>
                <w:noProof/>
                <w:webHidden/>
              </w:rPr>
              <w:instrText xml:space="preserve"> PAGEREF _Toc503060532 \h </w:instrText>
            </w:r>
          </w:ins>
          <w:r>
            <w:rPr>
              <w:noProof/>
              <w:webHidden/>
            </w:rPr>
          </w:r>
          <w:r>
            <w:rPr>
              <w:noProof/>
              <w:webHidden/>
            </w:rPr>
            <w:fldChar w:fldCharType="separate"/>
          </w:r>
          <w:ins w:id="201" w:author="吴苏琪" w:date="2018-01-07T03:52:00Z">
            <w:r>
              <w:rPr>
                <w:noProof/>
                <w:webHidden/>
              </w:rPr>
              <w:t>48</w:t>
            </w:r>
            <w:r>
              <w:rPr>
                <w:noProof/>
                <w:webHidden/>
              </w:rPr>
              <w:fldChar w:fldCharType="end"/>
            </w:r>
            <w:r w:rsidRPr="00F8544B">
              <w:rPr>
                <w:rStyle w:val="aa"/>
                <w:noProof/>
              </w:rPr>
              <w:fldChar w:fldCharType="end"/>
            </w:r>
          </w:ins>
        </w:p>
        <w:p w14:paraId="007EE07B" w14:textId="6ED8021E" w:rsidR="009E58F3" w:rsidRDefault="009E58F3">
          <w:pPr>
            <w:pStyle w:val="41"/>
            <w:tabs>
              <w:tab w:val="left" w:pos="2520"/>
              <w:tab w:val="right" w:leader="dot" w:pos="8296"/>
            </w:tabs>
            <w:rPr>
              <w:ins w:id="202" w:author="吴苏琪" w:date="2018-01-07T03:52:00Z"/>
              <w:rFonts w:asciiTheme="minorHAnsi" w:eastAsiaTheme="minorEastAsia" w:hAnsiTheme="minorHAnsi" w:cstheme="minorBidi"/>
              <w:noProof/>
              <w:kern w:val="2"/>
            </w:rPr>
          </w:pPr>
          <w:ins w:id="203" w:author="吴苏琪" w:date="2018-01-07T03:52:00Z">
            <w:r w:rsidRPr="00F8544B">
              <w:rPr>
                <w:rStyle w:val="aa"/>
                <w:noProof/>
              </w:rPr>
              <w:fldChar w:fldCharType="begin"/>
            </w:r>
            <w:r w:rsidRPr="00F8544B">
              <w:rPr>
                <w:rStyle w:val="aa"/>
                <w:noProof/>
              </w:rPr>
              <w:instrText xml:space="preserve"> </w:instrText>
            </w:r>
            <w:r>
              <w:rPr>
                <w:noProof/>
              </w:rPr>
              <w:instrText>HYPERLINK \l "_Toc503060533"</w:instrText>
            </w:r>
            <w:r w:rsidRPr="00F8544B">
              <w:rPr>
                <w:rStyle w:val="aa"/>
                <w:noProof/>
              </w:rPr>
              <w:instrText xml:space="preserve"> </w:instrText>
            </w:r>
            <w:r w:rsidRPr="00F8544B">
              <w:rPr>
                <w:rStyle w:val="aa"/>
                <w:noProof/>
              </w:rPr>
              <w:fldChar w:fldCharType="separate"/>
            </w:r>
            <w:r w:rsidRPr="00F8544B">
              <w:rPr>
                <w:rStyle w:val="aa"/>
                <w:noProof/>
              </w:rPr>
              <w:t>2.1.15.2</w:t>
            </w:r>
            <w:r>
              <w:rPr>
                <w:rFonts w:asciiTheme="minorHAnsi" w:eastAsiaTheme="minorEastAsia" w:hAnsiTheme="minorHAnsi" w:cstheme="minorBidi"/>
                <w:noProof/>
                <w:kern w:val="2"/>
              </w:rPr>
              <w:tab/>
            </w:r>
            <w:r w:rsidRPr="00F8544B">
              <w:rPr>
                <w:rStyle w:val="aa"/>
                <w:noProof/>
              </w:rPr>
              <w:t>课程公告（教师）</w:t>
            </w:r>
            <w:r>
              <w:rPr>
                <w:noProof/>
                <w:webHidden/>
              </w:rPr>
              <w:tab/>
            </w:r>
            <w:r>
              <w:rPr>
                <w:noProof/>
                <w:webHidden/>
              </w:rPr>
              <w:fldChar w:fldCharType="begin"/>
            </w:r>
            <w:r>
              <w:rPr>
                <w:noProof/>
                <w:webHidden/>
              </w:rPr>
              <w:instrText xml:space="preserve"> PAGEREF _Toc503060533 \h </w:instrText>
            </w:r>
          </w:ins>
          <w:r>
            <w:rPr>
              <w:noProof/>
              <w:webHidden/>
            </w:rPr>
          </w:r>
          <w:r>
            <w:rPr>
              <w:noProof/>
              <w:webHidden/>
            </w:rPr>
            <w:fldChar w:fldCharType="separate"/>
          </w:r>
          <w:ins w:id="204" w:author="吴苏琪" w:date="2018-01-07T03:52:00Z">
            <w:r>
              <w:rPr>
                <w:noProof/>
                <w:webHidden/>
              </w:rPr>
              <w:t>50</w:t>
            </w:r>
            <w:r>
              <w:rPr>
                <w:noProof/>
                <w:webHidden/>
              </w:rPr>
              <w:fldChar w:fldCharType="end"/>
            </w:r>
            <w:r w:rsidRPr="00F8544B">
              <w:rPr>
                <w:rStyle w:val="aa"/>
                <w:noProof/>
              </w:rPr>
              <w:fldChar w:fldCharType="end"/>
            </w:r>
          </w:ins>
        </w:p>
        <w:p w14:paraId="1E768682" w14:textId="5123C630" w:rsidR="009E58F3" w:rsidRDefault="009E58F3">
          <w:pPr>
            <w:pStyle w:val="41"/>
            <w:tabs>
              <w:tab w:val="left" w:pos="2520"/>
              <w:tab w:val="right" w:leader="dot" w:pos="8296"/>
            </w:tabs>
            <w:rPr>
              <w:ins w:id="205" w:author="吴苏琪" w:date="2018-01-07T03:52:00Z"/>
              <w:rFonts w:asciiTheme="minorHAnsi" w:eastAsiaTheme="minorEastAsia" w:hAnsiTheme="minorHAnsi" w:cstheme="minorBidi"/>
              <w:noProof/>
              <w:kern w:val="2"/>
            </w:rPr>
          </w:pPr>
          <w:ins w:id="206" w:author="吴苏琪" w:date="2018-01-07T03:52:00Z">
            <w:r w:rsidRPr="00F8544B">
              <w:rPr>
                <w:rStyle w:val="aa"/>
                <w:noProof/>
              </w:rPr>
              <w:fldChar w:fldCharType="begin"/>
            </w:r>
            <w:r w:rsidRPr="00F8544B">
              <w:rPr>
                <w:rStyle w:val="aa"/>
                <w:noProof/>
              </w:rPr>
              <w:instrText xml:space="preserve"> </w:instrText>
            </w:r>
            <w:r>
              <w:rPr>
                <w:noProof/>
              </w:rPr>
              <w:instrText>HYPERLINK \l "_Toc503060534"</w:instrText>
            </w:r>
            <w:r w:rsidRPr="00F8544B">
              <w:rPr>
                <w:rStyle w:val="aa"/>
                <w:noProof/>
              </w:rPr>
              <w:instrText xml:space="preserve"> </w:instrText>
            </w:r>
            <w:r w:rsidRPr="00F8544B">
              <w:rPr>
                <w:rStyle w:val="aa"/>
                <w:noProof/>
              </w:rPr>
              <w:fldChar w:fldCharType="separate"/>
            </w:r>
            <w:r w:rsidRPr="00F8544B">
              <w:rPr>
                <w:rStyle w:val="aa"/>
                <w:noProof/>
              </w:rPr>
              <w:t>2.1.15.3</w:t>
            </w:r>
            <w:r>
              <w:rPr>
                <w:rFonts w:asciiTheme="minorHAnsi" w:eastAsiaTheme="minorEastAsia" w:hAnsiTheme="minorHAnsi" w:cstheme="minorBidi"/>
                <w:noProof/>
                <w:kern w:val="2"/>
              </w:rPr>
              <w:tab/>
            </w:r>
            <w:r w:rsidRPr="00F8544B">
              <w:rPr>
                <w:rStyle w:val="aa"/>
                <w:noProof/>
              </w:rPr>
              <w:t>课程介绍（普通注册用户）</w:t>
            </w:r>
            <w:r>
              <w:rPr>
                <w:noProof/>
                <w:webHidden/>
              </w:rPr>
              <w:tab/>
            </w:r>
            <w:r>
              <w:rPr>
                <w:noProof/>
                <w:webHidden/>
              </w:rPr>
              <w:fldChar w:fldCharType="begin"/>
            </w:r>
            <w:r>
              <w:rPr>
                <w:noProof/>
                <w:webHidden/>
              </w:rPr>
              <w:instrText xml:space="preserve"> PAGEREF _Toc503060534 \h </w:instrText>
            </w:r>
          </w:ins>
          <w:r>
            <w:rPr>
              <w:noProof/>
              <w:webHidden/>
            </w:rPr>
          </w:r>
          <w:r>
            <w:rPr>
              <w:noProof/>
              <w:webHidden/>
            </w:rPr>
            <w:fldChar w:fldCharType="separate"/>
          </w:r>
          <w:ins w:id="207" w:author="吴苏琪" w:date="2018-01-07T03:52:00Z">
            <w:r>
              <w:rPr>
                <w:noProof/>
                <w:webHidden/>
              </w:rPr>
              <w:t>52</w:t>
            </w:r>
            <w:r>
              <w:rPr>
                <w:noProof/>
                <w:webHidden/>
              </w:rPr>
              <w:fldChar w:fldCharType="end"/>
            </w:r>
            <w:r w:rsidRPr="00F8544B">
              <w:rPr>
                <w:rStyle w:val="aa"/>
                <w:noProof/>
              </w:rPr>
              <w:fldChar w:fldCharType="end"/>
            </w:r>
          </w:ins>
        </w:p>
        <w:p w14:paraId="4412E911" w14:textId="2CDB474F" w:rsidR="009E58F3" w:rsidRDefault="009E58F3">
          <w:pPr>
            <w:pStyle w:val="41"/>
            <w:tabs>
              <w:tab w:val="left" w:pos="2520"/>
              <w:tab w:val="right" w:leader="dot" w:pos="8296"/>
            </w:tabs>
            <w:rPr>
              <w:ins w:id="208" w:author="吴苏琪" w:date="2018-01-07T03:52:00Z"/>
              <w:rFonts w:asciiTheme="minorHAnsi" w:eastAsiaTheme="minorEastAsia" w:hAnsiTheme="minorHAnsi" w:cstheme="minorBidi"/>
              <w:noProof/>
              <w:kern w:val="2"/>
            </w:rPr>
          </w:pPr>
          <w:ins w:id="209" w:author="吴苏琪" w:date="2018-01-07T03:52:00Z">
            <w:r w:rsidRPr="00F8544B">
              <w:rPr>
                <w:rStyle w:val="aa"/>
                <w:noProof/>
              </w:rPr>
              <w:fldChar w:fldCharType="begin"/>
            </w:r>
            <w:r w:rsidRPr="00F8544B">
              <w:rPr>
                <w:rStyle w:val="aa"/>
                <w:noProof/>
              </w:rPr>
              <w:instrText xml:space="preserve"> </w:instrText>
            </w:r>
            <w:r>
              <w:rPr>
                <w:noProof/>
              </w:rPr>
              <w:instrText>HYPERLINK \l "_Toc503060535"</w:instrText>
            </w:r>
            <w:r w:rsidRPr="00F8544B">
              <w:rPr>
                <w:rStyle w:val="aa"/>
                <w:noProof/>
              </w:rPr>
              <w:instrText xml:space="preserve"> </w:instrText>
            </w:r>
            <w:r w:rsidRPr="00F8544B">
              <w:rPr>
                <w:rStyle w:val="aa"/>
                <w:noProof/>
              </w:rPr>
              <w:fldChar w:fldCharType="separate"/>
            </w:r>
            <w:r w:rsidRPr="00F8544B">
              <w:rPr>
                <w:rStyle w:val="aa"/>
                <w:noProof/>
              </w:rPr>
              <w:t>2.1.15.4</w:t>
            </w:r>
            <w:r>
              <w:rPr>
                <w:rFonts w:asciiTheme="minorHAnsi" w:eastAsiaTheme="minorEastAsia" w:hAnsiTheme="minorHAnsi" w:cstheme="minorBidi"/>
                <w:noProof/>
                <w:kern w:val="2"/>
              </w:rPr>
              <w:tab/>
            </w:r>
            <w:r w:rsidRPr="00F8544B">
              <w:rPr>
                <w:rStyle w:val="aa"/>
                <w:noProof/>
              </w:rPr>
              <w:t>课程介绍（教师）</w:t>
            </w:r>
            <w:r>
              <w:rPr>
                <w:noProof/>
                <w:webHidden/>
              </w:rPr>
              <w:tab/>
            </w:r>
            <w:r>
              <w:rPr>
                <w:noProof/>
                <w:webHidden/>
              </w:rPr>
              <w:fldChar w:fldCharType="begin"/>
            </w:r>
            <w:r>
              <w:rPr>
                <w:noProof/>
                <w:webHidden/>
              </w:rPr>
              <w:instrText xml:space="preserve"> PAGEREF _Toc503060535 \h </w:instrText>
            </w:r>
          </w:ins>
          <w:r>
            <w:rPr>
              <w:noProof/>
              <w:webHidden/>
            </w:rPr>
          </w:r>
          <w:r>
            <w:rPr>
              <w:noProof/>
              <w:webHidden/>
            </w:rPr>
            <w:fldChar w:fldCharType="separate"/>
          </w:r>
          <w:ins w:id="210" w:author="吴苏琪" w:date="2018-01-07T03:52:00Z">
            <w:r>
              <w:rPr>
                <w:noProof/>
                <w:webHidden/>
              </w:rPr>
              <w:t>53</w:t>
            </w:r>
            <w:r>
              <w:rPr>
                <w:noProof/>
                <w:webHidden/>
              </w:rPr>
              <w:fldChar w:fldCharType="end"/>
            </w:r>
            <w:r w:rsidRPr="00F8544B">
              <w:rPr>
                <w:rStyle w:val="aa"/>
                <w:noProof/>
              </w:rPr>
              <w:fldChar w:fldCharType="end"/>
            </w:r>
          </w:ins>
        </w:p>
        <w:p w14:paraId="24840D3A" w14:textId="5891C045" w:rsidR="009E58F3" w:rsidRDefault="009E58F3">
          <w:pPr>
            <w:pStyle w:val="41"/>
            <w:tabs>
              <w:tab w:val="left" w:pos="2520"/>
              <w:tab w:val="right" w:leader="dot" w:pos="8296"/>
            </w:tabs>
            <w:rPr>
              <w:ins w:id="211" w:author="吴苏琪" w:date="2018-01-07T03:52:00Z"/>
              <w:rFonts w:asciiTheme="minorHAnsi" w:eastAsiaTheme="minorEastAsia" w:hAnsiTheme="minorHAnsi" w:cstheme="minorBidi"/>
              <w:noProof/>
              <w:kern w:val="2"/>
            </w:rPr>
          </w:pPr>
          <w:ins w:id="212" w:author="吴苏琪" w:date="2018-01-07T03:52:00Z">
            <w:r w:rsidRPr="00F8544B">
              <w:rPr>
                <w:rStyle w:val="aa"/>
                <w:noProof/>
              </w:rPr>
              <w:fldChar w:fldCharType="begin"/>
            </w:r>
            <w:r w:rsidRPr="00F8544B">
              <w:rPr>
                <w:rStyle w:val="aa"/>
                <w:noProof/>
              </w:rPr>
              <w:instrText xml:space="preserve"> </w:instrText>
            </w:r>
            <w:r>
              <w:rPr>
                <w:noProof/>
              </w:rPr>
              <w:instrText>HYPERLINK \l "_Toc503060536"</w:instrText>
            </w:r>
            <w:r w:rsidRPr="00F8544B">
              <w:rPr>
                <w:rStyle w:val="aa"/>
                <w:noProof/>
              </w:rPr>
              <w:instrText xml:space="preserve"> </w:instrText>
            </w:r>
            <w:r w:rsidRPr="00F8544B">
              <w:rPr>
                <w:rStyle w:val="aa"/>
                <w:noProof/>
              </w:rPr>
              <w:fldChar w:fldCharType="separate"/>
            </w:r>
            <w:r w:rsidRPr="00F8544B">
              <w:rPr>
                <w:rStyle w:val="aa"/>
                <w:noProof/>
              </w:rPr>
              <w:t>2.1.15.5</w:t>
            </w:r>
            <w:r>
              <w:rPr>
                <w:rFonts w:asciiTheme="minorHAnsi" w:eastAsiaTheme="minorEastAsia" w:hAnsiTheme="minorHAnsi" w:cstheme="minorBidi"/>
                <w:noProof/>
                <w:kern w:val="2"/>
              </w:rPr>
              <w:tab/>
            </w:r>
            <w:r w:rsidRPr="00F8544B">
              <w:rPr>
                <w:rStyle w:val="aa"/>
                <w:noProof/>
              </w:rPr>
              <w:t>教师介绍（普通注册用户）</w:t>
            </w:r>
            <w:r>
              <w:rPr>
                <w:noProof/>
                <w:webHidden/>
              </w:rPr>
              <w:tab/>
            </w:r>
            <w:r>
              <w:rPr>
                <w:noProof/>
                <w:webHidden/>
              </w:rPr>
              <w:fldChar w:fldCharType="begin"/>
            </w:r>
            <w:r>
              <w:rPr>
                <w:noProof/>
                <w:webHidden/>
              </w:rPr>
              <w:instrText xml:space="preserve"> PAGEREF _Toc503060536 \h </w:instrText>
            </w:r>
          </w:ins>
          <w:r>
            <w:rPr>
              <w:noProof/>
              <w:webHidden/>
            </w:rPr>
          </w:r>
          <w:r>
            <w:rPr>
              <w:noProof/>
              <w:webHidden/>
            </w:rPr>
            <w:fldChar w:fldCharType="separate"/>
          </w:r>
          <w:ins w:id="213" w:author="吴苏琪" w:date="2018-01-07T03:52:00Z">
            <w:r>
              <w:rPr>
                <w:noProof/>
                <w:webHidden/>
              </w:rPr>
              <w:t>55</w:t>
            </w:r>
            <w:r>
              <w:rPr>
                <w:noProof/>
                <w:webHidden/>
              </w:rPr>
              <w:fldChar w:fldCharType="end"/>
            </w:r>
            <w:r w:rsidRPr="00F8544B">
              <w:rPr>
                <w:rStyle w:val="aa"/>
                <w:noProof/>
              </w:rPr>
              <w:fldChar w:fldCharType="end"/>
            </w:r>
          </w:ins>
        </w:p>
        <w:p w14:paraId="78FC3658" w14:textId="6E841883" w:rsidR="009E58F3" w:rsidRDefault="009E58F3">
          <w:pPr>
            <w:pStyle w:val="41"/>
            <w:tabs>
              <w:tab w:val="left" w:pos="2520"/>
              <w:tab w:val="right" w:leader="dot" w:pos="8296"/>
            </w:tabs>
            <w:rPr>
              <w:ins w:id="214" w:author="吴苏琪" w:date="2018-01-07T03:52:00Z"/>
              <w:rFonts w:asciiTheme="minorHAnsi" w:eastAsiaTheme="minorEastAsia" w:hAnsiTheme="minorHAnsi" w:cstheme="minorBidi"/>
              <w:noProof/>
              <w:kern w:val="2"/>
            </w:rPr>
          </w:pPr>
          <w:ins w:id="215" w:author="吴苏琪" w:date="2018-01-07T03:52:00Z">
            <w:r w:rsidRPr="00F8544B">
              <w:rPr>
                <w:rStyle w:val="aa"/>
                <w:noProof/>
              </w:rPr>
              <w:fldChar w:fldCharType="begin"/>
            </w:r>
            <w:r w:rsidRPr="00F8544B">
              <w:rPr>
                <w:rStyle w:val="aa"/>
                <w:noProof/>
              </w:rPr>
              <w:instrText xml:space="preserve"> </w:instrText>
            </w:r>
            <w:r>
              <w:rPr>
                <w:noProof/>
              </w:rPr>
              <w:instrText>HYPERLINK \l "_Toc503060537"</w:instrText>
            </w:r>
            <w:r w:rsidRPr="00F8544B">
              <w:rPr>
                <w:rStyle w:val="aa"/>
                <w:noProof/>
              </w:rPr>
              <w:instrText xml:space="preserve"> </w:instrText>
            </w:r>
            <w:r w:rsidRPr="00F8544B">
              <w:rPr>
                <w:rStyle w:val="aa"/>
                <w:noProof/>
              </w:rPr>
              <w:fldChar w:fldCharType="separate"/>
            </w:r>
            <w:r w:rsidRPr="00F8544B">
              <w:rPr>
                <w:rStyle w:val="aa"/>
                <w:noProof/>
              </w:rPr>
              <w:t>2.1.15.6</w:t>
            </w:r>
            <w:r>
              <w:rPr>
                <w:rFonts w:asciiTheme="minorHAnsi" w:eastAsiaTheme="minorEastAsia" w:hAnsiTheme="minorHAnsi" w:cstheme="minorBidi"/>
                <w:noProof/>
                <w:kern w:val="2"/>
              </w:rPr>
              <w:tab/>
            </w:r>
            <w:r w:rsidRPr="00F8544B">
              <w:rPr>
                <w:rStyle w:val="aa"/>
                <w:noProof/>
              </w:rPr>
              <w:t>教师介绍（教师）</w:t>
            </w:r>
            <w:r>
              <w:rPr>
                <w:noProof/>
                <w:webHidden/>
              </w:rPr>
              <w:tab/>
            </w:r>
            <w:r>
              <w:rPr>
                <w:noProof/>
                <w:webHidden/>
              </w:rPr>
              <w:fldChar w:fldCharType="begin"/>
            </w:r>
            <w:r>
              <w:rPr>
                <w:noProof/>
                <w:webHidden/>
              </w:rPr>
              <w:instrText xml:space="preserve"> PAGEREF _Toc503060537 \h </w:instrText>
            </w:r>
          </w:ins>
          <w:r>
            <w:rPr>
              <w:noProof/>
              <w:webHidden/>
            </w:rPr>
          </w:r>
          <w:r>
            <w:rPr>
              <w:noProof/>
              <w:webHidden/>
            </w:rPr>
            <w:fldChar w:fldCharType="separate"/>
          </w:r>
          <w:ins w:id="216" w:author="吴苏琪" w:date="2018-01-07T03:52:00Z">
            <w:r>
              <w:rPr>
                <w:noProof/>
                <w:webHidden/>
              </w:rPr>
              <w:t>56</w:t>
            </w:r>
            <w:r>
              <w:rPr>
                <w:noProof/>
                <w:webHidden/>
              </w:rPr>
              <w:fldChar w:fldCharType="end"/>
            </w:r>
            <w:r w:rsidRPr="00F8544B">
              <w:rPr>
                <w:rStyle w:val="aa"/>
                <w:noProof/>
              </w:rPr>
              <w:fldChar w:fldCharType="end"/>
            </w:r>
          </w:ins>
        </w:p>
        <w:p w14:paraId="7EBDCAB9" w14:textId="0FE30B8D" w:rsidR="009E58F3" w:rsidRDefault="009E58F3">
          <w:pPr>
            <w:pStyle w:val="41"/>
            <w:tabs>
              <w:tab w:val="left" w:pos="2520"/>
              <w:tab w:val="right" w:leader="dot" w:pos="8296"/>
            </w:tabs>
            <w:rPr>
              <w:ins w:id="217" w:author="吴苏琪" w:date="2018-01-07T03:52:00Z"/>
              <w:rFonts w:asciiTheme="minorHAnsi" w:eastAsiaTheme="minorEastAsia" w:hAnsiTheme="minorHAnsi" w:cstheme="minorBidi"/>
              <w:noProof/>
              <w:kern w:val="2"/>
            </w:rPr>
          </w:pPr>
          <w:ins w:id="218" w:author="吴苏琪" w:date="2018-01-07T03:52:00Z">
            <w:r w:rsidRPr="00F8544B">
              <w:rPr>
                <w:rStyle w:val="aa"/>
                <w:noProof/>
              </w:rPr>
              <w:fldChar w:fldCharType="begin"/>
            </w:r>
            <w:r w:rsidRPr="00F8544B">
              <w:rPr>
                <w:rStyle w:val="aa"/>
                <w:noProof/>
              </w:rPr>
              <w:instrText xml:space="preserve"> </w:instrText>
            </w:r>
            <w:r>
              <w:rPr>
                <w:noProof/>
              </w:rPr>
              <w:instrText>HYPERLINK \l "_Toc503060538"</w:instrText>
            </w:r>
            <w:r w:rsidRPr="00F8544B">
              <w:rPr>
                <w:rStyle w:val="aa"/>
                <w:noProof/>
              </w:rPr>
              <w:instrText xml:space="preserve"> </w:instrText>
            </w:r>
            <w:r w:rsidRPr="00F8544B">
              <w:rPr>
                <w:rStyle w:val="aa"/>
                <w:noProof/>
              </w:rPr>
              <w:fldChar w:fldCharType="separate"/>
            </w:r>
            <w:r w:rsidRPr="00F8544B">
              <w:rPr>
                <w:rStyle w:val="aa"/>
                <w:noProof/>
              </w:rPr>
              <w:t>2.1.15.7</w:t>
            </w:r>
            <w:r>
              <w:rPr>
                <w:rFonts w:asciiTheme="minorHAnsi" w:eastAsiaTheme="minorEastAsia" w:hAnsiTheme="minorHAnsi" w:cstheme="minorBidi"/>
                <w:noProof/>
                <w:kern w:val="2"/>
              </w:rPr>
              <w:tab/>
            </w:r>
            <w:r w:rsidRPr="00F8544B">
              <w:rPr>
                <w:rStyle w:val="aa"/>
                <w:noProof/>
              </w:rPr>
              <w:t>课程资料（普通注册用户）</w:t>
            </w:r>
            <w:r>
              <w:rPr>
                <w:noProof/>
                <w:webHidden/>
              </w:rPr>
              <w:tab/>
            </w:r>
            <w:r>
              <w:rPr>
                <w:noProof/>
                <w:webHidden/>
              </w:rPr>
              <w:fldChar w:fldCharType="begin"/>
            </w:r>
            <w:r>
              <w:rPr>
                <w:noProof/>
                <w:webHidden/>
              </w:rPr>
              <w:instrText xml:space="preserve"> PAGEREF _Toc503060538 \h </w:instrText>
            </w:r>
          </w:ins>
          <w:r>
            <w:rPr>
              <w:noProof/>
              <w:webHidden/>
            </w:rPr>
          </w:r>
          <w:r>
            <w:rPr>
              <w:noProof/>
              <w:webHidden/>
            </w:rPr>
            <w:fldChar w:fldCharType="separate"/>
          </w:r>
          <w:ins w:id="219" w:author="吴苏琪" w:date="2018-01-07T03:52:00Z">
            <w:r>
              <w:rPr>
                <w:noProof/>
                <w:webHidden/>
              </w:rPr>
              <w:t>57</w:t>
            </w:r>
            <w:r>
              <w:rPr>
                <w:noProof/>
                <w:webHidden/>
              </w:rPr>
              <w:fldChar w:fldCharType="end"/>
            </w:r>
            <w:r w:rsidRPr="00F8544B">
              <w:rPr>
                <w:rStyle w:val="aa"/>
                <w:noProof/>
              </w:rPr>
              <w:fldChar w:fldCharType="end"/>
            </w:r>
          </w:ins>
        </w:p>
        <w:p w14:paraId="521705AE" w14:textId="29E061AC" w:rsidR="009E58F3" w:rsidRDefault="009E58F3">
          <w:pPr>
            <w:pStyle w:val="41"/>
            <w:tabs>
              <w:tab w:val="left" w:pos="2520"/>
              <w:tab w:val="right" w:leader="dot" w:pos="8296"/>
            </w:tabs>
            <w:rPr>
              <w:ins w:id="220" w:author="吴苏琪" w:date="2018-01-07T03:52:00Z"/>
              <w:rFonts w:asciiTheme="minorHAnsi" w:eastAsiaTheme="minorEastAsia" w:hAnsiTheme="minorHAnsi" w:cstheme="minorBidi"/>
              <w:noProof/>
              <w:kern w:val="2"/>
            </w:rPr>
          </w:pPr>
          <w:ins w:id="221" w:author="吴苏琪" w:date="2018-01-07T03:52:00Z">
            <w:r w:rsidRPr="00F8544B">
              <w:rPr>
                <w:rStyle w:val="aa"/>
                <w:noProof/>
              </w:rPr>
              <w:fldChar w:fldCharType="begin"/>
            </w:r>
            <w:r w:rsidRPr="00F8544B">
              <w:rPr>
                <w:rStyle w:val="aa"/>
                <w:noProof/>
              </w:rPr>
              <w:instrText xml:space="preserve"> </w:instrText>
            </w:r>
            <w:r>
              <w:rPr>
                <w:noProof/>
              </w:rPr>
              <w:instrText>HYPERLINK \l "_Toc503060539"</w:instrText>
            </w:r>
            <w:r w:rsidRPr="00F8544B">
              <w:rPr>
                <w:rStyle w:val="aa"/>
                <w:noProof/>
              </w:rPr>
              <w:instrText xml:space="preserve"> </w:instrText>
            </w:r>
            <w:r w:rsidRPr="00F8544B">
              <w:rPr>
                <w:rStyle w:val="aa"/>
                <w:noProof/>
              </w:rPr>
              <w:fldChar w:fldCharType="separate"/>
            </w:r>
            <w:r w:rsidRPr="00F8544B">
              <w:rPr>
                <w:rStyle w:val="aa"/>
                <w:noProof/>
              </w:rPr>
              <w:t>2.1.15.8</w:t>
            </w:r>
            <w:r>
              <w:rPr>
                <w:rFonts w:asciiTheme="minorHAnsi" w:eastAsiaTheme="minorEastAsia" w:hAnsiTheme="minorHAnsi" w:cstheme="minorBidi"/>
                <w:noProof/>
                <w:kern w:val="2"/>
              </w:rPr>
              <w:tab/>
            </w:r>
            <w:r w:rsidRPr="00F8544B">
              <w:rPr>
                <w:rStyle w:val="aa"/>
                <w:noProof/>
              </w:rPr>
              <w:t>课程资料（教师）</w:t>
            </w:r>
            <w:r>
              <w:rPr>
                <w:noProof/>
                <w:webHidden/>
              </w:rPr>
              <w:tab/>
            </w:r>
            <w:r>
              <w:rPr>
                <w:noProof/>
                <w:webHidden/>
              </w:rPr>
              <w:fldChar w:fldCharType="begin"/>
            </w:r>
            <w:r>
              <w:rPr>
                <w:noProof/>
                <w:webHidden/>
              </w:rPr>
              <w:instrText xml:space="preserve"> PAGEREF _Toc503060539 \h </w:instrText>
            </w:r>
          </w:ins>
          <w:r>
            <w:rPr>
              <w:noProof/>
              <w:webHidden/>
            </w:rPr>
          </w:r>
          <w:r>
            <w:rPr>
              <w:noProof/>
              <w:webHidden/>
            </w:rPr>
            <w:fldChar w:fldCharType="separate"/>
          </w:r>
          <w:ins w:id="222" w:author="吴苏琪" w:date="2018-01-07T03:52:00Z">
            <w:r>
              <w:rPr>
                <w:noProof/>
                <w:webHidden/>
              </w:rPr>
              <w:t>59</w:t>
            </w:r>
            <w:r>
              <w:rPr>
                <w:noProof/>
                <w:webHidden/>
              </w:rPr>
              <w:fldChar w:fldCharType="end"/>
            </w:r>
            <w:r w:rsidRPr="00F8544B">
              <w:rPr>
                <w:rStyle w:val="aa"/>
                <w:noProof/>
              </w:rPr>
              <w:fldChar w:fldCharType="end"/>
            </w:r>
          </w:ins>
        </w:p>
        <w:p w14:paraId="5841C265" w14:textId="16EDFAAD" w:rsidR="009E58F3" w:rsidRDefault="009E58F3">
          <w:pPr>
            <w:pStyle w:val="41"/>
            <w:tabs>
              <w:tab w:val="left" w:pos="2520"/>
              <w:tab w:val="right" w:leader="dot" w:pos="8296"/>
            </w:tabs>
            <w:rPr>
              <w:ins w:id="223" w:author="吴苏琪" w:date="2018-01-07T03:52:00Z"/>
              <w:rFonts w:asciiTheme="minorHAnsi" w:eastAsiaTheme="minorEastAsia" w:hAnsiTheme="minorHAnsi" w:cstheme="minorBidi"/>
              <w:noProof/>
              <w:kern w:val="2"/>
            </w:rPr>
          </w:pPr>
          <w:ins w:id="224" w:author="吴苏琪" w:date="2018-01-07T03:52:00Z">
            <w:r w:rsidRPr="00F8544B">
              <w:rPr>
                <w:rStyle w:val="aa"/>
                <w:noProof/>
              </w:rPr>
              <w:lastRenderedPageBreak/>
              <w:fldChar w:fldCharType="begin"/>
            </w:r>
            <w:r w:rsidRPr="00F8544B">
              <w:rPr>
                <w:rStyle w:val="aa"/>
                <w:noProof/>
              </w:rPr>
              <w:instrText xml:space="preserve"> </w:instrText>
            </w:r>
            <w:r>
              <w:rPr>
                <w:noProof/>
              </w:rPr>
              <w:instrText>HYPERLINK \l "_Toc503060540"</w:instrText>
            </w:r>
            <w:r w:rsidRPr="00F8544B">
              <w:rPr>
                <w:rStyle w:val="aa"/>
                <w:noProof/>
              </w:rPr>
              <w:instrText xml:space="preserve"> </w:instrText>
            </w:r>
            <w:r w:rsidRPr="00F8544B">
              <w:rPr>
                <w:rStyle w:val="aa"/>
                <w:noProof/>
              </w:rPr>
              <w:fldChar w:fldCharType="separate"/>
            </w:r>
            <w:r w:rsidRPr="00F8544B">
              <w:rPr>
                <w:rStyle w:val="aa"/>
                <w:noProof/>
              </w:rPr>
              <w:t>2.1.15.9</w:t>
            </w:r>
            <w:r>
              <w:rPr>
                <w:rFonts w:asciiTheme="minorHAnsi" w:eastAsiaTheme="minorEastAsia" w:hAnsiTheme="minorHAnsi" w:cstheme="minorBidi"/>
                <w:noProof/>
                <w:kern w:val="2"/>
              </w:rPr>
              <w:tab/>
            </w:r>
            <w:r w:rsidRPr="00F8544B">
              <w:rPr>
                <w:rStyle w:val="aa"/>
                <w:noProof/>
              </w:rPr>
              <w:t>资料删除确认</w:t>
            </w:r>
            <w:r>
              <w:rPr>
                <w:noProof/>
                <w:webHidden/>
              </w:rPr>
              <w:tab/>
            </w:r>
            <w:r>
              <w:rPr>
                <w:noProof/>
                <w:webHidden/>
              </w:rPr>
              <w:fldChar w:fldCharType="begin"/>
            </w:r>
            <w:r>
              <w:rPr>
                <w:noProof/>
                <w:webHidden/>
              </w:rPr>
              <w:instrText xml:space="preserve"> PAGEREF _Toc503060540 \h </w:instrText>
            </w:r>
          </w:ins>
          <w:r>
            <w:rPr>
              <w:noProof/>
              <w:webHidden/>
            </w:rPr>
          </w:r>
          <w:r>
            <w:rPr>
              <w:noProof/>
              <w:webHidden/>
            </w:rPr>
            <w:fldChar w:fldCharType="separate"/>
          </w:r>
          <w:ins w:id="225" w:author="吴苏琪" w:date="2018-01-07T03:52:00Z">
            <w:r>
              <w:rPr>
                <w:noProof/>
                <w:webHidden/>
              </w:rPr>
              <w:t>60</w:t>
            </w:r>
            <w:r>
              <w:rPr>
                <w:noProof/>
                <w:webHidden/>
              </w:rPr>
              <w:fldChar w:fldCharType="end"/>
            </w:r>
            <w:r w:rsidRPr="00F8544B">
              <w:rPr>
                <w:rStyle w:val="aa"/>
                <w:noProof/>
              </w:rPr>
              <w:fldChar w:fldCharType="end"/>
            </w:r>
          </w:ins>
        </w:p>
        <w:p w14:paraId="6DCB82E4" w14:textId="1572013D" w:rsidR="009E58F3" w:rsidRDefault="009E58F3">
          <w:pPr>
            <w:pStyle w:val="41"/>
            <w:tabs>
              <w:tab w:val="left" w:pos="2520"/>
              <w:tab w:val="right" w:leader="dot" w:pos="8296"/>
            </w:tabs>
            <w:rPr>
              <w:ins w:id="226" w:author="吴苏琪" w:date="2018-01-07T03:52:00Z"/>
              <w:rFonts w:asciiTheme="minorHAnsi" w:eastAsiaTheme="minorEastAsia" w:hAnsiTheme="minorHAnsi" w:cstheme="minorBidi"/>
              <w:noProof/>
              <w:kern w:val="2"/>
            </w:rPr>
          </w:pPr>
          <w:ins w:id="227" w:author="吴苏琪" w:date="2018-01-07T03:52:00Z">
            <w:r w:rsidRPr="00F8544B">
              <w:rPr>
                <w:rStyle w:val="aa"/>
                <w:noProof/>
              </w:rPr>
              <w:fldChar w:fldCharType="begin"/>
            </w:r>
            <w:r w:rsidRPr="00F8544B">
              <w:rPr>
                <w:rStyle w:val="aa"/>
                <w:noProof/>
              </w:rPr>
              <w:instrText xml:space="preserve"> </w:instrText>
            </w:r>
            <w:r>
              <w:rPr>
                <w:noProof/>
              </w:rPr>
              <w:instrText>HYPERLINK \l "_Toc503060541"</w:instrText>
            </w:r>
            <w:r w:rsidRPr="00F8544B">
              <w:rPr>
                <w:rStyle w:val="aa"/>
                <w:noProof/>
              </w:rPr>
              <w:instrText xml:space="preserve"> </w:instrText>
            </w:r>
            <w:r w:rsidRPr="00F8544B">
              <w:rPr>
                <w:rStyle w:val="aa"/>
                <w:noProof/>
              </w:rPr>
              <w:fldChar w:fldCharType="separate"/>
            </w:r>
            <w:r w:rsidRPr="00F8544B">
              <w:rPr>
                <w:rStyle w:val="aa"/>
                <w:noProof/>
              </w:rPr>
              <w:t>2.1.15.10</w:t>
            </w:r>
            <w:r>
              <w:rPr>
                <w:rFonts w:asciiTheme="minorHAnsi" w:eastAsiaTheme="minorEastAsia" w:hAnsiTheme="minorHAnsi" w:cstheme="minorBidi"/>
                <w:noProof/>
                <w:kern w:val="2"/>
              </w:rPr>
              <w:tab/>
            </w:r>
            <w:r w:rsidRPr="00F8544B">
              <w:rPr>
                <w:rStyle w:val="aa"/>
                <w:noProof/>
              </w:rPr>
              <w:t>上传资料</w:t>
            </w:r>
            <w:r>
              <w:rPr>
                <w:noProof/>
                <w:webHidden/>
              </w:rPr>
              <w:tab/>
            </w:r>
            <w:r>
              <w:rPr>
                <w:noProof/>
                <w:webHidden/>
              </w:rPr>
              <w:fldChar w:fldCharType="begin"/>
            </w:r>
            <w:r>
              <w:rPr>
                <w:noProof/>
                <w:webHidden/>
              </w:rPr>
              <w:instrText xml:space="preserve"> PAGEREF _Toc503060541 \h </w:instrText>
            </w:r>
          </w:ins>
          <w:r>
            <w:rPr>
              <w:noProof/>
              <w:webHidden/>
            </w:rPr>
          </w:r>
          <w:r>
            <w:rPr>
              <w:noProof/>
              <w:webHidden/>
            </w:rPr>
            <w:fldChar w:fldCharType="separate"/>
          </w:r>
          <w:ins w:id="228" w:author="吴苏琪" w:date="2018-01-07T03:52:00Z">
            <w:r>
              <w:rPr>
                <w:noProof/>
                <w:webHidden/>
              </w:rPr>
              <w:t>61</w:t>
            </w:r>
            <w:r>
              <w:rPr>
                <w:noProof/>
                <w:webHidden/>
              </w:rPr>
              <w:fldChar w:fldCharType="end"/>
            </w:r>
            <w:r w:rsidRPr="00F8544B">
              <w:rPr>
                <w:rStyle w:val="aa"/>
                <w:noProof/>
              </w:rPr>
              <w:fldChar w:fldCharType="end"/>
            </w:r>
          </w:ins>
        </w:p>
        <w:p w14:paraId="33695BBE" w14:textId="44B405ED" w:rsidR="009E58F3" w:rsidRDefault="009E58F3">
          <w:pPr>
            <w:pStyle w:val="41"/>
            <w:tabs>
              <w:tab w:val="left" w:pos="2520"/>
              <w:tab w:val="right" w:leader="dot" w:pos="8296"/>
            </w:tabs>
            <w:rPr>
              <w:ins w:id="229" w:author="吴苏琪" w:date="2018-01-07T03:52:00Z"/>
              <w:rFonts w:asciiTheme="minorHAnsi" w:eastAsiaTheme="minorEastAsia" w:hAnsiTheme="minorHAnsi" w:cstheme="minorBidi"/>
              <w:noProof/>
              <w:kern w:val="2"/>
            </w:rPr>
          </w:pPr>
          <w:ins w:id="230" w:author="吴苏琪" w:date="2018-01-07T03:52:00Z">
            <w:r w:rsidRPr="00F8544B">
              <w:rPr>
                <w:rStyle w:val="aa"/>
                <w:noProof/>
              </w:rPr>
              <w:fldChar w:fldCharType="begin"/>
            </w:r>
            <w:r w:rsidRPr="00F8544B">
              <w:rPr>
                <w:rStyle w:val="aa"/>
                <w:noProof/>
              </w:rPr>
              <w:instrText xml:space="preserve"> </w:instrText>
            </w:r>
            <w:r>
              <w:rPr>
                <w:noProof/>
              </w:rPr>
              <w:instrText>HYPERLINK \l "_Toc503060542"</w:instrText>
            </w:r>
            <w:r w:rsidRPr="00F8544B">
              <w:rPr>
                <w:rStyle w:val="aa"/>
                <w:noProof/>
              </w:rPr>
              <w:instrText xml:space="preserve"> </w:instrText>
            </w:r>
            <w:r w:rsidRPr="00F8544B">
              <w:rPr>
                <w:rStyle w:val="aa"/>
                <w:noProof/>
              </w:rPr>
              <w:fldChar w:fldCharType="separate"/>
            </w:r>
            <w:r w:rsidRPr="00F8544B">
              <w:rPr>
                <w:rStyle w:val="aa"/>
                <w:noProof/>
              </w:rPr>
              <w:t>2.1.15.11</w:t>
            </w:r>
            <w:r>
              <w:rPr>
                <w:rFonts w:asciiTheme="minorHAnsi" w:eastAsiaTheme="minorEastAsia" w:hAnsiTheme="minorHAnsi" w:cstheme="minorBidi"/>
                <w:noProof/>
                <w:kern w:val="2"/>
              </w:rPr>
              <w:tab/>
            </w:r>
            <w:r w:rsidRPr="00F8544B">
              <w:rPr>
                <w:rStyle w:val="aa"/>
                <w:noProof/>
              </w:rPr>
              <w:t>编辑资料</w:t>
            </w:r>
            <w:r>
              <w:rPr>
                <w:noProof/>
                <w:webHidden/>
              </w:rPr>
              <w:tab/>
            </w:r>
            <w:r>
              <w:rPr>
                <w:noProof/>
                <w:webHidden/>
              </w:rPr>
              <w:fldChar w:fldCharType="begin"/>
            </w:r>
            <w:r>
              <w:rPr>
                <w:noProof/>
                <w:webHidden/>
              </w:rPr>
              <w:instrText xml:space="preserve"> PAGEREF _Toc503060542 \h </w:instrText>
            </w:r>
          </w:ins>
          <w:r>
            <w:rPr>
              <w:noProof/>
              <w:webHidden/>
            </w:rPr>
          </w:r>
          <w:r>
            <w:rPr>
              <w:noProof/>
              <w:webHidden/>
            </w:rPr>
            <w:fldChar w:fldCharType="separate"/>
          </w:r>
          <w:ins w:id="231" w:author="吴苏琪" w:date="2018-01-07T03:52:00Z">
            <w:r>
              <w:rPr>
                <w:noProof/>
                <w:webHidden/>
              </w:rPr>
              <w:t>62</w:t>
            </w:r>
            <w:r>
              <w:rPr>
                <w:noProof/>
                <w:webHidden/>
              </w:rPr>
              <w:fldChar w:fldCharType="end"/>
            </w:r>
            <w:r w:rsidRPr="00F8544B">
              <w:rPr>
                <w:rStyle w:val="aa"/>
                <w:noProof/>
              </w:rPr>
              <w:fldChar w:fldCharType="end"/>
            </w:r>
          </w:ins>
        </w:p>
        <w:p w14:paraId="6BF145B0" w14:textId="49C55189" w:rsidR="009E58F3" w:rsidRDefault="009E58F3">
          <w:pPr>
            <w:pStyle w:val="41"/>
            <w:tabs>
              <w:tab w:val="left" w:pos="2520"/>
              <w:tab w:val="right" w:leader="dot" w:pos="8296"/>
            </w:tabs>
            <w:rPr>
              <w:ins w:id="232" w:author="吴苏琪" w:date="2018-01-07T03:52:00Z"/>
              <w:rFonts w:asciiTheme="minorHAnsi" w:eastAsiaTheme="minorEastAsia" w:hAnsiTheme="minorHAnsi" w:cstheme="minorBidi"/>
              <w:noProof/>
              <w:kern w:val="2"/>
            </w:rPr>
          </w:pPr>
          <w:ins w:id="233" w:author="吴苏琪" w:date="2018-01-07T03:52:00Z">
            <w:r w:rsidRPr="00F8544B">
              <w:rPr>
                <w:rStyle w:val="aa"/>
                <w:noProof/>
              </w:rPr>
              <w:fldChar w:fldCharType="begin"/>
            </w:r>
            <w:r w:rsidRPr="00F8544B">
              <w:rPr>
                <w:rStyle w:val="aa"/>
                <w:noProof/>
              </w:rPr>
              <w:instrText xml:space="preserve"> </w:instrText>
            </w:r>
            <w:r>
              <w:rPr>
                <w:noProof/>
              </w:rPr>
              <w:instrText>HYPERLINK \l "_Toc503060543"</w:instrText>
            </w:r>
            <w:r w:rsidRPr="00F8544B">
              <w:rPr>
                <w:rStyle w:val="aa"/>
                <w:noProof/>
              </w:rPr>
              <w:instrText xml:space="preserve"> </w:instrText>
            </w:r>
            <w:r w:rsidRPr="00F8544B">
              <w:rPr>
                <w:rStyle w:val="aa"/>
                <w:noProof/>
              </w:rPr>
              <w:fldChar w:fldCharType="separate"/>
            </w:r>
            <w:r w:rsidRPr="00F8544B">
              <w:rPr>
                <w:rStyle w:val="aa"/>
                <w:noProof/>
              </w:rPr>
              <w:t>2.1.15.12</w:t>
            </w:r>
            <w:r>
              <w:rPr>
                <w:rFonts w:asciiTheme="minorHAnsi" w:eastAsiaTheme="minorEastAsia" w:hAnsiTheme="minorHAnsi" w:cstheme="minorBidi"/>
                <w:noProof/>
                <w:kern w:val="2"/>
              </w:rPr>
              <w:tab/>
            </w:r>
            <w:r w:rsidRPr="00F8544B">
              <w:rPr>
                <w:rStyle w:val="aa"/>
                <w:noProof/>
              </w:rPr>
              <w:t>课程答疑（普通注册用户）</w:t>
            </w:r>
            <w:r>
              <w:rPr>
                <w:noProof/>
                <w:webHidden/>
              </w:rPr>
              <w:tab/>
            </w:r>
            <w:r>
              <w:rPr>
                <w:noProof/>
                <w:webHidden/>
              </w:rPr>
              <w:fldChar w:fldCharType="begin"/>
            </w:r>
            <w:r>
              <w:rPr>
                <w:noProof/>
                <w:webHidden/>
              </w:rPr>
              <w:instrText xml:space="preserve"> PAGEREF _Toc503060543 \h </w:instrText>
            </w:r>
          </w:ins>
          <w:r>
            <w:rPr>
              <w:noProof/>
              <w:webHidden/>
            </w:rPr>
          </w:r>
          <w:r>
            <w:rPr>
              <w:noProof/>
              <w:webHidden/>
            </w:rPr>
            <w:fldChar w:fldCharType="separate"/>
          </w:r>
          <w:ins w:id="234" w:author="吴苏琪" w:date="2018-01-07T03:52:00Z">
            <w:r>
              <w:rPr>
                <w:noProof/>
                <w:webHidden/>
              </w:rPr>
              <w:t>63</w:t>
            </w:r>
            <w:r>
              <w:rPr>
                <w:noProof/>
                <w:webHidden/>
              </w:rPr>
              <w:fldChar w:fldCharType="end"/>
            </w:r>
            <w:r w:rsidRPr="00F8544B">
              <w:rPr>
                <w:rStyle w:val="aa"/>
                <w:noProof/>
              </w:rPr>
              <w:fldChar w:fldCharType="end"/>
            </w:r>
          </w:ins>
        </w:p>
        <w:p w14:paraId="220B5D96" w14:textId="22439F68" w:rsidR="009E58F3" w:rsidRDefault="009E58F3">
          <w:pPr>
            <w:pStyle w:val="41"/>
            <w:tabs>
              <w:tab w:val="left" w:pos="2520"/>
              <w:tab w:val="right" w:leader="dot" w:pos="8296"/>
            </w:tabs>
            <w:rPr>
              <w:ins w:id="235" w:author="吴苏琪" w:date="2018-01-07T03:52:00Z"/>
              <w:rFonts w:asciiTheme="minorHAnsi" w:eastAsiaTheme="minorEastAsia" w:hAnsiTheme="minorHAnsi" w:cstheme="minorBidi"/>
              <w:noProof/>
              <w:kern w:val="2"/>
            </w:rPr>
          </w:pPr>
          <w:ins w:id="236" w:author="吴苏琪" w:date="2018-01-07T03:52:00Z">
            <w:r w:rsidRPr="00F8544B">
              <w:rPr>
                <w:rStyle w:val="aa"/>
                <w:noProof/>
              </w:rPr>
              <w:fldChar w:fldCharType="begin"/>
            </w:r>
            <w:r w:rsidRPr="00F8544B">
              <w:rPr>
                <w:rStyle w:val="aa"/>
                <w:noProof/>
              </w:rPr>
              <w:instrText xml:space="preserve"> </w:instrText>
            </w:r>
            <w:r>
              <w:rPr>
                <w:noProof/>
              </w:rPr>
              <w:instrText>HYPERLINK \l "_Toc503060544"</w:instrText>
            </w:r>
            <w:r w:rsidRPr="00F8544B">
              <w:rPr>
                <w:rStyle w:val="aa"/>
                <w:noProof/>
              </w:rPr>
              <w:instrText xml:space="preserve"> </w:instrText>
            </w:r>
            <w:r w:rsidRPr="00F8544B">
              <w:rPr>
                <w:rStyle w:val="aa"/>
                <w:noProof/>
              </w:rPr>
              <w:fldChar w:fldCharType="separate"/>
            </w:r>
            <w:r w:rsidRPr="00F8544B">
              <w:rPr>
                <w:rStyle w:val="aa"/>
                <w:noProof/>
              </w:rPr>
              <w:t>2.1.15.13</w:t>
            </w:r>
            <w:r>
              <w:rPr>
                <w:rFonts w:asciiTheme="minorHAnsi" w:eastAsiaTheme="minorEastAsia" w:hAnsiTheme="minorHAnsi" w:cstheme="minorBidi"/>
                <w:noProof/>
                <w:kern w:val="2"/>
              </w:rPr>
              <w:tab/>
            </w:r>
            <w:r w:rsidRPr="00F8544B">
              <w:rPr>
                <w:rStyle w:val="aa"/>
                <w:noProof/>
              </w:rPr>
              <w:t>预览往期答疑室</w:t>
            </w:r>
            <w:r>
              <w:rPr>
                <w:noProof/>
                <w:webHidden/>
              </w:rPr>
              <w:tab/>
            </w:r>
            <w:r>
              <w:rPr>
                <w:noProof/>
                <w:webHidden/>
              </w:rPr>
              <w:fldChar w:fldCharType="begin"/>
            </w:r>
            <w:r>
              <w:rPr>
                <w:noProof/>
                <w:webHidden/>
              </w:rPr>
              <w:instrText xml:space="preserve"> PAGEREF _Toc503060544 \h </w:instrText>
            </w:r>
          </w:ins>
          <w:r>
            <w:rPr>
              <w:noProof/>
              <w:webHidden/>
            </w:rPr>
          </w:r>
          <w:r>
            <w:rPr>
              <w:noProof/>
              <w:webHidden/>
            </w:rPr>
            <w:fldChar w:fldCharType="separate"/>
          </w:r>
          <w:ins w:id="237" w:author="吴苏琪" w:date="2018-01-07T03:52:00Z">
            <w:r>
              <w:rPr>
                <w:noProof/>
                <w:webHidden/>
              </w:rPr>
              <w:t>65</w:t>
            </w:r>
            <w:r>
              <w:rPr>
                <w:noProof/>
                <w:webHidden/>
              </w:rPr>
              <w:fldChar w:fldCharType="end"/>
            </w:r>
            <w:r w:rsidRPr="00F8544B">
              <w:rPr>
                <w:rStyle w:val="aa"/>
                <w:noProof/>
              </w:rPr>
              <w:fldChar w:fldCharType="end"/>
            </w:r>
          </w:ins>
        </w:p>
        <w:p w14:paraId="291205A8" w14:textId="6661F7FE" w:rsidR="009E58F3" w:rsidRDefault="009E58F3">
          <w:pPr>
            <w:pStyle w:val="41"/>
            <w:tabs>
              <w:tab w:val="left" w:pos="2520"/>
              <w:tab w:val="right" w:leader="dot" w:pos="8296"/>
            </w:tabs>
            <w:rPr>
              <w:ins w:id="238" w:author="吴苏琪" w:date="2018-01-07T03:52:00Z"/>
              <w:rFonts w:asciiTheme="minorHAnsi" w:eastAsiaTheme="minorEastAsia" w:hAnsiTheme="minorHAnsi" w:cstheme="minorBidi"/>
              <w:noProof/>
              <w:kern w:val="2"/>
            </w:rPr>
          </w:pPr>
          <w:ins w:id="239" w:author="吴苏琪" w:date="2018-01-07T03:52:00Z">
            <w:r w:rsidRPr="00F8544B">
              <w:rPr>
                <w:rStyle w:val="aa"/>
                <w:noProof/>
              </w:rPr>
              <w:fldChar w:fldCharType="begin"/>
            </w:r>
            <w:r w:rsidRPr="00F8544B">
              <w:rPr>
                <w:rStyle w:val="aa"/>
                <w:noProof/>
              </w:rPr>
              <w:instrText xml:space="preserve"> </w:instrText>
            </w:r>
            <w:r>
              <w:rPr>
                <w:noProof/>
              </w:rPr>
              <w:instrText>HYPERLINK \l "_Toc503060545"</w:instrText>
            </w:r>
            <w:r w:rsidRPr="00F8544B">
              <w:rPr>
                <w:rStyle w:val="aa"/>
                <w:noProof/>
              </w:rPr>
              <w:instrText xml:space="preserve"> </w:instrText>
            </w:r>
            <w:r w:rsidRPr="00F8544B">
              <w:rPr>
                <w:rStyle w:val="aa"/>
                <w:noProof/>
              </w:rPr>
              <w:fldChar w:fldCharType="separate"/>
            </w:r>
            <w:r w:rsidRPr="00F8544B">
              <w:rPr>
                <w:rStyle w:val="aa"/>
                <w:noProof/>
              </w:rPr>
              <w:t>2.1.15.14</w:t>
            </w:r>
            <w:r>
              <w:rPr>
                <w:rFonts w:asciiTheme="minorHAnsi" w:eastAsiaTheme="minorEastAsia" w:hAnsiTheme="minorHAnsi" w:cstheme="minorBidi"/>
                <w:noProof/>
                <w:kern w:val="2"/>
              </w:rPr>
              <w:tab/>
            </w:r>
            <w:r w:rsidRPr="00F8544B">
              <w:rPr>
                <w:rStyle w:val="aa"/>
                <w:noProof/>
              </w:rPr>
              <w:t>答疑室（普通注册用户）</w:t>
            </w:r>
            <w:r>
              <w:rPr>
                <w:noProof/>
                <w:webHidden/>
              </w:rPr>
              <w:tab/>
            </w:r>
            <w:r>
              <w:rPr>
                <w:noProof/>
                <w:webHidden/>
              </w:rPr>
              <w:fldChar w:fldCharType="begin"/>
            </w:r>
            <w:r>
              <w:rPr>
                <w:noProof/>
                <w:webHidden/>
              </w:rPr>
              <w:instrText xml:space="preserve"> PAGEREF _Toc503060545 \h </w:instrText>
            </w:r>
          </w:ins>
          <w:r>
            <w:rPr>
              <w:noProof/>
              <w:webHidden/>
            </w:rPr>
          </w:r>
          <w:r>
            <w:rPr>
              <w:noProof/>
              <w:webHidden/>
            </w:rPr>
            <w:fldChar w:fldCharType="separate"/>
          </w:r>
          <w:ins w:id="240" w:author="吴苏琪" w:date="2018-01-07T03:52:00Z">
            <w:r>
              <w:rPr>
                <w:noProof/>
                <w:webHidden/>
              </w:rPr>
              <w:t>67</w:t>
            </w:r>
            <w:r>
              <w:rPr>
                <w:noProof/>
                <w:webHidden/>
              </w:rPr>
              <w:fldChar w:fldCharType="end"/>
            </w:r>
            <w:r w:rsidRPr="00F8544B">
              <w:rPr>
                <w:rStyle w:val="aa"/>
                <w:noProof/>
              </w:rPr>
              <w:fldChar w:fldCharType="end"/>
            </w:r>
          </w:ins>
        </w:p>
        <w:p w14:paraId="336FC06B" w14:textId="20175E6A" w:rsidR="009E58F3" w:rsidRDefault="009E58F3">
          <w:pPr>
            <w:pStyle w:val="41"/>
            <w:tabs>
              <w:tab w:val="left" w:pos="2520"/>
              <w:tab w:val="right" w:leader="dot" w:pos="8296"/>
            </w:tabs>
            <w:rPr>
              <w:ins w:id="241" w:author="吴苏琪" w:date="2018-01-07T03:52:00Z"/>
              <w:rFonts w:asciiTheme="minorHAnsi" w:eastAsiaTheme="minorEastAsia" w:hAnsiTheme="minorHAnsi" w:cstheme="minorBidi"/>
              <w:noProof/>
              <w:kern w:val="2"/>
            </w:rPr>
          </w:pPr>
          <w:ins w:id="242" w:author="吴苏琪" w:date="2018-01-07T03:52:00Z">
            <w:r w:rsidRPr="00F8544B">
              <w:rPr>
                <w:rStyle w:val="aa"/>
                <w:noProof/>
              </w:rPr>
              <w:fldChar w:fldCharType="begin"/>
            </w:r>
            <w:r w:rsidRPr="00F8544B">
              <w:rPr>
                <w:rStyle w:val="aa"/>
                <w:noProof/>
              </w:rPr>
              <w:instrText xml:space="preserve"> </w:instrText>
            </w:r>
            <w:r>
              <w:rPr>
                <w:noProof/>
              </w:rPr>
              <w:instrText>HYPERLINK \l "_Toc503060546"</w:instrText>
            </w:r>
            <w:r w:rsidRPr="00F8544B">
              <w:rPr>
                <w:rStyle w:val="aa"/>
                <w:noProof/>
              </w:rPr>
              <w:instrText xml:space="preserve"> </w:instrText>
            </w:r>
            <w:r w:rsidRPr="00F8544B">
              <w:rPr>
                <w:rStyle w:val="aa"/>
                <w:noProof/>
              </w:rPr>
              <w:fldChar w:fldCharType="separate"/>
            </w:r>
            <w:r w:rsidRPr="00F8544B">
              <w:rPr>
                <w:rStyle w:val="aa"/>
                <w:noProof/>
              </w:rPr>
              <w:t>2.1.15.15</w:t>
            </w:r>
            <w:r>
              <w:rPr>
                <w:rFonts w:asciiTheme="minorHAnsi" w:eastAsiaTheme="minorEastAsia" w:hAnsiTheme="minorHAnsi" w:cstheme="minorBidi"/>
                <w:noProof/>
                <w:kern w:val="2"/>
              </w:rPr>
              <w:tab/>
            </w:r>
            <w:r w:rsidRPr="00F8544B">
              <w:rPr>
                <w:rStyle w:val="aa"/>
                <w:noProof/>
              </w:rPr>
              <w:t>答疑室（教师）</w:t>
            </w:r>
            <w:r>
              <w:rPr>
                <w:noProof/>
                <w:webHidden/>
              </w:rPr>
              <w:tab/>
            </w:r>
            <w:r>
              <w:rPr>
                <w:noProof/>
                <w:webHidden/>
              </w:rPr>
              <w:fldChar w:fldCharType="begin"/>
            </w:r>
            <w:r>
              <w:rPr>
                <w:noProof/>
                <w:webHidden/>
              </w:rPr>
              <w:instrText xml:space="preserve"> PAGEREF _Toc503060546 \h </w:instrText>
            </w:r>
          </w:ins>
          <w:r>
            <w:rPr>
              <w:noProof/>
              <w:webHidden/>
            </w:rPr>
          </w:r>
          <w:r>
            <w:rPr>
              <w:noProof/>
              <w:webHidden/>
            </w:rPr>
            <w:fldChar w:fldCharType="separate"/>
          </w:r>
          <w:ins w:id="243" w:author="吴苏琪" w:date="2018-01-07T03:52:00Z">
            <w:r>
              <w:rPr>
                <w:noProof/>
                <w:webHidden/>
              </w:rPr>
              <w:t>69</w:t>
            </w:r>
            <w:r>
              <w:rPr>
                <w:noProof/>
                <w:webHidden/>
              </w:rPr>
              <w:fldChar w:fldCharType="end"/>
            </w:r>
            <w:r w:rsidRPr="00F8544B">
              <w:rPr>
                <w:rStyle w:val="aa"/>
                <w:noProof/>
              </w:rPr>
              <w:fldChar w:fldCharType="end"/>
            </w:r>
          </w:ins>
        </w:p>
        <w:p w14:paraId="6135A029" w14:textId="4DAB6CBD" w:rsidR="009E58F3" w:rsidRDefault="009E58F3">
          <w:pPr>
            <w:pStyle w:val="41"/>
            <w:tabs>
              <w:tab w:val="left" w:pos="2520"/>
              <w:tab w:val="right" w:leader="dot" w:pos="8296"/>
            </w:tabs>
            <w:rPr>
              <w:ins w:id="244" w:author="吴苏琪" w:date="2018-01-07T03:52:00Z"/>
              <w:rFonts w:asciiTheme="minorHAnsi" w:eastAsiaTheme="minorEastAsia" w:hAnsiTheme="minorHAnsi" w:cstheme="minorBidi"/>
              <w:noProof/>
              <w:kern w:val="2"/>
            </w:rPr>
          </w:pPr>
          <w:ins w:id="245" w:author="吴苏琪" w:date="2018-01-07T03:52:00Z">
            <w:r w:rsidRPr="00F8544B">
              <w:rPr>
                <w:rStyle w:val="aa"/>
                <w:noProof/>
              </w:rPr>
              <w:fldChar w:fldCharType="begin"/>
            </w:r>
            <w:r w:rsidRPr="00F8544B">
              <w:rPr>
                <w:rStyle w:val="aa"/>
                <w:noProof/>
              </w:rPr>
              <w:instrText xml:space="preserve"> </w:instrText>
            </w:r>
            <w:r>
              <w:rPr>
                <w:noProof/>
              </w:rPr>
              <w:instrText>HYPERLINK \l "_Toc503060547"</w:instrText>
            </w:r>
            <w:r w:rsidRPr="00F8544B">
              <w:rPr>
                <w:rStyle w:val="aa"/>
                <w:noProof/>
              </w:rPr>
              <w:instrText xml:space="preserve"> </w:instrText>
            </w:r>
            <w:r w:rsidRPr="00F8544B">
              <w:rPr>
                <w:rStyle w:val="aa"/>
                <w:noProof/>
              </w:rPr>
              <w:fldChar w:fldCharType="separate"/>
            </w:r>
            <w:r w:rsidRPr="00F8544B">
              <w:rPr>
                <w:rStyle w:val="aa"/>
                <w:noProof/>
              </w:rPr>
              <w:t>2.1.15.16</w:t>
            </w:r>
            <w:r>
              <w:rPr>
                <w:rFonts w:asciiTheme="minorHAnsi" w:eastAsiaTheme="minorEastAsia" w:hAnsiTheme="minorHAnsi" w:cstheme="minorBidi"/>
                <w:noProof/>
                <w:kern w:val="2"/>
              </w:rPr>
              <w:tab/>
            </w:r>
            <w:r w:rsidRPr="00F8544B">
              <w:rPr>
                <w:rStyle w:val="aa"/>
                <w:noProof/>
              </w:rPr>
              <w:t>课程答疑（教师）</w:t>
            </w:r>
            <w:r>
              <w:rPr>
                <w:noProof/>
                <w:webHidden/>
              </w:rPr>
              <w:tab/>
            </w:r>
            <w:r>
              <w:rPr>
                <w:noProof/>
                <w:webHidden/>
              </w:rPr>
              <w:fldChar w:fldCharType="begin"/>
            </w:r>
            <w:r>
              <w:rPr>
                <w:noProof/>
                <w:webHidden/>
              </w:rPr>
              <w:instrText xml:space="preserve"> PAGEREF _Toc503060547 \h </w:instrText>
            </w:r>
          </w:ins>
          <w:r>
            <w:rPr>
              <w:noProof/>
              <w:webHidden/>
            </w:rPr>
          </w:r>
          <w:r>
            <w:rPr>
              <w:noProof/>
              <w:webHidden/>
            </w:rPr>
            <w:fldChar w:fldCharType="separate"/>
          </w:r>
          <w:ins w:id="246" w:author="吴苏琪" w:date="2018-01-07T03:52:00Z">
            <w:r>
              <w:rPr>
                <w:noProof/>
                <w:webHidden/>
              </w:rPr>
              <w:t>71</w:t>
            </w:r>
            <w:r>
              <w:rPr>
                <w:noProof/>
                <w:webHidden/>
              </w:rPr>
              <w:fldChar w:fldCharType="end"/>
            </w:r>
            <w:r w:rsidRPr="00F8544B">
              <w:rPr>
                <w:rStyle w:val="aa"/>
                <w:noProof/>
              </w:rPr>
              <w:fldChar w:fldCharType="end"/>
            </w:r>
          </w:ins>
        </w:p>
        <w:p w14:paraId="614E362F" w14:textId="7AEEB16B" w:rsidR="009E58F3" w:rsidRDefault="009E58F3">
          <w:pPr>
            <w:pStyle w:val="41"/>
            <w:tabs>
              <w:tab w:val="left" w:pos="2520"/>
              <w:tab w:val="right" w:leader="dot" w:pos="8296"/>
            </w:tabs>
            <w:rPr>
              <w:ins w:id="247" w:author="吴苏琪" w:date="2018-01-07T03:52:00Z"/>
              <w:rFonts w:asciiTheme="minorHAnsi" w:eastAsiaTheme="minorEastAsia" w:hAnsiTheme="minorHAnsi" w:cstheme="minorBidi"/>
              <w:noProof/>
              <w:kern w:val="2"/>
            </w:rPr>
          </w:pPr>
          <w:ins w:id="248" w:author="吴苏琪" w:date="2018-01-07T03:52:00Z">
            <w:r w:rsidRPr="00F8544B">
              <w:rPr>
                <w:rStyle w:val="aa"/>
                <w:noProof/>
              </w:rPr>
              <w:fldChar w:fldCharType="begin"/>
            </w:r>
            <w:r w:rsidRPr="00F8544B">
              <w:rPr>
                <w:rStyle w:val="aa"/>
                <w:noProof/>
              </w:rPr>
              <w:instrText xml:space="preserve"> </w:instrText>
            </w:r>
            <w:r>
              <w:rPr>
                <w:noProof/>
              </w:rPr>
              <w:instrText>HYPERLINK \l "_Toc503060548"</w:instrText>
            </w:r>
            <w:r w:rsidRPr="00F8544B">
              <w:rPr>
                <w:rStyle w:val="aa"/>
                <w:noProof/>
              </w:rPr>
              <w:instrText xml:space="preserve"> </w:instrText>
            </w:r>
            <w:r w:rsidRPr="00F8544B">
              <w:rPr>
                <w:rStyle w:val="aa"/>
                <w:noProof/>
              </w:rPr>
              <w:fldChar w:fldCharType="separate"/>
            </w:r>
            <w:r w:rsidRPr="00F8544B">
              <w:rPr>
                <w:rStyle w:val="aa"/>
                <w:noProof/>
              </w:rPr>
              <w:t>2.1.15.17</w:t>
            </w:r>
            <w:r>
              <w:rPr>
                <w:rFonts w:asciiTheme="minorHAnsi" w:eastAsiaTheme="minorEastAsia" w:hAnsiTheme="minorHAnsi" w:cstheme="minorBidi"/>
                <w:noProof/>
                <w:kern w:val="2"/>
              </w:rPr>
              <w:tab/>
            </w:r>
            <w:r w:rsidRPr="00F8544B">
              <w:rPr>
                <w:rStyle w:val="aa"/>
                <w:noProof/>
              </w:rPr>
              <w:t>新增答疑室</w:t>
            </w:r>
            <w:r>
              <w:rPr>
                <w:noProof/>
                <w:webHidden/>
              </w:rPr>
              <w:tab/>
            </w:r>
            <w:r>
              <w:rPr>
                <w:noProof/>
                <w:webHidden/>
              </w:rPr>
              <w:fldChar w:fldCharType="begin"/>
            </w:r>
            <w:r>
              <w:rPr>
                <w:noProof/>
                <w:webHidden/>
              </w:rPr>
              <w:instrText xml:space="preserve"> PAGEREF _Toc503060548 \h </w:instrText>
            </w:r>
          </w:ins>
          <w:r>
            <w:rPr>
              <w:noProof/>
              <w:webHidden/>
            </w:rPr>
          </w:r>
          <w:r>
            <w:rPr>
              <w:noProof/>
              <w:webHidden/>
            </w:rPr>
            <w:fldChar w:fldCharType="separate"/>
          </w:r>
          <w:ins w:id="249" w:author="吴苏琪" w:date="2018-01-07T03:52:00Z">
            <w:r>
              <w:rPr>
                <w:noProof/>
                <w:webHidden/>
              </w:rPr>
              <w:t>72</w:t>
            </w:r>
            <w:r>
              <w:rPr>
                <w:noProof/>
                <w:webHidden/>
              </w:rPr>
              <w:fldChar w:fldCharType="end"/>
            </w:r>
            <w:r w:rsidRPr="00F8544B">
              <w:rPr>
                <w:rStyle w:val="aa"/>
                <w:noProof/>
              </w:rPr>
              <w:fldChar w:fldCharType="end"/>
            </w:r>
          </w:ins>
        </w:p>
        <w:p w14:paraId="10819B7E" w14:textId="67005FB8" w:rsidR="009E58F3" w:rsidRDefault="009E58F3">
          <w:pPr>
            <w:pStyle w:val="41"/>
            <w:tabs>
              <w:tab w:val="left" w:pos="2520"/>
              <w:tab w:val="right" w:leader="dot" w:pos="8296"/>
            </w:tabs>
            <w:rPr>
              <w:ins w:id="250" w:author="吴苏琪" w:date="2018-01-07T03:52:00Z"/>
              <w:rFonts w:asciiTheme="minorHAnsi" w:eastAsiaTheme="minorEastAsia" w:hAnsiTheme="minorHAnsi" w:cstheme="minorBidi"/>
              <w:noProof/>
              <w:kern w:val="2"/>
            </w:rPr>
          </w:pPr>
          <w:ins w:id="251" w:author="吴苏琪" w:date="2018-01-07T03:52:00Z">
            <w:r w:rsidRPr="00F8544B">
              <w:rPr>
                <w:rStyle w:val="aa"/>
                <w:noProof/>
              </w:rPr>
              <w:fldChar w:fldCharType="begin"/>
            </w:r>
            <w:r w:rsidRPr="00F8544B">
              <w:rPr>
                <w:rStyle w:val="aa"/>
                <w:noProof/>
              </w:rPr>
              <w:instrText xml:space="preserve"> </w:instrText>
            </w:r>
            <w:r>
              <w:rPr>
                <w:noProof/>
              </w:rPr>
              <w:instrText>HYPERLINK \l "_Toc503060549"</w:instrText>
            </w:r>
            <w:r w:rsidRPr="00F8544B">
              <w:rPr>
                <w:rStyle w:val="aa"/>
                <w:noProof/>
              </w:rPr>
              <w:instrText xml:space="preserve"> </w:instrText>
            </w:r>
            <w:r w:rsidRPr="00F8544B">
              <w:rPr>
                <w:rStyle w:val="aa"/>
                <w:noProof/>
              </w:rPr>
              <w:fldChar w:fldCharType="separate"/>
            </w:r>
            <w:r w:rsidRPr="00F8544B">
              <w:rPr>
                <w:rStyle w:val="aa"/>
                <w:noProof/>
              </w:rPr>
              <w:t>2.1.15.18</w:t>
            </w:r>
            <w:r>
              <w:rPr>
                <w:rFonts w:asciiTheme="minorHAnsi" w:eastAsiaTheme="minorEastAsia" w:hAnsiTheme="minorHAnsi" w:cstheme="minorBidi"/>
                <w:noProof/>
                <w:kern w:val="2"/>
              </w:rPr>
              <w:tab/>
            </w:r>
            <w:r w:rsidRPr="00F8544B">
              <w:rPr>
                <w:rStyle w:val="aa"/>
                <w:noProof/>
              </w:rPr>
              <w:t>课程论坛（普通注册用户）</w:t>
            </w:r>
            <w:r>
              <w:rPr>
                <w:noProof/>
                <w:webHidden/>
              </w:rPr>
              <w:tab/>
            </w:r>
            <w:r>
              <w:rPr>
                <w:noProof/>
                <w:webHidden/>
              </w:rPr>
              <w:fldChar w:fldCharType="begin"/>
            </w:r>
            <w:r>
              <w:rPr>
                <w:noProof/>
                <w:webHidden/>
              </w:rPr>
              <w:instrText xml:space="preserve"> PAGEREF _Toc503060549 \h </w:instrText>
            </w:r>
          </w:ins>
          <w:r>
            <w:rPr>
              <w:noProof/>
              <w:webHidden/>
            </w:rPr>
          </w:r>
          <w:r>
            <w:rPr>
              <w:noProof/>
              <w:webHidden/>
            </w:rPr>
            <w:fldChar w:fldCharType="separate"/>
          </w:r>
          <w:ins w:id="252" w:author="吴苏琪" w:date="2018-01-07T03:52:00Z">
            <w:r>
              <w:rPr>
                <w:noProof/>
                <w:webHidden/>
              </w:rPr>
              <w:t>74</w:t>
            </w:r>
            <w:r>
              <w:rPr>
                <w:noProof/>
                <w:webHidden/>
              </w:rPr>
              <w:fldChar w:fldCharType="end"/>
            </w:r>
            <w:r w:rsidRPr="00F8544B">
              <w:rPr>
                <w:rStyle w:val="aa"/>
                <w:noProof/>
              </w:rPr>
              <w:fldChar w:fldCharType="end"/>
            </w:r>
          </w:ins>
        </w:p>
        <w:p w14:paraId="5736F242" w14:textId="47F6D4FA" w:rsidR="009E58F3" w:rsidRDefault="009E58F3">
          <w:pPr>
            <w:pStyle w:val="41"/>
            <w:tabs>
              <w:tab w:val="left" w:pos="2520"/>
              <w:tab w:val="right" w:leader="dot" w:pos="8296"/>
            </w:tabs>
            <w:rPr>
              <w:ins w:id="253" w:author="吴苏琪" w:date="2018-01-07T03:52:00Z"/>
              <w:rFonts w:asciiTheme="minorHAnsi" w:eastAsiaTheme="minorEastAsia" w:hAnsiTheme="minorHAnsi" w:cstheme="minorBidi"/>
              <w:noProof/>
              <w:kern w:val="2"/>
            </w:rPr>
          </w:pPr>
          <w:ins w:id="254" w:author="吴苏琪" w:date="2018-01-07T03:52:00Z">
            <w:r w:rsidRPr="00F8544B">
              <w:rPr>
                <w:rStyle w:val="aa"/>
                <w:noProof/>
              </w:rPr>
              <w:fldChar w:fldCharType="begin"/>
            </w:r>
            <w:r w:rsidRPr="00F8544B">
              <w:rPr>
                <w:rStyle w:val="aa"/>
                <w:noProof/>
              </w:rPr>
              <w:instrText xml:space="preserve"> </w:instrText>
            </w:r>
            <w:r>
              <w:rPr>
                <w:noProof/>
              </w:rPr>
              <w:instrText>HYPERLINK \l "_Toc503060550"</w:instrText>
            </w:r>
            <w:r w:rsidRPr="00F8544B">
              <w:rPr>
                <w:rStyle w:val="aa"/>
                <w:noProof/>
              </w:rPr>
              <w:instrText xml:space="preserve"> </w:instrText>
            </w:r>
            <w:r w:rsidRPr="00F8544B">
              <w:rPr>
                <w:rStyle w:val="aa"/>
                <w:noProof/>
              </w:rPr>
              <w:fldChar w:fldCharType="separate"/>
            </w:r>
            <w:r w:rsidRPr="00F8544B">
              <w:rPr>
                <w:rStyle w:val="aa"/>
                <w:noProof/>
              </w:rPr>
              <w:t>2.1.15.19</w:t>
            </w:r>
            <w:r>
              <w:rPr>
                <w:rFonts w:asciiTheme="minorHAnsi" w:eastAsiaTheme="minorEastAsia" w:hAnsiTheme="minorHAnsi" w:cstheme="minorBidi"/>
                <w:noProof/>
                <w:kern w:val="2"/>
              </w:rPr>
              <w:tab/>
            </w:r>
            <w:r w:rsidRPr="00F8544B">
              <w:rPr>
                <w:rStyle w:val="aa"/>
                <w:noProof/>
              </w:rPr>
              <w:t>课程论坛发帖</w:t>
            </w:r>
            <w:r>
              <w:rPr>
                <w:noProof/>
                <w:webHidden/>
              </w:rPr>
              <w:tab/>
            </w:r>
            <w:r>
              <w:rPr>
                <w:noProof/>
                <w:webHidden/>
              </w:rPr>
              <w:fldChar w:fldCharType="begin"/>
            </w:r>
            <w:r>
              <w:rPr>
                <w:noProof/>
                <w:webHidden/>
              </w:rPr>
              <w:instrText xml:space="preserve"> PAGEREF _Toc503060550 \h </w:instrText>
            </w:r>
          </w:ins>
          <w:r>
            <w:rPr>
              <w:noProof/>
              <w:webHidden/>
            </w:rPr>
          </w:r>
          <w:r>
            <w:rPr>
              <w:noProof/>
              <w:webHidden/>
            </w:rPr>
            <w:fldChar w:fldCharType="separate"/>
          </w:r>
          <w:ins w:id="255" w:author="吴苏琪" w:date="2018-01-07T03:52:00Z">
            <w:r>
              <w:rPr>
                <w:noProof/>
                <w:webHidden/>
              </w:rPr>
              <w:t>76</w:t>
            </w:r>
            <w:r>
              <w:rPr>
                <w:noProof/>
                <w:webHidden/>
              </w:rPr>
              <w:fldChar w:fldCharType="end"/>
            </w:r>
            <w:r w:rsidRPr="00F8544B">
              <w:rPr>
                <w:rStyle w:val="aa"/>
                <w:noProof/>
              </w:rPr>
              <w:fldChar w:fldCharType="end"/>
            </w:r>
          </w:ins>
        </w:p>
        <w:p w14:paraId="71F8C4BC" w14:textId="1B655281" w:rsidR="009E58F3" w:rsidRDefault="009E58F3">
          <w:pPr>
            <w:pStyle w:val="41"/>
            <w:tabs>
              <w:tab w:val="left" w:pos="2520"/>
              <w:tab w:val="right" w:leader="dot" w:pos="8296"/>
            </w:tabs>
            <w:rPr>
              <w:ins w:id="256" w:author="吴苏琪" w:date="2018-01-07T03:52:00Z"/>
              <w:rFonts w:asciiTheme="minorHAnsi" w:eastAsiaTheme="minorEastAsia" w:hAnsiTheme="minorHAnsi" w:cstheme="minorBidi"/>
              <w:noProof/>
              <w:kern w:val="2"/>
            </w:rPr>
          </w:pPr>
          <w:ins w:id="257" w:author="吴苏琪" w:date="2018-01-07T03:52:00Z">
            <w:r w:rsidRPr="00F8544B">
              <w:rPr>
                <w:rStyle w:val="aa"/>
                <w:noProof/>
              </w:rPr>
              <w:fldChar w:fldCharType="begin"/>
            </w:r>
            <w:r w:rsidRPr="00F8544B">
              <w:rPr>
                <w:rStyle w:val="aa"/>
                <w:noProof/>
              </w:rPr>
              <w:instrText xml:space="preserve"> </w:instrText>
            </w:r>
            <w:r>
              <w:rPr>
                <w:noProof/>
              </w:rPr>
              <w:instrText>HYPERLINK \l "_Toc503060551"</w:instrText>
            </w:r>
            <w:r w:rsidRPr="00F8544B">
              <w:rPr>
                <w:rStyle w:val="aa"/>
                <w:noProof/>
              </w:rPr>
              <w:instrText xml:space="preserve"> </w:instrText>
            </w:r>
            <w:r w:rsidRPr="00F8544B">
              <w:rPr>
                <w:rStyle w:val="aa"/>
                <w:noProof/>
              </w:rPr>
              <w:fldChar w:fldCharType="separate"/>
            </w:r>
            <w:r w:rsidRPr="00F8544B">
              <w:rPr>
                <w:rStyle w:val="aa"/>
                <w:noProof/>
              </w:rPr>
              <w:t>2.1.15.20</w:t>
            </w:r>
            <w:r>
              <w:rPr>
                <w:rFonts w:asciiTheme="minorHAnsi" w:eastAsiaTheme="minorEastAsia" w:hAnsiTheme="minorHAnsi" w:cstheme="minorBidi"/>
                <w:noProof/>
                <w:kern w:val="2"/>
              </w:rPr>
              <w:tab/>
            </w:r>
            <w:r w:rsidRPr="00F8544B">
              <w:rPr>
                <w:rStyle w:val="aa"/>
                <w:noProof/>
              </w:rPr>
              <w:t>课程论坛具体帖子</w:t>
            </w:r>
            <w:r>
              <w:rPr>
                <w:noProof/>
                <w:webHidden/>
              </w:rPr>
              <w:tab/>
            </w:r>
            <w:r>
              <w:rPr>
                <w:noProof/>
                <w:webHidden/>
              </w:rPr>
              <w:fldChar w:fldCharType="begin"/>
            </w:r>
            <w:r>
              <w:rPr>
                <w:noProof/>
                <w:webHidden/>
              </w:rPr>
              <w:instrText xml:space="preserve"> PAGEREF _Toc503060551 \h </w:instrText>
            </w:r>
          </w:ins>
          <w:r>
            <w:rPr>
              <w:noProof/>
              <w:webHidden/>
            </w:rPr>
          </w:r>
          <w:r>
            <w:rPr>
              <w:noProof/>
              <w:webHidden/>
            </w:rPr>
            <w:fldChar w:fldCharType="separate"/>
          </w:r>
          <w:ins w:id="258" w:author="吴苏琪" w:date="2018-01-07T03:52:00Z">
            <w:r>
              <w:rPr>
                <w:noProof/>
                <w:webHidden/>
              </w:rPr>
              <w:t>78</w:t>
            </w:r>
            <w:r>
              <w:rPr>
                <w:noProof/>
                <w:webHidden/>
              </w:rPr>
              <w:fldChar w:fldCharType="end"/>
            </w:r>
            <w:r w:rsidRPr="00F8544B">
              <w:rPr>
                <w:rStyle w:val="aa"/>
                <w:noProof/>
              </w:rPr>
              <w:fldChar w:fldCharType="end"/>
            </w:r>
          </w:ins>
        </w:p>
        <w:p w14:paraId="6FA05CAD" w14:textId="747C77A3" w:rsidR="009E58F3" w:rsidRDefault="009E58F3">
          <w:pPr>
            <w:pStyle w:val="41"/>
            <w:tabs>
              <w:tab w:val="left" w:pos="2520"/>
              <w:tab w:val="right" w:leader="dot" w:pos="8296"/>
            </w:tabs>
            <w:rPr>
              <w:ins w:id="259" w:author="吴苏琪" w:date="2018-01-07T03:52:00Z"/>
              <w:rFonts w:asciiTheme="minorHAnsi" w:eastAsiaTheme="minorEastAsia" w:hAnsiTheme="minorHAnsi" w:cstheme="minorBidi"/>
              <w:noProof/>
              <w:kern w:val="2"/>
            </w:rPr>
          </w:pPr>
          <w:ins w:id="260" w:author="吴苏琪" w:date="2018-01-07T03:52:00Z">
            <w:r w:rsidRPr="00F8544B">
              <w:rPr>
                <w:rStyle w:val="aa"/>
                <w:noProof/>
              </w:rPr>
              <w:fldChar w:fldCharType="begin"/>
            </w:r>
            <w:r w:rsidRPr="00F8544B">
              <w:rPr>
                <w:rStyle w:val="aa"/>
                <w:noProof/>
              </w:rPr>
              <w:instrText xml:space="preserve"> </w:instrText>
            </w:r>
            <w:r>
              <w:rPr>
                <w:noProof/>
              </w:rPr>
              <w:instrText>HYPERLINK \l "_Toc503060552"</w:instrText>
            </w:r>
            <w:r w:rsidRPr="00F8544B">
              <w:rPr>
                <w:rStyle w:val="aa"/>
                <w:noProof/>
              </w:rPr>
              <w:instrText xml:space="preserve"> </w:instrText>
            </w:r>
            <w:r w:rsidRPr="00F8544B">
              <w:rPr>
                <w:rStyle w:val="aa"/>
                <w:noProof/>
              </w:rPr>
              <w:fldChar w:fldCharType="separate"/>
            </w:r>
            <w:r w:rsidRPr="00F8544B">
              <w:rPr>
                <w:rStyle w:val="aa"/>
                <w:noProof/>
              </w:rPr>
              <w:t>2.1.15.21</w:t>
            </w:r>
            <w:r>
              <w:rPr>
                <w:rFonts w:asciiTheme="minorHAnsi" w:eastAsiaTheme="minorEastAsia" w:hAnsiTheme="minorHAnsi" w:cstheme="minorBidi"/>
                <w:noProof/>
                <w:kern w:val="2"/>
              </w:rPr>
              <w:tab/>
            </w:r>
            <w:r w:rsidRPr="00F8544B">
              <w:rPr>
                <w:rStyle w:val="aa"/>
                <w:noProof/>
              </w:rPr>
              <w:t>课程论坛（教师）</w:t>
            </w:r>
            <w:r>
              <w:rPr>
                <w:noProof/>
                <w:webHidden/>
              </w:rPr>
              <w:tab/>
            </w:r>
            <w:r>
              <w:rPr>
                <w:noProof/>
                <w:webHidden/>
              </w:rPr>
              <w:fldChar w:fldCharType="begin"/>
            </w:r>
            <w:r>
              <w:rPr>
                <w:noProof/>
                <w:webHidden/>
              </w:rPr>
              <w:instrText xml:space="preserve"> PAGEREF _Toc503060552 \h </w:instrText>
            </w:r>
          </w:ins>
          <w:r>
            <w:rPr>
              <w:noProof/>
              <w:webHidden/>
            </w:rPr>
          </w:r>
          <w:r>
            <w:rPr>
              <w:noProof/>
              <w:webHidden/>
            </w:rPr>
            <w:fldChar w:fldCharType="separate"/>
          </w:r>
          <w:ins w:id="261" w:author="吴苏琪" w:date="2018-01-07T03:52:00Z">
            <w:r>
              <w:rPr>
                <w:noProof/>
                <w:webHidden/>
              </w:rPr>
              <w:t>78</w:t>
            </w:r>
            <w:r>
              <w:rPr>
                <w:noProof/>
                <w:webHidden/>
              </w:rPr>
              <w:fldChar w:fldCharType="end"/>
            </w:r>
            <w:r w:rsidRPr="00F8544B">
              <w:rPr>
                <w:rStyle w:val="aa"/>
                <w:noProof/>
              </w:rPr>
              <w:fldChar w:fldCharType="end"/>
            </w:r>
          </w:ins>
        </w:p>
        <w:p w14:paraId="761046C4" w14:textId="63D21AA2" w:rsidR="009E58F3" w:rsidRDefault="009E58F3">
          <w:pPr>
            <w:pStyle w:val="41"/>
            <w:tabs>
              <w:tab w:val="left" w:pos="2520"/>
              <w:tab w:val="right" w:leader="dot" w:pos="8296"/>
            </w:tabs>
            <w:rPr>
              <w:ins w:id="262" w:author="吴苏琪" w:date="2018-01-07T03:52:00Z"/>
              <w:rFonts w:asciiTheme="minorHAnsi" w:eastAsiaTheme="minorEastAsia" w:hAnsiTheme="minorHAnsi" w:cstheme="minorBidi"/>
              <w:noProof/>
              <w:kern w:val="2"/>
            </w:rPr>
          </w:pPr>
          <w:ins w:id="263" w:author="吴苏琪" w:date="2018-01-07T03:52:00Z">
            <w:r w:rsidRPr="00F8544B">
              <w:rPr>
                <w:rStyle w:val="aa"/>
                <w:noProof/>
              </w:rPr>
              <w:fldChar w:fldCharType="begin"/>
            </w:r>
            <w:r w:rsidRPr="00F8544B">
              <w:rPr>
                <w:rStyle w:val="aa"/>
                <w:noProof/>
              </w:rPr>
              <w:instrText xml:space="preserve"> </w:instrText>
            </w:r>
            <w:r>
              <w:rPr>
                <w:noProof/>
              </w:rPr>
              <w:instrText>HYPERLINK \l "_Toc503060553"</w:instrText>
            </w:r>
            <w:r w:rsidRPr="00F8544B">
              <w:rPr>
                <w:rStyle w:val="aa"/>
                <w:noProof/>
              </w:rPr>
              <w:instrText xml:space="preserve"> </w:instrText>
            </w:r>
            <w:r w:rsidRPr="00F8544B">
              <w:rPr>
                <w:rStyle w:val="aa"/>
                <w:noProof/>
              </w:rPr>
              <w:fldChar w:fldCharType="separate"/>
            </w:r>
            <w:r w:rsidRPr="00F8544B">
              <w:rPr>
                <w:rStyle w:val="aa"/>
                <w:noProof/>
              </w:rPr>
              <w:t>2.1.15.22</w:t>
            </w:r>
            <w:r>
              <w:rPr>
                <w:rFonts w:asciiTheme="minorHAnsi" w:eastAsiaTheme="minorEastAsia" w:hAnsiTheme="minorHAnsi" w:cstheme="minorBidi"/>
                <w:noProof/>
                <w:kern w:val="2"/>
              </w:rPr>
              <w:tab/>
            </w:r>
            <w:r w:rsidRPr="00F8544B">
              <w:rPr>
                <w:rStyle w:val="aa"/>
                <w:noProof/>
              </w:rPr>
              <w:t>课程链接（普通注册用户）</w:t>
            </w:r>
            <w:r>
              <w:rPr>
                <w:noProof/>
                <w:webHidden/>
              </w:rPr>
              <w:tab/>
            </w:r>
            <w:r>
              <w:rPr>
                <w:noProof/>
                <w:webHidden/>
              </w:rPr>
              <w:fldChar w:fldCharType="begin"/>
            </w:r>
            <w:r>
              <w:rPr>
                <w:noProof/>
                <w:webHidden/>
              </w:rPr>
              <w:instrText xml:space="preserve"> PAGEREF _Toc503060553 \h </w:instrText>
            </w:r>
          </w:ins>
          <w:r>
            <w:rPr>
              <w:noProof/>
              <w:webHidden/>
            </w:rPr>
          </w:r>
          <w:r>
            <w:rPr>
              <w:noProof/>
              <w:webHidden/>
            </w:rPr>
            <w:fldChar w:fldCharType="separate"/>
          </w:r>
          <w:ins w:id="264" w:author="吴苏琪" w:date="2018-01-07T03:52:00Z">
            <w:r>
              <w:rPr>
                <w:noProof/>
                <w:webHidden/>
              </w:rPr>
              <w:t>79</w:t>
            </w:r>
            <w:r>
              <w:rPr>
                <w:noProof/>
                <w:webHidden/>
              </w:rPr>
              <w:fldChar w:fldCharType="end"/>
            </w:r>
            <w:r w:rsidRPr="00F8544B">
              <w:rPr>
                <w:rStyle w:val="aa"/>
                <w:noProof/>
              </w:rPr>
              <w:fldChar w:fldCharType="end"/>
            </w:r>
          </w:ins>
        </w:p>
        <w:p w14:paraId="6977B906" w14:textId="5DFF3CBA" w:rsidR="009E58F3" w:rsidRDefault="009E58F3">
          <w:pPr>
            <w:pStyle w:val="41"/>
            <w:tabs>
              <w:tab w:val="left" w:pos="2520"/>
              <w:tab w:val="right" w:leader="dot" w:pos="8296"/>
            </w:tabs>
            <w:rPr>
              <w:ins w:id="265" w:author="吴苏琪" w:date="2018-01-07T03:52:00Z"/>
              <w:rFonts w:asciiTheme="minorHAnsi" w:eastAsiaTheme="minorEastAsia" w:hAnsiTheme="minorHAnsi" w:cstheme="minorBidi"/>
              <w:noProof/>
              <w:kern w:val="2"/>
            </w:rPr>
          </w:pPr>
          <w:ins w:id="266" w:author="吴苏琪" w:date="2018-01-07T03:52:00Z">
            <w:r w:rsidRPr="00F8544B">
              <w:rPr>
                <w:rStyle w:val="aa"/>
                <w:noProof/>
              </w:rPr>
              <w:fldChar w:fldCharType="begin"/>
            </w:r>
            <w:r w:rsidRPr="00F8544B">
              <w:rPr>
                <w:rStyle w:val="aa"/>
                <w:noProof/>
              </w:rPr>
              <w:instrText xml:space="preserve"> </w:instrText>
            </w:r>
            <w:r>
              <w:rPr>
                <w:noProof/>
              </w:rPr>
              <w:instrText>HYPERLINK \l "_Toc503060554"</w:instrText>
            </w:r>
            <w:r w:rsidRPr="00F8544B">
              <w:rPr>
                <w:rStyle w:val="aa"/>
                <w:noProof/>
              </w:rPr>
              <w:instrText xml:space="preserve"> </w:instrText>
            </w:r>
            <w:r w:rsidRPr="00F8544B">
              <w:rPr>
                <w:rStyle w:val="aa"/>
                <w:noProof/>
              </w:rPr>
              <w:fldChar w:fldCharType="separate"/>
            </w:r>
            <w:r w:rsidRPr="00F8544B">
              <w:rPr>
                <w:rStyle w:val="aa"/>
                <w:noProof/>
              </w:rPr>
              <w:t>2.1.15.23</w:t>
            </w:r>
            <w:r>
              <w:rPr>
                <w:rFonts w:asciiTheme="minorHAnsi" w:eastAsiaTheme="minorEastAsia" w:hAnsiTheme="minorHAnsi" w:cstheme="minorBidi"/>
                <w:noProof/>
                <w:kern w:val="2"/>
              </w:rPr>
              <w:tab/>
            </w:r>
            <w:r w:rsidRPr="00F8544B">
              <w:rPr>
                <w:rStyle w:val="aa"/>
                <w:noProof/>
              </w:rPr>
              <w:t>课程链接（教师）</w:t>
            </w:r>
            <w:r>
              <w:rPr>
                <w:noProof/>
                <w:webHidden/>
              </w:rPr>
              <w:tab/>
            </w:r>
            <w:r>
              <w:rPr>
                <w:noProof/>
                <w:webHidden/>
              </w:rPr>
              <w:fldChar w:fldCharType="begin"/>
            </w:r>
            <w:r>
              <w:rPr>
                <w:noProof/>
                <w:webHidden/>
              </w:rPr>
              <w:instrText xml:space="preserve"> PAGEREF _Toc503060554 \h </w:instrText>
            </w:r>
          </w:ins>
          <w:r>
            <w:rPr>
              <w:noProof/>
              <w:webHidden/>
            </w:rPr>
          </w:r>
          <w:r>
            <w:rPr>
              <w:noProof/>
              <w:webHidden/>
            </w:rPr>
            <w:fldChar w:fldCharType="separate"/>
          </w:r>
          <w:ins w:id="267" w:author="吴苏琪" w:date="2018-01-07T03:52:00Z">
            <w:r>
              <w:rPr>
                <w:noProof/>
                <w:webHidden/>
              </w:rPr>
              <w:t>81</w:t>
            </w:r>
            <w:r>
              <w:rPr>
                <w:noProof/>
                <w:webHidden/>
              </w:rPr>
              <w:fldChar w:fldCharType="end"/>
            </w:r>
            <w:r w:rsidRPr="00F8544B">
              <w:rPr>
                <w:rStyle w:val="aa"/>
                <w:noProof/>
              </w:rPr>
              <w:fldChar w:fldCharType="end"/>
            </w:r>
          </w:ins>
        </w:p>
        <w:p w14:paraId="310203B5" w14:textId="41FD3840" w:rsidR="009E58F3" w:rsidRDefault="009E58F3">
          <w:pPr>
            <w:pStyle w:val="41"/>
            <w:tabs>
              <w:tab w:val="left" w:pos="2520"/>
              <w:tab w:val="right" w:leader="dot" w:pos="8296"/>
            </w:tabs>
            <w:rPr>
              <w:ins w:id="268" w:author="吴苏琪" w:date="2018-01-07T03:52:00Z"/>
              <w:rFonts w:asciiTheme="minorHAnsi" w:eastAsiaTheme="minorEastAsia" w:hAnsiTheme="minorHAnsi" w:cstheme="minorBidi"/>
              <w:noProof/>
              <w:kern w:val="2"/>
            </w:rPr>
          </w:pPr>
          <w:ins w:id="269" w:author="吴苏琪" w:date="2018-01-07T03:52:00Z">
            <w:r w:rsidRPr="00F8544B">
              <w:rPr>
                <w:rStyle w:val="aa"/>
                <w:noProof/>
              </w:rPr>
              <w:fldChar w:fldCharType="begin"/>
            </w:r>
            <w:r w:rsidRPr="00F8544B">
              <w:rPr>
                <w:rStyle w:val="aa"/>
                <w:noProof/>
              </w:rPr>
              <w:instrText xml:space="preserve"> </w:instrText>
            </w:r>
            <w:r>
              <w:rPr>
                <w:noProof/>
              </w:rPr>
              <w:instrText>HYPERLINK \l "_Toc503060555"</w:instrText>
            </w:r>
            <w:r w:rsidRPr="00F8544B">
              <w:rPr>
                <w:rStyle w:val="aa"/>
                <w:noProof/>
              </w:rPr>
              <w:instrText xml:space="preserve"> </w:instrText>
            </w:r>
            <w:r w:rsidRPr="00F8544B">
              <w:rPr>
                <w:rStyle w:val="aa"/>
                <w:noProof/>
              </w:rPr>
              <w:fldChar w:fldCharType="separate"/>
            </w:r>
            <w:r w:rsidRPr="00F8544B">
              <w:rPr>
                <w:rStyle w:val="aa"/>
                <w:noProof/>
              </w:rPr>
              <w:t>2.1.15.24</w:t>
            </w:r>
            <w:r>
              <w:rPr>
                <w:rFonts w:asciiTheme="minorHAnsi" w:eastAsiaTheme="minorEastAsia" w:hAnsiTheme="minorHAnsi" w:cstheme="minorBidi"/>
                <w:noProof/>
                <w:kern w:val="2"/>
              </w:rPr>
              <w:tab/>
            </w:r>
            <w:r w:rsidRPr="00F8544B">
              <w:rPr>
                <w:rStyle w:val="aa"/>
                <w:noProof/>
              </w:rPr>
              <w:t>编辑课程链接</w:t>
            </w:r>
            <w:r>
              <w:rPr>
                <w:noProof/>
                <w:webHidden/>
              </w:rPr>
              <w:tab/>
            </w:r>
            <w:r>
              <w:rPr>
                <w:noProof/>
                <w:webHidden/>
              </w:rPr>
              <w:fldChar w:fldCharType="begin"/>
            </w:r>
            <w:r>
              <w:rPr>
                <w:noProof/>
                <w:webHidden/>
              </w:rPr>
              <w:instrText xml:space="preserve"> PAGEREF _Toc503060555 \h </w:instrText>
            </w:r>
          </w:ins>
          <w:r>
            <w:rPr>
              <w:noProof/>
              <w:webHidden/>
            </w:rPr>
          </w:r>
          <w:r>
            <w:rPr>
              <w:noProof/>
              <w:webHidden/>
            </w:rPr>
            <w:fldChar w:fldCharType="separate"/>
          </w:r>
          <w:ins w:id="270" w:author="吴苏琪" w:date="2018-01-07T03:52:00Z">
            <w:r>
              <w:rPr>
                <w:noProof/>
                <w:webHidden/>
              </w:rPr>
              <w:t>82</w:t>
            </w:r>
            <w:r>
              <w:rPr>
                <w:noProof/>
                <w:webHidden/>
              </w:rPr>
              <w:fldChar w:fldCharType="end"/>
            </w:r>
            <w:r w:rsidRPr="00F8544B">
              <w:rPr>
                <w:rStyle w:val="aa"/>
                <w:noProof/>
              </w:rPr>
              <w:fldChar w:fldCharType="end"/>
            </w:r>
          </w:ins>
        </w:p>
        <w:p w14:paraId="3554F924" w14:textId="799E8361" w:rsidR="009E58F3" w:rsidRDefault="009E58F3">
          <w:pPr>
            <w:pStyle w:val="41"/>
            <w:tabs>
              <w:tab w:val="left" w:pos="2520"/>
              <w:tab w:val="right" w:leader="dot" w:pos="8296"/>
            </w:tabs>
            <w:rPr>
              <w:ins w:id="271" w:author="吴苏琪" w:date="2018-01-07T03:52:00Z"/>
              <w:rFonts w:asciiTheme="minorHAnsi" w:eastAsiaTheme="minorEastAsia" w:hAnsiTheme="minorHAnsi" w:cstheme="minorBidi"/>
              <w:noProof/>
              <w:kern w:val="2"/>
            </w:rPr>
          </w:pPr>
          <w:ins w:id="272" w:author="吴苏琪" w:date="2018-01-07T03:52:00Z">
            <w:r w:rsidRPr="00F8544B">
              <w:rPr>
                <w:rStyle w:val="aa"/>
                <w:noProof/>
              </w:rPr>
              <w:fldChar w:fldCharType="begin"/>
            </w:r>
            <w:r w:rsidRPr="00F8544B">
              <w:rPr>
                <w:rStyle w:val="aa"/>
                <w:noProof/>
              </w:rPr>
              <w:instrText xml:space="preserve"> </w:instrText>
            </w:r>
            <w:r>
              <w:rPr>
                <w:noProof/>
              </w:rPr>
              <w:instrText>HYPERLINK \l "_Toc503060556"</w:instrText>
            </w:r>
            <w:r w:rsidRPr="00F8544B">
              <w:rPr>
                <w:rStyle w:val="aa"/>
                <w:noProof/>
              </w:rPr>
              <w:instrText xml:space="preserve"> </w:instrText>
            </w:r>
            <w:r w:rsidRPr="00F8544B">
              <w:rPr>
                <w:rStyle w:val="aa"/>
                <w:noProof/>
              </w:rPr>
              <w:fldChar w:fldCharType="separate"/>
            </w:r>
            <w:r w:rsidRPr="00F8544B">
              <w:rPr>
                <w:rStyle w:val="aa"/>
                <w:noProof/>
              </w:rPr>
              <w:t>2.1.15.25</w:t>
            </w:r>
            <w:r>
              <w:rPr>
                <w:rFonts w:asciiTheme="minorHAnsi" w:eastAsiaTheme="minorEastAsia" w:hAnsiTheme="minorHAnsi" w:cstheme="minorBidi"/>
                <w:noProof/>
                <w:kern w:val="2"/>
              </w:rPr>
              <w:tab/>
            </w:r>
            <w:r w:rsidRPr="00F8544B">
              <w:rPr>
                <w:rStyle w:val="aa"/>
                <w:noProof/>
              </w:rPr>
              <w:t>新增课程链接</w:t>
            </w:r>
            <w:r>
              <w:rPr>
                <w:noProof/>
                <w:webHidden/>
              </w:rPr>
              <w:tab/>
            </w:r>
            <w:r>
              <w:rPr>
                <w:noProof/>
                <w:webHidden/>
              </w:rPr>
              <w:fldChar w:fldCharType="begin"/>
            </w:r>
            <w:r>
              <w:rPr>
                <w:noProof/>
                <w:webHidden/>
              </w:rPr>
              <w:instrText xml:space="preserve"> PAGEREF _Toc503060556 \h </w:instrText>
            </w:r>
          </w:ins>
          <w:r>
            <w:rPr>
              <w:noProof/>
              <w:webHidden/>
            </w:rPr>
          </w:r>
          <w:r>
            <w:rPr>
              <w:noProof/>
              <w:webHidden/>
            </w:rPr>
            <w:fldChar w:fldCharType="separate"/>
          </w:r>
          <w:ins w:id="273" w:author="吴苏琪" w:date="2018-01-07T03:52:00Z">
            <w:r>
              <w:rPr>
                <w:noProof/>
                <w:webHidden/>
              </w:rPr>
              <w:t>83</w:t>
            </w:r>
            <w:r>
              <w:rPr>
                <w:noProof/>
                <w:webHidden/>
              </w:rPr>
              <w:fldChar w:fldCharType="end"/>
            </w:r>
            <w:r w:rsidRPr="00F8544B">
              <w:rPr>
                <w:rStyle w:val="aa"/>
                <w:noProof/>
              </w:rPr>
              <w:fldChar w:fldCharType="end"/>
            </w:r>
          </w:ins>
        </w:p>
        <w:p w14:paraId="17E6B15F" w14:textId="2711A19F" w:rsidR="009E58F3" w:rsidRDefault="009E58F3">
          <w:pPr>
            <w:pStyle w:val="41"/>
            <w:tabs>
              <w:tab w:val="left" w:pos="2520"/>
              <w:tab w:val="right" w:leader="dot" w:pos="8296"/>
            </w:tabs>
            <w:rPr>
              <w:ins w:id="274" w:author="吴苏琪" w:date="2018-01-07T03:52:00Z"/>
              <w:rFonts w:asciiTheme="minorHAnsi" w:eastAsiaTheme="minorEastAsia" w:hAnsiTheme="minorHAnsi" w:cstheme="minorBidi"/>
              <w:noProof/>
              <w:kern w:val="2"/>
            </w:rPr>
          </w:pPr>
          <w:ins w:id="275" w:author="吴苏琪" w:date="2018-01-07T03:52:00Z">
            <w:r w:rsidRPr="00F8544B">
              <w:rPr>
                <w:rStyle w:val="aa"/>
                <w:noProof/>
              </w:rPr>
              <w:fldChar w:fldCharType="begin"/>
            </w:r>
            <w:r w:rsidRPr="00F8544B">
              <w:rPr>
                <w:rStyle w:val="aa"/>
                <w:noProof/>
              </w:rPr>
              <w:instrText xml:space="preserve"> </w:instrText>
            </w:r>
            <w:r>
              <w:rPr>
                <w:noProof/>
              </w:rPr>
              <w:instrText>HYPERLINK \l "_Toc503060557"</w:instrText>
            </w:r>
            <w:r w:rsidRPr="00F8544B">
              <w:rPr>
                <w:rStyle w:val="aa"/>
                <w:noProof/>
              </w:rPr>
              <w:instrText xml:space="preserve"> </w:instrText>
            </w:r>
            <w:r w:rsidRPr="00F8544B">
              <w:rPr>
                <w:rStyle w:val="aa"/>
                <w:noProof/>
              </w:rPr>
              <w:fldChar w:fldCharType="separate"/>
            </w:r>
            <w:r w:rsidRPr="00F8544B">
              <w:rPr>
                <w:rStyle w:val="aa"/>
                <w:noProof/>
              </w:rPr>
              <w:t>2.1.15.26</w:t>
            </w:r>
            <w:r>
              <w:rPr>
                <w:rFonts w:asciiTheme="minorHAnsi" w:eastAsiaTheme="minorEastAsia" w:hAnsiTheme="minorHAnsi" w:cstheme="minorBidi"/>
                <w:noProof/>
                <w:kern w:val="2"/>
              </w:rPr>
              <w:tab/>
            </w:r>
            <w:r w:rsidRPr="00F8544B">
              <w:rPr>
                <w:rStyle w:val="aa"/>
                <w:noProof/>
              </w:rPr>
              <w:t>课程搜索（普通注册用户）</w:t>
            </w:r>
            <w:r>
              <w:rPr>
                <w:noProof/>
                <w:webHidden/>
              </w:rPr>
              <w:tab/>
            </w:r>
            <w:r>
              <w:rPr>
                <w:noProof/>
                <w:webHidden/>
              </w:rPr>
              <w:fldChar w:fldCharType="begin"/>
            </w:r>
            <w:r>
              <w:rPr>
                <w:noProof/>
                <w:webHidden/>
              </w:rPr>
              <w:instrText xml:space="preserve"> PAGEREF _Toc503060557 \h </w:instrText>
            </w:r>
          </w:ins>
          <w:r>
            <w:rPr>
              <w:noProof/>
              <w:webHidden/>
            </w:rPr>
          </w:r>
          <w:r>
            <w:rPr>
              <w:noProof/>
              <w:webHidden/>
            </w:rPr>
            <w:fldChar w:fldCharType="separate"/>
          </w:r>
          <w:ins w:id="276" w:author="吴苏琪" w:date="2018-01-07T03:52:00Z">
            <w:r>
              <w:rPr>
                <w:noProof/>
                <w:webHidden/>
              </w:rPr>
              <w:t>84</w:t>
            </w:r>
            <w:r>
              <w:rPr>
                <w:noProof/>
                <w:webHidden/>
              </w:rPr>
              <w:fldChar w:fldCharType="end"/>
            </w:r>
            <w:r w:rsidRPr="00F8544B">
              <w:rPr>
                <w:rStyle w:val="aa"/>
                <w:noProof/>
              </w:rPr>
              <w:fldChar w:fldCharType="end"/>
            </w:r>
          </w:ins>
        </w:p>
        <w:p w14:paraId="082F5472" w14:textId="5710D1C4" w:rsidR="009E58F3" w:rsidRDefault="009E58F3">
          <w:pPr>
            <w:pStyle w:val="31"/>
            <w:tabs>
              <w:tab w:val="left" w:pos="2100"/>
              <w:tab w:val="right" w:leader="dot" w:pos="8296"/>
            </w:tabs>
            <w:rPr>
              <w:ins w:id="277" w:author="吴苏琪" w:date="2018-01-07T03:52:00Z"/>
              <w:rFonts w:asciiTheme="minorHAnsi" w:eastAsiaTheme="minorEastAsia" w:hAnsiTheme="minorHAnsi" w:cstheme="minorBidi"/>
              <w:noProof/>
              <w:kern w:val="2"/>
            </w:rPr>
          </w:pPr>
          <w:ins w:id="278" w:author="吴苏琪" w:date="2018-01-07T03:52:00Z">
            <w:r w:rsidRPr="00F8544B">
              <w:rPr>
                <w:rStyle w:val="aa"/>
                <w:noProof/>
              </w:rPr>
              <w:fldChar w:fldCharType="begin"/>
            </w:r>
            <w:r w:rsidRPr="00F8544B">
              <w:rPr>
                <w:rStyle w:val="aa"/>
                <w:noProof/>
              </w:rPr>
              <w:instrText xml:space="preserve"> </w:instrText>
            </w:r>
            <w:r>
              <w:rPr>
                <w:noProof/>
              </w:rPr>
              <w:instrText>HYPERLINK \l "_Toc503060558"</w:instrText>
            </w:r>
            <w:r w:rsidRPr="00F8544B">
              <w:rPr>
                <w:rStyle w:val="aa"/>
                <w:noProof/>
              </w:rPr>
              <w:instrText xml:space="preserve"> </w:instrText>
            </w:r>
            <w:r w:rsidRPr="00F8544B">
              <w:rPr>
                <w:rStyle w:val="aa"/>
                <w:noProof/>
              </w:rPr>
              <w:fldChar w:fldCharType="separate"/>
            </w:r>
            <w:r w:rsidRPr="00F8544B">
              <w:rPr>
                <w:rStyle w:val="aa"/>
                <w:noProof/>
              </w:rPr>
              <w:t>2.1.16</w:t>
            </w:r>
            <w:r>
              <w:rPr>
                <w:rFonts w:asciiTheme="minorHAnsi" w:eastAsiaTheme="minorEastAsia" w:hAnsiTheme="minorHAnsi" w:cstheme="minorBidi"/>
                <w:noProof/>
                <w:kern w:val="2"/>
              </w:rPr>
              <w:tab/>
            </w:r>
            <w:r w:rsidRPr="00F8544B">
              <w:rPr>
                <w:rStyle w:val="aa"/>
                <w:noProof/>
              </w:rPr>
              <w:t>管理员登录</w:t>
            </w:r>
            <w:r>
              <w:rPr>
                <w:noProof/>
                <w:webHidden/>
              </w:rPr>
              <w:tab/>
            </w:r>
            <w:r>
              <w:rPr>
                <w:noProof/>
                <w:webHidden/>
              </w:rPr>
              <w:fldChar w:fldCharType="begin"/>
            </w:r>
            <w:r>
              <w:rPr>
                <w:noProof/>
                <w:webHidden/>
              </w:rPr>
              <w:instrText xml:space="preserve"> PAGEREF _Toc503060558 \h </w:instrText>
            </w:r>
          </w:ins>
          <w:r>
            <w:rPr>
              <w:noProof/>
              <w:webHidden/>
            </w:rPr>
          </w:r>
          <w:r>
            <w:rPr>
              <w:noProof/>
              <w:webHidden/>
            </w:rPr>
            <w:fldChar w:fldCharType="separate"/>
          </w:r>
          <w:ins w:id="279" w:author="吴苏琪" w:date="2018-01-07T03:52:00Z">
            <w:r>
              <w:rPr>
                <w:noProof/>
                <w:webHidden/>
              </w:rPr>
              <w:t>85</w:t>
            </w:r>
            <w:r>
              <w:rPr>
                <w:noProof/>
                <w:webHidden/>
              </w:rPr>
              <w:fldChar w:fldCharType="end"/>
            </w:r>
            <w:r w:rsidRPr="00F8544B">
              <w:rPr>
                <w:rStyle w:val="aa"/>
                <w:noProof/>
              </w:rPr>
              <w:fldChar w:fldCharType="end"/>
            </w:r>
          </w:ins>
        </w:p>
        <w:p w14:paraId="1AC73F1B" w14:textId="715DB6BB" w:rsidR="009E58F3" w:rsidRDefault="009E58F3">
          <w:pPr>
            <w:pStyle w:val="31"/>
            <w:tabs>
              <w:tab w:val="left" w:pos="2100"/>
              <w:tab w:val="right" w:leader="dot" w:pos="8296"/>
            </w:tabs>
            <w:rPr>
              <w:ins w:id="280" w:author="吴苏琪" w:date="2018-01-07T03:52:00Z"/>
              <w:rFonts w:asciiTheme="minorHAnsi" w:eastAsiaTheme="minorEastAsia" w:hAnsiTheme="minorHAnsi" w:cstheme="minorBidi"/>
              <w:noProof/>
              <w:kern w:val="2"/>
            </w:rPr>
          </w:pPr>
          <w:ins w:id="281" w:author="吴苏琪" w:date="2018-01-07T03:52:00Z">
            <w:r w:rsidRPr="00F8544B">
              <w:rPr>
                <w:rStyle w:val="aa"/>
                <w:noProof/>
              </w:rPr>
              <w:fldChar w:fldCharType="begin"/>
            </w:r>
            <w:r w:rsidRPr="00F8544B">
              <w:rPr>
                <w:rStyle w:val="aa"/>
                <w:noProof/>
              </w:rPr>
              <w:instrText xml:space="preserve"> </w:instrText>
            </w:r>
            <w:r>
              <w:rPr>
                <w:noProof/>
              </w:rPr>
              <w:instrText>HYPERLINK \l "_Toc503060559"</w:instrText>
            </w:r>
            <w:r w:rsidRPr="00F8544B">
              <w:rPr>
                <w:rStyle w:val="aa"/>
                <w:noProof/>
              </w:rPr>
              <w:instrText xml:space="preserve"> </w:instrText>
            </w:r>
            <w:r w:rsidRPr="00F8544B">
              <w:rPr>
                <w:rStyle w:val="aa"/>
                <w:noProof/>
              </w:rPr>
              <w:fldChar w:fldCharType="separate"/>
            </w:r>
            <w:r w:rsidRPr="00F8544B">
              <w:rPr>
                <w:rStyle w:val="aa"/>
                <w:noProof/>
              </w:rPr>
              <w:t>2.1.17</w:t>
            </w:r>
            <w:r>
              <w:rPr>
                <w:rFonts w:asciiTheme="minorHAnsi" w:eastAsiaTheme="minorEastAsia" w:hAnsiTheme="minorHAnsi" w:cstheme="minorBidi"/>
                <w:noProof/>
                <w:kern w:val="2"/>
              </w:rPr>
              <w:tab/>
            </w:r>
            <w:r w:rsidRPr="00F8544B">
              <w:rPr>
                <w:rStyle w:val="aa"/>
                <w:noProof/>
              </w:rPr>
              <w:t>管理员后台首页</w:t>
            </w:r>
            <w:r>
              <w:rPr>
                <w:noProof/>
                <w:webHidden/>
              </w:rPr>
              <w:tab/>
            </w:r>
            <w:r>
              <w:rPr>
                <w:noProof/>
                <w:webHidden/>
              </w:rPr>
              <w:fldChar w:fldCharType="begin"/>
            </w:r>
            <w:r>
              <w:rPr>
                <w:noProof/>
                <w:webHidden/>
              </w:rPr>
              <w:instrText xml:space="preserve"> PAGEREF _Toc503060559 \h </w:instrText>
            </w:r>
          </w:ins>
          <w:r>
            <w:rPr>
              <w:noProof/>
              <w:webHidden/>
            </w:rPr>
          </w:r>
          <w:r>
            <w:rPr>
              <w:noProof/>
              <w:webHidden/>
            </w:rPr>
            <w:fldChar w:fldCharType="separate"/>
          </w:r>
          <w:ins w:id="282" w:author="吴苏琪" w:date="2018-01-07T03:52:00Z">
            <w:r>
              <w:rPr>
                <w:noProof/>
                <w:webHidden/>
              </w:rPr>
              <w:t>86</w:t>
            </w:r>
            <w:r>
              <w:rPr>
                <w:noProof/>
                <w:webHidden/>
              </w:rPr>
              <w:fldChar w:fldCharType="end"/>
            </w:r>
            <w:r w:rsidRPr="00F8544B">
              <w:rPr>
                <w:rStyle w:val="aa"/>
                <w:noProof/>
              </w:rPr>
              <w:fldChar w:fldCharType="end"/>
            </w:r>
          </w:ins>
        </w:p>
        <w:p w14:paraId="68CCB04B" w14:textId="4879A16A" w:rsidR="009E58F3" w:rsidRDefault="009E58F3">
          <w:pPr>
            <w:pStyle w:val="31"/>
            <w:tabs>
              <w:tab w:val="left" w:pos="2100"/>
              <w:tab w:val="right" w:leader="dot" w:pos="8296"/>
            </w:tabs>
            <w:rPr>
              <w:ins w:id="283" w:author="吴苏琪" w:date="2018-01-07T03:52:00Z"/>
              <w:rFonts w:asciiTheme="minorHAnsi" w:eastAsiaTheme="minorEastAsia" w:hAnsiTheme="minorHAnsi" w:cstheme="minorBidi"/>
              <w:noProof/>
              <w:kern w:val="2"/>
            </w:rPr>
          </w:pPr>
          <w:ins w:id="284" w:author="吴苏琪" w:date="2018-01-07T03:52:00Z">
            <w:r w:rsidRPr="00F8544B">
              <w:rPr>
                <w:rStyle w:val="aa"/>
                <w:noProof/>
              </w:rPr>
              <w:fldChar w:fldCharType="begin"/>
            </w:r>
            <w:r w:rsidRPr="00F8544B">
              <w:rPr>
                <w:rStyle w:val="aa"/>
                <w:noProof/>
              </w:rPr>
              <w:instrText xml:space="preserve"> </w:instrText>
            </w:r>
            <w:r>
              <w:rPr>
                <w:noProof/>
              </w:rPr>
              <w:instrText>HYPERLINK \l "_Toc503060560"</w:instrText>
            </w:r>
            <w:r w:rsidRPr="00F8544B">
              <w:rPr>
                <w:rStyle w:val="aa"/>
                <w:noProof/>
              </w:rPr>
              <w:instrText xml:space="preserve"> </w:instrText>
            </w:r>
            <w:r w:rsidRPr="00F8544B">
              <w:rPr>
                <w:rStyle w:val="aa"/>
                <w:noProof/>
              </w:rPr>
              <w:fldChar w:fldCharType="separate"/>
            </w:r>
            <w:r w:rsidRPr="00F8544B">
              <w:rPr>
                <w:rStyle w:val="aa"/>
                <w:noProof/>
              </w:rPr>
              <w:t>2.1.18</w:t>
            </w:r>
            <w:r>
              <w:rPr>
                <w:rFonts w:asciiTheme="minorHAnsi" w:eastAsiaTheme="minorEastAsia" w:hAnsiTheme="minorHAnsi" w:cstheme="minorBidi"/>
                <w:noProof/>
                <w:kern w:val="2"/>
              </w:rPr>
              <w:tab/>
            </w:r>
            <w:r w:rsidRPr="00F8544B">
              <w:rPr>
                <w:rStyle w:val="aa"/>
                <w:noProof/>
              </w:rPr>
              <w:t>管理员后台网站抬头</w:t>
            </w:r>
            <w:r>
              <w:rPr>
                <w:noProof/>
                <w:webHidden/>
              </w:rPr>
              <w:tab/>
            </w:r>
            <w:r>
              <w:rPr>
                <w:noProof/>
                <w:webHidden/>
              </w:rPr>
              <w:fldChar w:fldCharType="begin"/>
            </w:r>
            <w:r>
              <w:rPr>
                <w:noProof/>
                <w:webHidden/>
              </w:rPr>
              <w:instrText xml:space="preserve"> PAGEREF _Toc503060560 \h </w:instrText>
            </w:r>
          </w:ins>
          <w:r>
            <w:rPr>
              <w:noProof/>
              <w:webHidden/>
            </w:rPr>
          </w:r>
          <w:r>
            <w:rPr>
              <w:noProof/>
              <w:webHidden/>
            </w:rPr>
            <w:fldChar w:fldCharType="separate"/>
          </w:r>
          <w:ins w:id="285" w:author="吴苏琪" w:date="2018-01-07T03:52:00Z">
            <w:r>
              <w:rPr>
                <w:noProof/>
                <w:webHidden/>
              </w:rPr>
              <w:t>87</w:t>
            </w:r>
            <w:r>
              <w:rPr>
                <w:noProof/>
                <w:webHidden/>
              </w:rPr>
              <w:fldChar w:fldCharType="end"/>
            </w:r>
            <w:r w:rsidRPr="00F8544B">
              <w:rPr>
                <w:rStyle w:val="aa"/>
                <w:noProof/>
              </w:rPr>
              <w:fldChar w:fldCharType="end"/>
            </w:r>
          </w:ins>
        </w:p>
        <w:p w14:paraId="0F942403" w14:textId="3BFCDA59" w:rsidR="009E58F3" w:rsidRDefault="009E58F3">
          <w:pPr>
            <w:pStyle w:val="41"/>
            <w:tabs>
              <w:tab w:val="left" w:pos="2520"/>
              <w:tab w:val="right" w:leader="dot" w:pos="8296"/>
            </w:tabs>
            <w:rPr>
              <w:ins w:id="286" w:author="吴苏琪" w:date="2018-01-07T03:52:00Z"/>
              <w:rFonts w:asciiTheme="minorHAnsi" w:eastAsiaTheme="minorEastAsia" w:hAnsiTheme="minorHAnsi" w:cstheme="minorBidi"/>
              <w:noProof/>
              <w:kern w:val="2"/>
            </w:rPr>
          </w:pPr>
          <w:ins w:id="287" w:author="吴苏琪" w:date="2018-01-07T03:52:00Z">
            <w:r w:rsidRPr="00F8544B">
              <w:rPr>
                <w:rStyle w:val="aa"/>
                <w:noProof/>
              </w:rPr>
              <w:fldChar w:fldCharType="begin"/>
            </w:r>
            <w:r w:rsidRPr="00F8544B">
              <w:rPr>
                <w:rStyle w:val="aa"/>
                <w:noProof/>
              </w:rPr>
              <w:instrText xml:space="preserve"> </w:instrText>
            </w:r>
            <w:r>
              <w:rPr>
                <w:noProof/>
              </w:rPr>
              <w:instrText>HYPERLINK \l "_Toc503060561"</w:instrText>
            </w:r>
            <w:r w:rsidRPr="00F8544B">
              <w:rPr>
                <w:rStyle w:val="aa"/>
                <w:noProof/>
              </w:rPr>
              <w:instrText xml:space="preserve"> </w:instrText>
            </w:r>
            <w:r w:rsidRPr="00F8544B">
              <w:rPr>
                <w:rStyle w:val="aa"/>
                <w:noProof/>
              </w:rPr>
              <w:fldChar w:fldCharType="separate"/>
            </w:r>
            <w:r w:rsidRPr="00F8544B">
              <w:rPr>
                <w:rStyle w:val="aa"/>
                <w:noProof/>
              </w:rPr>
              <w:t>2.1.18.1</w:t>
            </w:r>
            <w:r>
              <w:rPr>
                <w:rFonts w:asciiTheme="minorHAnsi" w:eastAsiaTheme="minorEastAsia" w:hAnsiTheme="minorHAnsi" w:cstheme="minorBidi"/>
                <w:noProof/>
                <w:kern w:val="2"/>
              </w:rPr>
              <w:tab/>
            </w:r>
            <w:r w:rsidRPr="00F8544B">
              <w:rPr>
                <w:rStyle w:val="aa"/>
                <w:noProof/>
              </w:rPr>
              <w:t>退出登录确认框</w:t>
            </w:r>
            <w:r>
              <w:rPr>
                <w:noProof/>
                <w:webHidden/>
              </w:rPr>
              <w:tab/>
            </w:r>
            <w:r>
              <w:rPr>
                <w:noProof/>
                <w:webHidden/>
              </w:rPr>
              <w:fldChar w:fldCharType="begin"/>
            </w:r>
            <w:r>
              <w:rPr>
                <w:noProof/>
                <w:webHidden/>
              </w:rPr>
              <w:instrText xml:space="preserve"> PAGEREF _Toc503060561 \h </w:instrText>
            </w:r>
          </w:ins>
          <w:r>
            <w:rPr>
              <w:noProof/>
              <w:webHidden/>
            </w:rPr>
          </w:r>
          <w:r>
            <w:rPr>
              <w:noProof/>
              <w:webHidden/>
            </w:rPr>
            <w:fldChar w:fldCharType="separate"/>
          </w:r>
          <w:ins w:id="288" w:author="吴苏琪" w:date="2018-01-07T03:52:00Z">
            <w:r>
              <w:rPr>
                <w:noProof/>
                <w:webHidden/>
              </w:rPr>
              <w:t>88</w:t>
            </w:r>
            <w:r>
              <w:rPr>
                <w:noProof/>
                <w:webHidden/>
              </w:rPr>
              <w:fldChar w:fldCharType="end"/>
            </w:r>
            <w:r w:rsidRPr="00F8544B">
              <w:rPr>
                <w:rStyle w:val="aa"/>
                <w:noProof/>
              </w:rPr>
              <w:fldChar w:fldCharType="end"/>
            </w:r>
          </w:ins>
        </w:p>
        <w:p w14:paraId="413636BF" w14:textId="24C27958" w:rsidR="009E58F3" w:rsidRDefault="009E58F3">
          <w:pPr>
            <w:pStyle w:val="31"/>
            <w:tabs>
              <w:tab w:val="left" w:pos="2100"/>
              <w:tab w:val="right" w:leader="dot" w:pos="8296"/>
            </w:tabs>
            <w:rPr>
              <w:ins w:id="289" w:author="吴苏琪" w:date="2018-01-07T03:52:00Z"/>
              <w:rFonts w:asciiTheme="minorHAnsi" w:eastAsiaTheme="minorEastAsia" w:hAnsiTheme="minorHAnsi" w:cstheme="minorBidi"/>
              <w:noProof/>
              <w:kern w:val="2"/>
            </w:rPr>
          </w:pPr>
          <w:ins w:id="290" w:author="吴苏琪" w:date="2018-01-07T03:52:00Z">
            <w:r w:rsidRPr="00F8544B">
              <w:rPr>
                <w:rStyle w:val="aa"/>
                <w:noProof/>
              </w:rPr>
              <w:fldChar w:fldCharType="begin"/>
            </w:r>
            <w:r w:rsidRPr="00F8544B">
              <w:rPr>
                <w:rStyle w:val="aa"/>
                <w:noProof/>
              </w:rPr>
              <w:instrText xml:space="preserve"> </w:instrText>
            </w:r>
            <w:r>
              <w:rPr>
                <w:noProof/>
              </w:rPr>
              <w:instrText>HYPERLINK \l "_Toc503060562"</w:instrText>
            </w:r>
            <w:r w:rsidRPr="00F8544B">
              <w:rPr>
                <w:rStyle w:val="aa"/>
                <w:noProof/>
              </w:rPr>
              <w:instrText xml:space="preserve"> </w:instrText>
            </w:r>
            <w:r w:rsidRPr="00F8544B">
              <w:rPr>
                <w:rStyle w:val="aa"/>
                <w:noProof/>
              </w:rPr>
              <w:fldChar w:fldCharType="separate"/>
            </w:r>
            <w:r w:rsidRPr="00F8544B">
              <w:rPr>
                <w:rStyle w:val="aa"/>
                <w:noProof/>
              </w:rPr>
              <w:t>2.1.19</w:t>
            </w:r>
            <w:r>
              <w:rPr>
                <w:rFonts w:asciiTheme="minorHAnsi" w:eastAsiaTheme="minorEastAsia" w:hAnsiTheme="minorHAnsi" w:cstheme="minorBidi"/>
                <w:noProof/>
                <w:kern w:val="2"/>
              </w:rPr>
              <w:tab/>
            </w:r>
            <w:r w:rsidRPr="00F8544B">
              <w:rPr>
                <w:rStyle w:val="aa"/>
                <w:noProof/>
              </w:rPr>
              <w:t>管理员导航菜单栏</w:t>
            </w:r>
            <w:r>
              <w:rPr>
                <w:noProof/>
                <w:webHidden/>
              </w:rPr>
              <w:tab/>
            </w:r>
            <w:r>
              <w:rPr>
                <w:noProof/>
                <w:webHidden/>
              </w:rPr>
              <w:fldChar w:fldCharType="begin"/>
            </w:r>
            <w:r>
              <w:rPr>
                <w:noProof/>
                <w:webHidden/>
              </w:rPr>
              <w:instrText xml:space="preserve"> PAGEREF _Toc503060562 \h </w:instrText>
            </w:r>
          </w:ins>
          <w:r>
            <w:rPr>
              <w:noProof/>
              <w:webHidden/>
            </w:rPr>
          </w:r>
          <w:r>
            <w:rPr>
              <w:noProof/>
              <w:webHidden/>
            </w:rPr>
            <w:fldChar w:fldCharType="separate"/>
          </w:r>
          <w:ins w:id="291" w:author="吴苏琪" w:date="2018-01-07T03:52:00Z">
            <w:r>
              <w:rPr>
                <w:noProof/>
                <w:webHidden/>
              </w:rPr>
              <w:t>88</w:t>
            </w:r>
            <w:r>
              <w:rPr>
                <w:noProof/>
                <w:webHidden/>
              </w:rPr>
              <w:fldChar w:fldCharType="end"/>
            </w:r>
            <w:r w:rsidRPr="00F8544B">
              <w:rPr>
                <w:rStyle w:val="aa"/>
                <w:noProof/>
              </w:rPr>
              <w:fldChar w:fldCharType="end"/>
            </w:r>
          </w:ins>
        </w:p>
        <w:p w14:paraId="57DF04F1" w14:textId="2D265CE5" w:rsidR="009E58F3" w:rsidRDefault="009E58F3">
          <w:pPr>
            <w:pStyle w:val="31"/>
            <w:tabs>
              <w:tab w:val="left" w:pos="2100"/>
              <w:tab w:val="right" w:leader="dot" w:pos="8296"/>
            </w:tabs>
            <w:rPr>
              <w:ins w:id="292" w:author="吴苏琪" w:date="2018-01-07T03:52:00Z"/>
              <w:rFonts w:asciiTheme="minorHAnsi" w:eastAsiaTheme="minorEastAsia" w:hAnsiTheme="minorHAnsi" w:cstheme="minorBidi"/>
              <w:noProof/>
              <w:kern w:val="2"/>
            </w:rPr>
          </w:pPr>
          <w:ins w:id="293" w:author="吴苏琪" w:date="2018-01-07T03:52:00Z">
            <w:r w:rsidRPr="00F8544B">
              <w:rPr>
                <w:rStyle w:val="aa"/>
                <w:noProof/>
              </w:rPr>
              <w:fldChar w:fldCharType="begin"/>
            </w:r>
            <w:r w:rsidRPr="00F8544B">
              <w:rPr>
                <w:rStyle w:val="aa"/>
                <w:noProof/>
              </w:rPr>
              <w:instrText xml:space="preserve"> </w:instrText>
            </w:r>
            <w:r>
              <w:rPr>
                <w:noProof/>
              </w:rPr>
              <w:instrText>HYPERLINK \l "_Toc503060563"</w:instrText>
            </w:r>
            <w:r w:rsidRPr="00F8544B">
              <w:rPr>
                <w:rStyle w:val="aa"/>
                <w:noProof/>
              </w:rPr>
              <w:instrText xml:space="preserve"> </w:instrText>
            </w:r>
            <w:r w:rsidRPr="00F8544B">
              <w:rPr>
                <w:rStyle w:val="aa"/>
                <w:noProof/>
              </w:rPr>
              <w:fldChar w:fldCharType="separate"/>
            </w:r>
            <w:r w:rsidRPr="00F8544B">
              <w:rPr>
                <w:rStyle w:val="aa"/>
                <w:noProof/>
              </w:rPr>
              <w:t>2.1.20</w:t>
            </w:r>
            <w:r>
              <w:rPr>
                <w:rFonts w:asciiTheme="minorHAnsi" w:eastAsiaTheme="minorEastAsia" w:hAnsiTheme="minorHAnsi" w:cstheme="minorBidi"/>
                <w:noProof/>
                <w:kern w:val="2"/>
              </w:rPr>
              <w:tab/>
            </w:r>
            <w:r w:rsidRPr="00F8544B">
              <w:rPr>
                <w:rStyle w:val="aa"/>
                <w:noProof/>
              </w:rPr>
              <w:t>管理员用户基础管理</w:t>
            </w:r>
            <w:r>
              <w:rPr>
                <w:noProof/>
                <w:webHidden/>
              </w:rPr>
              <w:tab/>
            </w:r>
            <w:r>
              <w:rPr>
                <w:noProof/>
                <w:webHidden/>
              </w:rPr>
              <w:fldChar w:fldCharType="begin"/>
            </w:r>
            <w:r>
              <w:rPr>
                <w:noProof/>
                <w:webHidden/>
              </w:rPr>
              <w:instrText xml:space="preserve"> PAGEREF _Toc503060563 \h </w:instrText>
            </w:r>
          </w:ins>
          <w:r>
            <w:rPr>
              <w:noProof/>
              <w:webHidden/>
            </w:rPr>
          </w:r>
          <w:r>
            <w:rPr>
              <w:noProof/>
              <w:webHidden/>
            </w:rPr>
            <w:fldChar w:fldCharType="separate"/>
          </w:r>
          <w:ins w:id="294" w:author="吴苏琪" w:date="2018-01-07T03:52:00Z">
            <w:r>
              <w:rPr>
                <w:noProof/>
                <w:webHidden/>
              </w:rPr>
              <w:t>90</w:t>
            </w:r>
            <w:r>
              <w:rPr>
                <w:noProof/>
                <w:webHidden/>
              </w:rPr>
              <w:fldChar w:fldCharType="end"/>
            </w:r>
            <w:r w:rsidRPr="00F8544B">
              <w:rPr>
                <w:rStyle w:val="aa"/>
                <w:noProof/>
              </w:rPr>
              <w:fldChar w:fldCharType="end"/>
            </w:r>
          </w:ins>
        </w:p>
        <w:p w14:paraId="21CD7D4D" w14:textId="3EB3E8AB" w:rsidR="009E58F3" w:rsidRDefault="009E58F3">
          <w:pPr>
            <w:pStyle w:val="41"/>
            <w:tabs>
              <w:tab w:val="left" w:pos="2520"/>
              <w:tab w:val="right" w:leader="dot" w:pos="8296"/>
            </w:tabs>
            <w:rPr>
              <w:ins w:id="295" w:author="吴苏琪" w:date="2018-01-07T03:52:00Z"/>
              <w:rFonts w:asciiTheme="minorHAnsi" w:eastAsiaTheme="minorEastAsia" w:hAnsiTheme="minorHAnsi" w:cstheme="minorBidi"/>
              <w:noProof/>
              <w:kern w:val="2"/>
            </w:rPr>
          </w:pPr>
          <w:ins w:id="296" w:author="吴苏琪" w:date="2018-01-07T03:52:00Z">
            <w:r w:rsidRPr="00F8544B">
              <w:rPr>
                <w:rStyle w:val="aa"/>
                <w:noProof/>
              </w:rPr>
              <w:fldChar w:fldCharType="begin"/>
            </w:r>
            <w:r w:rsidRPr="00F8544B">
              <w:rPr>
                <w:rStyle w:val="aa"/>
                <w:noProof/>
              </w:rPr>
              <w:instrText xml:space="preserve"> </w:instrText>
            </w:r>
            <w:r>
              <w:rPr>
                <w:noProof/>
              </w:rPr>
              <w:instrText>HYPERLINK \l "_Toc503060564"</w:instrText>
            </w:r>
            <w:r w:rsidRPr="00F8544B">
              <w:rPr>
                <w:rStyle w:val="aa"/>
                <w:noProof/>
              </w:rPr>
              <w:instrText xml:space="preserve"> </w:instrText>
            </w:r>
            <w:r w:rsidRPr="00F8544B">
              <w:rPr>
                <w:rStyle w:val="aa"/>
                <w:noProof/>
              </w:rPr>
              <w:fldChar w:fldCharType="separate"/>
            </w:r>
            <w:r w:rsidRPr="00F8544B">
              <w:rPr>
                <w:rStyle w:val="aa"/>
                <w:noProof/>
              </w:rPr>
              <w:t>2.1.20.1</w:t>
            </w:r>
            <w:r>
              <w:rPr>
                <w:rFonts w:asciiTheme="minorHAnsi" w:eastAsiaTheme="minorEastAsia" w:hAnsiTheme="minorHAnsi" w:cstheme="minorBidi"/>
                <w:noProof/>
                <w:kern w:val="2"/>
              </w:rPr>
              <w:tab/>
            </w:r>
            <w:r w:rsidRPr="00F8544B">
              <w:rPr>
                <w:rStyle w:val="aa"/>
                <w:noProof/>
              </w:rPr>
              <w:t>用户复选拉黑确认</w:t>
            </w:r>
            <w:r>
              <w:rPr>
                <w:noProof/>
                <w:webHidden/>
              </w:rPr>
              <w:tab/>
            </w:r>
            <w:r>
              <w:rPr>
                <w:noProof/>
                <w:webHidden/>
              </w:rPr>
              <w:fldChar w:fldCharType="begin"/>
            </w:r>
            <w:r>
              <w:rPr>
                <w:noProof/>
                <w:webHidden/>
              </w:rPr>
              <w:instrText xml:space="preserve"> PAGEREF _Toc503060564 \h </w:instrText>
            </w:r>
          </w:ins>
          <w:r>
            <w:rPr>
              <w:noProof/>
              <w:webHidden/>
            </w:rPr>
          </w:r>
          <w:r>
            <w:rPr>
              <w:noProof/>
              <w:webHidden/>
            </w:rPr>
            <w:fldChar w:fldCharType="separate"/>
          </w:r>
          <w:ins w:id="297" w:author="吴苏琪" w:date="2018-01-07T03:52:00Z">
            <w:r>
              <w:rPr>
                <w:noProof/>
                <w:webHidden/>
              </w:rPr>
              <w:t>91</w:t>
            </w:r>
            <w:r>
              <w:rPr>
                <w:noProof/>
                <w:webHidden/>
              </w:rPr>
              <w:fldChar w:fldCharType="end"/>
            </w:r>
            <w:r w:rsidRPr="00F8544B">
              <w:rPr>
                <w:rStyle w:val="aa"/>
                <w:noProof/>
              </w:rPr>
              <w:fldChar w:fldCharType="end"/>
            </w:r>
          </w:ins>
        </w:p>
        <w:p w14:paraId="634CAE17" w14:textId="42B89652" w:rsidR="009E58F3" w:rsidRDefault="009E58F3">
          <w:pPr>
            <w:pStyle w:val="41"/>
            <w:tabs>
              <w:tab w:val="left" w:pos="2520"/>
              <w:tab w:val="right" w:leader="dot" w:pos="8296"/>
            </w:tabs>
            <w:rPr>
              <w:ins w:id="298" w:author="吴苏琪" w:date="2018-01-07T03:52:00Z"/>
              <w:rFonts w:asciiTheme="minorHAnsi" w:eastAsiaTheme="minorEastAsia" w:hAnsiTheme="minorHAnsi" w:cstheme="minorBidi"/>
              <w:noProof/>
              <w:kern w:val="2"/>
            </w:rPr>
          </w:pPr>
          <w:ins w:id="299" w:author="吴苏琪" w:date="2018-01-07T03:52:00Z">
            <w:r w:rsidRPr="00F8544B">
              <w:rPr>
                <w:rStyle w:val="aa"/>
                <w:noProof/>
              </w:rPr>
              <w:fldChar w:fldCharType="begin"/>
            </w:r>
            <w:r w:rsidRPr="00F8544B">
              <w:rPr>
                <w:rStyle w:val="aa"/>
                <w:noProof/>
              </w:rPr>
              <w:instrText xml:space="preserve"> </w:instrText>
            </w:r>
            <w:r>
              <w:rPr>
                <w:noProof/>
              </w:rPr>
              <w:instrText>HYPERLINK \l "_Toc503060565"</w:instrText>
            </w:r>
            <w:r w:rsidRPr="00F8544B">
              <w:rPr>
                <w:rStyle w:val="aa"/>
                <w:noProof/>
              </w:rPr>
              <w:instrText xml:space="preserve"> </w:instrText>
            </w:r>
            <w:r w:rsidRPr="00F8544B">
              <w:rPr>
                <w:rStyle w:val="aa"/>
                <w:noProof/>
              </w:rPr>
              <w:fldChar w:fldCharType="separate"/>
            </w:r>
            <w:r w:rsidRPr="00F8544B">
              <w:rPr>
                <w:rStyle w:val="aa"/>
                <w:noProof/>
              </w:rPr>
              <w:t>2.1.20.2</w:t>
            </w:r>
            <w:r>
              <w:rPr>
                <w:rFonts w:asciiTheme="minorHAnsi" w:eastAsiaTheme="minorEastAsia" w:hAnsiTheme="minorHAnsi" w:cstheme="minorBidi"/>
                <w:noProof/>
                <w:kern w:val="2"/>
              </w:rPr>
              <w:tab/>
            </w:r>
            <w:r w:rsidRPr="00F8544B">
              <w:rPr>
                <w:rStyle w:val="aa"/>
                <w:noProof/>
              </w:rPr>
              <w:t>用户复选删除</w:t>
            </w:r>
            <w:r>
              <w:rPr>
                <w:noProof/>
                <w:webHidden/>
              </w:rPr>
              <w:tab/>
            </w:r>
            <w:r>
              <w:rPr>
                <w:noProof/>
                <w:webHidden/>
              </w:rPr>
              <w:fldChar w:fldCharType="begin"/>
            </w:r>
            <w:r>
              <w:rPr>
                <w:noProof/>
                <w:webHidden/>
              </w:rPr>
              <w:instrText xml:space="preserve"> PAGEREF _Toc503060565 \h </w:instrText>
            </w:r>
          </w:ins>
          <w:r>
            <w:rPr>
              <w:noProof/>
              <w:webHidden/>
            </w:rPr>
          </w:r>
          <w:r>
            <w:rPr>
              <w:noProof/>
              <w:webHidden/>
            </w:rPr>
            <w:fldChar w:fldCharType="separate"/>
          </w:r>
          <w:ins w:id="300" w:author="吴苏琪" w:date="2018-01-07T03:52:00Z">
            <w:r>
              <w:rPr>
                <w:noProof/>
                <w:webHidden/>
              </w:rPr>
              <w:t>92</w:t>
            </w:r>
            <w:r>
              <w:rPr>
                <w:noProof/>
                <w:webHidden/>
              </w:rPr>
              <w:fldChar w:fldCharType="end"/>
            </w:r>
            <w:r w:rsidRPr="00F8544B">
              <w:rPr>
                <w:rStyle w:val="aa"/>
                <w:noProof/>
              </w:rPr>
              <w:fldChar w:fldCharType="end"/>
            </w:r>
          </w:ins>
        </w:p>
        <w:p w14:paraId="0FBF8E43" w14:textId="30E02650" w:rsidR="009E58F3" w:rsidRDefault="009E58F3">
          <w:pPr>
            <w:pStyle w:val="31"/>
            <w:tabs>
              <w:tab w:val="left" w:pos="2100"/>
              <w:tab w:val="right" w:leader="dot" w:pos="8296"/>
            </w:tabs>
            <w:rPr>
              <w:ins w:id="301" w:author="吴苏琪" w:date="2018-01-07T03:52:00Z"/>
              <w:rFonts w:asciiTheme="minorHAnsi" w:eastAsiaTheme="minorEastAsia" w:hAnsiTheme="minorHAnsi" w:cstheme="minorBidi"/>
              <w:noProof/>
              <w:kern w:val="2"/>
            </w:rPr>
          </w:pPr>
          <w:ins w:id="302" w:author="吴苏琪" w:date="2018-01-07T03:52:00Z">
            <w:r w:rsidRPr="00F8544B">
              <w:rPr>
                <w:rStyle w:val="aa"/>
                <w:noProof/>
              </w:rPr>
              <w:fldChar w:fldCharType="begin"/>
            </w:r>
            <w:r w:rsidRPr="00F8544B">
              <w:rPr>
                <w:rStyle w:val="aa"/>
                <w:noProof/>
              </w:rPr>
              <w:instrText xml:space="preserve"> </w:instrText>
            </w:r>
            <w:r>
              <w:rPr>
                <w:noProof/>
              </w:rPr>
              <w:instrText>HYPERLINK \l "_Toc503060566"</w:instrText>
            </w:r>
            <w:r w:rsidRPr="00F8544B">
              <w:rPr>
                <w:rStyle w:val="aa"/>
                <w:noProof/>
              </w:rPr>
              <w:instrText xml:space="preserve"> </w:instrText>
            </w:r>
            <w:r w:rsidRPr="00F8544B">
              <w:rPr>
                <w:rStyle w:val="aa"/>
                <w:noProof/>
              </w:rPr>
              <w:fldChar w:fldCharType="separate"/>
            </w:r>
            <w:r w:rsidRPr="00F8544B">
              <w:rPr>
                <w:rStyle w:val="aa"/>
                <w:noProof/>
              </w:rPr>
              <w:t>2.1.21</w:t>
            </w:r>
            <w:r>
              <w:rPr>
                <w:rFonts w:asciiTheme="minorHAnsi" w:eastAsiaTheme="minorEastAsia" w:hAnsiTheme="minorHAnsi" w:cstheme="minorBidi"/>
                <w:noProof/>
                <w:kern w:val="2"/>
              </w:rPr>
              <w:tab/>
            </w:r>
            <w:r w:rsidRPr="00F8544B">
              <w:rPr>
                <w:rStyle w:val="aa"/>
                <w:noProof/>
              </w:rPr>
              <w:t>管理员用户审核管理</w:t>
            </w:r>
            <w:r>
              <w:rPr>
                <w:noProof/>
                <w:webHidden/>
              </w:rPr>
              <w:tab/>
            </w:r>
            <w:r>
              <w:rPr>
                <w:noProof/>
                <w:webHidden/>
              </w:rPr>
              <w:fldChar w:fldCharType="begin"/>
            </w:r>
            <w:r>
              <w:rPr>
                <w:noProof/>
                <w:webHidden/>
              </w:rPr>
              <w:instrText xml:space="preserve"> PAGEREF _Toc503060566 \h </w:instrText>
            </w:r>
          </w:ins>
          <w:r>
            <w:rPr>
              <w:noProof/>
              <w:webHidden/>
            </w:rPr>
          </w:r>
          <w:r>
            <w:rPr>
              <w:noProof/>
              <w:webHidden/>
            </w:rPr>
            <w:fldChar w:fldCharType="separate"/>
          </w:r>
          <w:ins w:id="303" w:author="吴苏琪" w:date="2018-01-07T03:52:00Z">
            <w:r>
              <w:rPr>
                <w:noProof/>
                <w:webHidden/>
              </w:rPr>
              <w:t>93</w:t>
            </w:r>
            <w:r>
              <w:rPr>
                <w:noProof/>
                <w:webHidden/>
              </w:rPr>
              <w:fldChar w:fldCharType="end"/>
            </w:r>
            <w:r w:rsidRPr="00F8544B">
              <w:rPr>
                <w:rStyle w:val="aa"/>
                <w:noProof/>
              </w:rPr>
              <w:fldChar w:fldCharType="end"/>
            </w:r>
          </w:ins>
        </w:p>
        <w:p w14:paraId="42C15504" w14:textId="00759634" w:rsidR="009E58F3" w:rsidRDefault="009E58F3">
          <w:pPr>
            <w:pStyle w:val="41"/>
            <w:tabs>
              <w:tab w:val="left" w:pos="2520"/>
              <w:tab w:val="right" w:leader="dot" w:pos="8296"/>
            </w:tabs>
            <w:rPr>
              <w:ins w:id="304" w:author="吴苏琪" w:date="2018-01-07T03:52:00Z"/>
              <w:rFonts w:asciiTheme="minorHAnsi" w:eastAsiaTheme="minorEastAsia" w:hAnsiTheme="minorHAnsi" w:cstheme="minorBidi"/>
              <w:noProof/>
              <w:kern w:val="2"/>
            </w:rPr>
          </w:pPr>
          <w:ins w:id="305" w:author="吴苏琪" w:date="2018-01-07T03:52:00Z">
            <w:r w:rsidRPr="00F8544B">
              <w:rPr>
                <w:rStyle w:val="aa"/>
                <w:noProof/>
              </w:rPr>
              <w:fldChar w:fldCharType="begin"/>
            </w:r>
            <w:r w:rsidRPr="00F8544B">
              <w:rPr>
                <w:rStyle w:val="aa"/>
                <w:noProof/>
              </w:rPr>
              <w:instrText xml:space="preserve"> </w:instrText>
            </w:r>
            <w:r>
              <w:rPr>
                <w:noProof/>
              </w:rPr>
              <w:instrText>HYPERLINK \l "_Toc503060567"</w:instrText>
            </w:r>
            <w:r w:rsidRPr="00F8544B">
              <w:rPr>
                <w:rStyle w:val="aa"/>
                <w:noProof/>
              </w:rPr>
              <w:instrText xml:space="preserve"> </w:instrText>
            </w:r>
            <w:r w:rsidRPr="00F8544B">
              <w:rPr>
                <w:rStyle w:val="aa"/>
                <w:noProof/>
              </w:rPr>
              <w:fldChar w:fldCharType="separate"/>
            </w:r>
            <w:r w:rsidRPr="00F8544B">
              <w:rPr>
                <w:rStyle w:val="aa"/>
                <w:noProof/>
              </w:rPr>
              <w:t>2.1.21.1</w:t>
            </w:r>
            <w:r>
              <w:rPr>
                <w:rFonts w:asciiTheme="minorHAnsi" w:eastAsiaTheme="minorEastAsia" w:hAnsiTheme="minorHAnsi" w:cstheme="minorBidi"/>
                <w:noProof/>
                <w:kern w:val="2"/>
              </w:rPr>
              <w:tab/>
            </w:r>
            <w:r w:rsidRPr="00F8544B">
              <w:rPr>
                <w:rStyle w:val="aa"/>
                <w:noProof/>
              </w:rPr>
              <w:t>用户审核拒绝</w:t>
            </w:r>
            <w:r>
              <w:rPr>
                <w:noProof/>
                <w:webHidden/>
              </w:rPr>
              <w:tab/>
            </w:r>
            <w:r>
              <w:rPr>
                <w:noProof/>
                <w:webHidden/>
              </w:rPr>
              <w:fldChar w:fldCharType="begin"/>
            </w:r>
            <w:r>
              <w:rPr>
                <w:noProof/>
                <w:webHidden/>
              </w:rPr>
              <w:instrText xml:space="preserve"> PAGEREF _Toc503060567 \h </w:instrText>
            </w:r>
          </w:ins>
          <w:r>
            <w:rPr>
              <w:noProof/>
              <w:webHidden/>
            </w:rPr>
          </w:r>
          <w:r>
            <w:rPr>
              <w:noProof/>
              <w:webHidden/>
            </w:rPr>
            <w:fldChar w:fldCharType="separate"/>
          </w:r>
          <w:ins w:id="306" w:author="吴苏琪" w:date="2018-01-07T03:52:00Z">
            <w:r>
              <w:rPr>
                <w:noProof/>
                <w:webHidden/>
              </w:rPr>
              <w:t>94</w:t>
            </w:r>
            <w:r>
              <w:rPr>
                <w:noProof/>
                <w:webHidden/>
              </w:rPr>
              <w:fldChar w:fldCharType="end"/>
            </w:r>
            <w:r w:rsidRPr="00F8544B">
              <w:rPr>
                <w:rStyle w:val="aa"/>
                <w:noProof/>
              </w:rPr>
              <w:fldChar w:fldCharType="end"/>
            </w:r>
          </w:ins>
        </w:p>
        <w:p w14:paraId="0DE74888" w14:textId="629066BE" w:rsidR="009E58F3" w:rsidRDefault="009E58F3">
          <w:pPr>
            <w:pStyle w:val="41"/>
            <w:tabs>
              <w:tab w:val="left" w:pos="2520"/>
              <w:tab w:val="right" w:leader="dot" w:pos="8296"/>
            </w:tabs>
            <w:rPr>
              <w:ins w:id="307" w:author="吴苏琪" w:date="2018-01-07T03:52:00Z"/>
              <w:rFonts w:asciiTheme="minorHAnsi" w:eastAsiaTheme="minorEastAsia" w:hAnsiTheme="minorHAnsi" w:cstheme="minorBidi"/>
              <w:noProof/>
              <w:kern w:val="2"/>
            </w:rPr>
          </w:pPr>
          <w:ins w:id="308" w:author="吴苏琪" w:date="2018-01-07T03:52:00Z">
            <w:r w:rsidRPr="00F8544B">
              <w:rPr>
                <w:rStyle w:val="aa"/>
                <w:noProof/>
              </w:rPr>
              <w:fldChar w:fldCharType="begin"/>
            </w:r>
            <w:r w:rsidRPr="00F8544B">
              <w:rPr>
                <w:rStyle w:val="aa"/>
                <w:noProof/>
              </w:rPr>
              <w:instrText xml:space="preserve"> </w:instrText>
            </w:r>
            <w:r>
              <w:rPr>
                <w:noProof/>
              </w:rPr>
              <w:instrText>HYPERLINK \l "_Toc503060568"</w:instrText>
            </w:r>
            <w:r w:rsidRPr="00F8544B">
              <w:rPr>
                <w:rStyle w:val="aa"/>
                <w:noProof/>
              </w:rPr>
              <w:instrText xml:space="preserve"> </w:instrText>
            </w:r>
            <w:r w:rsidRPr="00F8544B">
              <w:rPr>
                <w:rStyle w:val="aa"/>
                <w:noProof/>
              </w:rPr>
              <w:fldChar w:fldCharType="separate"/>
            </w:r>
            <w:r w:rsidRPr="00F8544B">
              <w:rPr>
                <w:rStyle w:val="aa"/>
                <w:noProof/>
              </w:rPr>
              <w:t>2.1.21.2</w:t>
            </w:r>
            <w:r>
              <w:rPr>
                <w:rFonts w:asciiTheme="minorHAnsi" w:eastAsiaTheme="minorEastAsia" w:hAnsiTheme="minorHAnsi" w:cstheme="minorBidi"/>
                <w:noProof/>
                <w:kern w:val="2"/>
              </w:rPr>
              <w:tab/>
            </w:r>
            <w:r w:rsidRPr="00F8544B">
              <w:rPr>
                <w:rStyle w:val="aa"/>
                <w:noProof/>
              </w:rPr>
              <w:t>用户审核复选拒绝</w:t>
            </w:r>
            <w:r>
              <w:rPr>
                <w:noProof/>
                <w:webHidden/>
              </w:rPr>
              <w:tab/>
            </w:r>
            <w:r>
              <w:rPr>
                <w:noProof/>
                <w:webHidden/>
              </w:rPr>
              <w:fldChar w:fldCharType="begin"/>
            </w:r>
            <w:r>
              <w:rPr>
                <w:noProof/>
                <w:webHidden/>
              </w:rPr>
              <w:instrText xml:space="preserve"> PAGEREF _Toc503060568 \h </w:instrText>
            </w:r>
          </w:ins>
          <w:r>
            <w:rPr>
              <w:noProof/>
              <w:webHidden/>
            </w:rPr>
          </w:r>
          <w:r>
            <w:rPr>
              <w:noProof/>
              <w:webHidden/>
            </w:rPr>
            <w:fldChar w:fldCharType="separate"/>
          </w:r>
          <w:ins w:id="309" w:author="吴苏琪" w:date="2018-01-07T03:52:00Z">
            <w:r>
              <w:rPr>
                <w:noProof/>
                <w:webHidden/>
              </w:rPr>
              <w:t>95</w:t>
            </w:r>
            <w:r>
              <w:rPr>
                <w:noProof/>
                <w:webHidden/>
              </w:rPr>
              <w:fldChar w:fldCharType="end"/>
            </w:r>
            <w:r w:rsidRPr="00F8544B">
              <w:rPr>
                <w:rStyle w:val="aa"/>
                <w:noProof/>
              </w:rPr>
              <w:fldChar w:fldCharType="end"/>
            </w:r>
          </w:ins>
        </w:p>
        <w:p w14:paraId="7CD64738" w14:textId="6A9D3EE8" w:rsidR="009E58F3" w:rsidRDefault="009E58F3">
          <w:pPr>
            <w:pStyle w:val="31"/>
            <w:tabs>
              <w:tab w:val="left" w:pos="2100"/>
              <w:tab w:val="right" w:leader="dot" w:pos="8296"/>
            </w:tabs>
            <w:rPr>
              <w:ins w:id="310" w:author="吴苏琪" w:date="2018-01-07T03:52:00Z"/>
              <w:rFonts w:asciiTheme="minorHAnsi" w:eastAsiaTheme="minorEastAsia" w:hAnsiTheme="minorHAnsi" w:cstheme="minorBidi"/>
              <w:noProof/>
              <w:kern w:val="2"/>
            </w:rPr>
          </w:pPr>
          <w:ins w:id="311" w:author="吴苏琪" w:date="2018-01-07T03:52:00Z">
            <w:r w:rsidRPr="00F8544B">
              <w:rPr>
                <w:rStyle w:val="aa"/>
                <w:noProof/>
              </w:rPr>
              <w:fldChar w:fldCharType="begin"/>
            </w:r>
            <w:r w:rsidRPr="00F8544B">
              <w:rPr>
                <w:rStyle w:val="aa"/>
                <w:noProof/>
              </w:rPr>
              <w:instrText xml:space="preserve"> </w:instrText>
            </w:r>
            <w:r>
              <w:rPr>
                <w:noProof/>
              </w:rPr>
              <w:instrText>HYPERLINK \l "_Toc503060569"</w:instrText>
            </w:r>
            <w:r w:rsidRPr="00F8544B">
              <w:rPr>
                <w:rStyle w:val="aa"/>
                <w:noProof/>
              </w:rPr>
              <w:instrText xml:space="preserve"> </w:instrText>
            </w:r>
            <w:r w:rsidRPr="00F8544B">
              <w:rPr>
                <w:rStyle w:val="aa"/>
                <w:noProof/>
              </w:rPr>
              <w:fldChar w:fldCharType="separate"/>
            </w:r>
            <w:r w:rsidRPr="00F8544B">
              <w:rPr>
                <w:rStyle w:val="aa"/>
                <w:noProof/>
              </w:rPr>
              <w:t>2.1.22</w:t>
            </w:r>
            <w:r>
              <w:rPr>
                <w:rFonts w:asciiTheme="minorHAnsi" w:eastAsiaTheme="minorEastAsia" w:hAnsiTheme="minorHAnsi" w:cstheme="minorBidi"/>
                <w:noProof/>
                <w:kern w:val="2"/>
              </w:rPr>
              <w:tab/>
            </w:r>
            <w:r w:rsidRPr="00F8544B">
              <w:rPr>
                <w:rStyle w:val="aa"/>
                <w:noProof/>
              </w:rPr>
              <w:t>管理员教师管理</w:t>
            </w:r>
            <w:r>
              <w:rPr>
                <w:noProof/>
                <w:webHidden/>
              </w:rPr>
              <w:tab/>
            </w:r>
            <w:r>
              <w:rPr>
                <w:noProof/>
                <w:webHidden/>
              </w:rPr>
              <w:fldChar w:fldCharType="begin"/>
            </w:r>
            <w:r>
              <w:rPr>
                <w:noProof/>
                <w:webHidden/>
              </w:rPr>
              <w:instrText xml:space="preserve"> PAGEREF _Toc503060569 \h </w:instrText>
            </w:r>
          </w:ins>
          <w:r>
            <w:rPr>
              <w:noProof/>
              <w:webHidden/>
            </w:rPr>
          </w:r>
          <w:r>
            <w:rPr>
              <w:noProof/>
              <w:webHidden/>
            </w:rPr>
            <w:fldChar w:fldCharType="separate"/>
          </w:r>
          <w:ins w:id="312" w:author="吴苏琪" w:date="2018-01-07T03:52:00Z">
            <w:r>
              <w:rPr>
                <w:noProof/>
                <w:webHidden/>
              </w:rPr>
              <w:t>95</w:t>
            </w:r>
            <w:r>
              <w:rPr>
                <w:noProof/>
                <w:webHidden/>
              </w:rPr>
              <w:fldChar w:fldCharType="end"/>
            </w:r>
            <w:r w:rsidRPr="00F8544B">
              <w:rPr>
                <w:rStyle w:val="aa"/>
                <w:noProof/>
              </w:rPr>
              <w:fldChar w:fldCharType="end"/>
            </w:r>
          </w:ins>
        </w:p>
        <w:p w14:paraId="437729ED" w14:textId="11508293" w:rsidR="009E58F3" w:rsidRDefault="009E58F3">
          <w:pPr>
            <w:pStyle w:val="41"/>
            <w:tabs>
              <w:tab w:val="left" w:pos="2520"/>
              <w:tab w:val="right" w:leader="dot" w:pos="8296"/>
            </w:tabs>
            <w:rPr>
              <w:ins w:id="313" w:author="吴苏琪" w:date="2018-01-07T03:52:00Z"/>
              <w:rFonts w:asciiTheme="minorHAnsi" w:eastAsiaTheme="minorEastAsia" w:hAnsiTheme="minorHAnsi" w:cstheme="minorBidi"/>
              <w:noProof/>
              <w:kern w:val="2"/>
            </w:rPr>
          </w:pPr>
          <w:ins w:id="314" w:author="吴苏琪" w:date="2018-01-07T03:52:00Z">
            <w:r w:rsidRPr="00F8544B">
              <w:rPr>
                <w:rStyle w:val="aa"/>
                <w:noProof/>
              </w:rPr>
              <w:fldChar w:fldCharType="begin"/>
            </w:r>
            <w:r w:rsidRPr="00F8544B">
              <w:rPr>
                <w:rStyle w:val="aa"/>
                <w:noProof/>
              </w:rPr>
              <w:instrText xml:space="preserve"> </w:instrText>
            </w:r>
            <w:r>
              <w:rPr>
                <w:noProof/>
              </w:rPr>
              <w:instrText>HYPERLINK \l "_Toc503060570"</w:instrText>
            </w:r>
            <w:r w:rsidRPr="00F8544B">
              <w:rPr>
                <w:rStyle w:val="aa"/>
                <w:noProof/>
              </w:rPr>
              <w:instrText xml:space="preserve"> </w:instrText>
            </w:r>
            <w:r w:rsidRPr="00F8544B">
              <w:rPr>
                <w:rStyle w:val="aa"/>
                <w:noProof/>
              </w:rPr>
              <w:fldChar w:fldCharType="separate"/>
            </w:r>
            <w:r w:rsidRPr="00F8544B">
              <w:rPr>
                <w:rStyle w:val="aa"/>
                <w:noProof/>
              </w:rPr>
              <w:t>2.1.22.1</w:t>
            </w:r>
            <w:r>
              <w:rPr>
                <w:rFonts w:asciiTheme="minorHAnsi" w:eastAsiaTheme="minorEastAsia" w:hAnsiTheme="minorHAnsi" w:cstheme="minorBidi"/>
                <w:noProof/>
                <w:kern w:val="2"/>
              </w:rPr>
              <w:tab/>
            </w:r>
            <w:r w:rsidRPr="00F8544B">
              <w:rPr>
                <w:rStyle w:val="aa"/>
                <w:noProof/>
              </w:rPr>
              <w:t>新增教师</w:t>
            </w:r>
            <w:r>
              <w:rPr>
                <w:noProof/>
                <w:webHidden/>
              </w:rPr>
              <w:tab/>
            </w:r>
            <w:r>
              <w:rPr>
                <w:noProof/>
                <w:webHidden/>
              </w:rPr>
              <w:fldChar w:fldCharType="begin"/>
            </w:r>
            <w:r>
              <w:rPr>
                <w:noProof/>
                <w:webHidden/>
              </w:rPr>
              <w:instrText xml:space="preserve"> PAGEREF _Toc503060570 \h </w:instrText>
            </w:r>
          </w:ins>
          <w:r>
            <w:rPr>
              <w:noProof/>
              <w:webHidden/>
            </w:rPr>
          </w:r>
          <w:r>
            <w:rPr>
              <w:noProof/>
              <w:webHidden/>
            </w:rPr>
            <w:fldChar w:fldCharType="separate"/>
          </w:r>
          <w:ins w:id="315" w:author="吴苏琪" w:date="2018-01-07T03:52:00Z">
            <w:r>
              <w:rPr>
                <w:noProof/>
                <w:webHidden/>
              </w:rPr>
              <w:t>97</w:t>
            </w:r>
            <w:r>
              <w:rPr>
                <w:noProof/>
                <w:webHidden/>
              </w:rPr>
              <w:fldChar w:fldCharType="end"/>
            </w:r>
            <w:r w:rsidRPr="00F8544B">
              <w:rPr>
                <w:rStyle w:val="aa"/>
                <w:noProof/>
              </w:rPr>
              <w:fldChar w:fldCharType="end"/>
            </w:r>
          </w:ins>
        </w:p>
        <w:p w14:paraId="4D90493B" w14:textId="2A1EF9FA" w:rsidR="009E58F3" w:rsidRDefault="009E58F3">
          <w:pPr>
            <w:pStyle w:val="41"/>
            <w:tabs>
              <w:tab w:val="left" w:pos="2520"/>
              <w:tab w:val="right" w:leader="dot" w:pos="8296"/>
            </w:tabs>
            <w:rPr>
              <w:ins w:id="316" w:author="吴苏琪" w:date="2018-01-07T03:52:00Z"/>
              <w:rFonts w:asciiTheme="minorHAnsi" w:eastAsiaTheme="minorEastAsia" w:hAnsiTheme="minorHAnsi" w:cstheme="minorBidi"/>
              <w:noProof/>
              <w:kern w:val="2"/>
            </w:rPr>
          </w:pPr>
          <w:ins w:id="317" w:author="吴苏琪" w:date="2018-01-07T03:52:00Z">
            <w:r w:rsidRPr="00F8544B">
              <w:rPr>
                <w:rStyle w:val="aa"/>
                <w:noProof/>
              </w:rPr>
              <w:fldChar w:fldCharType="begin"/>
            </w:r>
            <w:r w:rsidRPr="00F8544B">
              <w:rPr>
                <w:rStyle w:val="aa"/>
                <w:noProof/>
              </w:rPr>
              <w:instrText xml:space="preserve"> </w:instrText>
            </w:r>
            <w:r>
              <w:rPr>
                <w:noProof/>
              </w:rPr>
              <w:instrText>HYPERLINK \l "_Toc503060571"</w:instrText>
            </w:r>
            <w:r w:rsidRPr="00F8544B">
              <w:rPr>
                <w:rStyle w:val="aa"/>
                <w:noProof/>
              </w:rPr>
              <w:instrText xml:space="preserve"> </w:instrText>
            </w:r>
            <w:r w:rsidRPr="00F8544B">
              <w:rPr>
                <w:rStyle w:val="aa"/>
                <w:noProof/>
              </w:rPr>
              <w:fldChar w:fldCharType="separate"/>
            </w:r>
            <w:r w:rsidRPr="00F8544B">
              <w:rPr>
                <w:rStyle w:val="aa"/>
                <w:noProof/>
              </w:rPr>
              <w:t>2.1.22.2</w:t>
            </w:r>
            <w:r>
              <w:rPr>
                <w:rFonts w:asciiTheme="minorHAnsi" w:eastAsiaTheme="minorEastAsia" w:hAnsiTheme="minorHAnsi" w:cstheme="minorBidi"/>
                <w:noProof/>
                <w:kern w:val="2"/>
              </w:rPr>
              <w:tab/>
            </w:r>
            <w:r w:rsidRPr="00F8544B">
              <w:rPr>
                <w:rStyle w:val="aa"/>
                <w:noProof/>
              </w:rPr>
              <w:t>删除教师提示</w:t>
            </w:r>
            <w:r>
              <w:rPr>
                <w:noProof/>
                <w:webHidden/>
              </w:rPr>
              <w:tab/>
            </w:r>
            <w:r>
              <w:rPr>
                <w:noProof/>
                <w:webHidden/>
              </w:rPr>
              <w:fldChar w:fldCharType="begin"/>
            </w:r>
            <w:r>
              <w:rPr>
                <w:noProof/>
                <w:webHidden/>
              </w:rPr>
              <w:instrText xml:space="preserve"> PAGEREF _Toc503060571 \h </w:instrText>
            </w:r>
          </w:ins>
          <w:r>
            <w:rPr>
              <w:noProof/>
              <w:webHidden/>
            </w:rPr>
          </w:r>
          <w:r>
            <w:rPr>
              <w:noProof/>
              <w:webHidden/>
            </w:rPr>
            <w:fldChar w:fldCharType="separate"/>
          </w:r>
          <w:ins w:id="318" w:author="吴苏琪" w:date="2018-01-07T03:52:00Z">
            <w:r>
              <w:rPr>
                <w:noProof/>
                <w:webHidden/>
              </w:rPr>
              <w:t>98</w:t>
            </w:r>
            <w:r>
              <w:rPr>
                <w:noProof/>
                <w:webHidden/>
              </w:rPr>
              <w:fldChar w:fldCharType="end"/>
            </w:r>
            <w:r w:rsidRPr="00F8544B">
              <w:rPr>
                <w:rStyle w:val="aa"/>
                <w:noProof/>
              </w:rPr>
              <w:fldChar w:fldCharType="end"/>
            </w:r>
          </w:ins>
        </w:p>
        <w:p w14:paraId="335637FF" w14:textId="447C3A15" w:rsidR="009E58F3" w:rsidRDefault="009E58F3">
          <w:pPr>
            <w:pStyle w:val="31"/>
            <w:tabs>
              <w:tab w:val="left" w:pos="2100"/>
              <w:tab w:val="right" w:leader="dot" w:pos="8296"/>
            </w:tabs>
            <w:rPr>
              <w:ins w:id="319" w:author="吴苏琪" w:date="2018-01-07T03:52:00Z"/>
              <w:rFonts w:asciiTheme="minorHAnsi" w:eastAsiaTheme="minorEastAsia" w:hAnsiTheme="minorHAnsi" w:cstheme="minorBidi"/>
              <w:noProof/>
              <w:kern w:val="2"/>
            </w:rPr>
          </w:pPr>
          <w:ins w:id="320" w:author="吴苏琪" w:date="2018-01-07T03:52:00Z">
            <w:r w:rsidRPr="00F8544B">
              <w:rPr>
                <w:rStyle w:val="aa"/>
                <w:noProof/>
              </w:rPr>
              <w:fldChar w:fldCharType="begin"/>
            </w:r>
            <w:r w:rsidRPr="00F8544B">
              <w:rPr>
                <w:rStyle w:val="aa"/>
                <w:noProof/>
              </w:rPr>
              <w:instrText xml:space="preserve"> </w:instrText>
            </w:r>
            <w:r>
              <w:rPr>
                <w:noProof/>
              </w:rPr>
              <w:instrText>HYPERLINK \l "_Toc503060572"</w:instrText>
            </w:r>
            <w:r w:rsidRPr="00F8544B">
              <w:rPr>
                <w:rStyle w:val="aa"/>
                <w:noProof/>
              </w:rPr>
              <w:instrText xml:space="preserve"> </w:instrText>
            </w:r>
            <w:r w:rsidRPr="00F8544B">
              <w:rPr>
                <w:rStyle w:val="aa"/>
                <w:noProof/>
              </w:rPr>
              <w:fldChar w:fldCharType="separate"/>
            </w:r>
            <w:r w:rsidRPr="00F8544B">
              <w:rPr>
                <w:rStyle w:val="aa"/>
                <w:noProof/>
              </w:rPr>
              <w:t>2.1.23</w:t>
            </w:r>
            <w:r>
              <w:rPr>
                <w:rFonts w:asciiTheme="minorHAnsi" w:eastAsiaTheme="minorEastAsia" w:hAnsiTheme="minorHAnsi" w:cstheme="minorBidi"/>
                <w:noProof/>
                <w:kern w:val="2"/>
              </w:rPr>
              <w:tab/>
            </w:r>
            <w:r w:rsidRPr="00F8544B">
              <w:rPr>
                <w:rStyle w:val="aa"/>
                <w:noProof/>
              </w:rPr>
              <w:t>管理员举报管理</w:t>
            </w:r>
            <w:r>
              <w:rPr>
                <w:noProof/>
                <w:webHidden/>
              </w:rPr>
              <w:tab/>
            </w:r>
            <w:r>
              <w:rPr>
                <w:noProof/>
                <w:webHidden/>
              </w:rPr>
              <w:fldChar w:fldCharType="begin"/>
            </w:r>
            <w:r>
              <w:rPr>
                <w:noProof/>
                <w:webHidden/>
              </w:rPr>
              <w:instrText xml:space="preserve"> PAGEREF _Toc503060572 \h </w:instrText>
            </w:r>
          </w:ins>
          <w:r>
            <w:rPr>
              <w:noProof/>
              <w:webHidden/>
            </w:rPr>
          </w:r>
          <w:r>
            <w:rPr>
              <w:noProof/>
              <w:webHidden/>
            </w:rPr>
            <w:fldChar w:fldCharType="separate"/>
          </w:r>
          <w:ins w:id="321" w:author="吴苏琪" w:date="2018-01-07T03:52:00Z">
            <w:r>
              <w:rPr>
                <w:noProof/>
                <w:webHidden/>
              </w:rPr>
              <w:t>99</w:t>
            </w:r>
            <w:r>
              <w:rPr>
                <w:noProof/>
                <w:webHidden/>
              </w:rPr>
              <w:fldChar w:fldCharType="end"/>
            </w:r>
            <w:r w:rsidRPr="00F8544B">
              <w:rPr>
                <w:rStyle w:val="aa"/>
                <w:noProof/>
              </w:rPr>
              <w:fldChar w:fldCharType="end"/>
            </w:r>
          </w:ins>
        </w:p>
        <w:p w14:paraId="0DAF0A21" w14:textId="11C67AA3" w:rsidR="009E58F3" w:rsidRDefault="009E58F3">
          <w:pPr>
            <w:pStyle w:val="41"/>
            <w:tabs>
              <w:tab w:val="left" w:pos="2520"/>
              <w:tab w:val="right" w:leader="dot" w:pos="8296"/>
            </w:tabs>
            <w:rPr>
              <w:ins w:id="322" w:author="吴苏琪" w:date="2018-01-07T03:52:00Z"/>
              <w:rFonts w:asciiTheme="minorHAnsi" w:eastAsiaTheme="minorEastAsia" w:hAnsiTheme="minorHAnsi" w:cstheme="minorBidi"/>
              <w:noProof/>
              <w:kern w:val="2"/>
            </w:rPr>
          </w:pPr>
          <w:ins w:id="323" w:author="吴苏琪" w:date="2018-01-07T03:52:00Z">
            <w:r w:rsidRPr="00F8544B">
              <w:rPr>
                <w:rStyle w:val="aa"/>
                <w:noProof/>
              </w:rPr>
              <w:fldChar w:fldCharType="begin"/>
            </w:r>
            <w:r w:rsidRPr="00F8544B">
              <w:rPr>
                <w:rStyle w:val="aa"/>
                <w:noProof/>
              </w:rPr>
              <w:instrText xml:space="preserve"> </w:instrText>
            </w:r>
            <w:r>
              <w:rPr>
                <w:noProof/>
              </w:rPr>
              <w:instrText>HYPERLINK \l "_Toc503060573"</w:instrText>
            </w:r>
            <w:r w:rsidRPr="00F8544B">
              <w:rPr>
                <w:rStyle w:val="aa"/>
                <w:noProof/>
              </w:rPr>
              <w:instrText xml:space="preserve"> </w:instrText>
            </w:r>
            <w:r w:rsidRPr="00F8544B">
              <w:rPr>
                <w:rStyle w:val="aa"/>
                <w:noProof/>
              </w:rPr>
              <w:fldChar w:fldCharType="separate"/>
            </w:r>
            <w:r w:rsidRPr="00F8544B">
              <w:rPr>
                <w:rStyle w:val="aa"/>
                <w:noProof/>
              </w:rPr>
              <w:t>2.1.23.1</w:t>
            </w:r>
            <w:r>
              <w:rPr>
                <w:rFonts w:asciiTheme="minorHAnsi" w:eastAsiaTheme="minorEastAsia" w:hAnsiTheme="minorHAnsi" w:cstheme="minorBidi"/>
                <w:noProof/>
                <w:kern w:val="2"/>
              </w:rPr>
              <w:tab/>
            </w:r>
            <w:r w:rsidRPr="00F8544B">
              <w:rPr>
                <w:rStyle w:val="aa"/>
                <w:noProof/>
              </w:rPr>
              <w:t>举报贴删除确认</w:t>
            </w:r>
            <w:r>
              <w:rPr>
                <w:noProof/>
                <w:webHidden/>
              </w:rPr>
              <w:tab/>
            </w:r>
            <w:r>
              <w:rPr>
                <w:noProof/>
                <w:webHidden/>
              </w:rPr>
              <w:fldChar w:fldCharType="begin"/>
            </w:r>
            <w:r>
              <w:rPr>
                <w:noProof/>
                <w:webHidden/>
              </w:rPr>
              <w:instrText xml:space="preserve"> PAGEREF _Toc503060573 \h </w:instrText>
            </w:r>
          </w:ins>
          <w:r>
            <w:rPr>
              <w:noProof/>
              <w:webHidden/>
            </w:rPr>
          </w:r>
          <w:r>
            <w:rPr>
              <w:noProof/>
              <w:webHidden/>
            </w:rPr>
            <w:fldChar w:fldCharType="separate"/>
          </w:r>
          <w:ins w:id="324" w:author="吴苏琪" w:date="2018-01-07T03:52:00Z">
            <w:r>
              <w:rPr>
                <w:noProof/>
                <w:webHidden/>
              </w:rPr>
              <w:t>100</w:t>
            </w:r>
            <w:r>
              <w:rPr>
                <w:noProof/>
                <w:webHidden/>
              </w:rPr>
              <w:fldChar w:fldCharType="end"/>
            </w:r>
            <w:r w:rsidRPr="00F8544B">
              <w:rPr>
                <w:rStyle w:val="aa"/>
                <w:noProof/>
              </w:rPr>
              <w:fldChar w:fldCharType="end"/>
            </w:r>
          </w:ins>
        </w:p>
        <w:p w14:paraId="0F245B53" w14:textId="1AC03DB1" w:rsidR="009E58F3" w:rsidRDefault="009E58F3">
          <w:pPr>
            <w:pStyle w:val="31"/>
            <w:tabs>
              <w:tab w:val="left" w:pos="2100"/>
              <w:tab w:val="right" w:leader="dot" w:pos="8296"/>
            </w:tabs>
            <w:rPr>
              <w:ins w:id="325" w:author="吴苏琪" w:date="2018-01-07T03:52:00Z"/>
              <w:rFonts w:asciiTheme="minorHAnsi" w:eastAsiaTheme="minorEastAsia" w:hAnsiTheme="minorHAnsi" w:cstheme="minorBidi"/>
              <w:noProof/>
              <w:kern w:val="2"/>
            </w:rPr>
          </w:pPr>
          <w:ins w:id="326" w:author="吴苏琪" w:date="2018-01-07T03:52:00Z">
            <w:r w:rsidRPr="00F8544B">
              <w:rPr>
                <w:rStyle w:val="aa"/>
                <w:noProof/>
              </w:rPr>
              <w:fldChar w:fldCharType="begin"/>
            </w:r>
            <w:r w:rsidRPr="00F8544B">
              <w:rPr>
                <w:rStyle w:val="aa"/>
                <w:noProof/>
              </w:rPr>
              <w:instrText xml:space="preserve"> </w:instrText>
            </w:r>
            <w:r>
              <w:rPr>
                <w:noProof/>
              </w:rPr>
              <w:instrText>HYPERLINK \l "_Toc503060574"</w:instrText>
            </w:r>
            <w:r w:rsidRPr="00F8544B">
              <w:rPr>
                <w:rStyle w:val="aa"/>
                <w:noProof/>
              </w:rPr>
              <w:instrText xml:space="preserve"> </w:instrText>
            </w:r>
            <w:r w:rsidRPr="00F8544B">
              <w:rPr>
                <w:rStyle w:val="aa"/>
                <w:noProof/>
              </w:rPr>
              <w:fldChar w:fldCharType="separate"/>
            </w:r>
            <w:r w:rsidRPr="00F8544B">
              <w:rPr>
                <w:rStyle w:val="aa"/>
                <w:noProof/>
              </w:rPr>
              <w:t>2.1.24</w:t>
            </w:r>
            <w:r>
              <w:rPr>
                <w:rFonts w:asciiTheme="minorHAnsi" w:eastAsiaTheme="minorEastAsia" w:hAnsiTheme="minorHAnsi" w:cstheme="minorBidi"/>
                <w:noProof/>
                <w:kern w:val="2"/>
              </w:rPr>
              <w:tab/>
            </w:r>
            <w:r w:rsidRPr="00F8544B">
              <w:rPr>
                <w:rStyle w:val="aa"/>
                <w:noProof/>
              </w:rPr>
              <w:t>管理员特殊帖管理</w:t>
            </w:r>
            <w:r>
              <w:rPr>
                <w:noProof/>
                <w:webHidden/>
              </w:rPr>
              <w:tab/>
            </w:r>
            <w:r>
              <w:rPr>
                <w:noProof/>
                <w:webHidden/>
              </w:rPr>
              <w:fldChar w:fldCharType="begin"/>
            </w:r>
            <w:r>
              <w:rPr>
                <w:noProof/>
                <w:webHidden/>
              </w:rPr>
              <w:instrText xml:space="preserve"> PAGEREF _Toc503060574 \h </w:instrText>
            </w:r>
          </w:ins>
          <w:r>
            <w:rPr>
              <w:noProof/>
              <w:webHidden/>
            </w:rPr>
          </w:r>
          <w:r>
            <w:rPr>
              <w:noProof/>
              <w:webHidden/>
            </w:rPr>
            <w:fldChar w:fldCharType="separate"/>
          </w:r>
          <w:ins w:id="327" w:author="吴苏琪" w:date="2018-01-07T03:52:00Z">
            <w:r>
              <w:rPr>
                <w:noProof/>
                <w:webHidden/>
              </w:rPr>
              <w:t>101</w:t>
            </w:r>
            <w:r>
              <w:rPr>
                <w:noProof/>
                <w:webHidden/>
              </w:rPr>
              <w:fldChar w:fldCharType="end"/>
            </w:r>
            <w:r w:rsidRPr="00F8544B">
              <w:rPr>
                <w:rStyle w:val="aa"/>
                <w:noProof/>
              </w:rPr>
              <w:fldChar w:fldCharType="end"/>
            </w:r>
          </w:ins>
        </w:p>
        <w:p w14:paraId="00D02FA3" w14:textId="1B89CB55" w:rsidR="009E58F3" w:rsidRDefault="009E58F3">
          <w:pPr>
            <w:pStyle w:val="41"/>
            <w:tabs>
              <w:tab w:val="left" w:pos="2520"/>
              <w:tab w:val="right" w:leader="dot" w:pos="8296"/>
            </w:tabs>
            <w:rPr>
              <w:ins w:id="328" w:author="吴苏琪" w:date="2018-01-07T03:52:00Z"/>
              <w:rFonts w:asciiTheme="minorHAnsi" w:eastAsiaTheme="minorEastAsia" w:hAnsiTheme="minorHAnsi" w:cstheme="minorBidi"/>
              <w:noProof/>
              <w:kern w:val="2"/>
            </w:rPr>
          </w:pPr>
          <w:ins w:id="329" w:author="吴苏琪" w:date="2018-01-07T03:52:00Z">
            <w:r w:rsidRPr="00F8544B">
              <w:rPr>
                <w:rStyle w:val="aa"/>
                <w:noProof/>
              </w:rPr>
              <w:fldChar w:fldCharType="begin"/>
            </w:r>
            <w:r w:rsidRPr="00F8544B">
              <w:rPr>
                <w:rStyle w:val="aa"/>
                <w:noProof/>
              </w:rPr>
              <w:instrText xml:space="preserve"> </w:instrText>
            </w:r>
            <w:r>
              <w:rPr>
                <w:noProof/>
              </w:rPr>
              <w:instrText>HYPERLINK \l "_Toc503060575"</w:instrText>
            </w:r>
            <w:r w:rsidRPr="00F8544B">
              <w:rPr>
                <w:rStyle w:val="aa"/>
                <w:noProof/>
              </w:rPr>
              <w:instrText xml:space="preserve"> </w:instrText>
            </w:r>
            <w:r w:rsidRPr="00F8544B">
              <w:rPr>
                <w:rStyle w:val="aa"/>
                <w:noProof/>
              </w:rPr>
              <w:fldChar w:fldCharType="separate"/>
            </w:r>
            <w:r w:rsidRPr="00F8544B">
              <w:rPr>
                <w:rStyle w:val="aa"/>
                <w:noProof/>
              </w:rPr>
              <w:t>2.1.24.1</w:t>
            </w:r>
            <w:r>
              <w:rPr>
                <w:rFonts w:asciiTheme="minorHAnsi" w:eastAsiaTheme="minorEastAsia" w:hAnsiTheme="minorHAnsi" w:cstheme="minorBidi"/>
                <w:noProof/>
                <w:kern w:val="2"/>
              </w:rPr>
              <w:tab/>
            </w:r>
            <w:r w:rsidRPr="00F8544B">
              <w:rPr>
                <w:rStyle w:val="aa"/>
                <w:noProof/>
              </w:rPr>
              <w:t>特殊帖子从列表中清除提示</w:t>
            </w:r>
            <w:r>
              <w:rPr>
                <w:noProof/>
                <w:webHidden/>
              </w:rPr>
              <w:tab/>
            </w:r>
            <w:r>
              <w:rPr>
                <w:noProof/>
                <w:webHidden/>
              </w:rPr>
              <w:fldChar w:fldCharType="begin"/>
            </w:r>
            <w:r>
              <w:rPr>
                <w:noProof/>
                <w:webHidden/>
              </w:rPr>
              <w:instrText xml:space="preserve"> PAGEREF _Toc503060575 \h </w:instrText>
            </w:r>
          </w:ins>
          <w:r>
            <w:rPr>
              <w:noProof/>
              <w:webHidden/>
            </w:rPr>
          </w:r>
          <w:r>
            <w:rPr>
              <w:noProof/>
              <w:webHidden/>
            </w:rPr>
            <w:fldChar w:fldCharType="separate"/>
          </w:r>
          <w:ins w:id="330" w:author="吴苏琪" w:date="2018-01-07T03:52:00Z">
            <w:r>
              <w:rPr>
                <w:noProof/>
                <w:webHidden/>
              </w:rPr>
              <w:t>102</w:t>
            </w:r>
            <w:r>
              <w:rPr>
                <w:noProof/>
                <w:webHidden/>
              </w:rPr>
              <w:fldChar w:fldCharType="end"/>
            </w:r>
            <w:r w:rsidRPr="00F8544B">
              <w:rPr>
                <w:rStyle w:val="aa"/>
                <w:noProof/>
              </w:rPr>
              <w:fldChar w:fldCharType="end"/>
            </w:r>
          </w:ins>
        </w:p>
        <w:p w14:paraId="4DC02155" w14:textId="01C6BDDF" w:rsidR="009E58F3" w:rsidRDefault="009E58F3">
          <w:pPr>
            <w:pStyle w:val="31"/>
            <w:tabs>
              <w:tab w:val="left" w:pos="2100"/>
              <w:tab w:val="right" w:leader="dot" w:pos="8296"/>
            </w:tabs>
            <w:rPr>
              <w:ins w:id="331" w:author="吴苏琪" w:date="2018-01-07T03:52:00Z"/>
              <w:rFonts w:asciiTheme="minorHAnsi" w:eastAsiaTheme="minorEastAsia" w:hAnsiTheme="minorHAnsi" w:cstheme="minorBidi"/>
              <w:noProof/>
              <w:kern w:val="2"/>
            </w:rPr>
          </w:pPr>
          <w:ins w:id="332" w:author="吴苏琪" w:date="2018-01-07T03:52:00Z">
            <w:r w:rsidRPr="00F8544B">
              <w:rPr>
                <w:rStyle w:val="aa"/>
                <w:noProof/>
              </w:rPr>
              <w:fldChar w:fldCharType="begin"/>
            </w:r>
            <w:r w:rsidRPr="00F8544B">
              <w:rPr>
                <w:rStyle w:val="aa"/>
                <w:noProof/>
              </w:rPr>
              <w:instrText xml:space="preserve"> </w:instrText>
            </w:r>
            <w:r>
              <w:rPr>
                <w:noProof/>
              </w:rPr>
              <w:instrText>HYPERLINK \l "_Toc503060576"</w:instrText>
            </w:r>
            <w:r w:rsidRPr="00F8544B">
              <w:rPr>
                <w:rStyle w:val="aa"/>
                <w:noProof/>
              </w:rPr>
              <w:instrText xml:space="preserve"> </w:instrText>
            </w:r>
            <w:r w:rsidRPr="00F8544B">
              <w:rPr>
                <w:rStyle w:val="aa"/>
                <w:noProof/>
              </w:rPr>
              <w:fldChar w:fldCharType="separate"/>
            </w:r>
            <w:r w:rsidRPr="00F8544B">
              <w:rPr>
                <w:rStyle w:val="aa"/>
                <w:noProof/>
              </w:rPr>
              <w:t>2.1.25</w:t>
            </w:r>
            <w:r>
              <w:rPr>
                <w:rFonts w:asciiTheme="minorHAnsi" w:eastAsiaTheme="minorEastAsia" w:hAnsiTheme="minorHAnsi" w:cstheme="minorBidi"/>
                <w:noProof/>
                <w:kern w:val="2"/>
              </w:rPr>
              <w:tab/>
            </w:r>
            <w:r w:rsidRPr="00F8544B">
              <w:rPr>
                <w:rStyle w:val="aa"/>
                <w:noProof/>
              </w:rPr>
              <w:t>管理员课程管理</w:t>
            </w:r>
            <w:r>
              <w:rPr>
                <w:noProof/>
                <w:webHidden/>
              </w:rPr>
              <w:tab/>
            </w:r>
            <w:r>
              <w:rPr>
                <w:noProof/>
                <w:webHidden/>
              </w:rPr>
              <w:fldChar w:fldCharType="begin"/>
            </w:r>
            <w:r>
              <w:rPr>
                <w:noProof/>
                <w:webHidden/>
              </w:rPr>
              <w:instrText xml:space="preserve"> PAGEREF _Toc503060576 \h </w:instrText>
            </w:r>
          </w:ins>
          <w:r>
            <w:rPr>
              <w:noProof/>
              <w:webHidden/>
            </w:rPr>
          </w:r>
          <w:r>
            <w:rPr>
              <w:noProof/>
              <w:webHidden/>
            </w:rPr>
            <w:fldChar w:fldCharType="separate"/>
          </w:r>
          <w:ins w:id="333" w:author="吴苏琪" w:date="2018-01-07T03:52:00Z">
            <w:r>
              <w:rPr>
                <w:noProof/>
                <w:webHidden/>
              </w:rPr>
              <w:t>103</w:t>
            </w:r>
            <w:r>
              <w:rPr>
                <w:noProof/>
                <w:webHidden/>
              </w:rPr>
              <w:fldChar w:fldCharType="end"/>
            </w:r>
            <w:r w:rsidRPr="00F8544B">
              <w:rPr>
                <w:rStyle w:val="aa"/>
                <w:noProof/>
              </w:rPr>
              <w:fldChar w:fldCharType="end"/>
            </w:r>
          </w:ins>
        </w:p>
        <w:p w14:paraId="5ECB9EA8" w14:textId="6C4DDDE4" w:rsidR="009E58F3" w:rsidRDefault="009E58F3">
          <w:pPr>
            <w:pStyle w:val="41"/>
            <w:tabs>
              <w:tab w:val="left" w:pos="2520"/>
              <w:tab w:val="right" w:leader="dot" w:pos="8296"/>
            </w:tabs>
            <w:rPr>
              <w:ins w:id="334" w:author="吴苏琪" w:date="2018-01-07T03:52:00Z"/>
              <w:rFonts w:asciiTheme="minorHAnsi" w:eastAsiaTheme="minorEastAsia" w:hAnsiTheme="minorHAnsi" w:cstheme="minorBidi"/>
              <w:noProof/>
              <w:kern w:val="2"/>
            </w:rPr>
          </w:pPr>
          <w:ins w:id="335" w:author="吴苏琪" w:date="2018-01-07T03:52:00Z">
            <w:r w:rsidRPr="00F8544B">
              <w:rPr>
                <w:rStyle w:val="aa"/>
                <w:noProof/>
              </w:rPr>
              <w:fldChar w:fldCharType="begin"/>
            </w:r>
            <w:r w:rsidRPr="00F8544B">
              <w:rPr>
                <w:rStyle w:val="aa"/>
                <w:noProof/>
              </w:rPr>
              <w:instrText xml:space="preserve"> </w:instrText>
            </w:r>
            <w:r>
              <w:rPr>
                <w:noProof/>
              </w:rPr>
              <w:instrText>HYPERLINK \l "_Toc503060577"</w:instrText>
            </w:r>
            <w:r w:rsidRPr="00F8544B">
              <w:rPr>
                <w:rStyle w:val="aa"/>
                <w:noProof/>
              </w:rPr>
              <w:instrText xml:space="preserve"> </w:instrText>
            </w:r>
            <w:r w:rsidRPr="00F8544B">
              <w:rPr>
                <w:rStyle w:val="aa"/>
                <w:noProof/>
              </w:rPr>
              <w:fldChar w:fldCharType="separate"/>
            </w:r>
            <w:r w:rsidRPr="00F8544B">
              <w:rPr>
                <w:rStyle w:val="aa"/>
                <w:noProof/>
              </w:rPr>
              <w:t>2.1.25.1</w:t>
            </w:r>
            <w:r>
              <w:rPr>
                <w:rFonts w:asciiTheme="minorHAnsi" w:eastAsiaTheme="minorEastAsia" w:hAnsiTheme="minorHAnsi" w:cstheme="minorBidi"/>
                <w:noProof/>
                <w:kern w:val="2"/>
              </w:rPr>
              <w:tab/>
            </w:r>
            <w:r w:rsidRPr="00F8544B">
              <w:rPr>
                <w:rStyle w:val="aa"/>
                <w:noProof/>
              </w:rPr>
              <w:t>课程删除</w:t>
            </w:r>
            <w:r>
              <w:rPr>
                <w:noProof/>
                <w:webHidden/>
              </w:rPr>
              <w:tab/>
            </w:r>
            <w:r>
              <w:rPr>
                <w:noProof/>
                <w:webHidden/>
              </w:rPr>
              <w:fldChar w:fldCharType="begin"/>
            </w:r>
            <w:r>
              <w:rPr>
                <w:noProof/>
                <w:webHidden/>
              </w:rPr>
              <w:instrText xml:space="preserve"> PAGEREF _Toc503060577 \h </w:instrText>
            </w:r>
          </w:ins>
          <w:r>
            <w:rPr>
              <w:noProof/>
              <w:webHidden/>
            </w:rPr>
          </w:r>
          <w:r>
            <w:rPr>
              <w:noProof/>
              <w:webHidden/>
            </w:rPr>
            <w:fldChar w:fldCharType="separate"/>
          </w:r>
          <w:ins w:id="336" w:author="吴苏琪" w:date="2018-01-07T03:52:00Z">
            <w:r>
              <w:rPr>
                <w:noProof/>
                <w:webHidden/>
              </w:rPr>
              <w:t>104</w:t>
            </w:r>
            <w:r>
              <w:rPr>
                <w:noProof/>
                <w:webHidden/>
              </w:rPr>
              <w:fldChar w:fldCharType="end"/>
            </w:r>
            <w:r w:rsidRPr="00F8544B">
              <w:rPr>
                <w:rStyle w:val="aa"/>
                <w:noProof/>
              </w:rPr>
              <w:fldChar w:fldCharType="end"/>
            </w:r>
          </w:ins>
        </w:p>
        <w:p w14:paraId="44928419" w14:textId="271EA17D" w:rsidR="009E58F3" w:rsidRDefault="009E58F3">
          <w:pPr>
            <w:pStyle w:val="31"/>
            <w:tabs>
              <w:tab w:val="left" w:pos="2100"/>
              <w:tab w:val="right" w:leader="dot" w:pos="8296"/>
            </w:tabs>
            <w:rPr>
              <w:ins w:id="337" w:author="吴苏琪" w:date="2018-01-07T03:52:00Z"/>
              <w:rFonts w:asciiTheme="minorHAnsi" w:eastAsiaTheme="minorEastAsia" w:hAnsiTheme="minorHAnsi" w:cstheme="minorBidi"/>
              <w:noProof/>
              <w:kern w:val="2"/>
            </w:rPr>
          </w:pPr>
          <w:ins w:id="338" w:author="吴苏琪" w:date="2018-01-07T03:52:00Z">
            <w:r w:rsidRPr="00F8544B">
              <w:rPr>
                <w:rStyle w:val="aa"/>
                <w:noProof/>
              </w:rPr>
              <w:fldChar w:fldCharType="begin"/>
            </w:r>
            <w:r w:rsidRPr="00F8544B">
              <w:rPr>
                <w:rStyle w:val="aa"/>
                <w:noProof/>
              </w:rPr>
              <w:instrText xml:space="preserve"> </w:instrText>
            </w:r>
            <w:r>
              <w:rPr>
                <w:noProof/>
              </w:rPr>
              <w:instrText>HYPERLINK \l "_Toc503060578"</w:instrText>
            </w:r>
            <w:r w:rsidRPr="00F8544B">
              <w:rPr>
                <w:rStyle w:val="aa"/>
                <w:noProof/>
              </w:rPr>
              <w:instrText xml:space="preserve"> </w:instrText>
            </w:r>
            <w:r w:rsidRPr="00F8544B">
              <w:rPr>
                <w:rStyle w:val="aa"/>
                <w:noProof/>
              </w:rPr>
              <w:fldChar w:fldCharType="separate"/>
            </w:r>
            <w:r w:rsidRPr="00F8544B">
              <w:rPr>
                <w:rStyle w:val="aa"/>
                <w:noProof/>
              </w:rPr>
              <w:t>2.1.26</w:t>
            </w:r>
            <w:r>
              <w:rPr>
                <w:rFonts w:asciiTheme="minorHAnsi" w:eastAsiaTheme="minorEastAsia" w:hAnsiTheme="minorHAnsi" w:cstheme="minorBidi"/>
                <w:noProof/>
                <w:kern w:val="2"/>
              </w:rPr>
              <w:tab/>
            </w:r>
            <w:r w:rsidRPr="00F8544B">
              <w:rPr>
                <w:rStyle w:val="aa"/>
                <w:noProof/>
              </w:rPr>
              <w:t>管理员首页横幅</w:t>
            </w:r>
            <w:r>
              <w:rPr>
                <w:noProof/>
                <w:webHidden/>
              </w:rPr>
              <w:tab/>
            </w:r>
            <w:r>
              <w:rPr>
                <w:noProof/>
                <w:webHidden/>
              </w:rPr>
              <w:fldChar w:fldCharType="begin"/>
            </w:r>
            <w:r>
              <w:rPr>
                <w:noProof/>
                <w:webHidden/>
              </w:rPr>
              <w:instrText xml:space="preserve"> PAGEREF _Toc503060578 \h </w:instrText>
            </w:r>
          </w:ins>
          <w:r>
            <w:rPr>
              <w:noProof/>
              <w:webHidden/>
            </w:rPr>
          </w:r>
          <w:r>
            <w:rPr>
              <w:noProof/>
              <w:webHidden/>
            </w:rPr>
            <w:fldChar w:fldCharType="separate"/>
          </w:r>
          <w:ins w:id="339" w:author="吴苏琪" w:date="2018-01-07T03:52:00Z">
            <w:r>
              <w:rPr>
                <w:noProof/>
                <w:webHidden/>
              </w:rPr>
              <w:t>104</w:t>
            </w:r>
            <w:r>
              <w:rPr>
                <w:noProof/>
                <w:webHidden/>
              </w:rPr>
              <w:fldChar w:fldCharType="end"/>
            </w:r>
            <w:r w:rsidRPr="00F8544B">
              <w:rPr>
                <w:rStyle w:val="aa"/>
                <w:noProof/>
              </w:rPr>
              <w:fldChar w:fldCharType="end"/>
            </w:r>
          </w:ins>
        </w:p>
        <w:p w14:paraId="43E29098" w14:textId="79A37B0D" w:rsidR="009E58F3" w:rsidRDefault="009E58F3">
          <w:pPr>
            <w:pStyle w:val="41"/>
            <w:tabs>
              <w:tab w:val="left" w:pos="2520"/>
              <w:tab w:val="right" w:leader="dot" w:pos="8296"/>
            </w:tabs>
            <w:rPr>
              <w:ins w:id="340" w:author="吴苏琪" w:date="2018-01-07T03:52:00Z"/>
              <w:rFonts w:asciiTheme="minorHAnsi" w:eastAsiaTheme="minorEastAsia" w:hAnsiTheme="minorHAnsi" w:cstheme="minorBidi"/>
              <w:noProof/>
              <w:kern w:val="2"/>
            </w:rPr>
          </w:pPr>
          <w:ins w:id="341" w:author="吴苏琪" w:date="2018-01-07T03:52:00Z">
            <w:r w:rsidRPr="00F8544B">
              <w:rPr>
                <w:rStyle w:val="aa"/>
                <w:noProof/>
              </w:rPr>
              <w:fldChar w:fldCharType="begin"/>
            </w:r>
            <w:r w:rsidRPr="00F8544B">
              <w:rPr>
                <w:rStyle w:val="aa"/>
                <w:noProof/>
              </w:rPr>
              <w:instrText xml:space="preserve"> </w:instrText>
            </w:r>
            <w:r>
              <w:rPr>
                <w:noProof/>
              </w:rPr>
              <w:instrText>HYPERLINK \l "_Toc503060579"</w:instrText>
            </w:r>
            <w:r w:rsidRPr="00F8544B">
              <w:rPr>
                <w:rStyle w:val="aa"/>
                <w:noProof/>
              </w:rPr>
              <w:instrText xml:space="preserve"> </w:instrText>
            </w:r>
            <w:r w:rsidRPr="00F8544B">
              <w:rPr>
                <w:rStyle w:val="aa"/>
                <w:noProof/>
              </w:rPr>
              <w:fldChar w:fldCharType="separate"/>
            </w:r>
            <w:r w:rsidRPr="00F8544B">
              <w:rPr>
                <w:rStyle w:val="aa"/>
                <w:noProof/>
              </w:rPr>
              <w:t>2.1.26.1</w:t>
            </w:r>
            <w:r>
              <w:rPr>
                <w:rFonts w:asciiTheme="minorHAnsi" w:eastAsiaTheme="minorEastAsia" w:hAnsiTheme="minorHAnsi" w:cstheme="minorBidi"/>
                <w:noProof/>
                <w:kern w:val="2"/>
              </w:rPr>
              <w:tab/>
            </w:r>
            <w:r w:rsidRPr="00F8544B">
              <w:rPr>
                <w:rStyle w:val="aa"/>
                <w:noProof/>
              </w:rPr>
              <w:t>新增横幅</w:t>
            </w:r>
            <w:r>
              <w:rPr>
                <w:noProof/>
                <w:webHidden/>
              </w:rPr>
              <w:tab/>
            </w:r>
            <w:r>
              <w:rPr>
                <w:noProof/>
                <w:webHidden/>
              </w:rPr>
              <w:fldChar w:fldCharType="begin"/>
            </w:r>
            <w:r>
              <w:rPr>
                <w:noProof/>
                <w:webHidden/>
              </w:rPr>
              <w:instrText xml:space="preserve"> PAGEREF _Toc503060579 \h </w:instrText>
            </w:r>
          </w:ins>
          <w:r>
            <w:rPr>
              <w:noProof/>
              <w:webHidden/>
            </w:rPr>
          </w:r>
          <w:r>
            <w:rPr>
              <w:noProof/>
              <w:webHidden/>
            </w:rPr>
            <w:fldChar w:fldCharType="separate"/>
          </w:r>
          <w:ins w:id="342" w:author="吴苏琪" w:date="2018-01-07T03:52:00Z">
            <w:r>
              <w:rPr>
                <w:noProof/>
                <w:webHidden/>
              </w:rPr>
              <w:t>105</w:t>
            </w:r>
            <w:r>
              <w:rPr>
                <w:noProof/>
                <w:webHidden/>
              </w:rPr>
              <w:fldChar w:fldCharType="end"/>
            </w:r>
            <w:r w:rsidRPr="00F8544B">
              <w:rPr>
                <w:rStyle w:val="aa"/>
                <w:noProof/>
              </w:rPr>
              <w:fldChar w:fldCharType="end"/>
            </w:r>
          </w:ins>
        </w:p>
        <w:p w14:paraId="65D1E511" w14:textId="796CA24A" w:rsidR="009E58F3" w:rsidRDefault="009E58F3">
          <w:pPr>
            <w:pStyle w:val="41"/>
            <w:tabs>
              <w:tab w:val="left" w:pos="2520"/>
              <w:tab w:val="right" w:leader="dot" w:pos="8296"/>
            </w:tabs>
            <w:rPr>
              <w:ins w:id="343" w:author="吴苏琪" w:date="2018-01-07T03:52:00Z"/>
              <w:rFonts w:asciiTheme="minorHAnsi" w:eastAsiaTheme="minorEastAsia" w:hAnsiTheme="minorHAnsi" w:cstheme="minorBidi"/>
              <w:noProof/>
              <w:kern w:val="2"/>
            </w:rPr>
          </w:pPr>
          <w:ins w:id="344" w:author="吴苏琪" w:date="2018-01-07T03:52:00Z">
            <w:r w:rsidRPr="00F8544B">
              <w:rPr>
                <w:rStyle w:val="aa"/>
                <w:noProof/>
              </w:rPr>
              <w:fldChar w:fldCharType="begin"/>
            </w:r>
            <w:r w:rsidRPr="00F8544B">
              <w:rPr>
                <w:rStyle w:val="aa"/>
                <w:noProof/>
              </w:rPr>
              <w:instrText xml:space="preserve"> </w:instrText>
            </w:r>
            <w:r>
              <w:rPr>
                <w:noProof/>
              </w:rPr>
              <w:instrText>HYPERLINK \l "_Toc503060580"</w:instrText>
            </w:r>
            <w:r w:rsidRPr="00F8544B">
              <w:rPr>
                <w:rStyle w:val="aa"/>
                <w:noProof/>
              </w:rPr>
              <w:instrText xml:space="preserve"> </w:instrText>
            </w:r>
            <w:r w:rsidRPr="00F8544B">
              <w:rPr>
                <w:rStyle w:val="aa"/>
                <w:noProof/>
              </w:rPr>
              <w:fldChar w:fldCharType="separate"/>
            </w:r>
            <w:r w:rsidRPr="00F8544B">
              <w:rPr>
                <w:rStyle w:val="aa"/>
                <w:noProof/>
              </w:rPr>
              <w:t>2.1.26.2</w:t>
            </w:r>
            <w:r>
              <w:rPr>
                <w:rFonts w:asciiTheme="minorHAnsi" w:eastAsiaTheme="minorEastAsia" w:hAnsiTheme="minorHAnsi" w:cstheme="minorBidi"/>
                <w:noProof/>
                <w:kern w:val="2"/>
              </w:rPr>
              <w:tab/>
            </w:r>
            <w:r w:rsidRPr="00F8544B">
              <w:rPr>
                <w:rStyle w:val="aa"/>
                <w:noProof/>
              </w:rPr>
              <w:t>删除横幅</w:t>
            </w:r>
            <w:r>
              <w:rPr>
                <w:noProof/>
                <w:webHidden/>
              </w:rPr>
              <w:tab/>
            </w:r>
            <w:r>
              <w:rPr>
                <w:noProof/>
                <w:webHidden/>
              </w:rPr>
              <w:fldChar w:fldCharType="begin"/>
            </w:r>
            <w:r>
              <w:rPr>
                <w:noProof/>
                <w:webHidden/>
              </w:rPr>
              <w:instrText xml:space="preserve"> PAGEREF _Toc503060580 \h </w:instrText>
            </w:r>
          </w:ins>
          <w:r>
            <w:rPr>
              <w:noProof/>
              <w:webHidden/>
            </w:rPr>
          </w:r>
          <w:r>
            <w:rPr>
              <w:noProof/>
              <w:webHidden/>
            </w:rPr>
            <w:fldChar w:fldCharType="separate"/>
          </w:r>
          <w:ins w:id="345" w:author="吴苏琪" w:date="2018-01-07T03:52:00Z">
            <w:r>
              <w:rPr>
                <w:noProof/>
                <w:webHidden/>
              </w:rPr>
              <w:t>106</w:t>
            </w:r>
            <w:r>
              <w:rPr>
                <w:noProof/>
                <w:webHidden/>
              </w:rPr>
              <w:fldChar w:fldCharType="end"/>
            </w:r>
            <w:r w:rsidRPr="00F8544B">
              <w:rPr>
                <w:rStyle w:val="aa"/>
                <w:noProof/>
              </w:rPr>
              <w:fldChar w:fldCharType="end"/>
            </w:r>
          </w:ins>
        </w:p>
        <w:p w14:paraId="404DB2D0" w14:textId="1ED0DAD3" w:rsidR="009E58F3" w:rsidRDefault="009E58F3">
          <w:pPr>
            <w:pStyle w:val="41"/>
            <w:tabs>
              <w:tab w:val="left" w:pos="2520"/>
              <w:tab w:val="right" w:leader="dot" w:pos="8296"/>
            </w:tabs>
            <w:rPr>
              <w:ins w:id="346" w:author="吴苏琪" w:date="2018-01-07T03:52:00Z"/>
              <w:rFonts w:asciiTheme="minorHAnsi" w:eastAsiaTheme="minorEastAsia" w:hAnsiTheme="minorHAnsi" w:cstheme="minorBidi"/>
              <w:noProof/>
              <w:kern w:val="2"/>
            </w:rPr>
          </w:pPr>
          <w:ins w:id="347" w:author="吴苏琪" w:date="2018-01-07T03:52:00Z">
            <w:r w:rsidRPr="00F8544B">
              <w:rPr>
                <w:rStyle w:val="aa"/>
                <w:noProof/>
              </w:rPr>
              <w:fldChar w:fldCharType="begin"/>
            </w:r>
            <w:r w:rsidRPr="00F8544B">
              <w:rPr>
                <w:rStyle w:val="aa"/>
                <w:noProof/>
              </w:rPr>
              <w:instrText xml:space="preserve"> </w:instrText>
            </w:r>
            <w:r>
              <w:rPr>
                <w:noProof/>
              </w:rPr>
              <w:instrText>HYPERLINK \l "_Toc503060581"</w:instrText>
            </w:r>
            <w:r w:rsidRPr="00F8544B">
              <w:rPr>
                <w:rStyle w:val="aa"/>
                <w:noProof/>
              </w:rPr>
              <w:instrText xml:space="preserve"> </w:instrText>
            </w:r>
            <w:r w:rsidRPr="00F8544B">
              <w:rPr>
                <w:rStyle w:val="aa"/>
                <w:noProof/>
              </w:rPr>
              <w:fldChar w:fldCharType="separate"/>
            </w:r>
            <w:r w:rsidRPr="00F8544B">
              <w:rPr>
                <w:rStyle w:val="aa"/>
                <w:noProof/>
              </w:rPr>
              <w:t>2.1.26.3</w:t>
            </w:r>
            <w:r>
              <w:rPr>
                <w:rFonts w:asciiTheme="minorHAnsi" w:eastAsiaTheme="minorEastAsia" w:hAnsiTheme="minorHAnsi" w:cstheme="minorBidi"/>
                <w:noProof/>
                <w:kern w:val="2"/>
              </w:rPr>
              <w:tab/>
            </w:r>
            <w:r w:rsidRPr="00F8544B">
              <w:rPr>
                <w:rStyle w:val="aa"/>
                <w:noProof/>
              </w:rPr>
              <w:t>横幅编辑</w:t>
            </w:r>
            <w:r>
              <w:rPr>
                <w:noProof/>
                <w:webHidden/>
              </w:rPr>
              <w:tab/>
            </w:r>
            <w:r>
              <w:rPr>
                <w:noProof/>
                <w:webHidden/>
              </w:rPr>
              <w:fldChar w:fldCharType="begin"/>
            </w:r>
            <w:r>
              <w:rPr>
                <w:noProof/>
                <w:webHidden/>
              </w:rPr>
              <w:instrText xml:space="preserve"> PAGEREF _Toc503060581 \h </w:instrText>
            </w:r>
          </w:ins>
          <w:r>
            <w:rPr>
              <w:noProof/>
              <w:webHidden/>
            </w:rPr>
          </w:r>
          <w:r>
            <w:rPr>
              <w:noProof/>
              <w:webHidden/>
            </w:rPr>
            <w:fldChar w:fldCharType="separate"/>
          </w:r>
          <w:ins w:id="348" w:author="吴苏琪" w:date="2018-01-07T03:52:00Z">
            <w:r>
              <w:rPr>
                <w:noProof/>
                <w:webHidden/>
              </w:rPr>
              <w:t>107</w:t>
            </w:r>
            <w:r>
              <w:rPr>
                <w:noProof/>
                <w:webHidden/>
              </w:rPr>
              <w:fldChar w:fldCharType="end"/>
            </w:r>
            <w:r w:rsidRPr="00F8544B">
              <w:rPr>
                <w:rStyle w:val="aa"/>
                <w:noProof/>
              </w:rPr>
              <w:fldChar w:fldCharType="end"/>
            </w:r>
          </w:ins>
        </w:p>
        <w:p w14:paraId="7FD1B624" w14:textId="074F7165" w:rsidR="009E58F3" w:rsidRDefault="009E58F3">
          <w:pPr>
            <w:pStyle w:val="31"/>
            <w:tabs>
              <w:tab w:val="left" w:pos="2100"/>
              <w:tab w:val="right" w:leader="dot" w:pos="8296"/>
            </w:tabs>
            <w:rPr>
              <w:ins w:id="349" w:author="吴苏琪" w:date="2018-01-07T03:52:00Z"/>
              <w:rFonts w:asciiTheme="minorHAnsi" w:eastAsiaTheme="minorEastAsia" w:hAnsiTheme="minorHAnsi" w:cstheme="minorBidi"/>
              <w:noProof/>
              <w:kern w:val="2"/>
            </w:rPr>
          </w:pPr>
          <w:ins w:id="350" w:author="吴苏琪" w:date="2018-01-07T03:52:00Z">
            <w:r w:rsidRPr="00F8544B">
              <w:rPr>
                <w:rStyle w:val="aa"/>
                <w:noProof/>
              </w:rPr>
              <w:fldChar w:fldCharType="begin"/>
            </w:r>
            <w:r w:rsidRPr="00F8544B">
              <w:rPr>
                <w:rStyle w:val="aa"/>
                <w:noProof/>
              </w:rPr>
              <w:instrText xml:space="preserve"> </w:instrText>
            </w:r>
            <w:r>
              <w:rPr>
                <w:noProof/>
              </w:rPr>
              <w:instrText>HYPERLINK \l "_Toc503060582"</w:instrText>
            </w:r>
            <w:r w:rsidRPr="00F8544B">
              <w:rPr>
                <w:rStyle w:val="aa"/>
                <w:noProof/>
              </w:rPr>
              <w:instrText xml:space="preserve"> </w:instrText>
            </w:r>
            <w:r w:rsidRPr="00F8544B">
              <w:rPr>
                <w:rStyle w:val="aa"/>
                <w:noProof/>
              </w:rPr>
              <w:fldChar w:fldCharType="separate"/>
            </w:r>
            <w:r w:rsidRPr="00F8544B">
              <w:rPr>
                <w:rStyle w:val="aa"/>
                <w:noProof/>
              </w:rPr>
              <w:t>2.1.27</w:t>
            </w:r>
            <w:r>
              <w:rPr>
                <w:rFonts w:asciiTheme="minorHAnsi" w:eastAsiaTheme="minorEastAsia" w:hAnsiTheme="minorHAnsi" w:cstheme="minorBidi"/>
                <w:noProof/>
                <w:kern w:val="2"/>
              </w:rPr>
              <w:tab/>
            </w:r>
            <w:r w:rsidRPr="00F8544B">
              <w:rPr>
                <w:rStyle w:val="aa"/>
                <w:noProof/>
              </w:rPr>
              <w:t>管理员底部管理</w:t>
            </w:r>
            <w:r>
              <w:rPr>
                <w:noProof/>
                <w:webHidden/>
              </w:rPr>
              <w:tab/>
            </w:r>
            <w:r>
              <w:rPr>
                <w:noProof/>
                <w:webHidden/>
              </w:rPr>
              <w:fldChar w:fldCharType="begin"/>
            </w:r>
            <w:r>
              <w:rPr>
                <w:noProof/>
                <w:webHidden/>
              </w:rPr>
              <w:instrText xml:space="preserve"> PAGEREF _Toc503060582 \h </w:instrText>
            </w:r>
          </w:ins>
          <w:r>
            <w:rPr>
              <w:noProof/>
              <w:webHidden/>
            </w:rPr>
          </w:r>
          <w:r>
            <w:rPr>
              <w:noProof/>
              <w:webHidden/>
            </w:rPr>
            <w:fldChar w:fldCharType="separate"/>
          </w:r>
          <w:ins w:id="351" w:author="吴苏琪" w:date="2018-01-07T03:52:00Z">
            <w:r>
              <w:rPr>
                <w:noProof/>
                <w:webHidden/>
              </w:rPr>
              <w:t>108</w:t>
            </w:r>
            <w:r>
              <w:rPr>
                <w:noProof/>
                <w:webHidden/>
              </w:rPr>
              <w:fldChar w:fldCharType="end"/>
            </w:r>
            <w:r w:rsidRPr="00F8544B">
              <w:rPr>
                <w:rStyle w:val="aa"/>
                <w:noProof/>
              </w:rPr>
              <w:fldChar w:fldCharType="end"/>
            </w:r>
          </w:ins>
        </w:p>
        <w:p w14:paraId="2B458874" w14:textId="31DE93C0" w:rsidR="009E58F3" w:rsidRDefault="009E58F3">
          <w:pPr>
            <w:pStyle w:val="41"/>
            <w:tabs>
              <w:tab w:val="left" w:pos="2520"/>
              <w:tab w:val="right" w:leader="dot" w:pos="8296"/>
            </w:tabs>
            <w:rPr>
              <w:ins w:id="352" w:author="吴苏琪" w:date="2018-01-07T03:52:00Z"/>
              <w:rFonts w:asciiTheme="minorHAnsi" w:eastAsiaTheme="minorEastAsia" w:hAnsiTheme="minorHAnsi" w:cstheme="minorBidi"/>
              <w:noProof/>
              <w:kern w:val="2"/>
            </w:rPr>
          </w:pPr>
          <w:ins w:id="353" w:author="吴苏琪" w:date="2018-01-07T03:52:00Z">
            <w:r w:rsidRPr="00F8544B">
              <w:rPr>
                <w:rStyle w:val="aa"/>
                <w:noProof/>
              </w:rPr>
              <w:fldChar w:fldCharType="begin"/>
            </w:r>
            <w:r w:rsidRPr="00F8544B">
              <w:rPr>
                <w:rStyle w:val="aa"/>
                <w:noProof/>
              </w:rPr>
              <w:instrText xml:space="preserve"> </w:instrText>
            </w:r>
            <w:r>
              <w:rPr>
                <w:noProof/>
              </w:rPr>
              <w:instrText>HYPERLINK \l "_Toc503060583"</w:instrText>
            </w:r>
            <w:r w:rsidRPr="00F8544B">
              <w:rPr>
                <w:rStyle w:val="aa"/>
                <w:noProof/>
              </w:rPr>
              <w:instrText xml:space="preserve"> </w:instrText>
            </w:r>
            <w:r w:rsidRPr="00F8544B">
              <w:rPr>
                <w:rStyle w:val="aa"/>
                <w:noProof/>
              </w:rPr>
              <w:fldChar w:fldCharType="separate"/>
            </w:r>
            <w:r w:rsidRPr="00F8544B">
              <w:rPr>
                <w:rStyle w:val="aa"/>
                <w:noProof/>
              </w:rPr>
              <w:t>2.1.27.1</w:t>
            </w:r>
            <w:r>
              <w:rPr>
                <w:rFonts w:asciiTheme="minorHAnsi" w:eastAsiaTheme="minorEastAsia" w:hAnsiTheme="minorHAnsi" w:cstheme="minorBidi"/>
                <w:noProof/>
                <w:kern w:val="2"/>
              </w:rPr>
              <w:tab/>
            </w:r>
            <w:r w:rsidRPr="00F8544B">
              <w:rPr>
                <w:rStyle w:val="aa"/>
                <w:noProof/>
              </w:rPr>
              <w:t>编辑友情链接</w:t>
            </w:r>
            <w:r>
              <w:rPr>
                <w:noProof/>
                <w:webHidden/>
              </w:rPr>
              <w:tab/>
            </w:r>
            <w:r>
              <w:rPr>
                <w:noProof/>
                <w:webHidden/>
              </w:rPr>
              <w:fldChar w:fldCharType="begin"/>
            </w:r>
            <w:r>
              <w:rPr>
                <w:noProof/>
                <w:webHidden/>
              </w:rPr>
              <w:instrText xml:space="preserve"> PAGEREF _Toc503060583 \h </w:instrText>
            </w:r>
          </w:ins>
          <w:r>
            <w:rPr>
              <w:noProof/>
              <w:webHidden/>
            </w:rPr>
          </w:r>
          <w:r>
            <w:rPr>
              <w:noProof/>
              <w:webHidden/>
            </w:rPr>
            <w:fldChar w:fldCharType="separate"/>
          </w:r>
          <w:ins w:id="354" w:author="吴苏琪" w:date="2018-01-07T03:52:00Z">
            <w:r>
              <w:rPr>
                <w:noProof/>
                <w:webHidden/>
              </w:rPr>
              <w:t>109</w:t>
            </w:r>
            <w:r>
              <w:rPr>
                <w:noProof/>
                <w:webHidden/>
              </w:rPr>
              <w:fldChar w:fldCharType="end"/>
            </w:r>
            <w:r w:rsidRPr="00F8544B">
              <w:rPr>
                <w:rStyle w:val="aa"/>
                <w:noProof/>
              </w:rPr>
              <w:fldChar w:fldCharType="end"/>
            </w:r>
          </w:ins>
        </w:p>
        <w:p w14:paraId="259089E8" w14:textId="63034C16" w:rsidR="009E58F3" w:rsidRDefault="009E58F3">
          <w:pPr>
            <w:pStyle w:val="41"/>
            <w:tabs>
              <w:tab w:val="left" w:pos="2520"/>
              <w:tab w:val="right" w:leader="dot" w:pos="8296"/>
            </w:tabs>
            <w:rPr>
              <w:ins w:id="355" w:author="吴苏琪" w:date="2018-01-07T03:52:00Z"/>
              <w:rFonts w:asciiTheme="minorHAnsi" w:eastAsiaTheme="minorEastAsia" w:hAnsiTheme="minorHAnsi" w:cstheme="minorBidi"/>
              <w:noProof/>
              <w:kern w:val="2"/>
            </w:rPr>
          </w:pPr>
          <w:ins w:id="356" w:author="吴苏琪" w:date="2018-01-07T03:52:00Z">
            <w:r w:rsidRPr="00F8544B">
              <w:rPr>
                <w:rStyle w:val="aa"/>
                <w:noProof/>
              </w:rPr>
              <w:lastRenderedPageBreak/>
              <w:fldChar w:fldCharType="begin"/>
            </w:r>
            <w:r w:rsidRPr="00F8544B">
              <w:rPr>
                <w:rStyle w:val="aa"/>
                <w:noProof/>
              </w:rPr>
              <w:instrText xml:space="preserve"> </w:instrText>
            </w:r>
            <w:r>
              <w:rPr>
                <w:noProof/>
              </w:rPr>
              <w:instrText>HYPERLINK \l "_Toc503060584"</w:instrText>
            </w:r>
            <w:r w:rsidRPr="00F8544B">
              <w:rPr>
                <w:rStyle w:val="aa"/>
                <w:noProof/>
              </w:rPr>
              <w:instrText xml:space="preserve"> </w:instrText>
            </w:r>
            <w:r w:rsidRPr="00F8544B">
              <w:rPr>
                <w:rStyle w:val="aa"/>
                <w:noProof/>
              </w:rPr>
              <w:fldChar w:fldCharType="separate"/>
            </w:r>
            <w:r w:rsidRPr="00F8544B">
              <w:rPr>
                <w:rStyle w:val="aa"/>
                <w:noProof/>
              </w:rPr>
              <w:t>2.1.27.2</w:t>
            </w:r>
            <w:r>
              <w:rPr>
                <w:rFonts w:asciiTheme="minorHAnsi" w:eastAsiaTheme="minorEastAsia" w:hAnsiTheme="minorHAnsi" w:cstheme="minorBidi"/>
                <w:noProof/>
                <w:kern w:val="2"/>
              </w:rPr>
              <w:tab/>
            </w:r>
            <w:r w:rsidRPr="00F8544B">
              <w:rPr>
                <w:rStyle w:val="aa"/>
                <w:noProof/>
              </w:rPr>
              <w:t>新增友情链接</w:t>
            </w:r>
            <w:r>
              <w:rPr>
                <w:noProof/>
                <w:webHidden/>
              </w:rPr>
              <w:tab/>
            </w:r>
            <w:r>
              <w:rPr>
                <w:noProof/>
                <w:webHidden/>
              </w:rPr>
              <w:fldChar w:fldCharType="begin"/>
            </w:r>
            <w:r>
              <w:rPr>
                <w:noProof/>
                <w:webHidden/>
              </w:rPr>
              <w:instrText xml:space="preserve"> PAGEREF _Toc503060584 \h </w:instrText>
            </w:r>
          </w:ins>
          <w:r>
            <w:rPr>
              <w:noProof/>
              <w:webHidden/>
            </w:rPr>
          </w:r>
          <w:r>
            <w:rPr>
              <w:noProof/>
              <w:webHidden/>
            </w:rPr>
            <w:fldChar w:fldCharType="separate"/>
          </w:r>
          <w:ins w:id="357" w:author="吴苏琪" w:date="2018-01-07T03:52:00Z">
            <w:r>
              <w:rPr>
                <w:noProof/>
                <w:webHidden/>
              </w:rPr>
              <w:t>110</w:t>
            </w:r>
            <w:r>
              <w:rPr>
                <w:noProof/>
                <w:webHidden/>
              </w:rPr>
              <w:fldChar w:fldCharType="end"/>
            </w:r>
            <w:r w:rsidRPr="00F8544B">
              <w:rPr>
                <w:rStyle w:val="aa"/>
                <w:noProof/>
              </w:rPr>
              <w:fldChar w:fldCharType="end"/>
            </w:r>
          </w:ins>
        </w:p>
        <w:p w14:paraId="350752DD" w14:textId="7D37820B" w:rsidR="009E58F3" w:rsidRDefault="009E58F3">
          <w:pPr>
            <w:pStyle w:val="41"/>
            <w:tabs>
              <w:tab w:val="left" w:pos="2520"/>
              <w:tab w:val="right" w:leader="dot" w:pos="8296"/>
            </w:tabs>
            <w:rPr>
              <w:ins w:id="358" w:author="吴苏琪" w:date="2018-01-07T03:52:00Z"/>
              <w:rFonts w:asciiTheme="minorHAnsi" w:eastAsiaTheme="minorEastAsia" w:hAnsiTheme="minorHAnsi" w:cstheme="minorBidi"/>
              <w:noProof/>
              <w:kern w:val="2"/>
            </w:rPr>
          </w:pPr>
          <w:ins w:id="359" w:author="吴苏琪" w:date="2018-01-07T03:52:00Z">
            <w:r w:rsidRPr="00F8544B">
              <w:rPr>
                <w:rStyle w:val="aa"/>
                <w:noProof/>
              </w:rPr>
              <w:fldChar w:fldCharType="begin"/>
            </w:r>
            <w:r w:rsidRPr="00F8544B">
              <w:rPr>
                <w:rStyle w:val="aa"/>
                <w:noProof/>
              </w:rPr>
              <w:instrText xml:space="preserve"> </w:instrText>
            </w:r>
            <w:r>
              <w:rPr>
                <w:noProof/>
              </w:rPr>
              <w:instrText>HYPERLINK \l "_Toc503060585"</w:instrText>
            </w:r>
            <w:r w:rsidRPr="00F8544B">
              <w:rPr>
                <w:rStyle w:val="aa"/>
                <w:noProof/>
              </w:rPr>
              <w:instrText xml:space="preserve"> </w:instrText>
            </w:r>
            <w:r w:rsidRPr="00F8544B">
              <w:rPr>
                <w:rStyle w:val="aa"/>
                <w:noProof/>
              </w:rPr>
              <w:fldChar w:fldCharType="separate"/>
            </w:r>
            <w:r w:rsidRPr="00F8544B">
              <w:rPr>
                <w:rStyle w:val="aa"/>
                <w:noProof/>
              </w:rPr>
              <w:t>2.1.27.3</w:t>
            </w:r>
            <w:r>
              <w:rPr>
                <w:rFonts w:asciiTheme="minorHAnsi" w:eastAsiaTheme="minorEastAsia" w:hAnsiTheme="minorHAnsi" w:cstheme="minorBidi"/>
                <w:noProof/>
                <w:kern w:val="2"/>
              </w:rPr>
              <w:tab/>
            </w:r>
            <w:r w:rsidRPr="00F8544B">
              <w:rPr>
                <w:rStyle w:val="aa"/>
                <w:noProof/>
              </w:rPr>
              <w:t>友情链接删除提示</w:t>
            </w:r>
            <w:r>
              <w:rPr>
                <w:noProof/>
                <w:webHidden/>
              </w:rPr>
              <w:tab/>
            </w:r>
            <w:r>
              <w:rPr>
                <w:noProof/>
                <w:webHidden/>
              </w:rPr>
              <w:fldChar w:fldCharType="begin"/>
            </w:r>
            <w:r>
              <w:rPr>
                <w:noProof/>
                <w:webHidden/>
              </w:rPr>
              <w:instrText xml:space="preserve"> PAGEREF _Toc503060585 \h </w:instrText>
            </w:r>
          </w:ins>
          <w:r>
            <w:rPr>
              <w:noProof/>
              <w:webHidden/>
            </w:rPr>
          </w:r>
          <w:r>
            <w:rPr>
              <w:noProof/>
              <w:webHidden/>
            </w:rPr>
            <w:fldChar w:fldCharType="separate"/>
          </w:r>
          <w:ins w:id="360" w:author="吴苏琪" w:date="2018-01-07T03:52:00Z">
            <w:r>
              <w:rPr>
                <w:noProof/>
                <w:webHidden/>
              </w:rPr>
              <w:t>111</w:t>
            </w:r>
            <w:r>
              <w:rPr>
                <w:noProof/>
                <w:webHidden/>
              </w:rPr>
              <w:fldChar w:fldCharType="end"/>
            </w:r>
            <w:r w:rsidRPr="00F8544B">
              <w:rPr>
                <w:rStyle w:val="aa"/>
                <w:noProof/>
              </w:rPr>
              <w:fldChar w:fldCharType="end"/>
            </w:r>
          </w:ins>
        </w:p>
        <w:p w14:paraId="7502A9FF" w14:textId="3ACAB314" w:rsidR="009E58F3" w:rsidRDefault="009E58F3">
          <w:pPr>
            <w:pStyle w:val="31"/>
            <w:tabs>
              <w:tab w:val="left" w:pos="2100"/>
              <w:tab w:val="right" w:leader="dot" w:pos="8296"/>
            </w:tabs>
            <w:rPr>
              <w:ins w:id="361" w:author="吴苏琪" w:date="2018-01-07T03:52:00Z"/>
              <w:rFonts w:asciiTheme="minorHAnsi" w:eastAsiaTheme="minorEastAsia" w:hAnsiTheme="minorHAnsi" w:cstheme="minorBidi"/>
              <w:noProof/>
              <w:kern w:val="2"/>
            </w:rPr>
          </w:pPr>
          <w:ins w:id="362" w:author="吴苏琪" w:date="2018-01-07T03:52:00Z">
            <w:r w:rsidRPr="00F8544B">
              <w:rPr>
                <w:rStyle w:val="aa"/>
                <w:noProof/>
              </w:rPr>
              <w:fldChar w:fldCharType="begin"/>
            </w:r>
            <w:r w:rsidRPr="00F8544B">
              <w:rPr>
                <w:rStyle w:val="aa"/>
                <w:noProof/>
              </w:rPr>
              <w:instrText xml:space="preserve"> </w:instrText>
            </w:r>
            <w:r>
              <w:rPr>
                <w:noProof/>
              </w:rPr>
              <w:instrText>HYPERLINK \l "_Toc503060586"</w:instrText>
            </w:r>
            <w:r w:rsidRPr="00F8544B">
              <w:rPr>
                <w:rStyle w:val="aa"/>
                <w:noProof/>
              </w:rPr>
              <w:instrText xml:space="preserve"> </w:instrText>
            </w:r>
            <w:r w:rsidRPr="00F8544B">
              <w:rPr>
                <w:rStyle w:val="aa"/>
                <w:noProof/>
              </w:rPr>
              <w:fldChar w:fldCharType="separate"/>
            </w:r>
            <w:r w:rsidRPr="00F8544B">
              <w:rPr>
                <w:rStyle w:val="aa"/>
                <w:noProof/>
              </w:rPr>
              <w:t>2.1.28</w:t>
            </w:r>
            <w:r>
              <w:rPr>
                <w:rFonts w:asciiTheme="minorHAnsi" w:eastAsiaTheme="minorEastAsia" w:hAnsiTheme="minorHAnsi" w:cstheme="minorBidi"/>
                <w:noProof/>
                <w:kern w:val="2"/>
              </w:rPr>
              <w:tab/>
            </w:r>
            <w:r w:rsidRPr="00F8544B">
              <w:rPr>
                <w:rStyle w:val="aa"/>
                <w:noProof/>
              </w:rPr>
              <w:t>管理员通知管理</w:t>
            </w:r>
            <w:r>
              <w:rPr>
                <w:noProof/>
                <w:webHidden/>
              </w:rPr>
              <w:tab/>
            </w:r>
            <w:r>
              <w:rPr>
                <w:noProof/>
                <w:webHidden/>
              </w:rPr>
              <w:fldChar w:fldCharType="begin"/>
            </w:r>
            <w:r>
              <w:rPr>
                <w:noProof/>
                <w:webHidden/>
              </w:rPr>
              <w:instrText xml:space="preserve"> PAGEREF _Toc503060586 \h </w:instrText>
            </w:r>
          </w:ins>
          <w:r>
            <w:rPr>
              <w:noProof/>
              <w:webHidden/>
            </w:rPr>
          </w:r>
          <w:r>
            <w:rPr>
              <w:noProof/>
              <w:webHidden/>
            </w:rPr>
            <w:fldChar w:fldCharType="separate"/>
          </w:r>
          <w:ins w:id="363" w:author="吴苏琪" w:date="2018-01-07T03:52:00Z">
            <w:r>
              <w:rPr>
                <w:noProof/>
                <w:webHidden/>
              </w:rPr>
              <w:t>112</w:t>
            </w:r>
            <w:r>
              <w:rPr>
                <w:noProof/>
                <w:webHidden/>
              </w:rPr>
              <w:fldChar w:fldCharType="end"/>
            </w:r>
            <w:r w:rsidRPr="00F8544B">
              <w:rPr>
                <w:rStyle w:val="aa"/>
                <w:noProof/>
              </w:rPr>
              <w:fldChar w:fldCharType="end"/>
            </w:r>
          </w:ins>
        </w:p>
        <w:p w14:paraId="024080F2" w14:textId="02C28375" w:rsidR="009E58F3" w:rsidRDefault="009E58F3">
          <w:pPr>
            <w:pStyle w:val="41"/>
            <w:tabs>
              <w:tab w:val="left" w:pos="2520"/>
              <w:tab w:val="right" w:leader="dot" w:pos="8296"/>
            </w:tabs>
            <w:rPr>
              <w:ins w:id="364" w:author="吴苏琪" w:date="2018-01-07T03:52:00Z"/>
              <w:rFonts w:asciiTheme="minorHAnsi" w:eastAsiaTheme="minorEastAsia" w:hAnsiTheme="minorHAnsi" w:cstheme="minorBidi"/>
              <w:noProof/>
              <w:kern w:val="2"/>
            </w:rPr>
          </w:pPr>
          <w:ins w:id="365" w:author="吴苏琪" w:date="2018-01-07T03:52:00Z">
            <w:r w:rsidRPr="00F8544B">
              <w:rPr>
                <w:rStyle w:val="aa"/>
                <w:noProof/>
              </w:rPr>
              <w:fldChar w:fldCharType="begin"/>
            </w:r>
            <w:r w:rsidRPr="00F8544B">
              <w:rPr>
                <w:rStyle w:val="aa"/>
                <w:noProof/>
              </w:rPr>
              <w:instrText xml:space="preserve"> </w:instrText>
            </w:r>
            <w:r>
              <w:rPr>
                <w:noProof/>
              </w:rPr>
              <w:instrText>HYPERLINK \l "_Toc503060587"</w:instrText>
            </w:r>
            <w:r w:rsidRPr="00F8544B">
              <w:rPr>
                <w:rStyle w:val="aa"/>
                <w:noProof/>
              </w:rPr>
              <w:instrText xml:space="preserve"> </w:instrText>
            </w:r>
            <w:r w:rsidRPr="00F8544B">
              <w:rPr>
                <w:rStyle w:val="aa"/>
                <w:noProof/>
              </w:rPr>
              <w:fldChar w:fldCharType="separate"/>
            </w:r>
            <w:r w:rsidRPr="00F8544B">
              <w:rPr>
                <w:rStyle w:val="aa"/>
                <w:noProof/>
              </w:rPr>
              <w:t>2.1.28.1</w:t>
            </w:r>
            <w:r>
              <w:rPr>
                <w:rFonts w:asciiTheme="minorHAnsi" w:eastAsiaTheme="minorEastAsia" w:hAnsiTheme="minorHAnsi" w:cstheme="minorBidi"/>
                <w:noProof/>
                <w:kern w:val="2"/>
              </w:rPr>
              <w:tab/>
            </w:r>
            <w:r w:rsidRPr="00F8544B">
              <w:rPr>
                <w:rStyle w:val="aa"/>
                <w:noProof/>
              </w:rPr>
              <w:t>新增系统通知</w:t>
            </w:r>
            <w:r>
              <w:rPr>
                <w:noProof/>
                <w:webHidden/>
              </w:rPr>
              <w:tab/>
            </w:r>
            <w:r>
              <w:rPr>
                <w:noProof/>
                <w:webHidden/>
              </w:rPr>
              <w:fldChar w:fldCharType="begin"/>
            </w:r>
            <w:r>
              <w:rPr>
                <w:noProof/>
                <w:webHidden/>
              </w:rPr>
              <w:instrText xml:space="preserve"> PAGEREF _Toc503060587 \h </w:instrText>
            </w:r>
          </w:ins>
          <w:r>
            <w:rPr>
              <w:noProof/>
              <w:webHidden/>
            </w:rPr>
          </w:r>
          <w:r>
            <w:rPr>
              <w:noProof/>
              <w:webHidden/>
            </w:rPr>
            <w:fldChar w:fldCharType="separate"/>
          </w:r>
          <w:ins w:id="366" w:author="吴苏琪" w:date="2018-01-07T03:52:00Z">
            <w:r>
              <w:rPr>
                <w:noProof/>
                <w:webHidden/>
              </w:rPr>
              <w:t>113</w:t>
            </w:r>
            <w:r>
              <w:rPr>
                <w:noProof/>
                <w:webHidden/>
              </w:rPr>
              <w:fldChar w:fldCharType="end"/>
            </w:r>
            <w:r w:rsidRPr="00F8544B">
              <w:rPr>
                <w:rStyle w:val="aa"/>
                <w:noProof/>
              </w:rPr>
              <w:fldChar w:fldCharType="end"/>
            </w:r>
          </w:ins>
        </w:p>
        <w:p w14:paraId="7F9F6734" w14:textId="760E3EA3" w:rsidR="009E58F3" w:rsidRDefault="009E58F3">
          <w:pPr>
            <w:pStyle w:val="41"/>
            <w:tabs>
              <w:tab w:val="left" w:pos="2520"/>
              <w:tab w:val="right" w:leader="dot" w:pos="8296"/>
            </w:tabs>
            <w:rPr>
              <w:ins w:id="367" w:author="吴苏琪" w:date="2018-01-07T03:52:00Z"/>
              <w:rFonts w:asciiTheme="minorHAnsi" w:eastAsiaTheme="minorEastAsia" w:hAnsiTheme="minorHAnsi" w:cstheme="minorBidi"/>
              <w:noProof/>
              <w:kern w:val="2"/>
            </w:rPr>
          </w:pPr>
          <w:ins w:id="368" w:author="吴苏琪" w:date="2018-01-07T03:52:00Z">
            <w:r w:rsidRPr="00F8544B">
              <w:rPr>
                <w:rStyle w:val="aa"/>
                <w:noProof/>
              </w:rPr>
              <w:fldChar w:fldCharType="begin"/>
            </w:r>
            <w:r w:rsidRPr="00F8544B">
              <w:rPr>
                <w:rStyle w:val="aa"/>
                <w:noProof/>
              </w:rPr>
              <w:instrText xml:space="preserve"> </w:instrText>
            </w:r>
            <w:r>
              <w:rPr>
                <w:noProof/>
              </w:rPr>
              <w:instrText>HYPERLINK \l "_Toc503060588"</w:instrText>
            </w:r>
            <w:r w:rsidRPr="00F8544B">
              <w:rPr>
                <w:rStyle w:val="aa"/>
                <w:noProof/>
              </w:rPr>
              <w:instrText xml:space="preserve"> </w:instrText>
            </w:r>
            <w:r w:rsidRPr="00F8544B">
              <w:rPr>
                <w:rStyle w:val="aa"/>
                <w:noProof/>
              </w:rPr>
              <w:fldChar w:fldCharType="separate"/>
            </w:r>
            <w:r w:rsidRPr="00F8544B">
              <w:rPr>
                <w:rStyle w:val="aa"/>
                <w:noProof/>
              </w:rPr>
              <w:t>2.1.28.2</w:t>
            </w:r>
            <w:r>
              <w:rPr>
                <w:rFonts w:asciiTheme="minorHAnsi" w:eastAsiaTheme="minorEastAsia" w:hAnsiTheme="minorHAnsi" w:cstheme="minorBidi"/>
                <w:noProof/>
                <w:kern w:val="2"/>
              </w:rPr>
              <w:tab/>
            </w:r>
            <w:r w:rsidRPr="00F8544B">
              <w:rPr>
                <w:rStyle w:val="aa"/>
                <w:noProof/>
              </w:rPr>
              <w:t>通知删除确认</w:t>
            </w:r>
            <w:r>
              <w:rPr>
                <w:noProof/>
                <w:webHidden/>
              </w:rPr>
              <w:tab/>
            </w:r>
            <w:r>
              <w:rPr>
                <w:noProof/>
                <w:webHidden/>
              </w:rPr>
              <w:fldChar w:fldCharType="begin"/>
            </w:r>
            <w:r>
              <w:rPr>
                <w:noProof/>
                <w:webHidden/>
              </w:rPr>
              <w:instrText xml:space="preserve"> PAGEREF _Toc503060588 \h </w:instrText>
            </w:r>
          </w:ins>
          <w:r>
            <w:rPr>
              <w:noProof/>
              <w:webHidden/>
            </w:rPr>
          </w:r>
          <w:r>
            <w:rPr>
              <w:noProof/>
              <w:webHidden/>
            </w:rPr>
            <w:fldChar w:fldCharType="separate"/>
          </w:r>
          <w:ins w:id="369" w:author="吴苏琪" w:date="2018-01-07T03:52:00Z">
            <w:r>
              <w:rPr>
                <w:noProof/>
                <w:webHidden/>
              </w:rPr>
              <w:t>114</w:t>
            </w:r>
            <w:r>
              <w:rPr>
                <w:noProof/>
                <w:webHidden/>
              </w:rPr>
              <w:fldChar w:fldCharType="end"/>
            </w:r>
            <w:r w:rsidRPr="00F8544B">
              <w:rPr>
                <w:rStyle w:val="aa"/>
                <w:noProof/>
              </w:rPr>
              <w:fldChar w:fldCharType="end"/>
            </w:r>
          </w:ins>
        </w:p>
        <w:p w14:paraId="214724F0" w14:textId="1DA920B8" w:rsidR="009E58F3" w:rsidRDefault="009E58F3">
          <w:pPr>
            <w:pStyle w:val="31"/>
            <w:tabs>
              <w:tab w:val="left" w:pos="2100"/>
              <w:tab w:val="right" w:leader="dot" w:pos="8296"/>
            </w:tabs>
            <w:rPr>
              <w:ins w:id="370" w:author="吴苏琪" w:date="2018-01-07T03:52:00Z"/>
              <w:rFonts w:asciiTheme="minorHAnsi" w:eastAsiaTheme="minorEastAsia" w:hAnsiTheme="minorHAnsi" w:cstheme="minorBidi"/>
              <w:noProof/>
              <w:kern w:val="2"/>
            </w:rPr>
          </w:pPr>
          <w:ins w:id="371" w:author="吴苏琪" w:date="2018-01-07T03:52:00Z">
            <w:r w:rsidRPr="00F8544B">
              <w:rPr>
                <w:rStyle w:val="aa"/>
                <w:noProof/>
              </w:rPr>
              <w:fldChar w:fldCharType="begin"/>
            </w:r>
            <w:r w:rsidRPr="00F8544B">
              <w:rPr>
                <w:rStyle w:val="aa"/>
                <w:noProof/>
              </w:rPr>
              <w:instrText xml:space="preserve"> </w:instrText>
            </w:r>
            <w:r>
              <w:rPr>
                <w:noProof/>
              </w:rPr>
              <w:instrText>HYPERLINK \l "_Toc503060589"</w:instrText>
            </w:r>
            <w:r w:rsidRPr="00F8544B">
              <w:rPr>
                <w:rStyle w:val="aa"/>
                <w:noProof/>
              </w:rPr>
              <w:instrText xml:space="preserve"> </w:instrText>
            </w:r>
            <w:r w:rsidRPr="00F8544B">
              <w:rPr>
                <w:rStyle w:val="aa"/>
                <w:noProof/>
              </w:rPr>
              <w:fldChar w:fldCharType="separate"/>
            </w:r>
            <w:r w:rsidRPr="00F8544B">
              <w:rPr>
                <w:rStyle w:val="aa"/>
                <w:noProof/>
              </w:rPr>
              <w:t>2.1.29</w:t>
            </w:r>
            <w:r>
              <w:rPr>
                <w:rFonts w:asciiTheme="minorHAnsi" w:eastAsiaTheme="minorEastAsia" w:hAnsiTheme="minorHAnsi" w:cstheme="minorBidi"/>
                <w:noProof/>
                <w:kern w:val="2"/>
              </w:rPr>
              <w:tab/>
            </w:r>
            <w:r w:rsidRPr="00F8544B">
              <w:rPr>
                <w:rStyle w:val="aa"/>
                <w:noProof/>
              </w:rPr>
              <w:t>管理员备份管理</w:t>
            </w:r>
            <w:r>
              <w:rPr>
                <w:noProof/>
                <w:webHidden/>
              </w:rPr>
              <w:tab/>
            </w:r>
            <w:r>
              <w:rPr>
                <w:noProof/>
                <w:webHidden/>
              </w:rPr>
              <w:fldChar w:fldCharType="begin"/>
            </w:r>
            <w:r>
              <w:rPr>
                <w:noProof/>
                <w:webHidden/>
              </w:rPr>
              <w:instrText xml:space="preserve"> PAGEREF _Toc503060589 \h </w:instrText>
            </w:r>
          </w:ins>
          <w:r>
            <w:rPr>
              <w:noProof/>
              <w:webHidden/>
            </w:rPr>
          </w:r>
          <w:r>
            <w:rPr>
              <w:noProof/>
              <w:webHidden/>
            </w:rPr>
            <w:fldChar w:fldCharType="separate"/>
          </w:r>
          <w:ins w:id="372" w:author="吴苏琪" w:date="2018-01-07T03:52:00Z">
            <w:r>
              <w:rPr>
                <w:noProof/>
                <w:webHidden/>
              </w:rPr>
              <w:t>115</w:t>
            </w:r>
            <w:r>
              <w:rPr>
                <w:noProof/>
                <w:webHidden/>
              </w:rPr>
              <w:fldChar w:fldCharType="end"/>
            </w:r>
            <w:r w:rsidRPr="00F8544B">
              <w:rPr>
                <w:rStyle w:val="aa"/>
                <w:noProof/>
              </w:rPr>
              <w:fldChar w:fldCharType="end"/>
            </w:r>
          </w:ins>
        </w:p>
        <w:p w14:paraId="4160DD16" w14:textId="10F63D7F" w:rsidR="009E58F3" w:rsidRDefault="009E58F3">
          <w:pPr>
            <w:pStyle w:val="41"/>
            <w:tabs>
              <w:tab w:val="left" w:pos="2520"/>
              <w:tab w:val="right" w:leader="dot" w:pos="8296"/>
            </w:tabs>
            <w:rPr>
              <w:ins w:id="373" w:author="吴苏琪" w:date="2018-01-07T03:52:00Z"/>
              <w:rFonts w:asciiTheme="minorHAnsi" w:eastAsiaTheme="minorEastAsia" w:hAnsiTheme="minorHAnsi" w:cstheme="minorBidi"/>
              <w:noProof/>
              <w:kern w:val="2"/>
            </w:rPr>
          </w:pPr>
          <w:ins w:id="374" w:author="吴苏琪" w:date="2018-01-07T03:52:00Z">
            <w:r w:rsidRPr="00F8544B">
              <w:rPr>
                <w:rStyle w:val="aa"/>
                <w:noProof/>
              </w:rPr>
              <w:fldChar w:fldCharType="begin"/>
            </w:r>
            <w:r w:rsidRPr="00F8544B">
              <w:rPr>
                <w:rStyle w:val="aa"/>
                <w:noProof/>
              </w:rPr>
              <w:instrText xml:space="preserve"> </w:instrText>
            </w:r>
            <w:r>
              <w:rPr>
                <w:noProof/>
              </w:rPr>
              <w:instrText>HYPERLINK \l "_Toc503060590"</w:instrText>
            </w:r>
            <w:r w:rsidRPr="00F8544B">
              <w:rPr>
                <w:rStyle w:val="aa"/>
                <w:noProof/>
              </w:rPr>
              <w:instrText xml:space="preserve"> </w:instrText>
            </w:r>
            <w:r w:rsidRPr="00F8544B">
              <w:rPr>
                <w:rStyle w:val="aa"/>
                <w:noProof/>
              </w:rPr>
              <w:fldChar w:fldCharType="separate"/>
            </w:r>
            <w:r w:rsidRPr="00F8544B">
              <w:rPr>
                <w:rStyle w:val="aa"/>
                <w:noProof/>
              </w:rPr>
              <w:t>2.1.29.1</w:t>
            </w:r>
            <w:r>
              <w:rPr>
                <w:rFonts w:asciiTheme="minorHAnsi" w:eastAsiaTheme="minorEastAsia" w:hAnsiTheme="minorHAnsi" w:cstheme="minorBidi"/>
                <w:noProof/>
                <w:kern w:val="2"/>
              </w:rPr>
              <w:tab/>
            </w:r>
            <w:r w:rsidRPr="00F8544B">
              <w:rPr>
                <w:rStyle w:val="aa"/>
                <w:noProof/>
              </w:rPr>
              <w:t>自动备份设置</w:t>
            </w:r>
            <w:r>
              <w:rPr>
                <w:noProof/>
                <w:webHidden/>
              </w:rPr>
              <w:tab/>
            </w:r>
            <w:r>
              <w:rPr>
                <w:noProof/>
                <w:webHidden/>
              </w:rPr>
              <w:fldChar w:fldCharType="begin"/>
            </w:r>
            <w:r>
              <w:rPr>
                <w:noProof/>
                <w:webHidden/>
              </w:rPr>
              <w:instrText xml:space="preserve"> PAGEREF _Toc503060590 \h </w:instrText>
            </w:r>
          </w:ins>
          <w:r>
            <w:rPr>
              <w:noProof/>
              <w:webHidden/>
            </w:rPr>
          </w:r>
          <w:r>
            <w:rPr>
              <w:noProof/>
              <w:webHidden/>
            </w:rPr>
            <w:fldChar w:fldCharType="separate"/>
          </w:r>
          <w:ins w:id="375" w:author="吴苏琪" w:date="2018-01-07T03:52:00Z">
            <w:r>
              <w:rPr>
                <w:noProof/>
                <w:webHidden/>
              </w:rPr>
              <w:t>116</w:t>
            </w:r>
            <w:r>
              <w:rPr>
                <w:noProof/>
                <w:webHidden/>
              </w:rPr>
              <w:fldChar w:fldCharType="end"/>
            </w:r>
            <w:r w:rsidRPr="00F8544B">
              <w:rPr>
                <w:rStyle w:val="aa"/>
                <w:noProof/>
              </w:rPr>
              <w:fldChar w:fldCharType="end"/>
            </w:r>
          </w:ins>
        </w:p>
        <w:p w14:paraId="3C0E5CED" w14:textId="3BC1E0CE" w:rsidR="009E58F3" w:rsidRDefault="009E58F3">
          <w:pPr>
            <w:pStyle w:val="41"/>
            <w:tabs>
              <w:tab w:val="left" w:pos="2520"/>
              <w:tab w:val="right" w:leader="dot" w:pos="8296"/>
            </w:tabs>
            <w:rPr>
              <w:ins w:id="376" w:author="吴苏琪" w:date="2018-01-07T03:52:00Z"/>
              <w:rFonts w:asciiTheme="minorHAnsi" w:eastAsiaTheme="minorEastAsia" w:hAnsiTheme="minorHAnsi" w:cstheme="minorBidi"/>
              <w:noProof/>
              <w:kern w:val="2"/>
            </w:rPr>
          </w:pPr>
          <w:ins w:id="377" w:author="吴苏琪" w:date="2018-01-07T03:52:00Z">
            <w:r w:rsidRPr="00F8544B">
              <w:rPr>
                <w:rStyle w:val="aa"/>
                <w:noProof/>
              </w:rPr>
              <w:fldChar w:fldCharType="begin"/>
            </w:r>
            <w:r w:rsidRPr="00F8544B">
              <w:rPr>
                <w:rStyle w:val="aa"/>
                <w:noProof/>
              </w:rPr>
              <w:instrText xml:space="preserve"> </w:instrText>
            </w:r>
            <w:r>
              <w:rPr>
                <w:noProof/>
              </w:rPr>
              <w:instrText>HYPERLINK \l "_Toc503060591"</w:instrText>
            </w:r>
            <w:r w:rsidRPr="00F8544B">
              <w:rPr>
                <w:rStyle w:val="aa"/>
                <w:noProof/>
              </w:rPr>
              <w:instrText xml:space="preserve"> </w:instrText>
            </w:r>
            <w:r w:rsidRPr="00F8544B">
              <w:rPr>
                <w:rStyle w:val="aa"/>
                <w:noProof/>
              </w:rPr>
              <w:fldChar w:fldCharType="separate"/>
            </w:r>
            <w:r w:rsidRPr="00F8544B">
              <w:rPr>
                <w:rStyle w:val="aa"/>
                <w:noProof/>
              </w:rPr>
              <w:t>2.1.29.2</w:t>
            </w:r>
            <w:r>
              <w:rPr>
                <w:rFonts w:asciiTheme="minorHAnsi" w:eastAsiaTheme="minorEastAsia" w:hAnsiTheme="minorHAnsi" w:cstheme="minorBidi"/>
                <w:noProof/>
                <w:kern w:val="2"/>
              </w:rPr>
              <w:tab/>
            </w:r>
            <w:r w:rsidRPr="00F8544B">
              <w:rPr>
                <w:rStyle w:val="aa"/>
                <w:noProof/>
              </w:rPr>
              <w:t>手动备份设置</w:t>
            </w:r>
            <w:r>
              <w:rPr>
                <w:noProof/>
                <w:webHidden/>
              </w:rPr>
              <w:tab/>
            </w:r>
            <w:r>
              <w:rPr>
                <w:noProof/>
                <w:webHidden/>
              </w:rPr>
              <w:fldChar w:fldCharType="begin"/>
            </w:r>
            <w:r>
              <w:rPr>
                <w:noProof/>
                <w:webHidden/>
              </w:rPr>
              <w:instrText xml:space="preserve"> PAGEREF _Toc503060591 \h </w:instrText>
            </w:r>
          </w:ins>
          <w:r>
            <w:rPr>
              <w:noProof/>
              <w:webHidden/>
            </w:rPr>
          </w:r>
          <w:r>
            <w:rPr>
              <w:noProof/>
              <w:webHidden/>
            </w:rPr>
            <w:fldChar w:fldCharType="separate"/>
          </w:r>
          <w:ins w:id="378" w:author="吴苏琪" w:date="2018-01-07T03:52:00Z">
            <w:r>
              <w:rPr>
                <w:noProof/>
                <w:webHidden/>
              </w:rPr>
              <w:t>117</w:t>
            </w:r>
            <w:r>
              <w:rPr>
                <w:noProof/>
                <w:webHidden/>
              </w:rPr>
              <w:fldChar w:fldCharType="end"/>
            </w:r>
            <w:r w:rsidRPr="00F8544B">
              <w:rPr>
                <w:rStyle w:val="aa"/>
                <w:noProof/>
              </w:rPr>
              <w:fldChar w:fldCharType="end"/>
            </w:r>
          </w:ins>
        </w:p>
        <w:p w14:paraId="0E0FB1F7" w14:textId="33A53713" w:rsidR="009E58F3" w:rsidRDefault="009E58F3">
          <w:pPr>
            <w:pStyle w:val="41"/>
            <w:tabs>
              <w:tab w:val="left" w:pos="2520"/>
              <w:tab w:val="right" w:leader="dot" w:pos="8296"/>
            </w:tabs>
            <w:rPr>
              <w:ins w:id="379" w:author="吴苏琪" w:date="2018-01-07T03:52:00Z"/>
              <w:rFonts w:asciiTheme="minorHAnsi" w:eastAsiaTheme="minorEastAsia" w:hAnsiTheme="minorHAnsi" w:cstheme="minorBidi"/>
              <w:noProof/>
              <w:kern w:val="2"/>
            </w:rPr>
          </w:pPr>
          <w:ins w:id="380" w:author="吴苏琪" w:date="2018-01-07T03:52:00Z">
            <w:r w:rsidRPr="00F8544B">
              <w:rPr>
                <w:rStyle w:val="aa"/>
                <w:noProof/>
              </w:rPr>
              <w:fldChar w:fldCharType="begin"/>
            </w:r>
            <w:r w:rsidRPr="00F8544B">
              <w:rPr>
                <w:rStyle w:val="aa"/>
                <w:noProof/>
              </w:rPr>
              <w:instrText xml:space="preserve"> </w:instrText>
            </w:r>
            <w:r>
              <w:rPr>
                <w:noProof/>
              </w:rPr>
              <w:instrText>HYPERLINK \l "_Toc503060592"</w:instrText>
            </w:r>
            <w:r w:rsidRPr="00F8544B">
              <w:rPr>
                <w:rStyle w:val="aa"/>
                <w:noProof/>
              </w:rPr>
              <w:instrText xml:space="preserve"> </w:instrText>
            </w:r>
            <w:r w:rsidRPr="00F8544B">
              <w:rPr>
                <w:rStyle w:val="aa"/>
                <w:noProof/>
              </w:rPr>
              <w:fldChar w:fldCharType="separate"/>
            </w:r>
            <w:r w:rsidRPr="00F8544B">
              <w:rPr>
                <w:rStyle w:val="aa"/>
                <w:noProof/>
              </w:rPr>
              <w:t>2.1.29.3</w:t>
            </w:r>
            <w:r>
              <w:rPr>
                <w:rFonts w:asciiTheme="minorHAnsi" w:eastAsiaTheme="minorEastAsia" w:hAnsiTheme="minorHAnsi" w:cstheme="minorBidi"/>
                <w:noProof/>
                <w:kern w:val="2"/>
              </w:rPr>
              <w:tab/>
            </w:r>
            <w:r w:rsidRPr="00F8544B">
              <w:rPr>
                <w:rStyle w:val="aa"/>
                <w:noProof/>
              </w:rPr>
              <w:t>备份恢复</w:t>
            </w:r>
            <w:r>
              <w:rPr>
                <w:noProof/>
                <w:webHidden/>
              </w:rPr>
              <w:tab/>
            </w:r>
            <w:r>
              <w:rPr>
                <w:noProof/>
                <w:webHidden/>
              </w:rPr>
              <w:fldChar w:fldCharType="begin"/>
            </w:r>
            <w:r>
              <w:rPr>
                <w:noProof/>
                <w:webHidden/>
              </w:rPr>
              <w:instrText xml:space="preserve"> PAGEREF _Toc503060592 \h </w:instrText>
            </w:r>
          </w:ins>
          <w:r>
            <w:rPr>
              <w:noProof/>
              <w:webHidden/>
            </w:rPr>
          </w:r>
          <w:r>
            <w:rPr>
              <w:noProof/>
              <w:webHidden/>
            </w:rPr>
            <w:fldChar w:fldCharType="separate"/>
          </w:r>
          <w:ins w:id="381" w:author="吴苏琪" w:date="2018-01-07T03:52:00Z">
            <w:r>
              <w:rPr>
                <w:noProof/>
                <w:webHidden/>
              </w:rPr>
              <w:t>118</w:t>
            </w:r>
            <w:r>
              <w:rPr>
                <w:noProof/>
                <w:webHidden/>
              </w:rPr>
              <w:fldChar w:fldCharType="end"/>
            </w:r>
            <w:r w:rsidRPr="00F8544B">
              <w:rPr>
                <w:rStyle w:val="aa"/>
                <w:noProof/>
              </w:rPr>
              <w:fldChar w:fldCharType="end"/>
            </w:r>
          </w:ins>
        </w:p>
        <w:p w14:paraId="0B2AF73F" w14:textId="21868B07" w:rsidR="009E58F3" w:rsidRDefault="009E58F3">
          <w:pPr>
            <w:pStyle w:val="41"/>
            <w:tabs>
              <w:tab w:val="left" w:pos="2520"/>
              <w:tab w:val="right" w:leader="dot" w:pos="8296"/>
            </w:tabs>
            <w:rPr>
              <w:ins w:id="382" w:author="吴苏琪" w:date="2018-01-07T03:52:00Z"/>
              <w:rFonts w:asciiTheme="minorHAnsi" w:eastAsiaTheme="minorEastAsia" w:hAnsiTheme="minorHAnsi" w:cstheme="minorBidi"/>
              <w:noProof/>
              <w:kern w:val="2"/>
            </w:rPr>
          </w:pPr>
          <w:ins w:id="383" w:author="吴苏琪" w:date="2018-01-07T03:52:00Z">
            <w:r w:rsidRPr="00F8544B">
              <w:rPr>
                <w:rStyle w:val="aa"/>
                <w:noProof/>
              </w:rPr>
              <w:fldChar w:fldCharType="begin"/>
            </w:r>
            <w:r w:rsidRPr="00F8544B">
              <w:rPr>
                <w:rStyle w:val="aa"/>
                <w:noProof/>
              </w:rPr>
              <w:instrText xml:space="preserve"> </w:instrText>
            </w:r>
            <w:r>
              <w:rPr>
                <w:noProof/>
              </w:rPr>
              <w:instrText>HYPERLINK \l "_Toc503060593"</w:instrText>
            </w:r>
            <w:r w:rsidRPr="00F8544B">
              <w:rPr>
                <w:rStyle w:val="aa"/>
                <w:noProof/>
              </w:rPr>
              <w:instrText xml:space="preserve"> </w:instrText>
            </w:r>
            <w:r w:rsidRPr="00F8544B">
              <w:rPr>
                <w:rStyle w:val="aa"/>
                <w:noProof/>
              </w:rPr>
              <w:fldChar w:fldCharType="separate"/>
            </w:r>
            <w:r w:rsidRPr="00F8544B">
              <w:rPr>
                <w:rStyle w:val="aa"/>
                <w:noProof/>
              </w:rPr>
              <w:t>2.1.29.4</w:t>
            </w:r>
            <w:r>
              <w:rPr>
                <w:rFonts w:asciiTheme="minorHAnsi" w:eastAsiaTheme="minorEastAsia" w:hAnsiTheme="minorHAnsi" w:cstheme="minorBidi"/>
                <w:noProof/>
                <w:kern w:val="2"/>
              </w:rPr>
              <w:tab/>
            </w:r>
            <w:r w:rsidRPr="00F8544B">
              <w:rPr>
                <w:rStyle w:val="aa"/>
                <w:noProof/>
              </w:rPr>
              <w:t>备份删除确认</w:t>
            </w:r>
            <w:r>
              <w:rPr>
                <w:noProof/>
                <w:webHidden/>
              </w:rPr>
              <w:tab/>
            </w:r>
            <w:r>
              <w:rPr>
                <w:noProof/>
                <w:webHidden/>
              </w:rPr>
              <w:fldChar w:fldCharType="begin"/>
            </w:r>
            <w:r>
              <w:rPr>
                <w:noProof/>
                <w:webHidden/>
              </w:rPr>
              <w:instrText xml:space="preserve"> PAGEREF _Toc503060593 \h </w:instrText>
            </w:r>
          </w:ins>
          <w:r>
            <w:rPr>
              <w:noProof/>
              <w:webHidden/>
            </w:rPr>
          </w:r>
          <w:r>
            <w:rPr>
              <w:noProof/>
              <w:webHidden/>
            </w:rPr>
            <w:fldChar w:fldCharType="separate"/>
          </w:r>
          <w:ins w:id="384" w:author="吴苏琪" w:date="2018-01-07T03:52:00Z">
            <w:r>
              <w:rPr>
                <w:noProof/>
                <w:webHidden/>
              </w:rPr>
              <w:t>118</w:t>
            </w:r>
            <w:r>
              <w:rPr>
                <w:noProof/>
                <w:webHidden/>
              </w:rPr>
              <w:fldChar w:fldCharType="end"/>
            </w:r>
            <w:r w:rsidRPr="00F8544B">
              <w:rPr>
                <w:rStyle w:val="aa"/>
                <w:noProof/>
              </w:rPr>
              <w:fldChar w:fldCharType="end"/>
            </w:r>
          </w:ins>
        </w:p>
        <w:p w14:paraId="0A5BED4D" w14:textId="3961AAFB" w:rsidR="009E58F3" w:rsidRDefault="009E58F3">
          <w:pPr>
            <w:pStyle w:val="31"/>
            <w:tabs>
              <w:tab w:val="left" w:pos="2100"/>
              <w:tab w:val="right" w:leader="dot" w:pos="8296"/>
            </w:tabs>
            <w:rPr>
              <w:ins w:id="385" w:author="吴苏琪" w:date="2018-01-07T03:52:00Z"/>
              <w:rFonts w:asciiTheme="minorHAnsi" w:eastAsiaTheme="minorEastAsia" w:hAnsiTheme="minorHAnsi" w:cstheme="minorBidi"/>
              <w:noProof/>
              <w:kern w:val="2"/>
            </w:rPr>
          </w:pPr>
          <w:ins w:id="386" w:author="吴苏琪" w:date="2018-01-07T03:52:00Z">
            <w:r w:rsidRPr="00F8544B">
              <w:rPr>
                <w:rStyle w:val="aa"/>
                <w:noProof/>
              </w:rPr>
              <w:fldChar w:fldCharType="begin"/>
            </w:r>
            <w:r w:rsidRPr="00F8544B">
              <w:rPr>
                <w:rStyle w:val="aa"/>
                <w:noProof/>
              </w:rPr>
              <w:instrText xml:space="preserve"> </w:instrText>
            </w:r>
            <w:r>
              <w:rPr>
                <w:noProof/>
              </w:rPr>
              <w:instrText>HYPERLINK \l "_Toc503060594"</w:instrText>
            </w:r>
            <w:r w:rsidRPr="00F8544B">
              <w:rPr>
                <w:rStyle w:val="aa"/>
                <w:noProof/>
              </w:rPr>
              <w:instrText xml:space="preserve"> </w:instrText>
            </w:r>
            <w:r w:rsidRPr="00F8544B">
              <w:rPr>
                <w:rStyle w:val="aa"/>
                <w:noProof/>
              </w:rPr>
              <w:fldChar w:fldCharType="separate"/>
            </w:r>
            <w:r w:rsidRPr="00F8544B">
              <w:rPr>
                <w:rStyle w:val="aa"/>
                <w:noProof/>
              </w:rPr>
              <w:t>2.1.30</w:t>
            </w:r>
            <w:r>
              <w:rPr>
                <w:rFonts w:asciiTheme="minorHAnsi" w:eastAsiaTheme="minorEastAsia" w:hAnsiTheme="minorHAnsi" w:cstheme="minorBidi"/>
                <w:noProof/>
                <w:kern w:val="2"/>
              </w:rPr>
              <w:tab/>
            </w:r>
            <w:r w:rsidRPr="00F8544B">
              <w:rPr>
                <w:rStyle w:val="aa"/>
                <w:noProof/>
              </w:rPr>
              <w:t>管理员具体帖子页</w:t>
            </w:r>
            <w:r>
              <w:rPr>
                <w:noProof/>
                <w:webHidden/>
              </w:rPr>
              <w:tab/>
            </w:r>
            <w:r>
              <w:rPr>
                <w:noProof/>
                <w:webHidden/>
              </w:rPr>
              <w:fldChar w:fldCharType="begin"/>
            </w:r>
            <w:r>
              <w:rPr>
                <w:noProof/>
                <w:webHidden/>
              </w:rPr>
              <w:instrText xml:space="preserve"> PAGEREF _Toc503060594 \h </w:instrText>
            </w:r>
          </w:ins>
          <w:r>
            <w:rPr>
              <w:noProof/>
              <w:webHidden/>
            </w:rPr>
          </w:r>
          <w:r>
            <w:rPr>
              <w:noProof/>
              <w:webHidden/>
            </w:rPr>
            <w:fldChar w:fldCharType="separate"/>
          </w:r>
          <w:ins w:id="387" w:author="吴苏琪" w:date="2018-01-07T03:52:00Z">
            <w:r>
              <w:rPr>
                <w:noProof/>
                <w:webHidden/>
              </w:rPr>
              <w:t>119</w:t>
            </w:r>
            <w:r>
              <w:rPr>
                <w:noProof/>
                <w:webHidden/>
              </w:rPr>
              <w:fldChar w:fldCharType="end"/>
            </w:r>
            <w:r w:rsidRPr="00F8544B">
              <w:rPr>
                <w:rStyle w:val="aa"/>
                <w:noProof/>
              </w:rPr>
              <w:fldChar w:fldCharType="end"/>
            </w:r>
          </w:ins>
        </w:p>
        <w:p w14:paraId="03AB6C68" w14:textId="272BC887" w:rsidR="009E58F3" w:rsidRDefault="009E58F3">
          <w:pPr>
            <w:pStyle w:val="21"/>
            <w:tabs>
              <w:tab w:val="left" w:pos="1260"/>
              <w:tab w:val="right" w:leader="dot" w:pos="8296"/>
            </w:tabs>
            <w:rPr>
              <w:ins w:id="388" w:author="吴苏琪" w:date="2018-01-07T03:52:00Z"/>
              <w:rFonts w:asciiTheme="minorHAnsi" w:eastAsiaTheme="minorEastAsia" w:hAnsiTheme="minorHAnsi" w:cstheme="minorBidi"/>
              <w:noProof/>
              <w:kern w:val="2"/>
            </w:rPr>
          </w:pPr>
          <w:ins w:id="389" w:author="吴苏琪" w:date="2018-01-07T03:52:00Z">
            <w:r w:rsidRPr="00F8544B">
              <w:rPr>
                <w:rStyle w:val="aa"/>
                <w:noProof/>
              </w:rPr>
              <w:fldChar w:fldCharType="begin"/>
            </w:r>
            <w:r w:rsidRPr="00F8544B">
              <w:rPr>
                <w:rStyle w:val="aa"/>
                <w:noProof/>
              </w:rPr>
              <w:instrText xml:space="preserve"> </w:instrText>
            </w:r>
            <w:r>
              <w:rPr>
                <w:noProof/>
              </w:rPr>
              <w:instrText>HYPERLINK \l "_Toc503060595"</w:instrText>
            </w:r>
            <w:r w:rsidRPr="00F8544B">
              <w:rPr>
                <w:rStyle w:val="aa"/>
                <w:noProof/>
              </w:rPr>
              <w:instrText xml:space="preserve"> </w:instrText>
            </w:r>
            <w:r w:rsidRPr="00F8544B">
              <w:rPr>
                <w:rStyle w:val="aa"/>
                <w:noProof/>
              </w:rPr>
              <w:fldChar w:fldCharType="separate"/>
            </w:r>
            <w:r w:rsidRPr="00F8544B">
              <w:rPr>
                <w:rStyle w:val="aa"/>
                <w:noProof/>
              </w:rPr>
              <w:t>2.2</w:t>
            </w:r>
            <w:r>
              <w:rPr>
                <w:rFonts w:asciiTheme="minorHAnsi" w:eastAsiaTheme="minorEastAsia" w:hAnsiTheme="minorHAnsi" w:cstheme="minorBidi"/>
                <w:noProof/>
                <w:kern w:val="2"/>
              </w:rPr>
              <w:tab/>
            </w:r>
            <w:r w:rsidRPr="00F8544B">
              <w:rPr>
                <w:rStyle w:val="aa"/>
                <w:noProof/>
              </w:rPr>
              <w:t>性能</w:t>
            </w:r>
            <w:r>
              <w:rPr>
                <w:noProof/>
                <w:webHidden/>
              </w:rPr>
              <w:tab/>
            </w:r>
            <w:r>
              <w:rPr>
                <w:noProof/>
                <w:webHidden/>
              </w:rPr>
              <w:fldChar w:fldCharType="begin"/>
            </w:r>
            <w:r>
              <w:rPr>
                <w:noProof/>
                <w:webHidden/>
              </w:rPr>
              <w:instrText xml:space="preserve"> PAGEREF _Toc503060595 \h </w:instrText>
            </w:r>
          </w:ins>
          <w:r>
            <w:rPr>
              <w:noProof/>
              <w:webHidden/>
            </w:rPr>
          </w:r>
          <w:r>
            <w:rPr>
              <w:noProof/>
              <w:webHidden/>
            </w:rPr>
            <w:fldChar w:fldCharType="separate"/>
          </w:r>
          <w:ins w:id="390" w:author="吴苏琪" w:date="2018-01-07T03:52:00Z">
            <w:r>
              <w:rPr>
                <w:noProof/>
                <w:webHidden/>
              </w:rPr>
              <w:t>120</w:t>
            </w:r>
            <w:r>
              <w:rPr>
                <w:noProof/>
                <w:webHidden/>
              </w:rPr>
              <w:fldChar w:fldCharType="end"/>
            </w:r>
            <w:r w:rsidRPr="00F8544B">
              <w:rPr>
                <w:rStyle w:val="aa"/>
                <w:noProof/>
              </w:rPr>
              <w:fldChar w:fldCharType="end"/>
            </w:r>
          </w:ins>
        </w:p>
        <w:p w14:paraId="626A858E" w14:textId="777D1F72" w:rsidR="009E58F3" w:rsidRDefault="009E58F3">
          <w:pPr>
            <w:pStyle w:val="31"/>
            <w:tabs>
              <w:tab w:val="left" w:pos="1680"/>
              <w:tab w:val="right" w:leader="dot" w:pos="8296"/>
            </w:tabs>
            <w:rPr>
              <w:ins w:id="391" w:author="吴苏琪" w:date="2018-01-07T03:52:00Z"/>
              <w:rFonts w:asciiTheme="minorHAnsi" w:eastAsiaTheme="minorEastAsia" w:hAnsiTheme="minorHAnsi" w:cstheme="minorBidi"/>
              <w:noProof/>
              <w:kern w:val="2"/>
            </w:rPr>
          </w:pPr>
          <w:ins w:id="392" w:author="吴苏琪" w:date="2018-01-07T03:52:00Z">
            <w:r w:rsidRPr="00F8544B">
              <w:rPr>
                <w:rStyle w:val="aa"/>
                <w:noProof/>
              </w:rPr>
              <w:fldChar w:fldCharType="begin"/>
            </w:r>
            <w:r w:rsidRPr="00F8544B">
              <w:rPr>
                <w:rStyle w:val="aa"/>
                <w:noProof/>
              </w:rPr>
              <w:instrText xml:space="preserve"> </w:instrText>
            </w:r>
            <w:r>
              <w:rPr>
                <w:noProof/>
              </w:rPr>
              <w:instrText>HYPERLINK \l "_Toc503060596"</w:instrText>
            </w:r>
            <w:r w:rsidRPr="00F8544B">
              <w:rPr>
                <w:rStyle w:val="aa"/>
                <w:noProof/>
              </w:rPr>
              <w:instrText xml:space="preserve"> </w:instrText>
            </w:r>
            <w:r w:rsidRPr="00F8544B">
              <w:rPr>
                <w:rStyle w:val="aa"/>
                <w:noProof/>
              </w:rPr>
              <w:fldChar w:fldCharType="separate"/>
            </w:r>
            <w:r w:rsidRPr="00F8544B">
              <w:rPr>
                <w:rStyle w:val="aa"/>
                <w:noProof/>
              </w:rPr>
              <w:t>2.2.1</w:t>
            </w:r>
            <w:r>
              <w:rPr>
                <w:rFonts w:asciiTheme="minorHAnsi" w:eastAsiaTheme="minorEastAsia" w:hAnsiTheme="minorHAnsi" w:cstheme="minorBidi"/>
                <w:noProof/>
                <w:kern w:val="2"/>
              </w:rPr>
              <w:tab/>
            </w:r>
            <w:r w:rsidRPr="00F8544B">
              <w:rPr>
                <w:rStyle w:val="aa"/>
                <w:noProof/>
              </w:rPr>
              <w:t>精度</w:t>
            </w:r>
            <w:r>
              <w:rPr>
                <w:noProof/>
                <w:webHidden/>
              </w:rPr>
              <w:tab/>
            </w:r>
            <w:r>
              <w:rPr>
                <w:noProof/>
                <w:webHidden/>
              </w:rPr>
              <w:fldChar w:fldCharType="begin"/>
            </w:r>
            <w:r>
              <w:rPr>
                <w:noProof/>
                <w:webHidden/>
              </w:rPr>
              <w:instrText xml:space="preserve"> PAGEREF _Toc503060596 \h </w:instrText>
            </w:r>
          </w:ins>
          <w:r>
            <w:rPr>
              <w:noProof/>
              <w:webHidden/>
            </w:rPr>
          </w:r>
          <w:r>
            <w:rPr>
              <w:noProof/>
              <w:webHidden/>
            </w:rPr>
            <w:fldChar w:fldCharType="separate"/>
          </w:r>
          <w:ins w:id="393" w:author="吴苏琪" w:date="2018-01-07T03:52:00Z">
            <w:r>
              <w:rPr>
                <w:noProof/>
                <w:webHidden/>
              </w:rPr>
              <w:t>120</w:t>
            </w:r>
            <w:r>
              <w:rPr>
                <w:noProof/>
                <w:webHidden/>
              </w:rPr>
              <w:fldChar w:fldCharType="end"/>
            </w:r>
            <w:r w:rsidRPr="00F8544B">
              <w:rPr>
                <w:rStyle w:val="aa"/>
                <w:noProof/>
              </w:rPr>
              <w:fldChar w:fldCharType="end"/>
            </w:r>
          </w:ins>
        </w:p>
        <w:p w14:paraId="2B928622" w14:textId="7AD0547B" w:rsidR="009E58F3" w:rsidRDefault="009E58F3">
          <w:pPr>
            <w:pStyle w:val="31"/>
            <w:tabs>
              <w:tab w:val="left" w:pos="1680"/>
              <w:tab w:val="right" w:leader="dot" w:pos="8296"/>
            </w:tabs>
            <w:rPr>
              <w:ins w:id="394" w:author="吴苏琪" w:date="2018-01-07T03:52:00Z"/>
              <w:rFonts w:asciiTheme="minorHAnsi" w:eastAsiaTheme="minorEastAsia" w:hAnsiTheme="minorHAnsi" w:cstheme="minorBidi"/>
              <w:noProof/>
              <w:kern w:val="2"/>
            </w:rPr>
          </w:pPr>
          <w:ins w:id="395" w:author="吴苏琪" w:date="2018-01-07T03:52:00Z">
            <w:r w:rsidRPr="00F8544B">
              <w:rPr>
                <w:rStyle w:val="aa"/>
                <w:noProof/>
              </w:rPr>
              <w:fldChar w:fldCharType="begin"/>
            </w:r>
            <w:r w:rsidRPr="00F8544B">
              <w:rPr>
                <w:rStyle w:val="aa"/>
                <w:noProof/>
              </w:rPr>
              <w:instrText xml:space="preserve"> </w:instrText>
            </w:r>
            <w:r>
              <w:rPr>
                <w:noProof/>
              </w:rPr>
              <w:instrText>HYPERLINK \l "_Toc503060597"</w:instrText>
            </w:r>
            <w:r w:rsidRPr="00F8544B">
              <w:rPr>
                <w:rStyle w:val="aa"/>
                <w:noProof/>
              </w:rPr>
              <w:instrText xml:space="preserve"> </w:instrText>
            </w:r>
            <w:r w:rsidRPr="00F8544B">
              <w:rPr>
                <w:rStyle w:val="aa"/>
                <w:noProof/>
              </w:rPr>
              <w:fldChar w:fldCharType="separate"/>
            </w:r>
            <w:r w:rsidRPr="00F8544B">
              <w:rPr>
                <w:rStyle w:val="aa"/>
                <w:noProof/>
              </w:rPr>
              <w:t>2.2.2</w:t>
            </w:r>
            <w:r>
              <w:rPr>
                <w:rFonts w:asciiTheme="minorHAnsi" w:eastAsiaTheme="minorEastAsia" w:hAnsiTheme="minorHAnsi" w:cstheme="minorBidi"/>
                <w:noProof/>
                <w:kern w:val="2"/>
              </w:rPr>
              <w:tab/>
            </w:r>
            <w:r w:rsidRPr="00F8544B">
              <w:rPr>
                <w:rStyle w:val="aa"/>
                <w:noProof/>
              </w:rPr>
              <w:t>时间特性</w:t>
            </w:r>
            <w:r>
              <w:rPr>
                <w:noProof/>
                <w:webHidden/>
              </w:rPr>
              <w:tab/>
            </w:r>
            <w:r>
              <w:rPr>
                <w:noProof/>
                <w:webHidden/>
              </w:rPr>
              <w:fldChar w:fldCharType="begin"/>
            </w:r>
            <w:r>
              <w:rPr>
                <w:noProof/>
                <w:webHidden/>
              </w:rPr>
              <w:instrText xml:space="preserve"> PAGEREF _Toc503060597 \h </w:instrText>
            </w:r>
          </w:ins>
          <w:r>
            <w:rPr>
              <w:noProof/>
              <w:webHidden/>
            </w:rPr>
          </w:r>
          <w:r>
            <w:rPr>
              <w:noProof/>
              <w:webHidden/>
            </w:rPr>
            <w:fldChar w:fldCharType="separate"/>
          </w:r>
          <w:ins w:id="396" w:author="吴苏琪" w:date="2018-01-07T03:52:00Z">
            <w:r>
              <w:rPr>
                <w:noProof/>
                <w:webHidden/>
              </w:rPr>
              <w:t>120</w:t>
            </w:r>
            <w:r>
              <w:rPr>
                <w:noProof/>
                <w:webHidden/>
              </w:rPr>
              <w:fldChar w:fldCharType="end"/>
            </w:r>
            <w:r w:rsidRPr="00F8544B">
              <w:rPr>
                <w:rStyle w:val="aa"/>
                <w:noProof/>
              </w:rPr>
              <w:fldChar w:fldCharType="end"/>
            </w:r>
          </w:ins>
        </w:p>
        <w:p w14:paraId="2F308F42" w14:textId="384EC42D" w:rsidR="009E58F3" w:rsidRDefault="009E58F3">
          <w:pPr>
            <w:pStyle w:val="31"/>
            <w:tabs>
              <w:tab w:val="left" w:pos="1680"/>
              <w:tab w:val="right" w:leader="dot" w:pos="8296"/>
            </w:tabs>
            <w:rPr>
              <w:ins w:id="397" w:author="吴苏琪" w:date="2018-01-07T03:52:00Z"/>
              <w:rFonts w:asciiTheme="minorHAnsi" w:eastAsiaTheme="minorEastAsia" w:hAnsiTheme="minorHAnsi" w:cstheme="minorBidi"/>
              <w:noProof/>
              <w:kern w:val="2"/>
            </w:rPr>
          </w:pPr>
          <w:ins w:id="398" w:author="吴苏琪" w:date="2018-01-07T03:52:00Z">
            <w:r w:rsidRPr="00F8544B">
              <w:rPr>
                <w:rStyle w:val="aa"/>
                <w:noProof/>
              </w:rPr>
              <w:fldChar w:fldCharType="begin"/>
            </w:r>
            <w:r w:rsidRPr="00F8544B">
              <w:rPr>
                <w:rStyle w:val="aa"/>
                <w:noProof/>
              </w:rPr>
              <w:instrText xml:space="preserve"> </w:instrText>
            </w:r>
            <w:r>
              <w:rPr>
                <w:noProof/>
              </w:rPr>
              <w:instrText>HYPERLINK \l "_Toc503060598"</w:instrText>
            </w:r>
            <w:r w:rsidRPr="00F8544B">
              <w:rPr>
                <w:rStyle w:val="aa"/>
                <w:noProof/>
              </w:rPr>
              <w:instrText xml:space="preserve"> </w:instrText>
            </w:r>
            <w:r w:rsidRPr="00F8544B">
              <w:rPr>
                <w:rStyle w:val="aa"/>
                <w:noProof/>
              </w:rPr>
              <w:fldChar w:fldCharType="separate"/>
            </w:r>
            <w:r w:rsidRPr="00F8544B">
              <w:rPr>
                <w:rStyle w:val="aa"/>
                <w:noProof/>
              </w:rPr>
              <w:t>2.2.3</w:t>
            </w:r>
            <w:r>
              <w:rPr>
                <w:rFonts w:asciiTheme="minorHAnsi" w:eastAsiaTheme="minorEastAsia" w:hAnsiTheme="minorHAnsi" w:cstheme="minorBidi"/>
                <w:noProof/>
                <w:kern w:val="2"/>
              </w:rPr>
              <w:tab/>
            </w:r>
            <w:r w:rsidRPr="00F8544B">
              <w:rPr>
                <w:rStyle w:val="aa"/>
                <w:noProof/>
              </w:rPr>
              <w:t>灵活性</w:t>
            </w:r>
            <w:r>
              <w:rPr>
                <w:noProof/>
                <w:webHidden/>
              </w:rPr>
              <w:tab/>
            </w:r>
            <w:r>
              <w:rPr>
                <w:noProof/>
                <w:webHidden/>
              </w:rPr>
              <w:fldChar w:fldCharType="begin"/>
            </w:r>
            <w:r>
              <w:rPr>
                <w:noProof/>
                <w:webHidden/>
              </w:rPr>
              <w:instrText xml:space="preserve"> PAGEREF _Toc503060598 \h </w:instrText>
            </w:r>
          </w:ins>
          <w:r>
            <w:rPr>
              <w:noProof/>
              <w:webHidden/>
            </w:rPr>
          </w:r>
          <w:r>
            <w:rPr>
              <w:noProof/>
              <w:webHidden/>
            </w:rPr>
            <w:fldChar w:fldCharType="separate"/>
          </w:r>
          <w:ins w:id="399" w:author="吴苏琪" w:date="2018-01-07T03:52:00Z">
            <w:r>
              <w:rPr>
                <w:noProof/>
                <w:webHidden/>
              </w:rPr>
              <w:t>120</w:t>
            </w:r>
            <w:r>
              <w:rPr>
                <w:noProof/>
                <w:webHidden/>
              </w:rPr>
              <w:fldChar w:fldCharType="end"/>
            </w:r>
            <w:r w:rsidRPr="00F8544B">
              <w:rPr>
                <w:rStyle w:val="aa"/>
                <w:noProof/>
              </w:rPr>
              <w:fldChar w:fldCharType="end"/>
            </w:r>
          </w:ins>
        </w:p>
        <w:p w14:paraId="74F4A6B3" w14:textId="42036122" w:rsidR="009E58F3" w:rsidRDefault="009E58F3">
          <w:pPr>
            <w:pStyle w:val="21"/>
            <w:tabs>
              <w:tab w:val="left" w:pos="1260"/>
              <w:tab w:val="right" w:leader="dot" w:pos="8296"/>
            </w:tabs>
            <w:rPr>
              <w:ins w:id="400" w:author="吴苏琪" w:date="2018-01-07T03:52:00Z"/>
              <w:rFonts w:asciiTheme="minorHAnsi" w:eastAsiaTheme="minorEastAsia" w:hAnsiTheme="minorHAnsi" w:cstheme="minorBidi"/>
              <w:noProof/>
              <w:kern w:val="2"/>
            </w:rPr>
          </w:pPr>
          <w:ins w:id="401" w:author="吴苏琪" w:date="2018-01-07T03:52:00Z">
            <w:r w:rsidRPr="00F8544B">
              <w:rPr>
                <w:rStyle w:val="aa"/>
                <w:noProof/>
              </w:rPr>
              <w:fldChar w:fldCharType="begin"/>
            </w:r>
            <w:r w:rsidRPr="00F8544B">
              <w:rPr>
                <w:rStyle w:val="aa"/>
                <w:noProof/>
              </w:rPr>
              <w:instrText xml:space="preserve"> </w:instrText>
            </w:r>
            <w:r>
              <w:rPr>
                <w:noProof/>
              </w:rPr>
              <w:instrText>HYPERLINK \l "_Toc503060599"</w:instrText>
            </w:r>
            <w:r w:rsidRPr="00F8544B">
              <w:rPr>
                <w:rStyle w:val="aa"/>
                <w:noProof/>
              </w:rPr>
              <w:instrText xml:space="preserve"> </w:instrText>
            </w:r>
            <w:r w:rsidRPr="00F8544B">
              <w:rPr>
                <w:rStyle w:val="aa"/>
                <w:noProof/>
              </w:rPr>
              <w:fldChar w:fldCharType="separate"/>
            </w:r>
            <w:r w:rsidRPr="00F8544B">
              <w:rPr>
                <w:rStyle w:val="aa"/>
                <w:noProof/>
              </w:rPr>
              <w:t>2.3</w:t>
            </w:r>
            <w:r>
              <w:rPr>
                <w:rFonts w:asciiTheme="minorHAnsi" w:eastAsiaTheme="minorEastAsia" w:hAnsiTheme="minorHAnsi" w:cstheme="minorBidi"/>
                <w:noProof/>
                <w:kern w:val="2"/>
              </w:rPr>
              <w:tab/>
            </w:r>
            <w:r w:rsidRPr="00F8544B">
              <w:rPr>
                <w:rStyle w:val="aa"/>
                <w:noProof/>
              </w:rPr>
              <w:t>安全保密</w:t>
            </w:r>
            <w:r>
              <w:rPr>
                <w:noProof/>
                <w:webHidden/>
              </w:rPr>
              <w:tab/>
            </w:r>
            <w:r>
              <w:rPr>
                <w:noProof/>
                <w:webHidden/>
              </w:rPr>
              <w:fldChar w:fldCharType="begin"/>
            </w:r>
            <w:r>
              <w:rPr>
                <w:noProof/>
                <w:webHidden/>
              </w:rPr>
              <w:instrText xml:space="preserve"> PAGEREF _Toc503060599 \h </w:instrText>
            </w:r>
          </w:ins>
          <w:r>
            <w:rPr>
              <w:noProof/>
              <w:webHidden/>
            </w:rPr>
          </w:r>
          <w:r>
            <w:rPr>
              <w:noProof/>
              <w:webHidden/>
            </w:rPr>
            <w:fldChar w:fldCharType="separate"/>
          </w:r>
          <w:ins w:id="402" w:author="吴苏琪" w:date="2018-01-07T03:52:00Z">
            <w:r>
              <w:rPr>
                <w:noProof/>
                <w:webHidden/>
              </w:rPr>
              <w:t>120</w:t>
            </w:r>
            <w:r>
              <w:rPr>
                <w:noProof/>
                <w:webHidden/>
              </w:rPr>
              <w:fldChar w:fldCharType="end"/>
            </w:r>
            <w:r w:rsidRPr="00F8544B">
              <w:rPr>
                <w:rStyle w:val="aa"/>
                <w:noProof/>
              </w:rPr>
              <w:fldChar w:fldCharType="end"/>
            </w:r>
          </w:ins>
        </w:p>
        <w:p w14:paraId="68AC050E" w14:textId="15DC36B7" w:rsidR="009E58F3" w:rsidRDefault="009E58F3">
          <w:pPr>
            <w:pStyle w:val="12"/>
            <w:tabs>
              <w:tab w:val="left" w:pos="420"/>
              <w:tab w:val="right" w:leader="dot" w:pos="8296"/>
            </w:tabs>
            <w:rPr>
              <w:ins w:id="403" w:author="吴苏琪" w:date="2018-01-07T03:52:00Z"/>
              <w:rFonts w:asciiTheme="minorHAnsi" w:eastAsiaTheme="minorEastAsia" w:hAnsiTheme="minorHAnsi" w:cstheme="minorBidi"/>
              <w:noProof/>
              <w:kern w:val="2"/>
            </w:rPr>
          </w:pPr>
          <w:ins w:id="404" w:author="吴苏琪" w:date="2018-01-07T03:52:00Z">
            <w:r w:rsidRPr="00F8544B">
              <w:rPr>
                <w:rStyle w:val="aa"/>
                <w:noProof/>
              </w:rPr>
              <w:fldChar w:fldCharType="begin"/>
            </w:r>
            <w:r w:rsidRPr="00F8544B">
              <w:rPr>
                <w:rStyle w:val="aa"/>
                <w:noProof/>
              </w:rPr>
              <w:instrText xml:space="preserve"> </w:instrText>
            </w:r>
            <w:r>
              <w:rPr>
                <w:noProof/>
              </w:rPr>
              <w:instrText>HYPERLINK \l "_Toc503060600"</w:instrText>
            </w:r>
            <w:r w:rsidRPr="00F8544B">
              <w:rPr>
                <w:rStyle w:val="aa"/>
                <w:noProof/>
              </w:rPr>
              <w:instrText xml:space="preserve"> </w:instrText>
            </w:r>
            <w:r w:rsidRPr="00F8544B">
              <w:rPr>
                <w:rStyle w:val="aa"/>
                <w:noProof/>
              </w:rPr>
              <w:fldChar w:fldCharType="separate"/>
            </w:r>
            <w:r w:rsidRPr="00F8544B">
              <w:rPr>
                <w:rStyle w:val="aa"/>
                <w:noProof/>
              </w:rPr>
              <w:t>3</w:t>
            </w:r>
            <w:r>
              <w:rPr>
                <w:rFonts w:asciiTheme="minorHAnsi" w:eastAsiaTheme="minorEastAsia" w:hAnsiTheme="minorHAnsi" w:cstheme="minorBidi"/>
                <w:noProof/>
                <w:kern w:val="2"/>
              </w:rPr>
              <w:tab/>
            </w:r>
            <w:r w:rsidRPr="00F8544B">
              <w:rPr>
                <w:rStyle w:val="aa"/>
                <w:noProof/>
              </w:rPr>
              <w:t>运行环境</w:t>
            </w:r>
            <w:r>
              <w:rPr>
                <w:noProof/>
                <w:webHidden/>
              </w:rPr>
              <w:tab/>
            </w:r>
            <w:r>
              <w:rPr>
                <w:noProof/>
                <w:webHidden/>
              </w:rPr>
              <w:fldChar w:fldCharType="begin"/>
            </w:r>
            <w:r>
              <w:rPr>
                <w:noProof/>
                <w:webHidden/>
              </w:rPr>
              <w:instrText xml:space="preserve"> PAGEREF _Toc503060600 \h </w:instrText>
            </w:r>
          </w:ins>
          <w:r>
            <w:rPr>
              <w:noProof/>
              <w:webHidden/>
            </w:rPr>
          </w:r>
          <w:r>
            <w:rPr>
              <w:noProof/>
              <w:webHidden/>
            </w:rPr>
            <w:fldChar w:fldCharType="separate"/>
          </w:r>
          <w:ins w:id="405" w:author="吴苏琪" w:date="2018-01-07T03:52:00Z">
            <w:r>
              <w:rPr>
                <w:noProof/>
                <w:webHidden/>
              </w:rPr>
              <w:t>121</w:t>
            </w:r>
            <w:r>
              <w:rPr>
                <w:noProof/>
                <w:webHidden/>
              </w:rPr>
              <w:fldChar w:fldCharType="end"/>
            </w:r>
            <w:r w:rsidRPr="00F8544B">
              <w:rPr>
                <w:rStyle w:val="aa"/>
                <w:noProof/>
              </w:rPr>
              <w:fldChar w:fldCharType="end"/>
            </w:r>
          </w:ins>
        </w:p>
        <w:p w14:paraId="2A4AD6CF" w14:textId="28919CD8" w:rsidR="009E58F3" w:rsidRDefault="009E58F3">
          <w:pPr>
            <w:pStyle w:val="21"/>
            <w:tabs>
              <w:tab w:val="left" w:pos="1260"/>
              <w:tab w:val="right" w:leader="dot" w:pos="8296"/>
            </w:tabs>
            <w:rPr>
              <w:ins w:id="406" w:author="吴苏琪" w:date="2018-01-07T03:52:00Z"/>
              <w:rFonts w:asciiTheme="minorHAnsi" w:eastAsiaTheme="minorEastAsia" w:hAnsiTheme="minorHAnsi" w:cstheme="minorBidi"/>
              <w:noProof/>
              <w:kern w:val="2"/>
            </w:rPr>
          </w:pPr>
          <w:ins w:id="407" w:author="吴苏琪" w:date="2018-01-07T03:52:00Z">
            <w:r w:rsidRPr="00F8544B">
              <w:rPr>
                <w:rStyle w:val="aa"/>
                <w:noProof/>
              </w:rPr>
              <w:fldChar w:fldCharType="begin"/>
            </w:r>
            <w:r w:rsidRPr="00F8544B">
              <w:rPr>
                <w:rStyle w:val="aa"/>
                <w:noProof/>
              </w:rPr>
              <w:instrText xml:space="preserve"> </w:instrText>
            </w:r>
            <w:r>
              <w:rPr>
                <w:noProof/>
              </w:rPr>
              <w:instrText>HYPERLINK \l "_Toc503060601"</w:instrText>
            </w:r>
            <w:r w:rsidRPr="00F8544B">
              <w:rPr>
                <w:rStyle w:val="aa"/>
                <w:noProof/>
              </w:rPr>
              <w:instrText xml:space="preserve"> </w:instrText>
            </w:r>
            <w:r w:rsidRPr="00F8544B">
              <w:rPr>
                <w:rStyle w:val="aa"/>
                <w:noProof/>
              </w:rPr>
              <w:fldChar w:fldCharType="separate"/>
            </w:r>
            <w:r w:rsidRPr="00F8544B">
              <w:rPr>
                <w:rStyle w:val="aa"/>
                <w:noProof/>
              </w:rPr>
              <w:t>3.1</w:t>
            </w:r>
            <w:r>
              <w:rPr>
                <w:rFonts w:asciiTheme="minorHAnsi" w:eastAsiaTheme="minorEastAsia" w:hAnsiTheme="minorHAnsi" w:cstheme="minorBidi"/>
                <w:noProof/>
                <w:kern w:val="2"/>
              </w:rPr>
              <w:tab/>
            </w:r>
            <w:r w:rsidRPr="00F8544B">
              <w:rPr>
                <w:rStyle w:val="aa"/>
                <w:noProof/>
              </w:rPr>
              <w:t>硬设备</w:t>
            </w:r>
            <w:r>
              <w:rPr>
                <w:noProof/>
                <w:webHidden/>
              </w:rPr>
              <w:tab/>
            </w:r>
            <w:r>
              <w:rPr>
                <w:noProof/>
                <w:webHidden/>
              </w:rPr>
              <w:fldChar w:fldCharType="begin"/>
            </w:r>
            <w:r>
              <w:rPr>
                <w:noProof/>
                <w:webHidden/>
              </w:rPr>
              <w:instrText xml:space="preserve"> PAGEREF _Toc503060601 \h </w:instrText>
            </w:r>
          </w:ins>
          <w:r>
            <w:rPr>
              <w:noProof/>
              <w:webHidden/>
            </w:rPr>
          </w:r>
          <w:r>
            <w:rPr>
              <w:noProof/>
              <w:webHidden/>
            </w:rPr>
            <w:fldChar w:fldCharType="separate"/>
          </w:r>
          <w:ins w:id="408" w:author="吴苏琪" w:date="2018-01-07T03:52:00Z">
            <w:r>
              <w:rPr>
                <w:noProof/>
                <w:webHidden/>
              </w:rPr>
              <w:t>121</w:t>
            </w:r>
            <w:r>
              <w:rPr>
                <w:noProof/>
                <w:webHidden/>
              </w:rPr>
              <w:fldChar w:fldCharType="end"/>
            </w:r>
            <w:r w:rsidRPr="00F8544B">
              <w:rPr>
                <w:rStyle w:val="aa"/>
                <w:noProof/>
              </w:rPr>
              <w:fldChar w:fldCharType="end"/>
            </w:r>
          </w:ins>
        </w:p>
        <w:p w14:paraId="141F8C2F" w14:textId="57D70717" w:rsidR="009E58F3" w:rsidRDefault="009E58F3">
          <w:pPr>
            <w:pStyle w:val="21"/>
            <w:tabs>
              <w:tab w:val="left" w:pos="1260"/>
              <w:tab w:val="right" w:leader="dot" w:pos="8296"/>
            </w:tabs>
            <w:rPr>
              <w:ins w:id="409" w:author="吴苏琪" w:date="2018-01-07T03:52:00Z"/>
              <w:rFonts w:asciiTheme="minorHAnsi" w:eastAsiaTheme="minorEastAsia" w:hAnsiTheme="minorHAnsi" w:cstheme="minorBidi"/>
              <w:noProof/>
              <w:kern w:val="2"/>
            </w:rPr>
          </w:pPr>
          <w:ins w:id="410" w:author="吴苏琪" w:date="2018-01-07T03:52:00Z">
            <w:r w:rsidRPr="00F8544B">
              <w:rPr>
                <w:rStyle w:val="aa"/>
                <w:noProof/>
              </w:rPr>
              <w:fldChar w:fldCharType="begin"/>
            </w:r>
            <w:r w:rsidRPr="00F8544B">
              <w:rPr>
                <w:rStyle w:val="aa"/>
                <w:noProof/>
              </w:rPr>
              <w:instrText xml:space="preserve"> </w:instrText>
            </w:r>
            <w:r>
              <w:rPr>
                <w:noProof/>
              </w:rPr>
              <w:instrText>HYPERLINK \l "_Toc503060602"</w:instrText>
            </w:r>
            <w:r w:rsidRPr="00F8544B">
              <w:rPr>
                <w:rStyle w:val="aa"/>
                <w:noProof/>
              </w:rPr>
              <w:instrText xml:space="preserve"> </w:instrText>
            </w:r>
            <w:r w:rsidRPr="00F8544B">
              <w:rPr>
                <w:rStyle w:val="aa"/>
                <w:noProof/>
              </w:rPr>
              <w:fldChar w:fldCharType="separate"/>
            </w:r>
            <w:r w:rsidRPr="00F8544B">
              <w:rPr>
                <w:rStyle w:val="aa"/>
                <w:noProof/>
              </w:rPr>
              <w:t>3.2</w:t>
            </w:r>
            <w:r>
              <w:rPr>
                <w:rFonts w:asciiTheme="minorHAnsi" w:eastAsiaTheme="minorEastAsia" w:hAnsiTheme="minorHAnsi" w:cstheme="minorBidi"/>
                <w:noProof/>
                <w:kern w:val="2"/>
              </w:rPr>
              <w:tab/>
            </w:r>
            <w:r w:rsidRPr="00F8544B">
              <w:rPr>
                <w:rStyle w:val="aa"/>
                <w:noProof/>
              </w:rPr>
              <w:t>支持软件</w:t>
            </w:r>
            <w:r>
              <w:rPr>
                <w:noProof/>
                <w:webHidden/>
              </w:rPr>
              <w:tab/>
            </w:r>
            <w:r>
              <w:rPr>
                <w:noProof/>
                <w:webHidden/>
              </w:rPr>
              <w:fldChar w:fldCharType="begin"/>
            </w:r>
            <w:r>
              <w:rPr>
                <w:noProof/>
                <w:webHidden/>
              </w:rPr>
              <w:instrText xml:space="preserve"> PAGEREF _Toc503060602 \h </w:instrText>
            </w:r>
          </w:ins>
          <w:r>
            <w:rPr>
              <w:noProof/>
              <w:webHidden/>
            </w:rPr>
          </w:r>
          <w:r>
            <w:rPr>
              <w:noProof/>
              <w:webHidden/>
            </w:rPr>
            <w:fldChar w:fldCharType="separate"/>
          </w:r>
          <w:ins w:id="411" w:author="吴苏琪" w:date="2018-01-07T03:52:00Z">
            <w:r>
              <w:rPr>
                <w:noProof/>
                <w:webHidden/>
              </w:rPr>
              <w:t>121</w:t>
            </w:r>
            <w:r>
              <w:rPr>
                <w:noProof/>
                <w:webHidden/>
              </w:rPr>
              <w:fldChar w:fldCharType="end"/>
            </w:r>
            <w:r w:rsidRPr="00F8544B">
              <w:rPr>
                <w:rStyle w:val="aa"/>
                <w:noProof/>
              </w:rPr>
              <w:fldChar w:fldCharType="end"/>
            </w:r>
          </w:ins>
        </w:p>
        <w:p w14:paraId="19519768" w14:textId="0C569A82" w:rsidR="009E58F3" w:rsidRDefault="009E58F3">
          <w:pPr>
            <w:pStyle w:val="21"/>
            <w:tabs>
              <w:tab w:val="left" w:pos="1260"/>
              <w:tab w:val="right" w:leader="dot" w:pos="8296"/>
            </w:tabs>
            <w:rPr>
              <w:ins w:id="412" w:author="吴苏琪" w:date="2018-01-07T03:52:00Z"/>
              <w:rFonts w:asciiTheme="minorHAnsi" w:eastAsiaTheme="minorEastAsia" w:hAnsiTheme="minorHAnsi" w:cstheme="minorBidi"/>
              <w:noProof/>
              <w:kern w:val="2"/>
            </w:rPr>
          </w:pPr>
          <w:ins w:id="413" w:author="吴苏琪" w:date="2018-01-07T03:52:00Z">
            <w:r w:rsidRPr="00F8544B">
              <w:rPr>
                <w:rStyle w:val="aa"/>
                <w:noProof/>
              </w:rPr>
              <w:fldChar w:fldCharType="begin"/>
            </w:r>
            <w:r w:rsidRPr="00F8544B">
              <w:rPr>
                <w:rStyle w:val="aa"/>
                <w:noProof/>
              </w:rPr>
              <w:instrText xml:space="preserve"> </w:instrText>
            </w:r>
            <w:r>
              <w:rPr>
                <w:noProof/>
              </w:rPr>
              <w:instrText>HYPERLINK \l "_Toc503060603"</w:instrText>
            </w:r>
            <w:r w:rsidRPr="00F8544B">
              <w:rPr>
                <w:rStyle w:val="aa"/>
                <w:noProof/>
              </w:rPr>
              <w:instrText xml:space="preserve"> </w:instrText>
            </w:r>
            <w:r w:rsidRPr="00F8544B">
              <w:rPr>
                <w:rStyle w:val="aa"/>
                <w:noProof/>
              </w:rPr>
              <w:fldChar w:fldCharType="separate"/>
            </w:r>
            <w:r w:rsidRPr="00F8544B">
              <w:rPr>
                <w:rStyle w:val="aa"/>
                <w:noProof/>
              </w:rPr>
              <w:t>3.3</w:t>
            </w:r>
            <w:r>
              <w:rPr>
                <w:rFonts w:asciiTheme="minorHAnsi" w:eastAsiaTheme="minorEastAsia" w:hAnsiTheme="minorHAnsi" w:cstheme="minorBidi"/>
                <w:noProof/>
                <w:kern w:val="2"/>
              </w:rPr>
              <w:tab/>
            </w:r>
            <w:r w:rsidRPr="00F8544B">
              <w:rPr>
                <w:rStyle w:val="aa"/>
                <w:noProof/>
              </w:rPr>
              <w:t>数据结构</w:t>
            </w:r>
            <w:r>
              <w:rPr>
                <w:noProof/>
                <w:webHidden/>
              </w:rPr>
              <w:tab/>
            </w:r>
            <w:r>
              <w:rPr>
                <w:noProof/>
                <w:webHidden/>
              </w:rPr>
              <w:fldChar w:fldCharType="begin"/>
            </w:r>
            <w:r>
              <w:rPr>
                <w:noProof/>
                <w:webHidden/>
              </w:rPr>
              <w:instrText xml:space="preserve"> PAGEREF _Toc503060603 \h </w:instrText>
            </w:r>
          </w:ins>
          <w:r>
            <w:rPr>
              <w:noProof/>
              <w:webHidden/>
            </w:rPr>
          </w:r>
          <w:r>
            <w:rPr>
              <w:noProof/>
              <w:webHidden/>
            </w:rPr>
            <w:fldChar w:fldCharType="separate"/>
          </w:r>
          <w:ins w:id="414" w:author="吴苏琪" w:date="2018-01-07T03:52:00Z">
            <w:r>
              <w:rPr>
                <w:noProof/>
                <w:webHidden/>
              </w:rPr>
              <w:t>121</w:t>
            </w:r>
            <w:r>
              <w:rPr>
                <w:noProof/>
                <w:webHidden/>
              </w:rPr>
              <w:fldChar w:fldCharType="end"/>
            </w:r>
            <w:r w:rsidRPr="00F8544B">
              <w:rPr>
                <w:rStyle w:val="aa"/>
                <w:noProof/>
              </w:rPr>
              <w:fldChar w:fldCharType="end"/>
            </w:r>
          </w:ins>
        </w:p>
        <w:p w14:paraId="6A2A2A53" w14:textId="665FD38D" w:rsidR="009E58F3" w:rsidRDefault="009E58F3">
          <w:pPr>
            <w:pStyle w:val="12"/>
            <w:tabs>
              <w:tab w:val="left" w:pos="420"/>
              <w:tab w:val="right" w:leader="dot" w:pos="8296"/>
            </w:tabs>
            <w:rPr>
              <w:ins w:id="415" w:author="吴苏琪" w:date="2018-01-07T03:52:00Z"/>
              <w:rFonts w:asciiTheme="minorHAnsi" w:eastAsiaTheme="minorEastAsia" w:hAnsiTheme="minorHAnsi" w:cstheme="minorBidi"/>
              <w:noProof/>
              <w:kern w:val="2"/>
            </w:rPr>
          </w:pPr>
          <w:ins w:id="416" w:author="吴苏琪" w:date="2018-01-07T03:52:00Z">
            <w:r w:rsidRPr="00F8544B">
              <w:rPr>
                <w:rStyle w:val="aa"/>
                <w:noProof/>
              </w:rPr>
              <w:fldChar w:fldCharType="begin"/>
            </w:r>
            <w:r w:rsidRPr="00F8544B">
              <w:rPr>
                <w:rStyle w:val="aa"/>
                <w:noProof/>
              </w:rPr>
              <w:instrText xml:space="preserve"> </w:instrText>
            </w:r>
            <w:r>
              <w:rPr>
                <w:noProof/>
              </w:rPr>
              <w:instrText>HYPERLINK \l "_Toc503060604"</w:instrText>
            </w:r>
            <w:r w:rsidRPr="00F8544B">
              <w:rPr>
                <w:rStyle w:val="aa"/>
                <w:noProof/>
              </w:rPr>
              <w:instrText xml:space="preserve"> </w:instrText>
            </w:r>
            <w:r w:rsidRPr="00F8544B">
              <w:rPr>
                <w:rStyle w:val="aa"/>
                <w:noProof/>
              </w:rPr>
              <w:fldChar w:fldCharType="separate"/>
            </w:r>
            <w:r w:rsidRPr="00F8544B">
              <w:rPr>
                <w:rStyle w:val="aa"/>
                <w:noProof/>
              </w:rPr>
              <w:t>4</w:t>
            </w:r>
            <w:r>
              <w:rPr>
                <w:rFonts w:asciiTheme="minorHAnsi" w:eastAsiaTheme="minorEastAsia" w:hAnsiTheme="minorHAnsi" w:cstheme="minorBidi"/>
                <w:noProof/>
                <w:kern w:val="2"/>
              </w:rPr>
              <w:tab/>
            </w:r>
            <w:r w:rsidRPr="00F8544B">
              <w:rPr>
                <w:rStyle w:val="aa"/>
                <w:noProof/>
              </w:rPr>
              <w:t>使用过程</w:t>
            </w:r>
            <w:r>
              <w:rPr>
                <w:noProof/>
                <w:webHidden/>
              </w:rPr>
              <w:tab/>
            </w:r>
            <w:r>
              <w:rPr>
                <w:noProof/>
                <w:webHidden/>
              </w:rPr>
              <w:fldChar w:fldCharType="begin"/>
            </w:r>
            <w:r>
              <w:rPr>
                <w:noProof/>
                <w:webHidden/>
              </w:rPr>
              <w:instrText xml:space="preserve"> PAGEREF _Toc503060604 \h </w:instrText>
            </w:r>
          </w:ins>
          <w:r>
            <w:rPr>
              <w:noProof/>
              <w:webHidden/>
            </w:rPr>
          </w:r>
          <w:r>
            <w:rPr>
              <w:noProof/>
              <w:webHidden/>
            </w:rPr>
            <w:fldChar w:fldCharType="separate"/>
          </w:r>
          <w:ins w:id="417" w:author="吴苏琪" w:date="2018-01-07T03:52:00Z">
            <w:r>
              <w:rPr>
                <w:noProof/>
                <w:webHidden/>
              </w:rPr>
              <w:t>121</w:t>
            </w:r>
            <w:r>
              <w:rPr>
                <w:noProof/>
                <w:webHidden/>
              </w:rPr>
              <w:fldChar w:fldCharType="end"/>
            </w:r>
            <w:r w:rsidRPr="00F8544B">
              <w:rPr>
                <w:rStyle w:val="aa"/>
                <w:noProof/>
              </w:rPr>
              <w:fldChar w:fldCharType="end"/>
            </w:r>
          </w:ins>
        </w:p>
        <w:p w14:paraId="6EA69F2C" w14:textId="4D5F0686" w:rsidR="009E58F3" w:rsidRDefault="009E58F3">
          <w:pPr>
            <w:pStyle w:val="21"/>
            <w:tabs>
              <w:tab w:val="left" w:pos="1260"/>
              <w:tab w:val="right" w:leader="dot" w:pos="8296"/>
            </w:tabs>
            <w:rPr>
              <w:ins w:id="418" w:author="吴苏琪" w:date="2018-01-07T03:52:00Z"/>
              <w:rFonts w:asciiTheme="minorHAnsi" w:eastAsiaTheme="minorEastAsia" w:hAnsiTheme="minorHAnsi" w:cstheme="minorBidi"/>
              <w:noProof/>
              <w:kern w:val="2"/>
            </w:rPr>
          </w:pPr>
          <w:ins w:id="419" w:author="吴苏琪" w:date="2018-01-07T03:52:00Z">
            <w:r w:rsidRPr="00F8544B">
              <w:rPr>
                <w:rStyle w:val="aa"/>
                <w:noProof/>
              </w:rPr>
              <w:fldChar w:fldCharType="begin"/>
            </w:r>
            <w:r w:rsidRPr="00F8544B">
              <w:rPr>
                <w:rStyle w:val="aa"/>
                <w:noProof/>
              </w:rPr>
              <w:instrText xml:space="preserve"> </w:instrText>
            </w:r>
            <w:r>
              <w:rPr>
                <w:noProof/>
              </w:rPr>
              <w:instrText>HYPERLINK \l "_Toc503060605"</w:instrText>
            </w:r>
            <w:r w:rsidRPr="00F8544B">
              <w:rPr>
                <w:rStyle w:val="aa"/>
                <w:noProof/>
              </w:rPr>
              <w:instrText xml:space="preserve"> </w:instrText>
            </w:r>
            <w:r w:rsidRPr="00F8544B">
              <w:rPr>
                <w:rStyle w:val="aa"/>
                <w:noProof/>
              </w:rPr>
              <w:fldChar w:fldCharType="separate"/>
            </w:r>
            <w:r w:rsidRPr="00F8544B">
              <w:rPr>
                <w:rStyle w:val="aa"/>
                <w:noProof/>
              </w:rPr>
              <w:t>4.1</w:t>
            </w:r>
            <w:r>
              <w:rPr>
                <w:rFonts w:asciiTheme="minorHAnsi" w:eastAsiaTheme="minorEastAsia" w:hAnsiTheme="minorHAnsi" w:cstheme="minorBidi"/>
                <w:noProof/>
                <w:kern w:val="2"/>
              </w:rPr>
              <w:tab/>
            </w:r>
            <w:r w:rsidRPr="00F8544B">
              <w:rPr>
                <w:rStyle w:val="aa"/>
                <w:noProof/>
              </w:rPr>
              <w:t>安装与初始化</w:t>
            </w:r>
            <w:r>
              <w:rPr>
                <w:noProof/>
                <w:webHidden/>
              </w:rPr>
              <w:tab/>
            </w:r>
            <w:r>
              <w:rPr>
                <w:noProof/>
                <w:webHidden/>
              </w:rPr>
              <w:fldChar w:fldCharType="begin"/>
            </w:r>
            <w:r>
              <w:rPr>
                <w:noProof/>
                <w:webHidden/>
              </w:rPr>
              <w:instrText xml:space="preserve"> PAGEREF _Toc503060605 \h </w:instrText>
            </w:r>
          </w:ins>
          <w:r>
            <w:rPr>
              <w:noProof/>
              <w:webHidden/>
            </w:rPr>
          </w:r>
          <w:r>
            <w:rPr>
              <w:noProof/>
              <w:webHidden/>
            </w:rPr>
            <w:fldChar w:fldCharType="separate"/>
          </w:r>
          <w:ins w:id="420" w:author="吴苏琪" w:date="2018-01-07T03:52:00Z">
            <w:r>
              <w:rPr>
                <w:noProof/>
                <w:webHidden/>
              </w:rPr>
              <w:t>121</w:t>
            </w:r>
            <w:r>
              <w:rPr>
                <w:noProof/>
                <w:webHidden/>
              </w:rPr>
              <w:fldChar w:fldCharType="end"/>
            </w:r>
            <w:r w:rsidRPr="00F8544B">
              <w:rPr>
                <w:rStyle w:val="aa"/>
                <w:noProof/>
              </w:rPr>
              <w:fldChar w:fldCharType="end"/>
            </w:r>
          </w:ins>
        </w:p>
        <w:p w14:paraId="09353FD7" w14:textId="46F44668" w:rsidR="009E58F3" w:rsidRDefault="009E58F3">
          <w:pPr>
            <w:pStyle w:val="21"/>
            <w:tabs>
              <w:tab w:val="left" w:pos="1260"/>
              <w:tab w:val="right" w:leader="dot" w:pos="8296"/>
            </w:tabs>
            <w:rPr>
              <w:ins w:id="421" w:author="吴苏琪" w:date="2018-01-07T03:52:00Z"/>
              <w:rFonts w:asciiTheme="minorHAnsi" w:eastAsiaTheme="minorEastAsia" w:hAnsiTheme="minorHAnsi" w:cstheme="minorBidi"/>
              <w:noProof/>
              <w:kern w:val="2"/>
            </w:rPr>
          </w:pPr>
          <w:ins w:id="422" w:author="吴苏琪" w:date="2018-01-07T03:52:00Z">
            <w:r w:rsidRPr="00F8544B">
              <w:rPr>
                <w:rStyle w:val="aa"/>
                <w:noProof/>
              </w:rPr>
              <w:fldChar w:fldCharType="begin"/>
            </w:r>
            <w:r w:rsidRPr="00F8544B">
              <w:rPr>
                <w:rStyle w:val="aa"/>
                <w:noProof/>
              </w:rPr>
              <w:instrText xml:space="preserve"> </w:instrText>
            </w:r>
            <w:r>
              <w:rPr>
                <w:noProof/>
              </w:rPr>
              <w:instrText>HYPERLINK \l "_Toc503060606"</w:instrText>
            </w:r>
            <w:r w:rsidRPr="00F8544B">
              <w:rPr>
                <w:rStyle w:val="aa"/>
                <w:noProof/>
              </w:rPr>
              <w:instrText xml:space="preserve"> </w:instrText>
            </w:r>
            <w:r w:rsidRPr="00F8544B">
              <w:rPr>
                <w:rStyle w:val="aa"/>
                <w:noProof/>
              </w:rPr>
              <w:fldChar w:fldCharType="separate"/>
            </w:r>
            <w:r w:rsidRPr="00F8544B">
              <w:rPr>
                <w:rStyle w:val="aa"/>
                <w:noProof/>
              </w:rPr>
              <w:t>4.2</w:t>
            </w:r>
            <w:r>
              <w:rPr>
                <w:rFonts w:asciiTheme="minorHAnsi" w:eastAsiaTheme="minorEastAsia" w:hAnsiTheme="minorHAnsi" w:cstheme="minorBidi"/>
                <w:noProof/>
                <w:kern w:val="2"/>
              </w:rPr>
              <w:tab/>
            </w:r>
            <w:r w:rsidRPr="00F8544B">
              <w:rPr>
                <w:rStyle w:val="aa"/>
                <w:noProof/>
              </w:rPr>
              <w:t>输入</w:t>
            </w:r>
            <w:r>
              <w:rPr>
                <w:noProof/>
                <w:webHidden/>
              </w:rPr>
              <w:tab/>
            </w:r>
            <w:r>
              <w:rPr>
                <w:noProof/>
                <w:webHidden/>
              </w:rPr>
              <w:fldChar w:fldCharType="begin"/>
            </w:r>
            <w:r>
              <w:rPr>
                <w:noProof/>
                <w:webHidden/>
              </w:rPr>
              <w:instrText xml:space="preserve"> PAGEREF _Toc503060606 \h </w:instrText>
            </w:r>
          </w:ins>
          <w:r>
            <w:rPr>
              <w:noProof/>
              <w:webHidden/>
            </w:rPr>
          </w:r>
          <w:r>
            <w:rPr>
              <w:noProof/>
              <w:webHidden/>
            </w:rPr>
            <w:fldChar w:fldCharType="separate"/>
          </w:r>
          <w:ins w:id="423" w:author="吴苏琪" w:date="2018-01-07T03:52:00Z">
            <w:r>
              <w:rPr>
                <w:noProof/>
                <w:webHidden/>
              </w:rPr>
              <w:t>121</w:t>
            </w:r>
            <w:r>
              <w:rPr>
                <w:noProof/>
                <w:webHidden/>
              </w:rPr>
              <w:fldChar w:fldCharType="end"/>
            </w:r>
            <w:r w:rsidRPr="00F8544B">
              <w:rPr>
                <w:rStyle w:val="aa"/>
                <w:noProof/>
              </w:rPr>
              <w:fldChar w:fldCharType="end"/>
            </w:r>
          </w:ins>
        </w:p>
        <w:p w14:paraId="5ADEE176" w14:textId="469F5BF3" w:rsidR="009E58F3" w:rsidRDefault="009E58F3">
          <w:pPr>
            <w:pStyle w:val="31"/>
            <w:tabs>
              <w:tab w:val="left" w:pos="1680"/>
              <w:tab w:val="right" w:leader="dot" w:pos="8296"/>
            </w:tabs>
            <w:rPr>
              <w:ins w:id="424" w:author="吴苏琪" w:date="2018-01-07T03:52:00Z"/>
              <w:rFonts w:asciiTheme="minorHAnsi" w:eastAsiaTheme="minorEastAsia" w:hAnsiTheme="minorHAnsi" w:cstheme="minorBidi"/>
              <w:noProof/>
              <w:kern w:val="2"/>
            </w:rPr>
          </w:pPr>
          <w:ins w:id="425" w:author="吴苏琪" w:date="2018-01-07T03:52:00Z">
            <w:r w:rsidRPr="00F8544B">
              <w:rPr>
                <w:rStyle w:val="aa"/>
                <w:noProof/>
              </w:rPr>
              <w:fldChar w:fldCharType="begin"/>
            </w:r>
            <w:r w:rsidRPr="00F8544B">
              <w:rPr>
                <w:rStyle w:val="aa"/>
                <w:noProof/>
              </w:rPr>
              <w:instrText xml:space="preserve"> </w:instrText>
            </w:r>
            <w:r>
              <w:rPr>
                <w:noProof/>
              </w:rPr>
              <w:instrText>HYPERLINK \l "_Toc503060607"</w:instrText>
            </w:r>
            <w:r w:rsidRPr="00F8544B">
              <w:rPr>
                <w:rStyle w:val="aa"/>
                <w:noProof/>
              </w:rPr>
              <w:instrText xml:space="preserve"> </w:instrText>
            </w:r>
            <w:r w:rsidRPr="00F8544B">
              <w:rPr>
                <w:rStyle w:val="aa"/>
                <w:noProof/>
              </w:rPr>
              <w:fldChar w:fldCharType="separate"/>
            </w:r>
            <w:r w:rsidRPr="00F8544B">
              <w:rPr>
                <w:rStyle w:val="aa"/>
                <w:noProof/>
              </w:rPr>
              <w:t>4.2.1</w:t>
            </w:r>
            <w:r>
              <w:rPr>
                <w:rFonts w:asciiTheme="minorHAnsi" w:eastAsiaTheme="minorEastAsia" w:hAnsiTheme="minorHAnsi" w:cstheme="minorBidi"/>
                <w:noProof/>
                <w:kern w:val="2"/>
              </w:rPr>
              <w:tab/>
            </w:r>
            <w:r w:rsidRPr="00F8544B">
              <w:rPr>
                <w:rStyle w:val="aa"/>
                <w:noProof/>
              </w:rPr>
              <w:t>输入数据的现实背景</w:t>
            </w:r>
            <w:r>
              <w:rPr>
                <w:noProof/>
                <w:webHidden/>
              </w:rPr>
              <w:tab/>
            </w:r>
            <w:r>
              <w:rPr>
                <w:noProof/>
                <w:webHidden/>
              </w:rPr>
              <w:fldChar w:fldCharType="begin"/>
            </w:r>
            <w:r>
              <w:rPr>
                <w:noProof/>
                <w:webHidden/>
              </w:rPr>
              <w:instrText xml:space="preserve"> PAGEREF _Toc503060607 \h </w:instrText>
            </w:r>
          </w:ins>
          <w:r>
            <w:rPr>
              <w:noProof/>
              <w:webHidden/>
            </w:rPr>
          </w:r>
          <w:r>
            <w:rPr>
              <w:noProof/>
              <w:webHidden/>
            </w:rPr>
            <w:fldChar w:fldCharType="separate"/>
          </w:r>
          <w:ins w:id="426" w:author="吴苏琪" w:date="2018-01-07T03:52:00Z">
            <w:r>
              <w:rPr>
                <w:noProof/>
                <w:webHidden/>
              </w:rPr>
              <w:t>122</w:t>
            </w:r>
            <w:r>
              <w:rPr>
                <w:noProof/>
                <w:webHidden/>
              </w:rPr>
              <w:fldChar w:fldCharType="end"/>
            </w:r>
            <w:r w:rsidRPr="00F8544B">
              <w:rPr>
                <w:rStyle w:val="aa"/>
                <w:noProof/>
              </w:rPr>
              <w:fldChar w:fldCharType="end"/>
            </w:r>
          </w:ins>
        </w:p>
        <w:p w14:paraId="337C5B36" w14:textId="460E9D69" w:rsidR="009E58F3" w:rsidRDefault="009E58F3">
          <w:pPr>
            <w:pStyle w:val="31"/>
            <w:tabs>
              <w:tab w:val="left" w:pos="1680"/>
              <w:tab w:val="right" w:leader="dot" w:pos="8296"/>
            </w:tabs>
            <w:rPr>
              <w:ins w:id="427" w:author="吴苏琪" w:date="2018-01-07T03:52:00Z"/>
              <w:rFonts w:asciiTheme="minorHAnsi" w:eastAsiaTheme="minorEastAsia" w:hAnsiTheme="minorHAnsi" w:cstheme="minorBidi"/>
              <w:noProof/>
              <w:kern w:val="2"/>
            </w:rPr>
          </w:pPr>
          <w:ins w:id="428" w:author="吴苏琪" w:date="2018-01-07T03:52:00Z">
            <w:r w:rsidRPr="00F8544B">
              <w:rPr>
                <w:rStyle w:val="aa"/>
                <w:noProof/>
              </w:rPr>
              <w:fldChar w:fldCharType="begin"/>
            </w:r>
            <w:r w:rsidRPr="00F8544B">
              <w:rPr>
                <w:rStyle w:val="aa"/>
                <w:noProof/>
              </w:rPr>
              <w:instrText xml:space="preserve"> </w:instrText>
            </w:r>
            <w:r>
              <w:rPr>
                <w:noProof/>
              </w:rPr>
              <w:instrText>HYPERLINK \l "_Toc503060608"</w:instrText>
            </w:r>
            <w:r w:rsidRPr="00F8544B">
              <w:rPr>
                <w:rStyle w:val="aa"/>
                <w:noProof/>
              </w:rPr>
              <w:instrText xml:space="preserve"> </w:instrText>
            </w:r>
            <w:r w:rsidRPr="00F8544B">
              <w:rPr>
                <w:rStyle w:val="aa"/>
                <w:noProof/>
              </w:rPr>
              <w:fldChar w:fldCharType="separate"/>
            </w:r>
            <w:r w:rsidRPr="00F8544B">
              <w:rPr>
                <w:rStyle w:val="aa"/>
                <w:noProof/>
              </w:rPr>
              <w:t>4.2.2</w:t>
            </w:r>
            <w:r>
              <w:rPr>
                <w:rFonts w:asciiTheme="minorHAnsi" w:eastAsiaTheme="minorEastAsia" w:hAnsiTheme="minorHAnsi" w:cstheme="minorBidi"/>
                <w:noProof/>
                <w:kern w:val="2"/>
              </w:rPr>
              <w:tab/>
            </w:r>
            <w:r w:rsidRPr="00F8544B">
              <w:rPr>
                <w:rStyle w:val="aa"/>
                <w:noProof/>
              </w:rPr>
              <w:t>输入格式</w:t>
            </w:r>
            <w:r>
              <w:rPr>
                <w:noProof/>
                <w:webHidden/>
              </w:rPr>
              <w:tab/>
            </w:r>
            <w:r>
              <w:rPr>
                <w:noProof/>
                <w:webHidden/>
              </w:rPr>
              <w:fldChar w:fldCharType="begin"/>
            </w:r>
            <w:r>
              <w:rPr>
                <w:noProof/>
                <w:webHidden/>
              </w:rPr>
              <w:instrText xml:space="preserve"> PAGEREF _Toc503060608 \h </w:instrText>
            </w:r>
          </w:ins>
          <w:r>
            <w:rPr>
              <w:noProof/>
              <w:webHidden/>
            </w:rPr>
          </w:r>
          <w:r>
            <w:rPr>
              <w:noProof/>
              <w:webHidden/>
            </w:rPr>
            <w:fldChar w:fldCharType="separate"/>
          </w:r>
          <w:ins w:id="429" w:author="吴苏琪" w:date="2018-01-07T03:52:00Z">
            <w:r>
              <w:rPr>
                <w:noProof/>
                <w:webHidden/>
              </w:rPr>
              <w:t>122</w:t>
            </w:r>
            <w:r>
              <w:rPr>
                <w:noProof/>
                <w:webHidden/>
              </w:rPr>
              <w:fldChar w:fldCharType="end"/>
            </w:r>
            <w:r w:rsidRPr="00F8544B">
              <w:rPr>
                <w:rStyle w:val="aa"/>
                <w:noProof/>
              </w:rPr>
              <w:fldChar w:fldCharType="end"/>
            </w:r>
          </w:ins>
        </w:p>
        <w:p w14:paraId="44C3FD4F" w14:textId="3D2D6D3E" w:rsidR="009E58F3" w:rsidRDefault="009E58F3">
          <w:pPr>
            <w:pStyle w:val="31"/>
            <w:tabs>
              <w:tab w:val="left" w:pos="1680"/>
              <w:tab w:val="right" w:leader="dot" w:pos="8296"/>
            </w:tabs>
            <w:rPr>
              <w:ins w:id="430" w:author="吴苏琪" w:date="2018-01-07T03:52:00Z"/>
              <w:rFonts w:asciiTheme="minorHAnsi" w:eastAsiaTheme="minorEastAsia" w:hAnsiTheme="minorHAnsi" w:cstheme="minorBidi"/>
              <w:noProof/>
              <w:kern w:val="2"/>
            </w:rPr>
          </w:pPr>
          <w:ins w:id="431" w:author="吴苏琪" w:date="2018-01-07T03:52:00Z">
            <w:r w:rsidRPr="00F8544B">
              <w:rPr>
                <w:rStyle w:val="aa"/>
                <w:noProof/>
              </w:rPr>
              <w:fldChar w:fldCharType="begin"/>
            </w:r>
            <w:r w:rsidRPr="00F8544B">
              <w:rPr>
                <w:rStyle w:val="aa"/>
                <w:noProof/>
              </w:rPr>
              <w:instrText xml:space="preserve"> </w:instrText>
            </w:r>
            <w:r>
              <w:rPr>
                <w:noProof/>
              </w:rPr>
              <w:instrText>HYPERLINK \l "_Toc503060609"</w:instrText>
            </w:r>
            <w:r w:rsidRPr="00F8544B">
              <w:rPr>
                <w:rStyle w:val="aa"/>
                <w:noProof/>
              </w:rPr>
              <w:instrText xml:space="preserve"> </w:instrText>
            </w:r>
            <w:r w:rsidRPr="00F8544B">
              <w:rPr>
                <w:rStyle w:val="aa"/>
                <w:noProof/>
              </w:rPr>
              <w:fldChar w:fldCharType="separate"/>
            </w:r>
            <w:r w:rsidRPr="00F8544B">
              <w:rPr>
                <w:rStyle w:val="aa"/>
                <w:noProof/>
              </w:rPr>
              <w:t>4.2.3</w:t>
            </w:r>
            <w:r>
              <w:rPr>
                <w:rFonts w:asciiTheme="minorHAnsi" w:eastAsiaTheme="minorEastAsia" w:hAnsiTheme="minorHAnsi" w:cstheme="minorBidi"/>
                <w:noProof/>
                <w:kern w:val="2"/>
              </w:rPr>
              <w:tab/>
            </w:r>
            <w:r w:rsidRPr="00F8544B">
              <w:rPr>
                <w:rStyle w:val="aa"/>
                <w:noProof/>
              </w:rPr>
              <w:t>输入举例</w:t>
            </w:r>
            <w:r>
              <w:rPr>
                <w:noProof/>
                <w:webHidden/>
              </w:rPr>
              <w:tab/>
            </w:r>
            <w:r>
              <w:rPr>
                <w:noProof/>
                <w:webHidden/>
              </w:rPr>
              <w:fldChar w:fldCharType="begin"/>
            </w:r>
            <w:r>
              <w:rPr>
                <w:noProof/>
                <w:webHidden/>
              </w:rPr>
              <w:instrText xml:space="preserve"> PAGEREF _Toc503060609 \h </w:instrText>
            </w:r>
          </w:ins>
          <w:r>
            <w:rPr>
              <w:noProof/>
              <w:webHidden/>
            </w:rPr>
          </w:r>
          <w:r>
            <w:rPr>
              <w:noProof/>
              <w:webHidden/>
            </w:rPr>
            <w:fldChar w:fldCharType="separate"/>
          </w:r>
          <w:ins w:id="432" w:author="吴苏琪" w:date="2018-01-07T03:52:00Z">
            <w:r>
              <w:rPr>
                <w:noProof/>
                <w:webHidden/>
              </w:rPr>
              <w:t>122</w:t>
            </w:r>
            <w:r>
              <w:rPr>
                <w:noProof/>
                <w:webHidden/>
              </w:rPr>
              <w:fldChar w:fldCharType="end"/>
            </w:r>
            <w:r w:rsidRPr="00F8544B">
              <w:rPr>
                <w:rStyle w:val="aa"/>
                <w:noProof/>
              </w:rPr>
              <w:fldChar w:fldCharType="end"/>
            </w:r>
          </w:ins>
        </w:p>
        <w:p w14:paraId="2DD99F9C" w14:textId="47C6B019" w:rsidR="009E58F3" w:rsidRDefault="009E58F3">
          <w:pPr>
            <w:pStyle w:val="21"/>
            <w:tabs>
              <w:tab w:val="left" w:pos="1260"/>
              <w:tab w:val="right" w:leader="dot" w:pos="8296"/>
            </w:tabs>
            <w:rPr>
              <w:ins w:id="433" w:author="吴苏琪" w:date="2018-01-07T03:52:00Z"/>
              <w:rFonts w:asciiTheme="minorHAnsi" w:eastAsiaTheme="minorEastAsia" w:hAnsiTheme="minorHAnsi" w:cstheme="minorBidi"/>
              <w:noProof/>
              <w:kern w:val="2"/>
            </w:rPr>
          </w:pPr>
          <w:ins w:id="434" w:author="吴苏琪" w:date="2018-01-07T03:52:00Z">
            <w:r w:rsidRPr="00F8544B">
              <w:rPr>
                <w:rStyle w:val="aa"/>
                <w:noProof/>
              </w:rPr>
              <w:fldChar w:fldCharType="begin"/>
            </w:r>
            <w:r w:rsidRPr="00F8544B">
              <w:rPr>
                <w:rStyle w:val="aa"/>
                <w:noProof/>
              </w:rPr>
              <w:instrText xml:space="preserve"> </w:instrText>
            </w:r>
            <w:r>
              <w:rPr>
                <w:noProof/>
              </w:rPr>
              <w:instrText>HYPERLINK \l "_Toc503060610"</w:instrText>
            </w:r>
            <w:r w:rsidRPr="00F8544B">
              <w:rPr>
                <w:rStyle w:val="aa"/>
                <w:noProof/>
              </w:rPr>
              <w:instrText xml:space="preserve"> </w:instrText>
            </w:r>
            <w:r w:rsidRPr="00F8544B">
              <w:rPr>
                <w:rStyle w:val="aa"/>
                <w:noProof/>
              </w:rPr>
              <w:fldChar w:fldCharType="separate"/>
            </w:r>
            <w:r w:rsidRPr="00F8544B">
              <w:rPr>
                <w:rStyle w:val="aa"/>
                <w:noProof/>
              </w:rPr>
              <w:t>4.3</w:t>
            </w:r>
            <w:r>
              <w:rPr>
                <w:rFonts w:asciiTheme="minorHAnsi" w:eastAsiaTheme="minorEastAsia" w:hAnsiTheme="minorHAnsi" w:cstheme="minorBidi"/>
                <w:noProof/>
                <w:kern w:val="2"/>
              </w:rPr>
              <w:tab/>
            </w:r>
            <w:r w:rsidRPr="00F8544B">
              <w:rPr>
                <w:rStyle w:val="aa"/>
                <w:noProof/>
              </w:rPr>
              <w:t>输出对每项输出做出说明</w:t>
            </w:r>
            <w:r>
              <w:rPr>
                <w:noProof/>
                <w:webHidden/>
              </w:rPr>
              <w:tab/>
            </w:r>
            <w:r>
              <w:rPr>
                <w:noProof/>
                <w:webHidden/>
              </w:rPr>
              <w:fldChar w:fldCharType="begin"/>
            </w:r>
            <w:r>
              <w:rPr>
                <w:noProof/>
                <w:webHidden/>
              </w:rPr>
              <w:instrText xml:space="preserve"> PAGEREF _Toc503060610 \h </w:instrText>
            </w:r>
          </w:ins>
          <w:r>
            <w:rPr>
              <w:noProof/>
              <w:webHidden/>
            </w:rPr>
          </w:r>
          <w:r>
            <w:rPr>
              <w:noProof/>
              <w:webHidden/>
            </w:rPr>
            <w:fldChar w:fldCharType="separate"/>
          </w:r>
          <w:ins w:id="435" w:author="吴苏琪" w:date="2018-01-07T03:52:00Z">
            <w:r>
              <w:rPr>
                <w:noProof/>
                <w:webHidden/>
              </w:rPr>
              <w:t>122</w:t>
            </w:r>
            <w:r>
              <w:rPr>
                <w:noProof/>
                <w:webHidden/>
              </w:rPr>
              <w:fldChar w:fldCharType="end"/>
            </w:r>
            <w:r w:rsidRPr="00F8544B">
              <w:rPr>
                <w:rStyle w:val="aa"/>
                <w:noProof/>
              </w:rPr>
              <w:fldChar w:fldCharType="end"/>
            </w:r>
          </w:ins>
        </w:p>
        <w:p w14:paraId="10CCEA55" w14:textId="15CC34FE" w:rsidR="009E58F3" w:rsidRDefault="009E58F3">
          <w:pPr>
            <w:pStyle w:val="31"/>
            <w:tabs>
              <w:tab w:val="left" w:pos="1680"/>
              <w:tab w:val="right" w:leader="dot" w:pos="8296"/>
            </w:tabs>
            <w:rPr>
              <w:ins w:id="436" w:author="吴苏琪" w:date="2018-01-07T03:52:00Z"/>
              <w:rFonts w:asciiTheme="minorHAnsi" w:eastAsiaTheme="minorEastAsia" w:hAnsiTheme="minorHAnsi" w:cstheme="minorBidi"/>
              <w:noProof/>
              <w:kern w:val="2"/>
            </w:rPr>
          </w:pPr>
          <w:ins w:id="437" w:author="吴苏琪" w:date="2018-01-07T03:52:00Z">
            <w:r w:rsidRPr="00F8544B">
              <w:rPr>
                <w:rStyle w:val="aa"/>
                <w:noProof/>
              </w:rPr>
              <w:fldChar w:fldCharType="begin"/>
            </w:r>
            <w:r w:rsidRPr="00F8544B">
              <w:rPr>
                <w:rStyle w:val="aa"/>
                <w:noProof/>
              </w:rPr>
              <w:instrText xml:space="preserve"> </w:instrText>
            </w:r>
            <w:r>
              <w:rPr>
                <w:noProof/>
              </w:rPr>
              <w:instrText>HYPERLINK \l "_Toc503060611"</w:instrText>
            </w:r>
            <w:r w:rsidRPr="00F8544B">
              <w:rPr>
                <w:rStyle w:val="aa"/>
                <w:noProof/>
              </w:rPr>
              <w:instrText xml:space="preserve"> </w:instrText>
            </w:r>
            <w:r w:rsidRPr="00F8544B">
              <w:rPr>
                <w:rStyle w:val="aa"/>
                <w:noProof/>
              </w:rPr>
              <w:fldChar w:fldCharType="separate"/>
            </w:r>
            <w:r w:rsidRPr="00F8544B">
              <w:rPr>
                <w:rStyle w:val="aa"/>
                <w:noProof/>
              </w:rPr>
              <w:t>4.3.1</w:t>
            </w:r>
            <w:r>
              <w:rPr>
                <w:rFonts w:asciiTheme="minorHAnsi" w:eastAsiaTheme="minorEastAsia" w:hAnsiTheme="minorHAnsi" w:cstheme="minorBidi"/>
                <w:noProof/>
                <w:kern w:val="2"/>
              </w:rPr>
              <w:tab/>
            </w:r>
            <w:r w:rsidRPr="00F8544B">
              <w:rPr>
                <w:rStyle w:val="aa"/>
                <w:noProof/>
              </w:rPr>
              <w:t>输出数据的现实背景</w:t>
            </w:r>
            <w:r>
              <w:rPr>
                <w:noProof/>
                <w:webHidden/>
              </w:rPr>
              <w:tab/>
            </w:r>
            <w:r>
              <w:rPr>
                <w:noProof/>
                <w:webHidden/>
              </w:rPr>
              <w:fldChar w:fldCharType="begin"/>
            </w:r>
            <w:r>
              <w:rPr>
                <w:noProof/>
                <w:webHidden/>
              </w:rPr>
              <w:instrText xml:space="preserve"> PAGEREF _Toc503060611 \h </w:instrText>
            </w:r>
          </w:ins>
          <w:r>
            <w:rPr>
              <w:noProof/>
              <w:webHidden/>
            </w:rPr>
          </w:r>
          <w:r>
            <w:rPr>
              <w:noProof/>
              <w:webHidden/>
            </w:rPr>
            <w:fldChar w:fldCharType="separate"/>
          </w:r>
          <w:ins w:id="438" w:author="吴苏琪" w:date="2018-01-07T03:52:00Z">
            <w:r>
              <w:rPr>
                <w:noProof/>
                <w:webHidden/>
              </w:rPr>
              <w:t>122</w:t>
            </w:r>
            <w:r>
              <w:rPr>
                <w:noProof/>
                <w:webHidden/>
              </w:rPr>
              <w:fldChar w:fldCharType="end"/>
            </w:r>
            <w:r w:rsidRPr="00F8544B">
              <w:rPr>
                <w:rStyle w:val="aa"/>
                <w:noProof/>
              </w:rPr>
              <w:fldChar w:fldCharType="end"/>
            </w:r>
          </w:ins>
        </w:p>
        <w:p w14:paraId="20467D5F" w14:textId="4138CB3D" w:rsidR="009E58F3" w:rsidRDefault="009E58F3">
          <w:pPr>
            <w:pStyle w:val="31"/>
            <w:tabs>
              <w:tab w:val="left" w:pos="1680"/>
              <w:tab w:val="right" w:leader="dot" w:pos="8296"/>
            </w:tabs>
            <w:rPr>
              <w:ins w:id="439" w:author="吴苏琪" w:date="2018-01-07T03:52:00Z"/>
              <w:rFonts w:asciiTheme="minorHAnsi" w:eastAsiaTheme="minorEastAsia" w:hAnsiTheme="minorHAnsi" w:cstheme="minorBidi"/>
              <w:noProof/>
              <w:kern w:val="2"/>
            </w:rPr>
          </w:pPr>
          <w:ins w:id="440" w:author="吴苏琪" w:date="2018-01-07T03:52:00Z">
            <w:r w:rsidRPr="00F8544B">
              <w:rPr>
                <w:rStyle w:val="aa"/>
                <w:noProof/>
              </w:rPr>
              <w:fldChar w:fldCharType="begin"/>
            </w:r>
            <w:r w:rsidRPr="00F8544B">
              <w:rPr>
                <w:rStyle w:val="aa"/>
                <w:noProof/>
              </w:rPr>
              <w:instrText xml:space="preserve"> </w:instrText>
            </w:r>
            <w:r>
              <w:rPr>
                <w:noProof/>
              </w:rPr>
              <w:instrText>HYPERLINK \l "_Toc503060612"</w:instrText>
            </w:r>
            <w:r w:rsidRPr="00F8544B">
              <w:rPr>
                <w:rStyle w:val="aa"/>
                <w:noProof/>
              </w:rPr>
              <w:instrText xml:space="preserve"> </w:instrText>
            </w:r>
            <w:r w:rsidRPr="00F8544B">
              <w:rPr>
                <w:rStyle w:val="aa"/>
                <w:noProof/>
              </w:rPr>
              <w:fldChar w:fldCharType="separate"/>
            </w:r>
            <w:r w:rsidRPr="00F8544B">
              <w:rPr>
                <w:rStyle w:val="aa"/>
                <w:noProof/>
              </w:rPr>
              <w:t>4.3.2</w:t>
            </w:r>
            <w:r>
              <w:rPr>
                <w:rFonts w:asciiTheme="minorHAnsi" w:eastAsiaTheme="minorEastAsia" w:hAnsiTheme="minorHAnsi" w:cstheme="minorBidi"/>
                <w:noProof/>
                <w:kern w:val="2"/>
              </w:rPr>
              <w:tab/>
            </w:r>
            <w:r w:rsidRPr="00F8544B">
              <w:rPr>
                <w:rStyle w:val="aa"/>
                <w:noProof/>
              </w:rPr>
              <w:t>输出格式</w:t>
            </w:r>
            <w:r>
              <w:rPr>
                <w:noProof/>
                <w:webHidden/>
              </w:rPr>
              <w:tab/>
            </w:r>
            <w:r>
              <w:rPr>
                <w:noProof/>
                <w:webHidden/>
              </w:rPr>
              <w:fldChar w:fldCharType="begin"/>
            </w:r>
            <w:r>
              <w:rPr>
                <w:noProof/>
                <w:webHidden/>
              </w:rPr>
              <w:instrText xml:space="preserve"> PAGEREF _Toc503060612 \h </w:instrText>
            </w:r>
          </w:ins>
          <w:r>
            <w:rPr>
              <w:noProof/>
              <w:webHidden/>
            </w:rPr>
          </w:r>
          <w:r>
            <w:rPr>
              <w:noProof/>
              <w:webHidden/>
            </w:rPr>
            <w:fldChar w:fldCharType="separate"/>
          </w:r>
          <w:ins w:id="441" w:author="吴苏琪" w:date="2018-01-07T03:52:00Z">
            <w:r>
              <w:rPr>
                <w:noProof/>
                <w:webHidden/>
              </w:rPr>
              <w:t>123</w:t>
            </w:r>
            <w:r>
              <w:rPr>
                <w:noProof/>
                <w:webHidden/>
              </w:rPr>
              <w:fldChar w:fldCharType="end"/>
            </w:r>
            <w:r w:rsidRPr="00F8544B">
              <w:rPr>
                <w:rStyle w:val="aa"/>
                <w:noProof/>
              </w:rPr>
              <w:fldChar w:fldCharType="end"/>
            </w:r>
          </w:ins>
        </w:p>
        <w:p w14:paraId="4B446BB8" w14:textId="1E395AA4" w:rsidR="009E58F3" w:rsidRDefault="009E58F3">
          <w:pPr>
            <w:pStyle w:val="31"/>
            <w:tabs>
              <w:tab w:val="left" w:pos="1680"/>
              <w:tab w:val="right" w:leader="dot" w:pos="8296"/>
            </w:tabs>
            <w:rPr>
              <w:ins w:id="442" w:author="吴苏琪" w:date="2018-01-07T03:52:00Z"/>
              <w:rFonts w:asciiTheme="minorHAnsi" w:eastAsiaTheme="minorEastAsia" w:hAnsiTheme="minorHAnsi" w:cstheme="minorBidi"/>
              <w:noProof/>
              <w:kern w:val="2"/>
            </w:rPr>
          </w:pPr>
          <w:ins w:id="443" w:author="吴苏琪" w:date="2018-01-07T03:52:00Z">
            <w:r w:rsidRPr="00F8544B">
              <w:rPr>
                <w:rStyle w:val="aa"/>
                <w:noProof/>
              </w:rPr>
              <w:fldChar w:fldCharType="begin"/>
            </w:r>
            <w:r w:rsidRPr="00F8544B">
              <w:rPr>
                <w:rStyle w:val="aa"/>
                <w:noProof/>
              </w:rPr>
              <w:instrText xml:space="preserve"> </w:instrText>
            </w:r>
            <w:r>
              <w:rPr>
                <w:noProof/>
              </w:rPr>
              <w:instrText>HYPERLINK \l "_Toc503060613"</w:instrText>
            </w:r>
            <w:r w:rsidRPr="00F8544B">
              <w:rPr>
                <w:rStyle w:val="aa"/>
                <w:noProof/>
              </w:rPr>
              <w:instrText xml:space="preserve"> </w:instrText>
            </w:r>
            <w:r w:rsidRPr="00F8544B">
              <w:rPr>
                <w:rStyle w:val="aa"/>
                <w:noProof/>
              </w:rPr>
              <w:fldChar w:fldCharType="separate"/>
            </w:r>
            <w:r w:rsidRPr="00F8544B">
              <w:rPr>
                <w:rStyle w:val="aa"/>
                <w:noProof/>
              </w:rPr>
              <w:t>4.3.3</w:t>
            </w:r>
            <w:r>
              <w:rPr>
                <w:rFonts w:asciiTheme="minorHAnsi" w:eastAsiaTheme="minorEastAsia" w:hAnsiTheme="minorHAnsi" w:cstheme="minorBidi"/>
                <w:noProof/>
                <w:kern w:val="2"/>
              </w:rPr>
              <w:tab/>
            </w:r>
            <w:r w:rsidRPr="00F8544B">
              <w:rPr>
                <w:rStyle w:val="aa"/>
                <w:noProof/>
              </w:rPr>
              <w:t>输出举例</w:t>
            </w:r>
            <w:r>
              <w:rPr>
                <w:noProof/>
                <w:webHidden/>
              </w:rPr>
              <w:tab/>
            </w:r>
            <w:r>
              <w:rPr>
                <w:noProof/>
                <w:webHidden/>
              </w:rPr>
              <w:fldChar w:fldCharType="begin"/>
            </w:r>
            <w:r>
              <w:rPr>
                <w:noProof/>
                <w:webHidden/>
              </w:rPr>
              <w:instrText xml:space="preserve"> PAGEREF _Toc503060613 \h </w:instrText>
            </w:r>
          </w:ins>
          <w:r>
            <w:rPr>
              <w:noProof/>
              <w:webHidden/>
            </w:rPr>
          </w:r>
          <w:r>
            <w:rPr>
              <w:noProof/>
              <w:webHidden/>
            </w:rPr>
            <w:fldChar w:fldCharType="separate"/>
          </w:r>
          <w:ins w:id="444" w:author="吴苏琪" w:date="2018-01-07T03:52:00Z">
            <w:r>
              <w:rPr>
                <w:noProof/>
                <w:webHidden/>
              </w:rPr>
              <w:t>123</w:t>
            </w:r>
            <w:r>
              <w:rPr>
                <w:noProof/>
                <w:webHidden/>
              </w:rPr>
              <w:fldChar w:fldCharType="end"/>
            </w:r>
            <w:r w:rsidRPr="00F8544B">
              <w:rPr>
                <w:rStyle w:val="aa"/>
                <w:noProof/>
              </w:rPr>
              <w:fldChar w:fldCharType="end"/>
            </w:r>
          </w:ins>
        </w:p>
        <w:p w14:paraId="1AE55341" w14:textId="0735D473" w:rsidR="009E58F3" w:rsidRDefault="009E58F3">
          <w:pPr>
            <w:pStyle w:val="21"/>
            <w:tabs>
              <w:tab w:val="left" w:pos="1260"/>
              <w:tab w:val="right" w:leader="dot" w:pos="8296"/>
            </w:tabs>
            <w:rPr>
              <w:ins w:id="445" w:author="吴苏琪" w:date="2018-01-07T03:52:00Z"/>
              <w:rFonts w:asciiTheme="minorHAnsi" w:eastAsiaTheme="minorEastAsia" w:hAnsiTheme="minorHAnsi" w:cstheme="minorBidi"/>
              <w:noProof/>
              <w:kern w:val="2"/>
            </w:rPr>
          </w:pPr>
          <w:ins w:id="446" w:author="吴苏琪" w:date="2018-01-07T03:52:00Z">
            <w:r w:rsidRPr="00F8544B">
              <w:rPr>
                <w:rStyle w:val="aa"/>
                <w:noProof/>
              </w:rPr>
              <w:fldChar w:fldCharType="begin"/>
            </w:r>
            <w:r w:rsidRPr="00F8544B">
              <w:rPr>
                <w:rStyle w:val="aa"/>
                <w:noProof/>
              </w:rPr>
              <w:instrText xml:space="preserve"> </w:instrText>
            </w:r>
            <w:r>
              <w:rPr>
                <w:noProof/>
              </w:rPr>
              <w:instrText>HYPERLINK \l "_Toc503060614"</w:instrText>
            </w:r>
            <w:r w:rsidRPr="00F8544B">
              <w:rPr>
                <w:rStyle w:val="aa"/>
                <w:noProof/>
              </w:rPr>
              <w:instrText xml:space="preserve"> </w:instrText>
            </w:r>
            <w:r w:rsidRPr="00F8544B">
              <w:rPr>
                <w:rStyle w:val="aa"/>
                <w:noProof/>
              </w:rPr>
              <w:fldChar w:fldCharType="separate"/>
            </w:r>
            <w:r w:rsidRPr="00F8544B">
              <w:rPr>
                <w:rStyle w:val="aa"/>
                <w:noProof/>
              </w:rPr>
              <w:t>4.4</w:t>
            </w:r>
            <w:r>
              <w:rPr>
                <w:rFonts w:asciiTheme="minorHAnsi" w:eastAsiaTheme="minorEastAsia" w:hAnsiTheme="minorHAnsi" w:cstheme="minorBidi"/>
                <w:noProof/>
                <w:kern w:val="2"/>
              </w:rPr>
              <w:tab/>
            </w:r>
            <w:r w:rsidRPr="00F8544B">
              <w:rPr>
                <w:rStyle w:val="aa"/>
                <w:noProof/>
              </w:rPr>
              <w:t>文卷查询</w:t>
            </w:r>
            <w:r>
              <w:rPr>
                <w:noProof/>
                <w:webHidden/>
              </w:rPr>
              <w:tab/>
            </w:r>
            <w:r>
              <w:rPr>
                <w:noProof/>
                <w:webHidden/>
              </w:rPr>
              <w:fldChar w:fldCharType="begin"/>
            </w:r>
            <w:r>
              <w:rPr>
                <w:noProof/>
                <w:webHidden/>
              </w:rPr>
              <w:instrText xml:space="preserve"> PAGEREF _Toc503060614 \h </w:instrText>
            </w:r>
          </w:ins>
          <w:r>
            <w:rPr>
              <w:noProof/>
              <w:webHidden/>
            </w:rPr>
          </w:r>
          <w:r>
            <w:rPr>
              <w:noProof/>
              <w:webHidden/>
            </w:rPr>
            <w:fldChar w:fldCharType="separate"/>
          </w:r>
          <w:ins w:id="447" w:author="吴苏琪" w:date="2018-01-07T03:52:00Z">
            <w:r>
              <w:rPr>
                <w:noProof/>
                <w:webHidden/>
              </w:rPr>
              <w:t>123</w:t>
            </w:r>
            <w:r>
              <w:rPr>
                <w:noProof/>
                <w:webHidden/>
              </w:rPr>
              <w:fldChar w:fldCharType="end"/>
            </w:r>
            <w:r w:rsidRPr="00F8544B">
              <w:rPr>
                <w:rStyle w:val="aa"/>
                <w:noProof/>
              </w:rPr>
              <w:fldChar w:fldCharType="end"/>
            </w:r>
          </w:ins>
        </w:p>
        <w:p w14:paraId="6AB79D2F" w14:textId="05F7E5A1" w:rsidR="009E58F3" w:rsidRDefault="009E58F3">
          <w:pPr>
            <w:pStyle w:val="21"/>
            <w:tabs>
              <w:tab w:val="left" w:pos="1260"/>
              <w:tab w:val="right" w:leader="dot" w:pos="8296"/>
            </w:tabs>
            <w:rPr>
              <w:ins w:id="448" w:author="吴苏琪" w:date="2018-01-07T03:52:00Z"/>
              <w:rFonts w:asciiTheme="minorHAnsi" w:eastAsiaTheme="minorEastAsia" w:hAnsiTheme="minorHAnsi" w:cstheme="minorBidi"/>
              <w:noProof/>
              <w:kern w:val="2"/>
            </w:rPr>
          </w:pPr>
          <w:ins w:id="449" w:author="吴苏琪" w:date="2018-01-07T03:52:00Z">
            <w:r w:rsidRPr="00F8544B">
              <w:rPr>
                <w:rStyle w:val="aa"/>
                <w:noProof/>
              </w:rPr>
              <w:fldChar w:fldCharType="begin"/>
            </w:r>
            <w:r w:rsidRPr="00F8544B">
              <w:rPr>
                <w:rStyle w:val="aa"/>
                <w:noProof/>
              </w:rPr>
              <w:instrText xml:space="preserve"> </w:instrText>
            </w:r>
            <w:r>
              <w:rPr>
                <w:noProof/>
              </w:rPr>
              <w:instrText>HYPERLINK \l "_Toc503060615"</w:instrText>
            </w:r>
            <w:r w:rsidRPr="00F8544B">
              <w:rPr>
                <w:rStyle w:val="aa"/>
                <w:noProof/>
              </w:rPr>
              <w:instrText xml:space="preserve"> </w:instrText>
            </w:r>
            <w:r w:rsidRPr="00F8544B">
              <w:rPr>
                <w:rStyle w:val="aa"/>
                <w:noProof/>
              </w:rPr>
              <w:fldChar w:fldCharType="separate"/>
            </w:r>
            <w:r w:rsidRPr="00F8544B">
              <w:rPr>
                <w:rStyle w:val="aa"/>
                <w:noProof/>
              </w:rPr>
              <w:t>4.5</w:t>
            </w:r>
            <w:r>
              <w:rPr>
                <w:rFonts w:asciiTheme="minorHAnsi" w:eastAsiaTheme="minorEastAsia" w:hAnsiTheme="minorHAnsi" w:cstheme="minorBidi"/>
                <w:noProof/>
                <w:kern w:val="2"/>
              </w:rPr>
              <w:tab/>
            </w:r>
            <w:r w:rsidRPr="00F8544B">
              <w:rPr>
                <w:rStyle w:val="aa"/>
                <w:noProof/>
              </w:rPr>
              <w:t>出错处理和恢复</w:t>
            </w:r>
            <w:r>
              <w:rPr>
                <w:noProof/>
                <w:webHidden/>
              </w:rPr>
              <w:tab/>
            </w:r>
            <w:r>
              <w:rPr>
                <w:noProof/>
                <w:webHidden/>
              </w:rPr>
              <w:fldChar w:fldCharType="begin"/>
            </w:r>
            <w:r>
              <w:rPr>
                <w:noProof/>
                <w:webHidden/>
              </w:rPr>
              <w:instrText xml:space="preserve"> PAGEREF _Toc503060615 \h </w:instrText>
            </w:r>
          </w:ins>
          <w:r>
            <w:rPr>
              <w:noProof/>
              <w:webHidden/>
            </w:rPr>
          </w:r>
          <w:r>
            <w:rPr>
              <w:noProof/>
              <w:webHidden/>
            </w:rPr>
            <w:fldChar w:fldCharType="separate"/>
          </w:r>
          <w:ins w:id="450" w:author="吴苏琪" w:date="2018-01-07T03:52:00Z">
            <w:r>
              <w:rPr>
                <w:noProof/>
                <w:webHidden/>
              </w:rPr>
              <w:t>123</w:t>
            </w:r>
            <w:r>
              <w:rPr>
                <w:noProof/>
                <w:webHidden/>
              </w:rPr>
              <w:fldChar w:fldCharType="end"/>
            </w:r>
            <w:r w:rsidRPr="00F8544B">
              <w:rPr>
                <w:rStyle w:val="aa"/>
                <w:noProof/>
              </w:rPr>
              <w:fldChar w:fldCharType="end"/>
            </w:r>
          </w:ins>
        </w:p>
        <w:p w14:paraId="2115F33C" w14:textId="1AB0316E" w:rsidR="009E58F3" w:rsidRDefault="009E58F3">
          <w:pPr>
            <w:pStyle w:val="21"/>
            <w:tabs>
              <w:tab w:val="left" w:pos="1260"/>
              <w:tab w:val="right" w:leader="dot" w:pos="8296"/>
            </w:tabs>
            <w:rPr>
              <w:ins w:id="451" w:author="吴苏琪" w:date="2018-01-07T03:52:00Z"/>
              <w:rFonts w:asciiTheme="minorHAnsi" w:eastAsiaTheme="minorEastAsia" w:hAnsiTheme="minorHAnsi" w:cstheme="minorBidi"/>
              <w:noProof/>
              <w:kern w:val="2"/>
            </w:rPr>
          </w:pPr>
          <w:ins w:id="452" w:author="吴苏琪" w:date="2018-01-07T03:52:00Z">
            <w:r w:rsidRPr="00F8544B">
              <w:rPr>
                <w:rStyle w:val="aa"/>
                <w:noProof/>
              </w:rPr>
              <w:fldChar w:fldCharType="begin"/>
            </w:r>
            <w:r w:rsidRPr="00F8544B">
              <w:rPr>
                <w:rStyle w:val="aa"/>
                <w:noProof/>
              </w:rPr>
              <w:instrText xml:space="preserve"> </w:instrText>
            </w:r>
            <w:r>
              <w:rPr>
                <w:noProof/>
              </w:rPr>
              <w:instrText>HYPERLINK \l "_Toc503060616"</w:instrText>
            </w:r>
            <w:r w:rsidRPr="00F8544B">
              <w:rPr>
                <w:rStyle w:val="aa"/>
                <w:noProof/>
              </w:rPr>
              <w:instrText xml:space="preserve"> </w:instrText>
            </w:r>
            <w:r w:rsidRPr="00F8544B">
              <w:rPr>
                <w:rStyle w:val="aa"/>
                <w:noProof/>
              </w:rPr>
              <w:fldChar w:fldCharType="separate"/>
            </w:r>
            <w:r w:rsidRPr="00F8544B">
              <w:rPr>
                <w:rStyle w:val="aa"/>
                <w:noProof/>
              </w:rPr>
              <w:t>4.6</w:t>
            </w:r>
            <w:r>
              <w:rPr>
                <w:rFonts w:asciiTheme="minorHAnsi" w:eastAsiaTheme="minorEastAsia" w:hAnsiTheme="minorHAnsi" w:cstheme="minorBidi"/>
                <w:noProof/>
                <w:kern w:val="2"/>
              </w:rPr>
              <w:tab/>
            </w:r>
            <w:r w:rsidRPr="00F8544B">
              <w:rPr>
                <w:rStyle w:val="aa"/>
                <w:noProof/>
              </w:rPr>
              <w:t>终端操作</w:t>
            </w:r>
            <w:r>
              <w:rPr>
                <w:noProof/>
                <w:webHidden/>
              </w:rPr>
              <w:tab/>
            </w:r>
            <w:r>
              <w:rPr>
                <w:noProof/>
                <w:webHidden/>
              </w:rPr>
              <w:fldChar w:fldCharType="begin"/>
            </w:r>
            <w:r>
              <w:rPr>
                <w:noProof/>
                <w:webHidden/>
              </w:rPr>
              <w:instrText xml:space="preserve"> PAGEREF _Toc503060616 \h </w:instrText>
            </w:r>
          </w:ins>
          <w:r>
            <w:rPr>
              <w:noProof/>
              <w:webHidden/>
            </w:rPr>
          </w:r>
          <w:r>
            <w:rPr>
              <w:noProof/>
              <w:webHidden/>
            </w:rPr>
            <w:fldChar w:fldCharType="separate"/>
          </w:r>
          <w:ins w:id="453" w:author="吴苏琪" w:date="2018-01-07T03:52:00Z">
            <w:r>
              <w:rPr>
                <w:noProof/>
                <w:webHidden/>
              </w:rPr>
              <w:t>123</w:t>
            </w:r>
            <w:r>
              <w:rPr>
                <w:noProof/>
                <w:webHidden/>
              </w:rPr>
              <w:fldChar w:fldCharType="end"/>
            </w:r>
            <w:r w:rsidRPr="00F8544B">
              <w:rPr>
                <w:rStyle w:val="aa"/>
                <w:noProof/>
              </w:rPr>
              <w:fldChar w:fldCharType="end"/>
            </w:r>
          </w:ins>
        </w:p>
        <w:p w14:paraId="6BDE6532" w14:textId="5D0E2B8B" w:rsidR="003248E4" w:rsidDel="00C569B0" w:rsidRDefault="003248E4">
          <w:pPr>
            <w:pStyle w:val="12"/>
            <w:tabs>
              <w:tab w:val="right" w:leader="dot" w:pos="8296"/>
            </w:tabs>
            <w:rPr>
              <w:del w:id="454" w:author="吴苏琪" w:date="2018-01-07T03:47:00Z"/>
              <w:rFonts w:asciiTheme="minorHAnsi" w:eastAsiaTheme="minorEastAsia" w:hAnsiTheme="minorHAnsi" w:cstheme="minorBidi"/>
              <w:noProof/>
              <w:kern w:val="2"/>
            </w:rPr>
          </w:pPr>
          <w:del w:id="455" w:author="吴苏琪" w:date="2018-01-07T03:47:00Z">
            <w:r w:rsidRPr="00C569B0" w:rsidDel="00C569B0">
              <w:rPr>
                <w:rFonts w:hint="eastAsia"/>
                <w:rPrChange w:id="456" w:author="吴苏琪" w:date="2018-01-07T03:47:00Z">
                  <w:rPr>
                    <w:rStyle w:val="aa"/>
                    <w:rFonts w:ascii="Times New Roman" w:hAnsi="Times New Roman" w:cs="Times New Roman" w:hint="eastAsia"/>
                    <w:b/>
                    <w:bCs/>
                    <w:noProof/>
                    <w:kern w:val="44"/>
                  </w:rPr>
                </w:rPrChange>
              </w:rPr>
              <w:delText>版</w:delText>
            </w:r>
            <w:r w:rsidRPr="00C569B0" w:rsidDel="00C569B0">
              <w:rPr>
                <w:rPrChange w:id="457" w:author="吴苏琪" w:date="2018-01-07T03:47:00Z">
                  <w:rPr>
                    <w:rStyle w:val="aa"/>
                    <w:rFonts w:ascii="Times New Roman" w:hAnsi="Times New Roman" w:cs="Times New Roman"/>
                    <w:b/>
                    <w:bCs/>
                    <w:noProof/>
                    <w:kern w:val="44"/>
                  </w:rPr>
                </w:rPrChange>
              </w:rPr>
              <w:delText xml:space="preserve"> </w:delText>
            </w:r>
            <w:r w:rsidRPr="00C569B0" w:rsidDel="00C569B0">
              <w:rPr>
                <w:rFonts w:hint="eastAsia"/>
                <w:rPrChange w:id="458" w:author="吴苏琪" w:date="2018-01-07T03:47:00Z">
                  <w:rPr>
                    <w:rStyle w:val="aa"/>
                    <w:rFonts w:ascii="Times New Roman" w:hAnsi="Times New Roman" w:cs="Times New Roman" w:hint="eastAsia"/>
                    <w:b/>
                    <w:bCs/>
                    <w:noProof/>
                    <w:kern w:val="44"/>
                  </w:rPr>
                </w:rPrChange>
              </w:rPr>
              <w:delText>本</w:delText>
            </w:r>
            <w:r w:rsidRPr="00C569B0" w:rsidDel="00C569B0">
              <w:rPr>
                <w:rPrChange w:id="459" w:author="吴苏琪" w:date="2018-01-07T03:47:00Z">
                  <w:rPr>
                    <w:rStyle w:val="aa"/>
                    <w:rFonts w:ascii="Times New Roman" w:hAnsi="Times New Roman" w:cs="Times New Roman"/>
                    <w:b/>
                    <w:bCs/>
                    <w:noProof/>
                    <w:kern w:val="44"/>
                  </w:rPr>
                </w:rPrChange>
              </w:rPr>
              <w:delText xml:space="preserve"> </w:delText>
            </w:r>
            <w:r w:rsidRPr="00C569B0" w:rsidDel="00C569B0">
              <w:rPr>
                <w:rFonts w:hint="eastAsia"/>
                <w:rPrChange w:id="460" w:author="吴苏琪" w:date="2018-01-07T03:47:00Z">
                  <w:rPr>
                    <w:rStyle w:val="aa"/>
                    <w:rFonts w:ascii="Times New Roman" w:hAnsi="Times New Roman" w:cs="Times New Roman" w:hint="eastAsia"/>
                    <w:b/>
                    <w:bCs/>
                    <w:noProof/>
                    <w:kern w:val="44"/>
                  </w:rPr>
                </w:rPrChange>
              </w:rPr>
              <w:delText>历</w:delText>
            </w:r>
            <w:r w:rsidRPr="00C569B0" w:rsidDel="00C569B0">
              <w:rPr>
                <w:rPrChange w:id="461" w:author="吴苏琪" w:date="2018-01-07T03:47:00Z">
                  <w:rPr>
                    <w:rStyle w:val="aa"/>
                    <w:rFonts w:ascii="Times New Roman" w:hAnsi="Times New Roman" w:cs="Times New Roman"/>
                    <w:b/>
                    <w:bCs/>
                    <w:noProof/>
                    <w:kern w:val="44"/>
                  </w:rPr>
                </w:rPrChange>
              </w:rPr>
              <w:delText xml:space="preserve"> </w:delText>
            </w:r>
            <w:r w:rsidRPr="00C569B0" w:rsidDel="00C569B0">
              <w:rPr>
                <w:rFonts w:hint="eastAsia"/>
                <w:rPrChange w:id="462" w:author="吴苏琪" w:date="2018-01-07T03:47:00Z">
                  <w:rPr>
                    <w:rStyle w:val="aa"/>
                    <w:rFonts w:ascii="Times New Roman" w:hAnsi="Times New Roman" w:cs="Times New Roman" w:hint="eastAsia"/>
                    <w:b/>
                    <w:bCs/>
                    <w:noProof/>
                    <w:kern w:val="44"/>
                  </w:rPr>
                </w:rPrChange>
              </w:rPr>
              <w:delText>史</w:delText>
            </w:r>
            <w:r w:rsidDel="00C569B0">
              <w:rPr>
                <w:noProof/>
                <w:webHidden/>
              </w:rPr>
              <w:tab/>
              <w:delText>2</w:delText>
            </w:r>
          </w:del>
        </w:p>
        <w:p w14:paraId="4DDD0D0C" w14:textId="4DFAC651" w:rsidR="003248E4" w:rsidDel="00C569B0" w:rsidRDefault="003248E4">
          <w:pPr>
            <w:pStyle w:val="12"/>
            <w:tabs>
              <w:tab w:val="left" w:pos="420"/>
              <w:tab w:val="right" w:leader="dot" w:pos="8296"/>
            </w:tabs>
            <w:rPr>
              <w:del w:id="463" w:author="吴苏琪" w:date="2018-01-07T03:47:00Z"/>
              <w:rFonts w:asciiTheme="minorHAnsi" w:eastAsiaTheme="minorEastAsia" w:hAnsiTheme="minorHAnsi" w:cstheme="minorBidi"/>
              <w:noProof/>
              <w:kern w:val="2"/>
            </w:rPr>
          </w:pPr>
          <w:del w:id="464" w:author="吴苏琪" w:date="2018-01-07T03:47:00Z">
            <w:r w:rsidRPr="00C569B0" w:rsidDel="00C569B0">
              <w:rPr>
                <w:rPrChange w:id="465" w:author="吴苏琪" w:date="2018-01-07T03:47:00Z">
                  <w:rPr>
                    <w:rStyle w:val="aa"/>
                    <w:noProof/>
                  </w:rPr>
                </w:rPrChange>
              </w:rPr>
              <w:delText>1</w:delText>
            </w:r>
            <w:r w:rsidDel="00C569B0">
              <w:rPr>
                <w:rFonts w:asciiTheme="minorHAnsi" w:eastAsiaTheme="minorEastAsia" w:hAnsiTheme="minorHAnsi" w:cstheme="minorBidi"/>
                <w:noProof/>
                <w:kern w:val="2"/>
              </w:rPr>
              <w:tab/>
            </w:r>
            <w:r w:rsidRPr="00C569B0" w:rsidDel="00C569B0">
              <w:rPr>
                <w:rPrChange w:id="466" w:author="吴苏琪" w:date="2018-01-07T03:47:00Z">
                  <w:rPr>
                    <w:rStyle w:val="aa"/>
                    <w:noProof/>
                  </w:rPr>
                </w:rPrChange>
              </w:rPr>
              <w:delText>引言</w:delText>
            </w:r>
            <w:r w:rsidDel="00C569B0">
              <w:rPr>
                <w:noProof/>
                <w:webHidden/>
              </w:rPr>
              <w:tab/>
              <w:delText>6</w:delText>
            </w:r>
          </w:del>
        </w:p>
        <w:p w14:paraId="344A7621" w14:textId="3A26DF8C" w:rsidR="003248E4" w:rsidDel="00C569B0" w:rsidRDefault="003248E4">
          <w:pPr>
            <w:pStyle w:val="21"/>
            <w:tabs>
              <w:tab w:val="left" w:pos="1260"/>
              <w:tab w:val="right" w:leader="dot" w:pos="8296"/>
            </w:tabs>
            <w:rPr>
              <w:del w:id="467" w:author="吴苏琪" w:date="2018-01-07T03:47:00Z"/>
              <w:rFonts w:asciiTheme="minorHAnsi" w:eastAsiaTheme="minorEastAsia" w:hAnsiTheme="minorHAnsi" w:cstheme="minorBidi"/>
              <w:noProof/>
              <w:kern w:val="2"/>
            </w:rPr>
          </w:pPr>
          <w:del w:id="468" w:author="吴苏琪" w:date="2018-01-07T03:47:00Z">
            <w:r w:rsidRPr="00C569B0" w:rsidDel="00C569B0">
              <w:rPr>
                <w:rPrChange w:id="469" w:author="吴苏琪" w:date="2018-01-07T03:47:00Z">
                  <w:rPr>
                    <w:rStyle w:val="aa"/>
                    <w:noProof/>
                  </w:rPr>
                </w:rPrChange>
              </w:rPr>
              <w:delText>1.1</w:delText>
            </w:r>
            <w:r w:rsidDel="00C569B0">
              <w:rPr>
                <w:rFonts w:asciiTheme="minorHAnsi" w:eastAsiaTheme="minorEastAsia" w:hAnsiTheme="minorHAnsi" w:cstheme="minorBidi"/>
                <w:noProof/>
                <w:kern w:val="2"/>
              </w:rPr>
              <w:tab/>
            </w:r>
            <w:r w:rsidRPr="00C569B0" w:rsidDel="00C569B0">
              <w:rPr>
                <w:rPrChange w:id="470" w:author="吴苏琪" w:date="2018-01-07T03:47:00Z">
                  <w:rPr>
                    <w:rStyle w:val="aa"/>
                    <w:noProof/>
                  </w:rPr>
                </w:rPrChange>
              </w:rPr>
              <w:delText>编写目的</w:delText>
            </w:r>
            <w:r w:rsidDel="00C569B0">
              <w:rPr>
                <w:noProof/>
                <w:webHidden/>
              </w:rPr>
              <w:tab/>
              <w:delText>6</w:delText>
            </w:r>
          </w:del>
        </w:p>
        <w:p w14:paraId="27A291A1" w14:textId="05F09C0E" w:rsidR="003248E4" w:rsidDel="00C569B0" w:rsidRDefault="003248E4">
          <w:pPr>
            <w:pStyle w:val="21"/>
            <w:tabs>
              <w:tab w:val="left" w:pos="1260"/>
              <w:tab w:val="right" w:leader="dot" w:pos="8296"/>
            </w:tabs>
            <w:rPr>
              <w:del w:id="471" w:author="吴苏琪" w:date="2018-01-07T03:47:00Z"/>
              <w:rFonts w:asciiTheme="minorHAnsi" w:eastAsiaTheme="minorEastAsia" w:hAnsiTheme="minorHAnsi" w:cstheme="minorBidi"/>
              <w:noProof/>
              <w:kern w:val="2"/>
            </w:rPr>
          </w:pPr>
          <w:del w:id="472" w:author="吴苏琪" w:date="2018-01-07T03:47:00Z">
            <w:r w:rsidRPr="00C569B0" w:rsidDel="00C569B0">
              <w:rPr>
                <w:rPrChange w:id="473" w:author="吴苏琪" w:date="2018-01-07T03:47:00Z">
                  <w:rPr>
                    <w:rStyle w:val="aa"/>
                    <w:noProof/>
                  </w:rPr>
                </w:rPrChange>
              </w:rPr>
              <w:delText>1.2</w:delText>
            </w:r>
            <w:r w:rsidDel="00C569B0">
              <w:rPr>
                <w:rFonts w:asciiTheme="minorHAnsi" w:eastAsiaTheme="minorEastAsia" w:hAnsiTheme="minorHAnsi" w:cstheme="minorBidi"/>
                <w:noProof/>
                <w:kern w:val="2"/>
              </w:rPr>
              <w:tab/>
            </w:r>
            <w:r w:rsidRPr="00C569B0" w:rsidDel="00C569B0">
              <w:rPr>
                <w:rPrChange w:id="474" w:author="吴苏琪" w:date="2018-01-07T03:47:00Z">
                  <w:rPr>
                    <w:rStyle w:val="aa"/>
                    <w:noProof/>
                  </w:rPr>
                </w:rPrChange>
              </w:rPr>
              <w:delText>背景</w:delText>
            </w:r>
            <w:r w:rsidDel="00C569B0">
              <w:rPr>
                <w:noProof/>
                <w:webHidden/>
              </w:rPr>
              <w:tab/>
              <w:delText>6</w:delText>
            </w:r>
          </w:del>
        </w:p>
        <w:p w14:paraId="22B98576" w14:textId="6E21704F" w:rsidR="003248E4" w:rsidDel="00C569B0" w:rsidRDefault="003248E4">
          <w:pPr>
            <w:pStyle w:val="31"/>
            <w:tabs>
              <w:tab w:val="left" w:pos="1680"/>
              <w:tab w:val="right" w:leader="dot" w:pos="8296"/>
            </w:tabs>
            <w:rPr>
              <w:del w:id="475" w:author="吴苏琪" w:date="2018-01-07T03:47:00Z"/>
              <w:rFonts w:asciiTheme="minorHAnsi" w:eastAsiaTheme="minorEastAsia" w:hAnsiTheme="minorHAnsi" w:cstheme="minorBidi"/>
              <w:noProof/>
              <w:kern w:val="2"/>
            </w:rPr>
          </w:pPr>
          <w:del w:id="476" w:author="吴苏琪" w:date="2018-01-07T03:47:00Z">
            <w:r w:rsidRPr="00C569B0" w:rsidDel="00C569B0">
              <w:rPr>
                <w:rPrChange w:id="477" w:author="吴苏琪" w:date="2018-01-07T03:47:00Z">
                  <w:rPr>
                    <w:rStyle w:val="aa"/>
                    <w:noProof/>
                  </w:rPr>
                </w:rPrChange>
              </w:rPr>
              <w:delText>1.2.1</w:delText>
            </w:r>
            <w:r w:rsidDel="00C569B0">
              <w:rPr>
                <w:rFonts w:asciiTheme="minorHAnsi" w:eastAsiaTheme="minorEastAsia" w:hAnsiTheme="minorHAnsi" w:cstheme="minorBidi"/>
                <w:noProof/>
                <w:kern w:val="2"/>
              </w:rPr>
              <w:tab/>
            </w:r>
            <w:r w:rsidRPr="00C569B0" w:rsidDel="00C569B0">
              <w:rPr>
                <w:rPrChange w:id="478" w:author="吴苏琪" w:date="2018-01-07T03:47:00Z">
                  <w:rPr>
                    <w:rStyle w:val="aa"/>
                    <w:noProof/>
                  </w:rPr>
                </w:rPrChange>
              </w:rPr>
              <w:delText>项目名称</w:delText>
            </w:r>
            <w:r w:rsidDel="00C569B0">
              <w:rPr>
                <w:noProof/>
                <w:webHidden/>
              </w:rPr>
              <w:tab/>
              <w:delText>6</w:delText>
            </w:r>
          </w:del>
        </w:p>
        <w:p w14:paraId="4241CDA5" w14:textId="75A41340" w:rsidR="003248E4" w:rsidDel="00C569B0" w:rsidRDefault="003248E4">
          <w:pPr>
            <w:pStyle w:val="31"/>
            <w:tabs>
              <w:tab w:val="left" w:pos="1680"/>
              <w:tab w:val="right" w:leader="dot" w:pos="8296"/>
            </w:tabs>
            <w:rPr>
              <w:del w:id="479" w:author="吴苏琪" w:date="2018-01-07T03:47:00Z"/>
              <w:rFonts w:asciiTheme="minorHAnsi" w:eastAsiaTheme="minorEastAsia" w:hAnsiTheme="minorHAnsi" w:cstheme="minorBidi"/>
              <w:noProof/>
              <w:kern w:val="2"/>
            </w:rPr>
          </w:pPr>
          <w:del w:id="480" w:author="吴苏琪" w:date="2018-01-07T03:47:00Z">
            <w:r w:rsidRPr="00C569B0" w:rsidDel="00C569B0">
              <w:rPr>
                <w:rPrChange w:id="481" w:author="吴苏琪" w:date="2018-01-07T03:47:00Z">
                  <w:rPr>
                    <w:rStyle w:val="aa"/>
                    <w:noProof/>
                  </w:rPr>
                </w:rPrChange>
              </w:rPr>
              <w:delText>1.2.2</w:delText>
            </w:r>
            <w:r w:rsidDel="00C569B0">
              <w:rPr>
                <w:rFonts w:asciiTheme="minorHAnsi" w:eastAsiaTheme="minorEastAsia" w:hAnsiTheme="minorHAnsi" w:cstheme="minorBidi"/>
                <w:noProof/>
                <w:kern w:val="2"/>
              </w:rPr>
              <w:tab/>
            </w:r>
            <w:r w:rsidRPr="00C569B0" w:rsidDel="00C569B0">
              <w:rPr>
                <w:rPrChange w:id="482" w:author="吴苏琪" w:date="2018-01-07T03:47:00Z">
                  <w:rPr>
                    <w:rStyle w:val="aa"/>
                    <w:noProof/>
                  </w:rPr>
                </w:rPrChange>
              </w:rPr>
              <w:delText>项目提出者</w:delText>
            </w:r>
            <w:r w:rsidDel="00C569B0">
              <w:rPr>
                <w:noProof/>
                <w:webHidden/>
              </w:rPr>
              <w:tab/>
              <w:delText>6</w:delText>
            </w:r>
          </w:del>
        </w:p>
        <w:p w14:paraId="717AFB3F" w14:textId="0299744B" w:rsidR="003248E4" w:rsidDel="00C569B0" w:rsidRDefault="003248E4">
          <w:pPr>
            <w:pStyle w:val="31"/>
            <w:tabs>
              <w:tab w:val="left" w:pos="1680"/>
              <w:tab w:val="right" w:leader="dot" w:pos="8296"/>
            </w:tabs>
            <w:rPr>
              <w:del w:id="483" w:author="吴苏琪" w:date="2018-01-07T03:47:00Z"/>
              <w:rFonts w:asciiTheme="minorHAnsi" w:eastAsiaTheme="minorEastAsia" w:hAnsiTheme="minorHAnsi" w:cstheme="minorBidi"/>
              <w:noProof/>
              <w:kern w:val="2"/>
            </w:rPr>
          </w:pPr>
          <w:del w:id="484" w:author="吴苏琪" w:date="2018-01-07T03:47:00Z">
            <w:r w:rsidRPr="00C569B0" w:rsidDel="00C569B0">
              <w:rPr>
                <w:rPrChange w:id="485" w:author="吴苏琪" w:date="2018-01-07T03:47:00Z">
                  <w:rPr>
                    <w:rStyle w:val="aa"/>
                    <w:noProof/>
                  </w:rPr>
                </w:rPrChange>
              </w:rPr>
              <w:delText>1.2.3</w:delText>
            </w:r>
            <w:r w:rsidDel="00C569B0">
              <w:rPr>
                <w:rFonts w:asciiTheme="minorHAnsi" w:eastAsiaTheme="minorEastAsia" w:hAnsiTheme="minorHAnsi" w:cstheme="minorBidi"/>
                <w:noProof/>
                <w:kern w:val="2"/>
              </w:rPr>
              <w:tab/>
            </w:r>
            <w:r w:rsidRPr="00C569B0" w:rsidDel="00C569B0">
              <w:rPr>
                <w:rPrChange w:id="486" w:author="吴苏琪" w:date="2018-01-07T03:47:00Z">
                  <w:rPr>
                    <w:rStyle w:val="aa"/>
                    <w:noProof/>
                  </w:rPr>
                </w:rPrChange>
              </w:rPr>
              <w:delText>项目开发团队</w:delText>
            </w:r>
            <w:r w:rsidDel="00C569B0">
              <w:rPr>
                <w:noProof/>
                <w:webHidden/>
              </w:rPr>
              <w:tab/>
              <w:delText>6</w:delText>
            </w:r>
          </w:del>
        </w:p>
        <w:p w14:paraId="16058498" w14:textId="01E87C36" w:rsidR="003248E4" w:rsidDel="00C569B0" w:rsidRDefault="003248E4">
          <w:pPr>
            <w:pStyle w:val="12"/>
            <w:tabs>
              <w:tab w:val="left" w:pos="420"/>
              <w:tab w:val="right" w:leader="dot" w:pos="8296"/>
            </w:tabs>
            <w:rPr>
              <w:del w:id="487" w:author="吴苏琪" w:date="2018-01-07T03:47:00Z"/>
              <w:rFonts w:asciiTheme="minorHAnsi" w:eastAsiaTheme="minorEastAsia" w:hAnsiTheme="minorHAnsi" w:cstheme="minorBidi"/>
              <w:noProof/>
              <w:kern w:val="2"/>
            </w:rPr>
          </w:pPr>
          <w:del w:id="488" w:author="吴苏琪" w:date="2018-01-07T03:47:00Z">
            <w:r w:rsidRPr="00C569B0" w:rsidDel="00C569B0">
              <w:rPr>
                <w:rPrChange w:id="489" w:author="吴苏琪" w:date="2018-01-07T03:47:00Z">
                  <w:rPr>
                    <w:rStyle w:val="aa"/>
                    <w:noProof/>
                  </w:rPr>
                </w:rPrChange>
              </w:rPr>
              <w:delText>2</w:delText>
            </w:r>
            <w:r w:rsidDel="00C569B0">
              <w:rPr>
                <w:rFonts w:asciiTheme="minorHAnsi" w:eastAsiaTheme="minorEastAsia" w:hAnsiTheme="minorHAnsi" w:cstheme="minorBidi"/>
                <w:noProof/>
                <w:kern w:val="2"/>
              </w:rPr>
              <w:tab/>
            </w:r>
            <w:r w:rsidRPr="00C569B0" w:rsidDel="00C569B0">
              <w:rPr>
                <w:rPrChange w:id="490" w:author="吴苏琪" w:date="2018-01-07T03:47:00Z">
                  <w:rPr>
                    <w:rStyle w:val="aa"/>
                    <w:noProof/>
                  </w:rPr>
                </w:rPrChange>
              </w:rPr>
              <w:delText>用途</w:delText>
            </w:r>
            <w:r w:rsidDel="00C569B0">
              <w:rPr>
                <w:noProof/>
                <w:webHidden/>
              </w:rPr>
              <w:tab/>
              <w:delText>7</w:delText>
            </w:r>
          </w:del>
        </w:p>
        <w:p w14:paraId="6CBC737D" w14:textId="018FDACD" w:rsidR="003248E4" w:rsidDel="00C569B0" w:rsidRDefault="003248E4">
          <w:pPr>
            <w:pStyle w:val="21"/>
            <w:tabs>
              <w:tab w:val="left" w:pos="1260"/>
              <w:tab w:val="right" w:leader="dot" w:pos="8296"/>
            </w:tabs>
            <w:rPr>
              <w:del w:id="491" w:author="吴苏琪" w:date="2018-01-07T03:47:00Z"/>
              <w:rFonts w:asciiTheme="minorHAnsi" w:eastAsiaTheme="minorEastAsia" w:hAnsiTheme="minorHAnsi" w:cstheme="minorBidi"/>
              <w:noProof/>
              <w:kern w:val="2"/>
            </w:rPr>
          </w:pPr>
          <w:del w:id="492" w:author="吴苏琪" w:date="2018-01-07T03:47:00Z">
            <w:r w:rsidRPr="00C569B0" w:rsidDel="00C569B0">
              <w:rPr>
                <w:rPrChange w:id="493" w:author="吴苏琪" w:date="2018-01-07T03:47:00Z">
                  <w:rPr>
                    <w:rStyle w:val="aa"/>
                    <w:noProof/>
                  </w:rPr>
                </w:rPrChange>
              </w:rPr>
              <w:delText>2.1</w:delText>
            </w:r>
            <w:r w:rsidDel="00C569B0">
              <w:rPr>
                <w:rFonts w:asciiTheme="minorHAnsi" w:eastAsiaTheme="minorEastAsia" w:hAnsiTheme="minorHAnsi" w:cstheme="minorBidi"/>
                <w:noProof/>
                <w:kern w:val="2"/>
              </w:rPr>
              <w:tab/>
            </w:r>
            <w:r w:rsidRPr="00C569B0" w:rsidDel="00C569B0">
              <w:rPr>
                <w:rPrChange w:id="494" w:author="吴苏琪" w:date="2018-01-07T03:47:00Z">
                  <w:rPr>
                    <w:rStyle w:val="aa"/>
                    <w:noProof/>
                  </w:rPr>
                </w:rPrChange>
              </w:rPr>
              <w:delText>功能</w:delText>
            </w:r>
            <w:r w:rsidDel="00C569B0">
              <w:rPr>
                <w:noProof/>
                <w:webHidden/>
              </w:rPr>
              <w:tab/>
              <w:delText>7</w:delText>
            </w:r>
          </w:del>
        </w:p>
        <w:p w14:paraId="14A76C10" w14:textId="121B2663" w:rsidR="003248E4" w:rsidDel="00C569B0" w:rsidRDefault="003248E4">
          <w:pPr>
            <w:pStyle w:val="31"/>
            <w:tabs>
              <w:tab w:val="left" w:pos="1680"/>
              <w:tab w:val="right" w:leader="dot" w:pos="8296"/>
            </w:tabs>
            <w:rPr>
              <w:del w:id="495" w:author="吴苏琪" w:date="2018-01-07T03:47:00Z"/>
              <w:rFonts w:asciiTheme="minorHAnsi" w:eastAsiaTheme="minorEastAsia" w:hAnsiTheme="minorHAnsi" w:cstheme="minorBidi"/>
              <w:noProof/>
              <w:kern w:val="2"/>
            </w:rPr>
          </w:pPr>
          <w:del w:id="496" w:author="吴苏琪" w:date="2018-01-07T03:47:00Z">
            <w:r w:rsidRPr="00C569B0" w:rsidDel="00C569B0">
              <w:rPr>
                <w:rPrChange w:id="497" w:author="吴苏琪" w:date="2018-01-07T03:47:00Z">
                  <w:rPr>
                    <w:rStyle w:val="aa"/>
                    <w:noProof/>
                  </w:rPr>
                </w:rPrChange>
              </w:rPr>
              <w:delText>2.1.1</w:delText>
            </w:r>
            <w:r w:rsidDel="00C569B0">
              <w:rPr>
                <w:rFonts w:asciiTheme="minorHAnsi" w:eastAsiaTheme="minorEastAsia" w:hAnsiTheme="minorHAnsi" w:cstheme="minorBidi"/>
                <w:noProof/>
                <w:kern w:val="2"/>
              </w:rPr>
              <w:tab/>
            </w:r>
            <w:r w:rsidRPr="00C569B0" w:rsidDel="00C569B0">
              <w:rPr>
                <w:rPrChange w:id="498" w:author="吴苏琪" w:date="2018-01-07T03:47:00Z">
                  <w:rPr>
                    <w:rStyle w:val="aa"/>
                    <w:noProof/>
                  </w:rPr>
                </w:rPrChange>
              </w:rPr>
              <w:delText>未登录状态首页</w:delText>
            </w:r>
            <w:r w:rsidDel="00C569B0">
              <w:rPr>
                <w:noProof/>
                <w:webHidden/>
              </w:rPr>
              <w:tab/>
              <w:delText>7</w:delText>
            </w:r>
          </w:del>
        </w:p>
        <w:p w14:paraId="75E959C8" w14:textId="3CEC618C" w:rsidR="003248E4" w:rsidDel="00C569B0" w:rsidRDefault="003248E4">
          <w:pPr>
            <w:pStyle w:val="31"/>
            <w:tabs>
              <w:tab w:val="left" w:pos="1680"/>
              <w:tab w:val="right" w:leader="dot" w:pos="8296"/>
            </w:tabs>
            <w:rPr>
              <w:del w:id="499" w:author="吴苏琪" w:date="2018-01-07T03:47:00Z"/>
              <w:rFonts w:asciiTheme="minorHAnsi" w:eastAsiaTheme="minorEastAsia" w:hAnsiTheme="minorHAnsi" w:cstheme="minorBidi"/>
              <w:noProof/>
              <w:kern w:val="2"/>
            </w:rPr>
          </w:pPr>
          <w:del w:id="500" w:author="吴苏琪" w:date="2018-01-07T03:47:00Z">
            <w:r w:rsidRPr="00C569B0" w:rsidDel="00C569B0">
              <w:rPr>
                <w:rPrChange w:id="501" w:author="吴苏琪" w:date="2018-01-07T03:47:00Z">
                  <w:rPr>
                    <w:rStyle w:val="aa"/>
                    <w:noProof/>
                  </w:rPr>
                </w:rPrChange>
              </w:rPr>
              <w:delText>2.1.2</w:delText>
            </w:r>
            <w:r w:rsidDel="00C569B0">
              <w:rPr>
                <w:rFonts w:asciiTheme="minorHAnsi" w:eastAsiaTheme="minorEastAsia" w:hAnsiTheme="minorHAnsi" w:cstheme="minorBidi"/>
                <w:noProof/>
                <w:kern w:val="2"/>
              </w:rPr>
              <w:tab/>
            </w:r>
            <w:r w:rsidRPr="00C569B0" w:rsidDel="00C569B0">
              <w:rPr>
                <w:rPrChange w:id="502" w:author="吴苏琪" w:date="2018-01-07T03:47:00Z">
                  <w:rPr>
                    <w:rStyle w:val="aa"/>
                    <w:noProof/>
                  </w:rPr>
                </w:rPrChange>
              </w:rPr>
              <w:delText>如何注册</w:delText>
            </w:r>
            <w:r w:rsidDel="00C569B0">
              <w:rPr>
                <w:noProof/>
                <w:webHidden/>
              </w:rPr>
              <w:tab/>
              <w:delText>8</w:delText>
            </w:r>
          </w:del>
        </w:p>
        <w:p w14:paraId="142641CC" w14:textId="0B55A7F5" w:rsidR="003248E4" w:rsidDel="00C569B0" w:rsidRDefault="003248E4">
          <w:pPr>
            <w:pStyle w:val="31"/>
            <w:tabs>
              <w:tab w:val="left" w:pos="1680"/>
              <w:tab w:val="right" w:leader="dot" w:pos="8296"/>
            </w:tabs>
            <w:rPr>
              <w:del w:id="503" w:author="吴苏琪" w:date="2018-01-07T03:47:00Z"/>
              <w:rFonts w:asciiTheme="minorHAnsi" w:eastAsiaTheme="minorEastAsia" w:hAnsiTheme="minorHAnsi" w:cstheme="minorBidi"/>
              <w:noProof/>
              <w:kern w:val="2"/>
            </w:rPr>
          </w:pPr>
          <w:del w:id="504" w:author="吴苏琪" w:date="2018-01-07T03:47:00Z">
            <w:r w:rsidRPr="00C569B0" w:rsidDel="00C569B0">
              <w:rPr>
                <w:rPrChange w:id="505" w:author="吴苏琪" w:date="2018-01-07T03:47:00Z">
                  <w:rPr>
                    <w:rStyle w:val="aa"/>
                    <w:noProof/>
                  </w:rPr>
                </w:rPrChange>
              </w:rPr>
              <w:delText>2.1.3</w:delText>
            </w:r>
            <w:r w:rsidDel="00C569B0">
              <w:rPr>
                <w:rFonts w:asciiTheme="minorHAnsi" w:eastAsiaTheme="minorEastAsia" w:hAnsiTheme="minorHAnsi" w:cstheme="minorBidi"/>
                <w:noProof/>
                <w:kern w:val="2"/>
              </w:rPr>
              <w:tab/>
            </w:r>
            <w:r w:rsidRPr="00C569B0" w:rsidDel="00C569B0">
              <w:rPr>
                <w:rPrChange w:id="506" w:author="吴苏琪" w:date="2018-01-07T03:47:00Z">
                  <w:rPr>
                    <w:rStyle w:val="aa"/>
                    <w:noProof/>
                  </w:rPr>
                </w:rPrChange>
              </w:rPr>
              <w:delText>如何登录</w:delText>
            </w:r>
            <w:r w:rsidDel="00C569B0">
              <w:rPr>
                <w:noProof/>
                <w:webHidden/>
              </w:rPr>
              <w:tab/>
              <w:delText>9</w:delText>
            </w:r>
          </w:del>
        </w:p>
        <w:p w14:paraId="1AB6F791" w14:textId="15D76A72" w:rsidR="003248E4" w:rsidDel="00C569B0" w:rsidRDefault="003248E4">
          <w:pPr>
            <w:pStyle w:val="31"/>
            <w:tabs>
              <w:tab w:val="left" w:pos="1680"/>
              <w:tab w:val="right" w:leader="dot" w:pos="8296"/>
            </w:tabs>
            <w:rPr>
              <w:del w:id="507" w:author="吴苏琪" w:date="2018-01-07T03:47:00Z"/>
              <w:rFonts w:asciiTheme="minorHAnsi" w:eastAsiaTheme="minorEastAsia" w:hAnsiTheme="minorHAnsi" w:cstheme="minorBidi"/>
              <w:noProof/>
              <w:kern w:val="2"/>
            </w:rPr>
          </w:pPr>
          <w:del w:id="508" w:author="吴苏琪" w:date="2018-01-07T03:47:00Z">
            <w:r w:rsidRPr="00C569B0" w:rsidDel="00C569B0">
              <w:rPr>
                <w:rPrChange w:id="509" w:author="吴苏琪" w:date="2018-01-07T03:47:00Z">
                  <w:rPr>
                    <w:rStyle w:val="aa"/>
                    <w:noProof/>
                  </w:rPr>
                </w:rPrChange>
              </w:rPr>
              <w:delText>2.1.4</w:delText>
            </w:r>
            <w:r w:rsidDel="00C569B0">
              <w:rPr>
                <w:rFonts w:asciiTheme="minorHAnsi" w:eastAsiaTheme="minorEastAsia" w:hAnsiTheme="minorHAnsi" w:cstheme="minorBidi"/>
                <w:noProof/>
                <w:kern w:val="2"/>
              </w:rPr>
              <w:tab/>
            </w:r>
            <w:r w:rsidRPr="00C569B0" w:rsidDel="00C569B0">
              <w:rPr>
                <w:rPrChange w:id="510" w:author="吴苏琪" w:date="2018-01-07T03:47:00Z">
                  <w:rPr>
                    <w:rStyle w:val="aa"/>
                    <w:noProof/>
                  </w:rPr>
                </w:rPrChange>
              </w:rPr>
              <w:delText>找回密码</w:delText>
            </w:r>
            <w:r w:rsidDel="00C569B0">
              <w:rPr>
                <w:noProof/>
                <w:webHidden/>
              </w:rPr>
              <w:tab/>
              <w:delText>10</w:delText>
            </w:r>
          </w:del>
        </w:p>
        <w:p w14:paraId="784441F3" w14:textId="3A2DD355" w:rsidR="003248E4" w:rsidDel="00C569B0" w:rsidRDefault="003248E4">
          <w:pPr>
            <w:pStyle w:val="31"/>
            <w:tabs>
              <w:tab w:val="left" w:pos="1680"/>
              <w:tab w:val="right" w:leader="dot" w:pos="8296"/>
            </w:tabs>
            <w:rPr>
              <w:del w:id="511" w:author="吴苏琪" w:date="2018-01-07T03:47:00Z"/>
              <w:rFonts w:asciiTheme="minorHAnsi" w:eastAsiaTheme="minorEastAsia" w:hAnsiTheme="minorHAnsi" w:cstheme="minorBidi"/>
              <w:noProof/>
              <w:kern w:val="2"/>
            </w:rPr>
          </w:pPr>
          <w:del w:id="512" w:author="吴苏琪" w:date="2018-01-07T03:47:00Z">
            <w:r w:rsidRPr="00C569B0" w:rsidDel="00C569B0">
              <w:rPr>
                <w:rPrChange w:id="513" w:author="吴苏琪" w:date="2018-01-07T03:47:00Z">
                  <w:rPr>
                    <w:rStyle w:val="aa"/>
                    <w:noProof/>
                  </w:rPr>
                </w:rPrChange>
              </w:rPr>
              <w:delText>2.1.5</w:delText>
            </w:r>
            <w:r w:rsidDel="00C569B0">
              <w:rPr>
                <w:rFonts w:asciiTheme="minorHAnsi" w:eastAsiaTheme="minorEastAsia" w:hAnsiTheme="minorHAnsi" w:cstheme="minorBidi"/>
                <w:noProof/>
                <w:kern w:val="2"/>
              </w:rPr>
              <w:tab/>
            </w:r>
            <w:r w:rsidRPr="00C569B0" w:rsidDel="00C569B0">
              <w:rPr>
                <w:rPrChange w:id="514" w:author="吴苏琪" w:date="2018-01-07T03:47:00Z">
                  <w:rPr>
                    <w:rStyle w:val="aa"/>
                    <w:noProof/>
                  </w:rPr>
                </w:rPrChange>
              </w:rPr>
              <w:delText>成功登录首页</w:delText>
            </w:r>
            <w:r w:rsidDel="00C569B0">
              <w:rPr>
                <w:noProof/>
                <w:webHidden/>
              </w:rPr>
              <w:tab/>
              <w:delText>11</w:delText>
            </w:r>
          </w:del>
        </w:p>
        <w:p w14:paraId="6DA30408" w14:textId="252E9BA3" w:rsidR="003248E4" w:rsidDel="00C569B0" w:rsidRDefault="003248E4">
          <w:pPr>
            <w:pStyle w:val="31"/>
            <w:tabs>
              <w:tab w:val="left" w:pos="1680"/>
              <w:tab w:val="right" w:leader="dot" w:pos="8296"/>
            </w:tabs>
            <w:rPr>
              <w:del w:id="515" w:author="吴苏琪" w:date="2018-01-07T03:47:00Z"/>
              <w:rFonts w:asciiTheme="minorHAnsi" w:eastAsiaTheme="minorEastAsia" w:hAnsiTheme="minorHAnsi" w:cstheme="minorBidi"/>
              <w:noProof/>
              <w:kern w:val="2"/>
            </w:rPr>
          </w:pPr>
          <w:del w:id="516" w:author="吴苏琪" w:date="2018-01-07T03:47:00Z">
            <w:r w:rsidRPr="00C569B0" w:rsidDel="00C569B0">
              <w:rPr>
                <w:rPrChange w:id="517" w:author="吴苏琪" w:date="2018-01-07T03:47:00Z">
                  <w:rPr>
                    <w:rStyle w:val="aa"/>
                    <w:noProof/>
                  </w:rPr>
                </w:rPrChange>
              </w:rPr>
              <w:delText>2.1.6</w:delText>
            </w:r>
            <w:r w:rsidDel="00C569B0">
              <w:rPr>
                <w:rFonts w:asciiTheme="minorHAnsi" w:eastAsiaTheme="minorEastAsia" w:hAnsiTheme="minorHAnsi" w:cstheme="minorBidi"/>
                <w:noProof/>
                <w:kern w:val="2"/>
              </w:rPr>
              <w:tab/>
            </w:r>
            <w:r w:rsidRPr="00C569B0" w:rsidDel="00C569B0">
              <w:rPr>
                <w:rPrChange w:id="518" w:author="吴苏琪" w:date="2018-01-07T03:47:00Z">
                  <w:rPr>
                    <w:rStyle w:val="aa"/>
                    <w:noProof/>
                  </w:rPr>
                </w:rPrChange>
              </w:rPr>
              <w:delText>导航栏</w:delText>
            </w:r>
            <w:r w:rsidDel="00C569B0">
              <w:rPr>
                <w:noProof/>
                <w:webHidden/>
              </w:rPr>
              <w:tab/>
              <w:delText>12</w:delText>
            </w:r>
          </w:del>
        </w:p>
        <w:p w14:paraId="21DE9162" w14:textId="7A95FAFA" w:rsidR="003248E4" w:rsidDel="00C569B0" w:rsidRDefault="003248E4">
          <w:pPr>
            <w:pStyle w:val="31"/>
            <w:tabs>
              <w:tab w:val="left" w:pos="1680"/>
              <w:tab w:val="right" w:leader="dot" w:pos="8296"/>
            </w:tabs>
            <w:rPr>
              <w:del w:id="519" w:author="吴苏琪" w:date="2018-01-07T03:47:00Z"/>
              <w:rFonts w:asciiTheme="minorHAnsi" w:eastAsiaTheme="minorEastAsia" w:hAnsiTheme="minorHAnsi" w:cstheme="minorBidi"/>
              <w:noProof/>
              <w:kern w:val="2"/>
            </w:rPr>
          </w:pPr>
          <w:del w:id="520" w:author="吴苏琪" w:date="2018-01-07T03:47:00Z">
            <w:r w:rsidRPr="00C569B0" w:rsidDel="00C569B0">
              <w:rPr>
                <w:rPrChange w:id="521" w:author="吴苏琪" w:date="2018-01-07T03:47:00Z">
                  <w:rPr>
                    <w:rStyle w:val="aa"/>
                    <w:noProof/>
                  </w:rPr>
                </w:rPrChange>
              </w:rPr>
              <w:delText>2.1.7</w:delText>
            </w:r>
            <w:r w:rsidDel="00C569B0">
              <w:rPr>
                <w:rFonts w:asciiTheme="minorHAnsi" w:eastAsiaTheme="minorEastAsia" w:hAnsiTheme="minorHAnsi" w:cstheme="minorBidi"/>
                <w:noProof/>
                <w:kern w:val="2"/>
              </w:rPr>
              <w:tab/>
            </w:r>
            <w:r w:rsidRPr="00C569B0" w:rsidDel="00C569B0">
              <w:rPr>
                <w:rPrChange w:id="522" w:author="吴苏琪" w:date="2018-01-07T03:47:00Z">
                  <w:rPr>
                    <w:rStyle w:val="aa"/>
                    <w:noProof/>
                  </w:rPr>
                </w:rPrChange>
              </w:rPr>
              <w:delText>页脚</w:delText>
            </w:r>
            <w:r w:rsidDel="00C569B0">
              <w:rPr>
                <w:noProof/>
                <w:webHidden/>
              </w:rPr>
              <w:tab/>
              <w:delText>13</w:delText>
            </w:r>
          </w:del>
        </w:p>
        <w:p w14:paraId="727C146C" w14:textId="2547EC54" w:rsidR="003248E4" w:rsidDel="00C569B0" w:rsidRDefault="003248E4">
          <w:pPr>
            <w:pStyle w:val="31"/>
            <w:tabs>
              <w:tab w:val="left" w:pos="1680"/>
              <w:tab w:val="right" w:leader="dot" w:pos="8296"/>
            </w:tabs>
            <w:rPr>
              <w:del w:id="523" w:author="吴苏琪" w:date="2018-01-07T03:47:00Z"/>
              <w:rFonts w:asciiTheme="minorHAnsi" w:eastAsiaTheme="minorEastAsia" w:hAnsiTheme="minorHAnsi" w:cstheme="minorBidi"/>
              <w:noProof/>
              <w:kern w:val="2"/>
            </w:rPr>
          </w:pPr>
          <w:del w:id="524" w:author="吴苏琪" w:date="2018-01-07T03:47:00Z">
            <w:r w:rsidRPr="00C569B0" w:rsidDel="00C569B0">
              <w:rPr>
                <w:rPrChange w:id="525" w:author="吴苏琪" w:date="2018-01-07T03:47:00Z">
                  <w:rPr>
                    <w:rStyle w:val="aa"/>
                    <w:noProof/>
                  </w:rPr>
                </w:rPrChange>
              </w:rPr>
              <w:delText>2.1.8</w:delText>
            </w:r>
            <w:r w:rsidDel="00C569B0">
              <w:rPr>
                <w:rFonts w:asciiTheme="minorHAnsi" w:eastAsiaTheme="minorEastAsia" w:hAnsiTheme="minorHAnsi" w:cstheme="minorBidi"/>
                <w:noProof/>
                <w:kern w:val="2"/>
              </w:rPr>
              <w:tab/>
            </w:r>
            <w:r w:rsidRPr="00C569B0" w:rsidDel="00C569B0">
              <w:rPr>
                <w:rPrChange w:id="526" w:author="吴苏琪" w:date="2018-01-07T03:47:00Z">
                  <w:rPr>
                    <w:rStyle w:val="aa"/>
                    <w:noProof/>
                  </w:rPr>
                </w:rPrChange>
              </w:rPr>
              <w:delText>查看具体通知</w:delText>
            </w:r>
            <w:r w:rsidDel="00C569B0">
              <w:rPr>
                <w:noProof/>
                <w:webHidden/>
              </w:rPr>
              <w:tab/>
              <w:delText>14</w:delText>
            </w:r>
          </w:del>
        </w:p>
        <w:p w14:paraId="1D285970" w14:textId="60C20A12" w:rsidR="003248E4" w:rsidDel="00C569B0" w:rsidRDefault="003248E4">
          <w:pPr>
            <w:pStyle w:val="31"/>
            <w:tabs>
              <w:tab w:val="left" w:pos="1680"/>
              <w:tab w:val="right" w:leader="dot" w:pos="8296"/>
            </w:tabs>
            <w:rPr>
              <w:del w:id="527" w:author="吴苏琪" w:date="2018-01-07T03:47:00Z"/>
              <w:rFonts w:asciiTheme="minorHAnsi" w:eastAsiaTheme="minorEastAsia" w:hAnsiTheme="minorHAnsi" w:cstheme="minorBidi"/>
              <w:noProof/>
              <w:kern w:val="2"/>
            </w:rPr>
          </w:pPr>
          <w:del w:id="528" w:author="吴苏琪" w:date="2018-01-07T03:47:00Z">
            <w:r w:rsidRPr="00C569B0" w:rsidDel="00C569B0">
              <w:rPr>
                <w:rPrChange w:id="529" w:author="吴苏琪" w:date="2018-01-07T03:47:00Z">
                  <w:rPr>
                    <w:rStyle w:val="aa"/>
                    <w:noProof/>
                  </w:rPr>
                </w:rPrChange>
              </w:rPr>
              <w:delText>2.1.9</w:delText>
            </w:r>
            <w:r w:rsidDel="00C569B0">
              <w:rPr>
                <w:rFonts w:asciiTheme="minorHAnsi" w:eastAsiaTheme="minorEastAsia" w:hAnsiTheme="minorHAnsi" w:cstheme="minorBidi"/>
                <w:noProof/>
                <w:kern w:val="2"/>
              </w:rPr>
              <w:tab/>
            </w:r>
            <w:r w:rsidRPr="00C569B0" w:rsidDel="00C569B0">
              <w:rPr>
                <w:rPrChange w:id="530" w:author="吴苏琪" w:date="2018-01-07T03:47:00Z">
                  <w:rPr>
                    <w:rStyle w:val="aa"/>
                    <w:noProof/>
                  </w:rPr>
                </w:rPrChange>
              </w:rPr>
              <w:delText>退出登录</w:delText>
            </w:r>
            <w:r w:rsidDel="00C569B0">
              <w:rPr>
                <w:noProof/>
                <w:webHidden/>
              </w:rPr>
              <w:tab/>
              <w:delText>14</w:delText>
            </w:r>
          </w:del>
        </w:p>
        <w:p w14:paraId="2FFBEE3D" w14:textId="34EEA8AF" w:rsidR="003248E4" w:rsidDel="00C569B0" w:rsidRDefault="003248E4">
          <w:pPr>
            <w:pStyle w:val="31"/>
            <w:tabs>
              <w:tab w:val="left" w:pos="2100"/>
              <w:tab w:val="right" w:leader="dot" w:pos="8296"/>
            </w:tabs>
            <w:rPr>
              <w:del w:id="531" w:author="吴苏琪" w:date="2018-01-07T03:47:00Z"/>
              <w:rFonts w:asciiTheme="minorHAnsi" w:eastAsiaTheme="minorEastAsia" w:hAnsiTheme="minorHAnsi" w:cstheme="minorBidi"/>
              <w:noProof/>
              <w:kern w:val="2"/>
            </w:rPr>
          </w:pPr>
          <w:del w:id="532" w:author="吴苏琪" w:date="2018-01-07T03:47:00Z">
            <w:r w:rsidRPr="00C569B0" w:rsidDel="00C569B0">
              <w:rPr>
                <w:rPrChange w:id="533" w:author="吴苏琪" w:date="2018-01-07T03:47:00Z">
                  <w:rPr>
                    <w:rStyle w:val="aa"/>
                    <w:noProof/>
                  </w:rPr>
                </w:rPrChange>
              </w:rPr>
              <w:delText>2.1.10</w:delText>
            </w:r>
            <w:r w:rsidDel="00C569B0">
              <w:rPr>
                <w:rFonts w:asciiTheme="minorHAnsi" w:eastAsiaTheme="minorEastAsia" w:hAnsiTheme="minorHAnsi" w:cstheme="minorBidi"/>
                <w:noProof/>
                <w:kern w:val="2"/>
              </w:rPr>
              <w:tab/>
            </w:r>
            <w:r w:rsidRPr="00C569B0" w:rsidDel="00C569B0">
              <w:rPr>
                <w:rPrChange w:id="534" w:author="吴苏琪" w:date="2018-01-07T03:47:00Z">
                  <w:rPr>
                    <w:rStyle w:val="aa"/>
                    <w:noProof/>
                  </w:rPr>
                </w:rPrChange>
              </w:rPr>
              <w:delText>个人中心</w:delText>
            </w:r>
            <w:r w:rsidDel="00C569B0">
              <w:rPr>
                <w:noProof/>
                <w:webHidden/>
              </w:rPr>
              <w:tab/>
              <w:delText>15</w:delText>
            </w:r>
          </w:del>
        </w:p>
        <w:p w14:paraId="6EEF57C0" w14:textId="3DC348BE" w:rsidR="003248E4" w:rsidDel="00C569B0" w:rsidRDefault="003248E4">
          <w:pPr>
            <w:pStyle w:val="41"/>
            <w:tabs>
              <w:tab w:val="left" w:pos="2520"/>
              <w:tab w:val="right" w:leader="dot" w:pos="8296"/>
            </w:tabs>
            <w:rPr>
              <w:del w:id="535" w:author="吴苏琪" w:date="2018-01-07T03:47:00Z"/>
              <w:rFonts w:asciiTheme="minorHAnsi" w:eastAsiaTheme="minorEastAsia" w:hAnsiTheme="minorHAnsi" w:cstheme="minorBidi"/>
              <w:noProof/>
              <w:kern w:val="2"/>
            </w:rPr>
          </w:pPr>
          <w:del w:id="536" w:author="吴苏琪" w:date="2018-01-07T03:47:00Z">
            <w:r w:rsidRPr="00C569B0" w:rsidDel="00C569B0">
              <w:rPr>
                <w:rPrChange w:id="537" w:author="吴苏琪" w:date="2018-01-07T03:47:00Z">
                  <w:rPr>
                    <w:rStyle w:val="aa"/>
                    <w:noProof/>
                  </w:rPr>
                </w:rPrChange>
              </w:rPr>
              <w:delText>2.1.10.1</w:delText>
            </w:r>
            <w:r w:rsidDel="00C569B0">
              <w:rPr>
                <w:rFonts w:asciiTheme="minorHAnsi" w:eastAsiaTheme="minorEastAsia" w:hAnsiTheme="minorHAnsi" w:cstheme="minorBidi"/>
                <w:noProof/>
                <w:kern w:val="2"/>
              </w:rPr>
              <w:tab/>
            </w:r>
            <w:r w:rsidRPr="00C569B0" w:rsidDel="00C569B0">
              <w:rPr>
                <w:rPrChange w:id="538" w:author="吴苏琪" w:date="2018-01-07T03:47:00Z">
                  <w:rPr>
                    <w:rStyle w:val="aa"/>
                    <w:noProof/>
                  </w:rPr>
                </w:rPrChange>
              </w:rPr>
              <w:delText>个人信息</w:delText>
            </w:r>
            <w:r w:rsidDel="00C569B0">
              <w:rPr>
                <w:noProof/>
                <w:webHidden/>
              </w:rPr>
              <w:tab/>
              <w:delText>15</w:delText>
            </w:r>
          </w:del>
        </w:p>
        <w:p w14:paraId="6F06466D" w14:textId="77850C07" w:rsidR="003248E4" w:rsidDel="00C569B0" w:rsidRDefault="003248E4">
          <w:pPr>
            <w:pStyle w:val="41"/>
            <w:tabs>
              <w:tab w:val="left" w:pos="2520"/>
              <w:tab w:val="right" w:leader="dot" w:pos="8296"/>
            </w:tabs>
            <w:rPr>
              <w:del w:id="539" w:author="吴苏琪" w:date="2018-01-07T03:47:00Z"/>
              <w:rFonts w:asciiTheme="minorHAnsi" w:eastAsiaTheme="minorEastAsia" w:hAnsiTheme="minorHAnsi" w:cstheme="minorBidi"/>
              <w:noProof/>
              <w:kern w:val="2"/>
            </w:rPr>
          </w:pPr>
          <w:del w:id="540" w:author="吴苏琪" w:date="2018-01-07T03:47:00Z">
            <w:r w:rsidRPr="00C569B0" w:rsidDel="00C569B0">
              <w:rPr>
                <w:rPrChange w:id="541" w:author="吴苏琪" w:date="2018-01-07T03:47:00Z">
                  <w:rPr>
                    <w:rStyle w:val="aa"/>
                    <w:noProof/>
                  </w:rPr>
                </w:rPrChange>
              </w:rPr>
              <w:delText>2.1.10.2</w:delText>
            </w:r>
            <w:r w:rsidDel="00C569B0">
              <w:rPr>
                <w:rFonts w:asciiTheme="minorHAnsi" w:eastAsiaTheme="minorEastAsia" w:hAnsiTheme="minorHAnsi" w:cstheme="minorBidi"/>
                <w:noProof/>
                <w:kern w:val="2"/>
              </w:rPr>
              <w:tab/>
            </w:r>
            <w:r w:rsidRPr="00C569B0" w:rsidDel="00C569B0">
              <w:rPr>
                <w:rPrChange w:id="542" w:author="吴苏琪" w:date="2018-01-07T03:47:00Z">
                  <w:rPr>
                    <w:rStyle w:val="aa"/>
                    <w:noProof/>
                  </w:rPr>
                </w:rPrChange>
              </w:rPr>
              <w:delText>更换头像</w:delText>
            </w:r>
            <w:r w:rsidDel="00C569B0">
              <w:rPr>
                <w:noProof/>
                <w:webHidden/>
              </w:rPr>
              <w:tab/>
              <w:delText>15</w:delText>
            </w:r>
          </w:del>
        </w:p>
        <w:p w14:paraId="5EC8B02B" w14:textId="4A77C5AD" w:rsidR="003248E4" w:rsidDel="00C569B0" w:rsidRDefault="003248E4">
          <w:pPr>
            <w:pStyle w:val="41"/>
            <w:tabs>
              <w:tab w:val="left" w:pos="2520"/>
              <w:tab w:val="right" w:leader="dot" w:pos="8296"/>
            </w:tabs>
            <w:rPr>
              <w:del w:id="543" w:author="吴苏琪" w:date="2018-01-07T03:47:00Z"/>
              <w:rFonts w:asciiTheme="minorHAnsi" w:eastAsiaTheme="minorEastAsia" w:hAnsiTheme="minorHAnsi" w:cstheme="minorBidi"/>
              <w:noProof/>
              <w:kern w:val="2"/>
            </w:rPr>
          </w:pPr>
          <w:del w:id="544" w:author="吴苏琪" w:date="2018-01-07T03:47:00Z">
            <w:r w:rsidRPr="00C569B0" w:rsidDel="00C569B0">
              <w:rPr>
                <w:rPrChange w:id="545" w:author="吴苏琪" w:date="2018-01-07T03:47:00Z">
                  <w:rPr>
                    <w:rStyle w:val="aa"/>
                    <w:noProof/>
                  </w:rPr>
                </w:rPrChange>
              </w:rPr>
              <w:delText>2.1.10.3</w:delText>
            </w:r>
            <w:r w:rsidDel="00C569B0">
              <w:rPr>
                <w:rFonts w:asciiTheme="minorHAnsi" w:eastAsiaTheme="minorEastAsia" w:hAnsiTheme="minorHAnsi" w:cstheme="minorBidi"/>
                <w:noProof/>
                <w:kern w:val="2"/>
              </w:rPr>
              <w:tab/>
            </w:r>
            <w:r w:rsidRPr="00C569B0" w:rsidDel="00C569B0">
              <w:rPr>
                <w:rPrChange w:id="546" w:author="吴苏琪" w:date="2018-01-07T03:47:00Z">
                  <w:rPr>
                    <w:rStyle w:val="aa"/>
                    <w:noProof/>
                  </w:rPr>
                </w:rPrChange>
              </w:rPr>
              <w:delText>修改密码</w:delText>
            </w:r>
            <w:r w:rsidDel="00C569B0">
              <w:rPr>
                <w:noProof/>
                <w:webHidden/>
              </w:rPr>
              <w:tab/>
              <w:delText>16</w:delText>
            </w:r>
          </w:del>
        </w:p>
        <w:p w14:paraId="541B431A" w14:textId="57B97BE1" w:rsidR="003248E4" w:rsidDel="00C569B0" w:rsidRDefault="003248E4">
          <w:pPr>
            <w:pStyle w:val="41"/>
            <w:tabs>
              <w:tab w:val="left" w:pos="2520"/>
              <w:tab w:val="right" w:leader="dot" w:pos="8296"/>
            </w:tabs>
            <w:rPr>
              <w:del w:id="547" w:author="吴苏琪" w:date="2018-01-07T03:47:00Z"/>
              <w:rFonts w:asciiTheme="minorHAnsi" w:eastAsiaTheme="minorEastAsia" w:hAnsiTheme="minorHAnsi" w:cstheme="minorBidi"/>
              <w:noProof/>
              <w:kern w:val="2"/>
            </w:rPr>
          </w:pPr>
          <w:del w:id="548" w:author="吴苏琪" w:date="2018-01-07T03:47:00Z">
            <w:r w:rsidRPr="00C569B0" w:rsidDel="00C569B0">
              <w:rPr>
                <w:rPrChange w:id="549" w:author="吴苏琪" w:date="2018-01-07T03:47:00Z">
                  <w:rPr>
                    <w:rStyle w:val="aa"/>
                    <w:noProof/>
                  </w:rPr>
                </w:rPrChange>
              </w:rPr>
              <w:delText>2.1.10.4</w:delText>
            </w:r>
            <w:r w:rsidDel="00C569B0">
              <w:rPr>
                <w:rFonts w:asciiTheme="minorHAnsi" w:eastAsiaTheme="minorEastAsia" w:hAnsiTheme="minorHAnsi" w:cstheme="minorBidi"/>
                <w:noProof/>
                <w:kern w:val="2"/>
              </w:rPr>
              <w:tab/>
            </w:r>
            <w:r w:rsidRPr="00C569B0" w:rsidDel="00C569B0">
              <w:rPr>
                <w:rPrChange w:id="550" w:author="吴苏琪" w:date="2018-01-07T03:47:00Z">
                  <w:rPr>
                    <w:rStyle w:val="aa"/>
                    <w:noProof/>
                  </w:rPr>
                </w:rPrChange>
              </w:rPr>
              <w:delText>教师申请</w:delText>
            </w:r>
            <w:r w:rsidDel="00C569B0">
              <w:rPr>
                <w:noProof/>
                <w:webHidden/>
              </w:rPr>
              <w:tab/>
              <w:delText>17</w:delText>
            </w:r>
          </w:del>
        </w:p>
        <w:p w14:paraId="34EA2259" w14:textId="2CE96546" w:rsidR="003248E4" w:rsidDel="00C569B0" w:rsidRDefault="003248E4">
          <w:pPr>
            <w:pStyle w:val="41"/>
            <w:tabs>
              <w:tab w:val="left" w:pos="2520"/>
              <w:tab w:val="right" w:leader="dot" w:pos="8296"/>
            </w:tabs>
            <w:rPr>
              <w:del w:id="551" w:author="吴苏琪" w:date="2018-01-07T03:47:00Z"/>
              <w:rFonts w:asciiTheme="minorHAnsi" w:eastAsiaTheme="minorEastAsia" w:hAnsiTheme="minorHAnsi" w:cstheme="minorBidi"/>
              <w:noProof/>
              <w:kern w:val="2"/>
            </w:rPr>
          </w:pPr>
          <w:del w:id="552" w:author="吴苏琪" w:date="2018-01-07T03:47:00Z">
            <w:r w:rsidRPr="00C569B0" w:rsidDel="00C569B0">
              <w:rPr>
                <w:rPrChange w:id="553" w:author="吴苏琪" w:date="2018-01-07T03:47:00Z">
                  <w:rPr>
                    <w:rStyle w:val="aa"/>
                    <w:noProof/>
                  </w:rPr>
                </w:rPrChange>
              </w:rPr>
              <w:delText>2.1.10.5</w:delText>
            </w:r>
            <w:r w:rsidDel="00C569B0">
              <w:rPr>
                <w:rFonts w:asciiTheme="minorHAnsi" w:eastAsiaTheme="minorEastAsia" w:hAnsiTheme="minorHAnsi" w:cstheme="minorBidi"/>
                <w:noProof/>
                <w:kern w:val="2"/>
              </w:rPr>
              <w:tab/>
            </w:r>
            <w:r w:rsidRPr="00C569B0" w:rsidDel="00C569B0">
              <w:rPr>
                <w:rPrChange w:id="554" w:author="吴苏琪" w:date="2018-01-07T03:47:00Z">
                  <w:rPr>
                    <w:rStyle w:val="aa"/>
                    <w:noProof/>
                  </w:rPr>
                </w:rPrChange>
              </w:rPr>
              <w:delText>我的开课</w:delText>
            </w:r>
            <w:r w:rsidDel="00C569B0">
              <w:rPr>
                <w:noProof/>
                <w:webHidden/>
              </w:rPr>
              <w:tab/>
              <w:delText>18</w:delText>
            </w:r>
          </w:del>
        </w:p>
        <w:p w14:paraId="15348B5F" w14:textId="42C9F699" w:rsidR="003248E4" w:rsidDel="00C569B0" w:rsidRDefault="003248E4">
          <w:pPr>
            <w:pStyle w:val="41"/>
            <w:tabs>
              <w:tab w:val="left" w:pos="2520"/>
              <w:tab w:val="right" w:leader="dot" w:pos="8296"/>
            </w:tabs>
            <w:rPr>
              <w:del w:id="555" w:author="吴苏琪" w:date="2018-01-07T03:47:00Z"/>
              <w:rFonts w:asciiTheme="minorHAnsi" w:eastAsiaTheme="minorEastAsia" w:hAnsiTheme="minorHAnsi" w:cstheme="minorBidi"/>
              <w:noProof/>
              <w:kern w:val="2"/>
            </w:rPr>
          </w:pPr>
          <w:del w:id="556" w:author="吴苏琪" w:date="2018-01-07T03:47:00Z">
            <w:r w:rsidRPr="00C569B0" w:rsidDel="00C569B0">
              <w:rPr>
                <w:rPrChange w:id="557" w:author="吴苏琪" w:date="2018-01-07T03:47:00Z">
                  <w:rPr>
                    <w:rStyle w:val="aa"/>
                    <w:noProof/>
                  </w:rPr>
                </w:rPrChange>
              </w:rPr>
              <w:delText>2.1.10.6</w:delText>
            </w:r>
            <w:r w:rsidDel="00C569B0">
              <w:rPr>
                <w:rFonts w:asciiTheme="minorHAnsi" w:eastAsiaTheme="minorEastAsia" w:hAnsiTheme="minorHAnsi" w:cstheme="minorBidi"/>
                <w:noProof/>
                <w:kern w:val="2"/>
              </w:rPr>
              <w:tab/>
            </w:r>
            <w:r w:rsidRPr="00C569B0" w:rsidDel="00C569B0">
              <w:rPr>
                <w:rPrChange w:id="558" w:author="吴苏琪" w:date="2018-01-07T03:47:00Z">
                  <w:rPr>
                    <w:rStyle w:val="aa"/>
                    <w:noProof/>
                  </w:rPr>
                </w:rPrChange>
              </w:rPr>
              <w:delText>关注课程</w:delText>
            </w:r>
            <w:r w:rsidDel="00C569B0">
              <w:rPr>
                <w:noProof/>
                <w:webHidden/>
              </w:rPr>
              <w:tab/>
              <w:delText>19</w:delText>
            </w:r>
          </w:del>
        </w:p>
        <w:p w14:paraId="1BD38997" w14:textId="26090D39" w:rsidR="003248E4" w:rsidDel="00C569B0" w:rsidRDefault="003248E4">
          <w:pPr>
            <w:pStyle w:val="31"/>
            <w:tabs>
              <w:tab w:val="left" w:pos="2100"/>
              <w:tab w:val="right" w:leader="dot" w:pos="8296"/>
            </w:tabs>
            <w:rPr>
              <w:del w:id="559" w:author="吴苏琪" w:date="2018-01-07T03:47:00Z"/>
              <w:rFonts w:asciiTheme="minorHAnsi" w:eastAsiaTheme="minorEastAsia" w:hAnsiTheme="minorHAnsi" w:cstheme="minorBidi"/>
              <w:noProof/>
              <w:kern w:val="2"/>
            </w:rPr>
          </w:pPr>
          <w:del w:id="560" w:author="吴苏琪" w:date="2018-01-07T03:47:00Z">
            <w:r w:rsidRPr="00C569B0" w:rsidDel="00C569B0">
              <w:rPr>
                <w:rPrChange w:id="561" w:author="吴苏琪" w:date="2018-01-07T03:47:00Z">
                  <w:rPr>
                    <w:rStyle w:val="aa"/>
                    <w:noProof/>
                  </w:rPr>
                </w:rPrChange>
              </w:rPr>
              <w:delText>2.1.11</w:delText>
            </w:r>
            <w:r w:rsidDel="00C569B0">
              <w:rPr>
                <w:rFonts w:asciiTheme="minorHAnsi" w:eastAsiaTheme="minorEastAsia" w:hAnsiTheme="minorHAnsi" w:cstheme="minorBidi"/>
                <w:noProof/>
                <w:kern w:val="2"/>
              </w:rPr>
              <w:tab/>
            </w:r>
            <w:r w:rsidRPr="00C569B0" w:rsidDel="00C569B0">
              <w:rPr>
                <w:rPrChange w:id="562" w:author="吴苏琪" w:date="2018-01-07T03:47:00Z">
                  <w:rPr>
                    <w:rStyle w:val="aa"/>
                    <w:noProof/>
                  </w:rPr>
                </w:rPrChange>
              </w:rPr>
              <w:delText>教师页</w:delText>
            </w:r>
            <w:r w:rsidDel="00C569B0">
              <w:rPr>
                <w:noProof/>
                <w:webHidden/>
              </w:rPr>
              <w:tab/>
              <w:delText>19</w:delText>
            </w:r>
          </w:del>
        </w:p>
        <w:p w14:paraId="1D5223AC" w14:textId="3D12C623" w:rsidR="003248E4" w:rsidDel="00C569B0" w:rsidRDefault="003248E4">
          <w:pPr>
            <w:pStyle w:val="41"/>
            <w:tabs>
              <w:tab w:val="left" w:pos="2520"/>
              <w:tab w:val="right" w:leader="dot" w:pos="8296"/>
            </w:tabs>
            <w:rPr>
              <w:del w:id="563" w:author="吴苏琪" w:date="2018-01-07T03:47:00Z"/>
              <w:rFonts w:asciiTheme="minorHAnsi" w:eastAsiaTheme="minorEastAsia" w:hAnsiTheme="minorHAnsi" w:cstheme="minorBidi"/>
              <w:noProof/>
              <w:kern w:val="2"/>
            </w:rPr>
          </w:pPr>
          <w:del w:id="564" w:author="吴苏琪" w:date="2018-01-07T03:47:00Z">
            <w:r w:rsidRPr="00C569B0" w:rsidDel="00C569B0">
              <w:rPr>
                <w:rPrChange w:id="565" w:author="吴苏琪" w:date="2018-01-07T03:47:00Z">
                  <w:rPr>
                    <w:rStyle w:val="aa"/>
                    <w:noProof/>
                  </w:rPr>
                </w:rPrChange>
              </w:rPr>
              <w:delText>2.1.11.1</w:delText>
            </w:r>
            <w:r w:rsidDel="00C569B0">
              <w:rPr>
                <w:rFonts w:asciiTheme="minorHAnsi" w:eastAsiaTheme="minorEastAsia" w:hAnsiTheme="minorHAnsi" w:cstheme="minorBidi"/>
                <w:noProof/>
                <w:kern w:val="2"/>
              </w:rPr>
              <w:tab/>
            </w:r>
            <w:r w:rsidRPr="00C569B0" w:rsidDel="00C569B0">
              <w:rPr>
                <w:rPrChange w:id="566" w:author="吴苏琪" w:date="2018-01-07T03:47:00Z">
                  <w:rPr>
                    <w:rStyle w:val="aa"/>
                    <w:noProof/>
                  </w:rPr>
                </w:rPrChange>
              </w:rPr>
              <w:delText>教师详情</w:delText>
            </w:r>
            <w:r w:rsidDel="00C569B0">
              <w:rPr>
                <w:noProof/>
                <w:webHidden/>
              </w:rPr>
              <w:tab/>
              <w:delText>19</w:delText>
            </w:r>
          </w:del>
        </w:p>
        <w:p w14:paraId="732F51B3" w14:textId="6B799DD8" w:rsidR="003248E4" w:rsidDel="00C569B0" w:rsidRDefault="003248E4">
          <w:pPr>
            <w:pStyle w:val="41"/>
            <w:tabs>
              <w:tab w:val="left" w:pos="2520"/>
              <w:tab w:val="right" w:leader="dot" w:pos="8296"/>
            </w:tabs>
            <w:rPr>
              <w:del w:id="567" w:author="吴苏琪" w:date="2018-01-07T03:47:00Z"/>
              <w:rFonts w:asciiTheme="minorHAnsi" w:eastAsiaTheme="minorEastAsia" w:hAnsiTheme="minorHAnsi" w:cstheme="minorBidi"/>
              <w:noProof/>
              <w:kern w:val="2"/>
            </w:rPr>
          </w:pPr>
          <w:del w:id="568" w:author="吴苏琪" w:date="2018-01-07T03:47:00Z">
            <w:r w:rsidRPr="00C569B0" w:rsidDel="00C569B0">
              <w:rPr>
                <w:rPrChange w:id="569" w:author="吴苏琪" w:date="2018-01-07T03:47:00Z">
                  <w:rPr>
                    <w:rStyle w:val="aa"/>
                    <w:noProof/>
                  </w:rPr>
                </w:rPrChange>
              </w:rPr>
              <w:delText>2.1.11.2</w:delText>
            </w:r>
            <w:r w:rsidDel="00C569B0">
              <w:rPr>
                <w:rFonts w:asciiTheme="minorHAnsi" w:eastAsiaTheme="minorEastAsia" w:hAnsiTheme="minorHAnsi" w:cstheme="minorBidi"/>
                <w:noProof/>
                <w:kern w:val="2"/>
              </w:rPr>
              <w:tab/>
            </w:r>
            <w:r w:rsidRPr="00C569B0" w:rsidDel="00C569B0">
              <w:rPr>
                <w:rPrChange w:id="570" w:author="吴苏琪" w:date="2018-01-07T03:47:00Z">
                  <w:rPr>
                    <w:rStyle w:val="aa"/>
                    <w:noProof/>
                  </w:rPr>
                </w:rPrChange>
              </w:rPr>
              <w:delText>查看教师个人信息</w:delText>
            </w:r>
            <w:r w:rsidDel="00C569B0">
              <w:rPr>
                <w:noProof/>
                <w:webHidden/>
              </w:rPr>
              <w:tab/>
              <w:delText>20</w:delText>
            </w:r>
          </w:del>
        </w:p>
        <w:p w14:paraId="795E4685" w14:textId="5720AA9D" w:rsidR="003248E4" w:rsidDel="00C569B0" w:rsidRDefault="003248E4">
          <w:pPr>
            <w:pStyle w:val="41"/>
            <w:tabs>
              <w:tab w:val="left" w:pos="2520"/>
              <w:tab w:val="right" w:leader="dot" w:pos="8296"/>
            </w:tabs>
            <w:rPr>
              <w:del w:id="571" w:author="吴苏琪" w:date="2018-01-07T03:47:00Z"/>
              <w:rFonts w:asciiTheme="minorHAnsi" w:eastAsiaTheme="minorEastAsia" w:hAnsiTheme="minorHAnsi" w:cstheme="minorBidi"/>
              <w:noProof/>
              <w:kern w:val="2"/>
            </w:rPr>
          </w:pPr>
          <w:del w:id="572" w:author="吴苏琪" w:date="2018-01-07T03:47:00Z">
            <w:r w:rsidRPr="00C569B0" w:rsidDel="00C569B0">
              <w:rPr>
                <w:rPrChange w:id="573" w:author="吴苏琪" w:date="2018-01-07T03:47:00Z">
                  <w:rPr>
                    <w:rStyle w:val="aa"/>
                    <w:noProof/>
                  </w:rPr>
                </w:rPrChange>
              </w:rPr>
              <w:delText>2.1.11.3</w:delText>
            </w:r>
            <w:r w:rsidDel="00C569B0">
              <w:rPr>
                <w:rFonts w:asciiTheme="minorHAnsi" w:eastAsiaTheme="minorEastAsia" w:hAnsiTheme="minorHAnsi" w:cstheme="minorBidi"/>
                <w:noProof/>
                <w:kern w:val="2"/>
              </w:rPr>
              <w:tab/>
            </w:r>
            <w:r w:rsidRPr="00C569B0" w:rsidDel="00C569B0">
              <w:rPr>
                <w:rPrChange w:id="574" w:author="吴苏琪" w:date="2018-01-07T03:47:00Z">
                  <w:rPr>
                    <w:rStyle w:val="aa"/>
                    <w:noProof/>
                  </w:rPr>
                </w:rPrChange>
              </w:rPr>
              <w:delText>查看教师从业经历</w:delText>
            </w:r>
            <w:r w:rsidDel="00C569B0">
              <w:rPr>
                <w:noProof/>
                <w:webHidden/>
              </w:rPr>
              <w:tab/>
              <w:delText>20</w:delText>
            </w:r>
          </w:del>
        </w:p>
        <w:p w14:paraId="30C45E51" w14:textId="7D9C69B3" w:rsidR="003248E4" w:rsidDel="00C569B0" w:rsidRDefault="003248E4">
          <w:pPr>
            <w:pStyle w:val="41"/>
            <w:tabs>
              <w:tab w:val="left" w:pos="2520"/>
              <w:tab w:val="right" w:leader="dot" w:pos="8296"/>
            </w:tabs>
            <w:rPr>
              <w:del w:id="575" w:author="吴苏琪" w:date="2018-01-07T03:47:00Z"/>
              <w:rFonts w:asciiTheme="minorHAnsi" w:eastAsiaTheme="minorEastAsia" w:hAnsiTheme="minorHAnsi" w:cstheme="minorBidi"/>
              <w:noProof/>
              <w:kern w:val="2"/>
            </w:rPr>
          </w:pPr>
          <w:del w:id="576" w:author="吴苏琪" w:date="2018-01-07T03:47:00Z">
            <w:r w:rsidRPr="00C569B0" w:rsidDel="00C569B0">
              <w:rPr>
                <w:rPrChange w:id="577" w:author="吴苏琪" w:date="2018-01-07T03:47:00Z">
                  <w:rPr>
                    <w:rStyle w:val="aa"/>
                    <w:noProof/>
                  </w:rPr>
                </w:rPrChange>
              </w:rPr>
              <w:delText>2.1.11.4</w:delText>
            </w:r>
            <w:r w:rsidDel="00C569B0">
              <w:rPr>
                <w:rFonts w:asciiTheme="minorHAnsi" w:eastAsiaTheme="minorEastAsia" w:hAnsiTheme="minorHAnsi" w:cstheme="minorBidi"/>
                <w:noProof/>
                <w:kern w:val="2"/>
              </w:rPr>
              <w:tab/>
            </w:r>
            <w:r w:rsidRPr="00C569B0" w:rsidDel="00C569B0">
              <w:rPr>
                <w:rPrChange w:id="578" w:author="吴苏琪" w:date="2018-01-07T03:47:00Z">
                  <w:rPr>
                    <w:rStyle w:val="aa"/>
                    <w:noProof/>
                  </w:rPr>
                </w:rPrChange>
              </w:rPr>
              <w:delText>查看教师所获荣誉</w:delText>
            </w:r>
            <w:r w:rsidDel="00C569B0">
              <w:rPr>
                <w:noProof/>
                <w:webHidden/>
              </w:rPr>
              <w:tab/>
              <w:delText>20</w:delText>
            </w:r>
          </w:del>
        </w:p>
        <w:p w14:paraId="786328F5" w14:textId="24DC2179" w:rsidR="003248E4" w:rsidDel="00C569B0" w:rsidRDefault="003248E4">
          <w:pPr>
            <w:pStyle w:val="41"/>
            <w:tabs>
              <w:tab w:val="left" w:pos="2520"/>
              <w:tab w:val="right" w:leader="dot" w:pos="8296"/>
            </w:tabs>
            <w:rPr>
              <w:del w:id="579" w:author="吴苏琪" w:date="2018-01-07T03:47:00Z"/>
              <w:rFonts w:asciiTheme="minorHAnsi" w:eastAsiaTheme="minorEastAsia" w:hAnsiTheme="minorHAnsi" w:cstheme="minorBidi"/>
              <w:noProof/>
              <w:kern w:val="2"/>
            </w:rPr>
          </w:pPr>
          <w:del w:id="580" w:author="吴苏琪" w:date="2018-01-07T03:47:00Z">
            <w:r w:rsidRPr="00C569B0" w:rsidDel="00C569B0">
              <w:rPr>
                <w:rPrChange w:id="581" w:author="吴苏琪" w:date="2018-01-07T03:47:00Z">
                  <w:rPr>
                    <w:rStyle w:val="aa"/>
                    <w:noProof/>
                  </w:rPr>
                </w:rPrChange>
              </w:rPr>
              <w:delText>2.1.11.5</w:delText>
            </w:r>
            <w:r w:rsidDel="00C569B0">
              <w:rPr>
                <w:rFonts w:asciiTheme="minorHAnsi" w:eastAsiaTheme="minorEastAsia" w:hAnsiTheme="minorHAnsi" w:cstheme="minorBidi"/>
                <w:noProof/>
                <w:kern w:val="2"/>
              </w:rPr>
              <w:tab/>
            </w:r>
            <w:r w:rsidRPr="00C569B0" w:rsidDel="00C569B0">
              <w:rPr>
                <w:rPrChange w:id="582" w:author="吴苏琪" w:date="2018-01-07T03:47:00Z">
                  <w:rPr>
                    <w:rStyle w:val="aa"/>
                    <w:noProof/>
                  </w:rPr>
                </w:rPrChange>
              </w:rPr>
              <w:delText>查看教师所开课程</w:delText>
            </w:r>
            <w:r w:rsidDel="00C569B0">
              <w:rPr>
                <w:noProof/>
                <w:webHidden/>
              </w:rPr>
              <w:tab/>
              <w:delText>21</w:delText>
            </w:r>
          </w:del>
        </w:p>
        <w:p w14:paraId="0F272F8D" w14:textId="7C214EF1" w:rsidR="003248E4" w:rsidDel="00C569B0" w:rsidRDefault="003248E4">
          <w:pPr>
            <w:pStyle w:val="31"/>
            <w:tabs>
              <w:tab w:val="left" w:pos="2100"/>
              <w:tab w:val="right" w:leader="dot" w:pos="8296"/>
            </w:tabs>
            <w:rPr>
              <w:del w:id="583" w:author="吴苏琪" w:date="2018-01-07T03:47:00Z"/>
              <w:rFonts w:asciiTheme="minorHAnsi" w:eastAsiaTheme="minorEastAsia" w:hAnsiTheme="minorHAnsi" w:cstheme="minorBidi"/>
              <w:noProof/>
              <w:kern w:val="2"/>
            </w:rPr>
          </w:pPr>
          <w:del w:id="584" w:author="吴苏琪" w:date="2018-01-07T03:47:00Z">
            <w:r w:rsidRPr="00C569B0" w:rsidDel="00C569B0">
              <w:rPr>
                <w:rPrChange w:id="585" w:author="吴苏琪" w:date="2018-01-07T03:47:00Z">
                  <w:rPr>
                    <w:rStyle w:val="aa"/>
                    <w:noProof/>
                  </w:rPr>
                </w:rPrChange>
              </w:rPr>
              <w:delText>2.1.12</w:delText>
            </w:r>
            <w:r w:rsidDel="00C569B0">
              <w:rPr>
                <w:rFonts w:asciiTheme="minorHAnsi" w:eastAsiaTheme="minorEastAsia" w:hAnsiTheme="minorHAnsi" w:cstheme="minorBidi"/>
                <w:noProof/>
                <w:kern w:val="2"/>
              </w:rPr>
              <w:tab/>
            </w:r>
            <w:r w:rsidRPr="00C569B0" w:rsidDel="00C569B0">
              <w:rPr>
                <w:rPrChange w:id="586" w:author="吴苏琪" w:date="2018-01-07T03:47:00Z">
                  <w:rPr>
                    <w:rStyle w:val="aa"/>
                    <w:noProof/>
                  </w:rPr>
                </w:rPrChange>
              </w:rPr>
              <w:delText>论坛首页</w:delText>
            </w:r>
            <w:r w:rsidDel="00C569B0">
              <w:rPr>
                <w:noProof/>
                <w:webHidden/>
              </w:rPr>
              <w:tab/>
              <w:delText>21</w:delText>
            </w:r>
          </w:del>
        </w:p>
        <w:p w14:paraId="6D57E11A" w14:textId="53265C3E" w:rsidR="003248E4" w:rsidDel="00C569B0" w:rsidRDefault="003248E4">
          <w:pPr>
            <w:pStyle w:val="31"/>
            <w:tabs>
              <w:tab w:val="left" w:pos="2100"/>
              <w:tab w:val="right" w:leader="dot" w:pos="8296"/>
            </w:tabs>
            <w:rPr>
              <w:del w:id="587" w:author="吴苏琪" w:date="2018-01-07T03:47:00Z"/>
              <w:rFonts w:asciiTheme="minorHAnsi" w:eastAsiaTheme="minorEastAsia" w:hAnsiTheme="minorHAnsi" w:cstheme="minorBidi"/>
              <w:noProof/>
              <w:kern w:val="2"/>
            </w:rPr>
          </w:pPr>
          <w:del w:id="588" w:author="吴苏琪" w:date="2018-01-07T03:47:00Z">
            <w:r w:rsidRPr="00C569B0" w:rsidDel="00C569B0">
              <w:rPr>
                <w:rPrChange w:id="589" w:author="吴苏琪" w:date="2018-01-07T03:47:00Z">
                  <w:rPr>
                    <w:rStyle w:val="aa"/>
                    <w:noProof/>
                  </w:rPr>
                </w:rPrChange>
              </w:rPr>
              <w:delText>2.1.13</w:delText>
            </w:r>
            <w:r w:rsidDel="00C569B0">
              <w:rPr>
                <w:rFonts w:asciiTheme="minorHAnsi" w:eastAsiaTheme="minorEastAsia" w:hAnsiTheme="minorHAnsi" w:cstheme="minorBidi"/>
                <w:noProof/>
                <w:kern w:val="2"/>
              </w:rPr>
              <w:tab/>
            </w:r>
            <w:r w:rsidRPr="00C569B0" w:rsidDel="00C569B0">
              <w:rPr>
                <w:rPrChange w:id="590" w:author="吴苏琪" w:date="2018-01-07T03:47:00Z">
                  <w:rPr>
                    <w:rStyle w:val="aa"/>
                    <w:noProof/>
                  </w:rPr>
                </w:rPrChange>
              </w:rPr>
              <w:delText>发帖</w:delText>
            </w:r>
            <w:r w:rsidDel="00C569B0">
              <w:rPr>
                <w:noProof/>
                <w:webHidden/>
              </w:rPr>
              <w:tab/>
              <w:delText>22</w:delText>
            </w:r>
          </w:del>
        </w:p>
        <w:p w14:paraId="5F639B14" w14:textId="5EAA5C5F" w:rsidR="003248E4" w:rsidDel="00C569B0" w:rsidRDefault="003248E4">
          <w:pPr>
            <w:pStyle w:val="31"/>
            <w:tabs>
              <w:tab w:val="left" w:pos="2100"/>
              <w:tab w:val="right" w:leader="dot" w:pos="8296"/>
            </w:tabs>
            <w:rPr>
              <w:del w:id="591" w:author="吴苏琪" w:date="2018-01-07T03:47:00Z"/>
              <w:rFonts w:asciiTheme="minorHAnsi" w:eastAsiaTheme="minorEastAsia" w:hAnsiTheme="minorHAnsi" w:cstheme="minorBidi"/>
              <w:noProof/>
              <w:kern w:val="2"/>
            </w:rPr>
          </w:pPr>
          <w:del w:id="592" w:author="吴苏琪" w:date="2018-01-07T03:47:00Z">
            <w:r w:rsidRPr="00C569B0" w:rsidDel="00C569B0">
              <w:rPr>
                <w:rPrChange w:id="593" w:author="吴苏琪" w:date="2018-01-07T03:47:00Z">
                  <w:rPr>
                    <w:rStyle w:val="aa"/>
                    <w:noProof/>
                  </w:rPr>
                </w:rPrChange>
              </w:rPr>
              <w:delText>2.1.14</w:delText>
            </w:r>
            <w:r w:rsidDel="00C569B0">
              <w:rPr>
                <w:rFonts w:asciiTheme="minorHAnsi" w:eastAsiaTheme="minorEastAsia" w:hAnsiTheme="minorHAnsi" w:cstheme="minorBidi"/>
                <w:noProof/>
                <w:kern w:val="2"/>
              </w:rPr>
              <w:tab/>
            </w:r>
            <w:r w:rsidRPr="00C569B0" w:rsidDel="00C569B0">
              <w:rPr>
                <w:rPrChange w:id="594" w:author="吴苏琪" w:date="2018-01-07T03:47:00Z">
                  <w:rPr>
                    <w:rStyle w:val="aa"/>
                    <w:noProof/>
                  </w:rPr>
                </w:rPrChange>
              </w:rPr>
              <w:delText>帖子详情页</w:delText>
            </w:r>
            <w:r w:rsidDel="00C569B0">
              <w:rPr>
                <w:noProof/>
                <w:webHidden/>
              </w:rPr>
              <w:tab/>
              <w:delText>23</w:delText>
            </w:r>
          </w:del>
        </w:p>
        <w:p w14:paraId="0B413931" w14:textId="6B37F6A8" w:rsidR="003248E4" w:rsidDel="00C569B0" w:rsidRDefault="003248E4">
          <w:pPr>
            <w:pStyle w:val="41"/>
            <w:tabs>
              <w:tab w:val="left" w:pos="2520"/>
              <w:tab w:val="right" w:leader="dot" w:pos="8296"/>
            </w:tabs>
            <w:rPr>
              <w:del w:id="595" w:author="吴苏琪" w:date="2018-01-07T03:47:00Z"/>
              <w:rFonts w:asciiTheme="minorHAnsi" w:eastAsiaTheme="minorEastAsia" w:hAnsiTheme="minorHAnsi" w:cstheme="minorBidi"/>
              <w:noProof/>
              <w:kern w:val="2"/>
            </w:rPr>
          </w:pPr>
          <w:del w:id="596" w:author="吴苏琪" w:date="2018-01-07T03:47:00Z">
            <w:r w:rsidRPr="00C569B0" w:rsidDel="00C569B0">
              <w:rPr>
                <w:rPrChange w:id="597" w:author="吴苏琪" w:date="2018-01-07T03:47:00Z">
                  <w:rPr>
                    <w:rStyle w:val="aa"/>
                    <w:noProof/>
                  </w:rPr>
                </w:rPrChange>
              </w:rPr>
              <w:delText>2.1.14.1</w:delText>
            </w:r>
            <w:r w:rsidDel="00C569B0">
              <w:rPr>
                <w:rFonts w:asciiTheme="minorHAnsi" w:eastAsiaTheme="minorEastAsia" w:hAnsiTheme="minorHAnsi" w:cstheme="minorBidi"/>
                <w:noProof/>
                <w:kern w:val="2"/>
              </w:rPr>
              <w:tab/>
            </w:r>
            <w:r w:rsidRPr="00C569B0" w:rsidDel="00C569B0">
              <w:rPr>
                <w:rPrChange w:id="598" w:author="吴苏琪" w:date="2018-01-07T03:47:00Z">
                  <w:rPr>
                    <w:rStyle w:val="aa"/>
                    <w:noProof/>
                  </w:rPr>
                </w:rPrChange>
              </w:rPr>
              <w:delText>发表回复</w:delText>
            </w:r>
            <w:r w:rsidDel="00C569B0">
              <w:rPr>
                <w:noProof/>
                <w:webHidden/>
              </w:rPr>
              <w:tab/>
              <w:delText>24</w:delText>
            </w:r>
          </w:del>
        </w:p>
        <w:p w14:paraId="603BC7FE" w14:textId="3AD498DC" w:rsidR="003248E4" w:rsidDel="00C569B0" w:rsidRDefault="003248E4">
          <w:pPr>
            <w:pStyle w:val="31"/>
            <w:tabs>
              <w:tab w:val="left" w:pos="2100"/>
              <w:tab w:val="right" w:leader="dot" w:pos="8296"/>
            </w:tabs>
            <w:rPr>
              <w:del w:id="599" w:author="吴苏琪" w:date="2018-01-07T03:47:00Z"/>
              <w:rFonts w:asciiTheme="minorHAnsi" w:eastAsiaTheme="minorEastAsia" w:hAnsiTheme="minorHAnsi" w:cstheme="minorBidi"/>
              <w:noProof/>
              <w:kern w:val="2"/>
            </w:rPr>
          </w:pPr>
          <w:del w:id="600" w:author="吴苏琪" w:date="2018-01-07T03:47:00Z">
            <w:r w:rsidRPr="00C569B0" w:rsidDel="00C569B0">
              <w:rPr>
                <w:rPrChange w:id="601" w:author="吴苏琪" w:date="2018-01-07T03:47:00Z">
                  <w:rPr>
                    <w:rStyle w:val="aa"/>
                    <w:noProof/>
                  </w:rPr>
                </w:rPrChange>
              </w:rPr>
              <w:delText>2.1.15</w:delText>
            </w:r>
            <w:r w:rsidDel="00C569B0">
              <w:rPr>
                <w:rFonts w:asciiTheme="minorHAnsi" w:eastAsiaTheme="minorEastAsia" w:hAnsiTheme="minorHAnsi" w:cstheme="minorBidi"/>
                <w:noProof/>
                <w:kern w:val="2"/>
              </w:rPr>
              <w:tab/>
            </w:r>
            <w:r w:rsidRPr="00C569B0" w:rsidDel="00C569B0">
              <w:rPr>
                <w:rPrChange w:id="602" w:author="吴苏琪" w:date="2018-01-07T03:47:00Z">
                  <w:rPr>
                    <w:rStyle w:val="aa"/>
                    <w:noProof/>
                  </w:rPr>
                </w:rPrChange>
              </w:rPr>
              <w:delText>课程页</w:delText>
            </w:r>
            <w:r w:rsidDel="00C569B0">
              <w:rPr>
                <w:noProof/>
                <w:webHidden/>
              </w:rPr>
              <w:tab/>
              <w:delText>25</w:delText>
            </w:r>
          </w:del>
        </w:p>
        <w:p w14:paraId="70744824" w14:textId="3F8B72F5" w:rsidR="003248E4" w:rsidDel="00C569B0" w:rsidRDefault="003248E4">
          <w:pPr>
            <w:pStyle w:val="41"/>
            <w:tabs>
              <w:tab w:val="left" w:pos="2520"/>
              <w:tab w:val="right" w:leader="dot" w:pos="8296"/>
            </w:tabs>
            <w:rPr>
              <w:del w:id="603" w:author="吴苏琪" w:date="2018-01-07T03:47:00Z"/>
              <w:rFonts w:asciiTheme="minorHAnsi" w:eastAsiaTheme="minorEastAsia" w:hAnsiTheme="minorHAnsi" w:cstheme="minorBidi"/>
              <w:noProof/>
              <w:kern w:val="2"/>
            </w:rPr>
          </w:pPr>
          <w:del w:id="604" w:author="吴苏琪" w:date="2018-01-07T03:47:00Z">
            <w:r w:rsidRPr="00C569B0" w:rsidDel="00C569B0">
              <w:rPr>
                <w:rPrChange w:id="605" w:author="吴苏琪" w:date="2018-01-07T03:47:00Z">
                  <w:rPr>
                    <w:rStyle w:val="aa"/>
                    <w:noProof/>
                  </w:rPr>
                </w:rPrChange>
              </w:rPr>
              <w:delText>2.1.15.1</w:delText>
            </w:r>
            <w:r w:rsidDel="00C569B0">
              <w:rPr>
                <w:rFonts w:asciiTheme="minorHAnsi" w:eastAsiaTheme="minorEastAsia" w:hAnsiTheme="minorHAnsi" w:cstheme="minorBidi"/>
                <w:noProof/>
                <w:kern w:val="2"/>
              </w:rPr>
              <w:tab/>
            </w:r>
            <w:r w:rsidRPr="00C569B0" w:rsidDel="00C569B0">
              <w:rPr>
                <w:rPrChange w:id="606" w:author="吴苏琪" w:date="2018-01-07T03:47:00Z">
                  <w:rPr>
                    <w:rStyle w:val="aa"/>
                    <w:noProof/>
                  </w:rPr>
                </w:rPrChange>
              </w:rPr>
              <w:delText>课程公告（普通注册用户）</w:delText>
            </w:r>
            <w:r w:rsidDel="00C569B0">
              <w:rPr>
                <w:noProof/>
                <w:webHidden/>
              </w:rPr>
              <w:tab/>
              <w:delText>27</w:delText>
            </w:r>
          </w:del>
        </w:p>
        <w:p w14:paraId="38008A5C" w14:textId="6644366F" w:rsidR="003248E4" w:rsidDel="00C569B0" w:rsidRDefault="003248E4">
          <w:pPr>
            <w:pStyle w:val="41"/>
            <w:tabs>
              <w:tab w:val="left" w:pos="2520"/>
              <w:tab w:val="right" w:leader="dot" w:pos="8296"/>
            </w:tabs>
            <w:rPr>
              <w:del w:id="607" w:author="吴苏琪" w:date="2018-01-07T03:47:00Z"/>
              <w:rFonts w:asciiTheme="minorHAnsi" w:eastAsiaTheme="minorEastAsia" w:hAnsiTheme="minorHAnsi" w:cstheme="minorBidi"/>
              <w:noProof/>
              <w:kern w:val="2"/>
            </w:rPr>
          </w:pPr>
          <w:del w:id="608" w:author="吴苏琪" w:date="2018-01-07T03:47:00Z">
            <w:r w:rsidRPr="00C569B0" w:rsidDel="00C569B0">
              <w:rPr>
                <w:rPrChange w:id="609" w:author="吴苏琪" w:date="2018-01-07T03:47:00Z">
                  <w:rPr>
                    <w:rStyle w:val="aa"/>
                    <w:noProof/>
                  </w:rPr>
                </w:rPrChange>
              </w:rPr>
              <w:delText>2.1.15.2</w:delText>
            </w:r>
            <w:r w:rsidDel="00C569B0">
              <w:rPr>
                <w:rFonts w:asciiTheme="minorHAnsi" w:eastAsiaTheme="minorEastAsia" w:hAnsiTheme="minorHAnsi" w:cstheme="minorBidi"/>
                <w:noProof/>
                <w:kern w:val="2"/>
              </w:rPr>
              <w:tab/>
            </w:r>
            <w:r w:rsidRPr="00C569B0" w:rsidDel="00C569B0">
              <w:rPr>
                <w:rPrChange w:id="610" w:author="吴苏琪" w:date="2018-01-07T03:47:00Z">
                  <w:rPr>
                    <w:rStyle w:val="aa"/>
                    <w:noProof/>
                  </w:rPr>
                </w:rPrChange>
              </w:rPr>
              <w:delText>课程公告（教师）</w:delText>
            </w:r>
            <w:r w:rsidDel="00C569B0">
              <w:rPr>
                <w:noProof/>
                <w:webHidden/>
              </w:rPr>
              <w:tab/>
              <w:delText>28</w:delText>
            </w:r>
          </w:del>
        </w:p>
        <w:p w14:paraId="07C8B9E0" w14:textId="68FABA6B" w:rsidR="003248E4" w:rsidDel="00C569B0" w:rsidRDefault="003248E4">
          <w:pPr>
            <w:pStyle w:val="41"/>
            <w:tabs>
              <w:tab w:val="left" w:pos="2520"/>
              <w:tab w:val="right" w:leader="dot" w:pos="8296"/>
            </w:tabs>
            <w:rPr>
              <w:del w:id="611" w:author="吴苏琪" w:date="2018-01-07T03:47:00Z"/>
              <w:rFonts w:asciiTheme="minorHAnsi" w:eastAsiaTheme="minorEastAsia" w:hAnsiTheme="minorHAnsi" w:cstheme="minorBidi"/>
              <w:noProof/>
              <w:kern w:val="2"/>
            </w:rPr>
          </w:pPr>
          <w:del w:id="612" w:author="吴苏琪" w:date="2018-01-07T03:47:00Z">
            <w:r w:rsidRPr="00C569B0" w:rsidDel="00C569B0">
              <w:rPr>
                <w:rPrChange w:id="613" w:author="吴苏琪" w:date="2018-01-07T03:47:00Z">
                  <w:rPr>
                    <w:rStyle w:val="aa"/>
                    <w:noProof/>
                  </w:rPr>
                </w:rPrChange>
              </w:rPr>
              <w:delText>2.1.15.3</w:delText>
            </w:r>
            <w:r w:rsidDel="00C569B0">
              <w:rPr>
                <w:rFonts w:asciiTheme="minorHAnsi" w:eastAsiaTheme="minorEastAsia" w:hAnsiTheme="minorHAnsi" w:cstheme="minorBidi"/>
                <w:noProof/>
                <w:kern w:val="2"/>
              </w:rPr>
              <w:tab/>
            </w:r>
            <w:r w:rsidRPr="00C569B0" w:rsidDel="00C569B0">
              <w:rPr>
                <w:rPrChange w:id="614" w:author="吴苏琪" w:date="2018-01-07T03:47:00Z">
                  <w:rPr>
                    <w:rStyle w:val="aa"/>
                    <w:noProof/>
                  </w:rPr>
                </w:rPrChange>
              </w:rPr>
              <w:delText>课程介绍（普通注册用户）</w:delText>
            </w:r>
            <w:r w:rsidDel="00C569B0">
              <w:rPr>
                <w:noProof/>
                <w:webHidden/>
              </w:rPr>
              <w:tab/>
              <w:delText>30</w:delText>
            </w:r>
          </w:del>
        </w:p>
        <w:p w14:paraId="3A8F80AB" w14:textId="334DA9A6" w:rsidR="003248E4" w:rsidDel="00C569B0" w:rsidRDefault="003248E4">
          <w:pPr>
            <w:pStyle w:val="41"/>
            <w:tabs>
              <w:tab w:val="left" w:pos="2520"/>
              <w:tab w:val="right" w:leader="dot" w:pos="8296"/>
            </w:tabs>
            <w:rPr>
              <w:del w:id="615" w:author="吴苏琪" w:date="2018-01-07T03:47:00Z"/>
              <w:rFonts w:asciiTheme="minorHAnsi" w:eastAsiaTheme="minorEastAsia" w:hAnsiTheme="minorHAnsi" w:cstheme="minorBidi"/>
              <w:noProof/>
              <w:kern w:val="2"/>
            </w:rPr>
          </w:pPr>
          <w:del w:id="616" w:author="吴苏琪" w:date="2018-01-07T03:47:00Z">
            <w:r w:rsidRPr="00C569B0" w:rsidDel="00C569B0">
              <w:rPr>
                <w:rPrChange w:id="617" w:author="吴苏琪" w:date="2018-01-07T03:47:00Z">
                  <w:rPr>
                    <w:rStyle w:val="aa"/>
                    <w:noProof/>
                  </w:rPr>
                </w:rPrChange>
              </w:rPr>
              <w:delText>2.1.15.4</w:delText>
            </w:r>
            <w:r w:rsidDel="00C569B0">
              <w:rPr>
                <w:rFonts w:asciiTheme="minorHAnsi" w:eastAsiaTheme="minorEastAsia" w:hAnsiTheme="minorHAnsi" w:cstheme="minorBidi"/>
                <w:noProof/>
                <w:kern w:val="2"/>
              </w:rPr>
              <w:tab/>
            </w:r>
            <w:r w:rsidRPr="00C569B0" w:rsidDel="00C569B0">
              <w:rPr>
                <w:rPrChange w:id="618" w:author="吴苏琪" w:date="2018-01-07T03:47:00Z">
                  <w:rPr>
                    <w:rStyle w:val="aa"/>
                    <w:noProof/>
                  </w:rPr>
                </w:rPrChange>
              </w:rPr>
              <w:delText>课程介绍（教师）</w:delText>
            </w:r>
            <w:r w:rsidDel="00C569B0">
              <w:rPr>
                <w:noProof/>
                <w:webHidden/>
              </w:rPr>
              <w:tab/>
              <w:delText>30</w:delText>
            </w:r>
          </w:del>
        </w:p>
        <w:p w14:paraId="2E48061A" w14:textId="72246128" w:rsidR="003248E4" w:rsidDel="00C569B0" w:rsidRDefault="003248E4">
          <w:pPr>
            <w:pStyle w:val="41"/>
            <w:tabs>
              <w:tab w:val="left" w:pos="2520"/>
              <w:tab w:val="right" w:leader="dot" w:pos="8296"/>
            </w:tabs>
            <w:rPr>
              <w:del w:id="619" w:author="吴苏琪" w:date="2018-01-07T03:47:00Z"/>
              <w:rFonts w:asciiTheme="minorHAnsi" w:eastAsiaTheme="minorEastAsia" w:hAnsiTheme="minorHAnsi" w:cstheme="minorBidi"/>
              <w:noProof/>
              <w:kern w:val="2"/>
            </w:rPr>
          </w:pPr>
          <w:del w:id="620" w:author="吴苏琪" w:date="2018-01-07T03:47:00Z">
            <w:r w:rsidRPr="00C569B0" w:rsidDel="00C569B0">
              <w:rPr>
                <w:rPrChange w:id="621" w:author="吴苏琪" w:date="2018-01-07T03:47:00Z">
                  <w:rPr>
                    <w:rStyle w:val="aa"/>
                    <w:noProof/>
                  </w:rPr>
                </w:rPrChange>
              </w:rPr>
              <w:delText>2.1.15.5</w:delText>
            </w:r>
            <w:r w:rsidDel="00C569B0">
              <w:rPr>
                <w:rFonts w:asciiTheme="minorHAnsi" w:eastAsiaTheme="minorEastAsia" w:hAnsiTheme="minorHAnsi" w:cstheme="minorBidi"/>
                <w:noProof/>
                <w:kern w:val="2"/>
              </w:rPr>
              <w:tab/>
            </w:r>
            <w:r w:rsidRPr="00C569B0" w:rsidDel="00C569B0">
              <w:rPr>
                <w:rPrChange w:id="622" w:author="吴苏琪" w:date="2018-01-07T03:47:00Z">
                  <w:rPr>
                    <w:rStyle w:val="aa"/>
                    <w:noProof/>
                  </w:rPr>
                </w:rPrChange>
              </w:rPr>
              <w:delText>教师介绍（普通注册用户）</w:delText>
            </w:r>
            <w:r w:rsidDel="00C569B0">
              <w:rPr>
                <w:noProof/>
                <w:webHidden/>
              </w:rPr>
              <w:tab/>
              <w:delText>32</w:delText>
            </w:r>
          </w:del>
        </w:p>
        <w:p w14:paraId="1C1ECF17" w14:textId="39CA03A7" w:rsidR="003248E4" w:rsidDel="00C569B0" w:rsidRDefault="003248E4">
          <w:pPr>
            <w:pStyle w:val="41"/>
            <w:tabs>
              <w:tab w:val="left" w:pos="2520"/>
              <w:tab w:val="right" w:leader="dot" w:pos="8296"/>
            </w:tabs>
            <w:rPr>
              <w:del w:id="623" w:author="吴苏琪" w:date="2018-01-07T03:47:00Z"/>
              <w:rFonts w:asciiTheme="minorHAnsi" w:eastAsiaTheme="minorEastAsia" w:hAnsiTheme="minorHAnsi" w:cstheme="minorBidi"/>
              <w:noProof/>
              <w:kern w:val="2"/>
            </w:rPr>
          </w:pPr>
          <w:del w:id="624" w:author="吴苏琪" w:date="2018-01-07T03:47:00Z">
            <w:r w:rsidRPr="00C569B0" w:rsidDel="00C569B0">
              <w:rPr>
                <w:rPrChange w:id="625" w:author="吴苏琪" w:date="2018-01-07T03:47:00Z">
                  <w:rPr>
                    <w:rStyle w:val="aa"/>
                    <w:noProof/>
                  </w:rPr>
                </w:rPrChange>
              </w:rPr>
              <w:delText>2.1.15.6</w:delText>
            </w:r>
            <w:r w:rsidDel="00C569B0">
              <w:rPr>
                <w:rFonts w:asciiTheme="minorHAnsi" w:eastAsiaTheme="minorEastAsia" w:hAnsiTheme="minorHAnsi" w:cstheme="minorBidi"/>
                <w:noProof/>
                <w:kern w:val="2"/>
              </w:rPr>
              <w:tab/>
            </w:r>
            <w:r w:rsidRPr="00C569B0" w:rsidDel="00C569B0">
              <w:rPr>
                <w:rPrChange w:id="626" w:author="吴苏琪" w:date="2018-01-07T03:47:00Z">
                  <w:rPr>
                    <w:rStyle w:val="aa"/>
                    <w:noProof/>
                  </w:rPr>
                </w:rPrChange>
              </w:rPr>
              <w:delText>教师介绍（教师）</w:delText>
            </w:r>
            <w:r w:rsidDel="00C569B0">
              <w:rPr>
                <w:noProof/>
                <w:webHidden/>
              </w:rPr>
              <w:tab/>
              <w:delText>33</w:delText>
            </w:r>
          </w:del>
        </w:p>
        <w:p w14:paraId="64FB6F4F" w14:textId="3C5D0ECE" w:rsidR="003248E4" w:rsidDel="00C569B0" w:rsidRDefault="003248E4">
          <w:pPr>
            <w:pStyle w:val="41"/>
            <w:tabs>
              <w:tab w:val="left" w:pos="2520"/>
              <w:tab w:val="right" w:leader="dot" w:pos="8296"/>
            </w:tabs>
            <w:rPr>
              <w:del w:id="627" w:author="吴苏琪" w:date="2018-01-07T03:47:00Z"/>
              <w:rFonts w:asciiTheme="minorHAnsi" w:eastAsiaTheme="minorEastAsia" w:hAnsiTheme="minorHAnsi" w:cstheme="minorBidi"/>
              <w:noProof/>
              <w:kern w:val="2"/>
            </w:rPr>
          </w:pPr>
          <w:del w:id="628" w:author="吴苏琪" w:date="2018-01-07T03:47:00Z">
            <w:r w:rsidRPr="00C569B0" w:rsidDel="00C569B0">
              <w:rPr>
                <w:rPrChange w:id="629" w:author="吴苏琪" w:date="2018-01-07T03:47:00Z">
                  <w:rPr>
                    <w:rStyle w:val="aa"/>
                    <w:noProof/>
                  </w:rPr>
                </w:rPrChange>
              </w:rPr>
              <w:delText>2.1.15.7</w:delText>
            </w:r>
            <w:r w:rsidDel="00C569B0">
              <w:rPr>
                <w:rFonts w:asciiTheme="minorHAnsi" w:eastAsiaTheme="minorEastAsia" w:hAnsiTheme="minorHAnsi" w:cstheme="minorBidi"/>
                <w:noProof/>
                <w:kern w:val="2"/>
              </w:rPr>
              <w:tab/>
            </w:r>
            <w:r w:rsidRPr="00C569B0" w:rsidDel="00C569B0">
              <w:rPr>
                <w:rPrChange w:id="630" w:author="吴苏琪" w:date="2018-01-07T03:47:00Z">
                  <w:rPr>
                    <w:rStyle w:val="aa"/>
                    <w:noProof/>
                  </w:rPr>
                </w:rPrChange>
              </w:rPr>
              <w:delText>课程资料（普通注册用户）</w:delText>
            </w:r>
            <w:r w:rsidDel="00C569B0">
              <w:rPr>
                <w:noProof/>
                <w:webHidden/>
              </w:rPr>
              <w:tab/>
              <w:delText>33</w:delText>
            </w:r>
          </w:del>
        </w:p>
        <w:p w14:paraId="1CEA0E41" w14:textId="4F29293F" w:rsidR="003248E4" w:rsidDel="00C569B0" w:rsidRDefault="003248E4">
          <w:pPr>
            <w:pStyle w:val="41"/>
            <w:tabs>
              <w:tab w:val="left" w:pos="2520"/>
              <w:tab w:val="right" w:leader="dot" w:pos="8296"/>
            </w:tabs>
            <w:rPr>
              <w:del w:id="631" w:author="吴苏琪" w:date="2018-01-07T03:47:00Z"/>
              <w:rFonts w:asciiTheme="minorHAnsi" w:eastAsiaTheme="minorEastAsia" w:hAnsiTheme="minorHAnsi" w:cstheme="minorBidi"/>
              <w:noProof/>
              <w:kern w:val="2"/>
            </w:rPr>
          </w:pPr>
          <w:del w:id="632" w:author="吴苏琪" w:date="2018-01-07T03:47:00Z">
            <w:r w:rsidRPr="00C569B0" w:rsidDel="00C569B0">
              <w:rPr>
                <w:rPrChange w:id="633" w:author="吴苏琪" w:date="2018-01-07T03:47:00Z">
                  <w:rPr>
                    <w:rStyle w:val="aa"/>
                    <w:noProof/>
                  </w:rPr>
                </w:rPrChange>
              </w:rPr>
              <w:delText>2.1.15.8</w:delText>
            </w:r>
            <w:r w:rsidDel="00C569B0">
              <w:rPr>
                <w:rFonts w:asciiTheme="minorHAnsi" w:eastAsiaTheme="minorEastAsia" w:hAnsiTheme="minorHAnsi" w:cstheme="minorBidi"/>
                <w:noProof/>
                <w:kern w:val="2"/>
              </w:rPr>
              <w:tab/>
            </w:r>
            <w:r w:rsidRPr="00C569B0" w:rsidDel="00C569B0">
              <w:rPr>
                <w:rPrChange w:id="634" w:author="吴苏琪" w:date="2018-01-07T03:47:00Z">
                  <w:rPr>
                    <w:rStyle w:val="aa"/>
                    <w:noProof/>
                  </w:rPr>
                </w:rPrChange>
              </w:rPr>
              <w:delText>课程资料（教师）</w:delText>
            </w:r>
            <w:r w:rsidDel="00C569B0">
              <w:rPr>
                <w:noProof/>
                <w:webHidden/>
              </w:rPr>
              <w:tab/>
              <w:delText>34</w:delText>
            </w:r>
          </w:del>
        </w:p>
        <w:p w14:paraId="5A31A44F" w14:textId="0D535EF4" w:rsidR="003248E4" w:rsidDel="00C569B0" w:rsidRDefault="003248E4">
          <w:pPr>
            <w:pStyle w:val="41"/>
            <w:tabs>
              <w:tab w:val="left" w:pos="2520"/>
              <w:tab w:val="right" w:leader="dot" w:pos="8296"/>
            </w:tabs>
            <w:rPr>
              <w:del w:id="635" w:author="吴苏琪" w:date="2018-01-07T03:47:00Z"/>
              <w:rFonts w:asciiTheme="minorHAnsi" w:eastAsiaTheme="minorEastAsia" w:hAnsiTheme="minorHAnsi" w:cstheme="minorBidi"/>
              <w:noProof/>
              <w:kern w:val="2"/>
            </w:rPr>
          </w:pPr>
          <w:del w:id="636" w:author="吴苏琪" w:date="2018-01-07T03:47:00Z">
            <w:r w:rsidRPr="00C569B0" w:rsidDel="00C569B0">
              <w:rPr>
                <w:rPrChange w:id="637" w:author="吴苏琪" w:date="2018-01-07T03:47:00Z">
                  <w:rPr>
                    <w:rStyle w:val="aa"/>
                    <w:noProof/>
                  </w:rPr>
                </w:rPrChange>
              </w:rPr>
              <w:delText>2.1.15.9</w:delText>
            </w:r>
            <w:r w:rsidDel="00C569B0">
              <w:rPr>
                <w:rFonts w:asciiTheme="minorHAnsi" w:eastAsiaTheme="minorEastAsia" w:hAnsiTheme="minorHAnsi" w:cstheme="minorBidi"/>
                <w:noProof/>
                <w:kern w:val="2"/>
              </w:rPr>
              <w:tab/>
            </w:r>
            <w:r w:rsidRPr="00C569B0" w:rsidDel="00C569B0">
              <w:rPr>
                <w:rPrChange w:id="638" w:author="吴苏琪" w:date="2018-01-07T03:47:00Z">
                  <w:rPr>
                    <w:rStyle w:val="aa"/>
                    <w:noProof/>
                  </w:rPr>
                </w:rPrChange>
              </w:rPr>
              <w:delText>资料删除确认</w:delText>
            </w:r>
            <w:r w:rsidDel="00C569B0">
              <w:rPr>
                <w:noProof/>
                <w:webHidden/>
              </w:rPr>
              <w:tab/>
              <w:delText>35</w:delText>
            </w:r>
          </w:del>
        </w:p>
        <w:p w14:paraId="3D795C97" w14:textId="2C9BE13E" w:rsidR="003248E4" w:rsidDel="00C569B0" w:rsidRDefault="003248E4">
          <w:pPr>
            <w:pStyle w:val="41"/>
            <w:tabs>
              <w:tab w:val="left" w:pos="2520"/>
              <w:tab w:val="right" w:leader="dot" w:pos="8296"/>
            </w:tabs>
            <w:rPr>
              <w:del w:id="639" w:author="吴苏琪" w:date="2018-01-07T03:47:00Z"/>
              <w:rFonts w:asciiTheme="minorHAnsi" w:eastAsiaTheme="minorEastAsia" w:hAnsiTheme="minorHAnsi" w:cstheme="minorBidi"/>
              <w:noProof/>
              <w:kern w:val="2"/>
            </w:rPr>
          </w:pPr>
          <w:del w:id="640" w:author="吴苏琪" w:date="2018-01-07T03:47:00Z">
            <w:r w:rsidRPr="00C569B0" w:rsidDel="00C569B0">
              <w:rPr>
                <w:rPrChange w:id="641" w:author="吴苏琪" w:date="2018-01-07T03:47:00Z">
                  <w:rPr>
                    <w:rStyle w:val="aa"/>
                    <w:noProof/>
                  </w:rPr>
                </w:rPrChange>
              </w:rPr>
              <w:delText>2.1.15.10</w:delText>
            </w:r>
            <w:r w:rsidDel="00C569B0">
              <w:rPr>
                <w:rFonts w:asciiTheme="minorHAnsi" w:eastAsiaTheme="minorEastAsia" w:hAnsiTheme="minorHAnsi" w:cstheme="minorBidi"/>
                <w:noProof/>
                <w:kern w:val="2"/>
              </w:rPr>
              <w:tab/>
            </w:r>
            <w:r w:rsidRPr="00C569B0" w:rsidDel="00C569B0">
              <w:rPr>
                <w:rPrChange w:id="642" w:author="吴苏琪" w:date="2018-01-07T03:47:00Z">
                  <w:rPr>
                    <w:rStyle w:val="aa"/>
                    <w:noProof/>
                  </w:rPr>
                </w:rPrChange>
              </w:rPr>
              <w:delText>上传资料</w:delText>
            </w:r>
            <w:r w:rsidDel="00C569B0">
              <w:rPr>
                <w:noProof/>
                <w:webHidden/>
              </w:rPr>
              <w:tab/>
              <w:delText>35</w:delText>
            </w:r>
          </w:del>
        </w:p>
        <w:p w14:paraId="73E1EA4A" w14:textId="6A1B6096" w:rsidR="003248E4" w:rsidDel="00C569B0" w:rsidRDefault="003248E4">
          <w:pPr>
            <w:pStyle w:val="41"/>
            <w:tabs>
              <w:tab w:val="left" w:pos="2520"/>
              <w:tab w:val="right" w:leader="dot" w:pos="8296"/>
            </w:tabs>
            <w:rPr>
              <w:del w:id="643" w:author="吴苏琪" w:date="2018-01-07T03:47:00Z"/>
              <w:rFonts w:asciiTheme="minorHAnsi" w:eastAsiaTheme="minorEastAsia" w:hAnsiTheme="minorHAnsi" w:cstheme="minorBidi"/>
              <w:noProof/>
              <w:kern w:val="2"/>
            </w:rPr>
          </w:pPr>
          <w:del w:id="644" w:author="吴苏琪" w:date="2018-01-07T03:47:00Z">
            <w:r w:rsidRPr="00C569B0" w:rsidDel="00C569B0">
              <w:rPr>
                <w:rPrChange w:id="645" w:author="吴苏琪" w:date="2018-01-07T03:47:00Z">
                  <w:rPr>
                    <w:rStyle w:val="aa"/>
                    <w:noProof/>
                  </w:rPr>
                </w:rPrChange>
              </w:rPr>
              <w:delText>2.1.15.11</w:delText>
            </w:r>
            <w:r w:rsidDel="00C569B0">
              <w:rPr>
                <w:rFonts w:asciiTheme="minorHAnsi" w:eastAsiaTheme="minorEastAsia" w:hAnsiTheme="minorHAnsi" w:cstheme="minorBidi"/>
                <w:noProof/>
                <w:kern w:val="2"/>
              </w:rPr>
              <w:tab/>
            </w:r>
            <w:r w:rsidRPr="00C569B0" w:rsidDel="00C569B0">
              <w:rPr>
                <w:rPrChange w:id="646" w:author="吴苏琪" w:date="2018-01-07T03:47:00Z">
                  <w:rPr>
                    <w:rStyle w:val="aa"/>
                    <w:noProof/>
                  </w:rPr>
                </w:rPrChange>
              </w:rPr>
              <w:delText>编辑资料</w:delText>
            </w:r>
            <w:r w:rsidDel="00C569B0">
              <w:rPr>
                <w:noProof/>
                <w:webHidden/>
              </w:rPr>
              <w:tab/>
              <w:delText>36</w:delText>
            </w:r>
          </w:del>
        </w:p>
        <w:p w14:paraId="3CE60621" w14:textId="137DBF15" w:rsidR="003248E4" w:rsidDel="00C569B0" w:rsidRDefault="003248E4">
          <w:pPr>
            <w:pStyle w:val="41"/>
            <w:tabs>
              <w:tab w:val="left" w:pos="2520"/>
              <w:tab w:val="right" w:leader="dot" w:pos="8296"/>
            </w:tabs>
            <w:rPr>
              <w:del w:id="647" w:author="吴苏琪" w:date="2018-01-07T03:47:00Z"/>
              <w:rFonts w:asciiTheme="minorHAnsi" w:eastAsiaTheme="minorEastAsia" w:hAnsiTheme="minorHAnsi" w:cstheme="minorBidi"/>
              <w:noProof/>
              <w:kern w:val="2"/>
            </w:rPr>
          </w:pPr>
          <w:del w:id="648" w:author="吴苏琪" w:date="2018-01-07T03:47:00Z">
            <w:r w:rsidRPr="00C569B0" w:rsidDel="00C569B0">
              <w:rPr>
                <w:rPrChange w:id="649" w:author="吴苏琪" w:date="2018-01-07T03:47:00Z">
                  <w:rPr>
                    <w:rStyle w:val="aa"/>
                    <w:noProof/>
                  </w:rPr>
                </w:rPrChange>
              </w:rPr>
              <w:delText>2.1.15.12</w:delText>
            </w:r>
            <w:r w:rsidDel="00C569B0">
              <w:rPr>
                <w:rFonts w:asciiTheme="minorHAnsi" w:eastAsiaTheme="minorEastAsia" w:hAnsiTheme="minorHAnsi" w:cstheme="minorBidi"/>
                <w:noProof/>
                <w:kern w:val="2"/>
              </w:rPr>
              <w:tab/>
            </w:r>
            <w:r w:rsidRPr="00C569B0" w:rsidDel="00C569B0">
              <w:rPr>
                <w:rPrChange w:id="650" w:author="吴苏琪" w:date="2018-01-07T03:47:00Z">
                  <w:rPr>
                    <w:rStyle w:val="aa"/>
                    <w:noProof/>
                  </w:rPr>
                </w:rPrChange>
              </w:rPr>
              <w:delText>课程答疑（普通注册用户）</w:delText>
            </w:r>
            <w:r w:rsidDel="00C569B0">
              <w:rPr>
                <w:noProof/>
                <w:webHidden/>
              </w:rPr>
              <w:tab/>
              <w:delText>37</w:delText>
            </w:r>
          </w:del>
        </w:p>
        <w:p w14:paraId="5F85F388" w14:textId="0E76F2CE" w:rsidR="003248E4" w:rsidDel="00C569B0" w:rsidRDefault="003248E4">
          <w:pPr>
            <w:pStyle w:val="41"/>
            <w:tabs>
              <w:tab w:val="left" w:pos="2520"/>
              <w:tab w:val="right" w:leader="dot" w:pos="8296"/>
            </w:tabs>
            <w:rPr>
              <w:del w:id="651" w:author="吴苏琪" w:date="2018-01-07T03:47:00Z"/>
              <w:rFonts w:asciiTheme="minorHAnsi" w:eastAsiaTheme="minorEastAsia" w:hAnsiTheme="minorHAnsi" w:cstheme="minorBidi"/>
              <w:noProof/>
              <w:kern w:val="2"/>
            </w:rPr>
          </w:pPr>
          <w:del w:id="652" w:author="吴苏琪" w:date="2018-01-07T03:47:00Z">
            <w:r w:rsidRPr="00C569B0" w:rsidDel="00C569B0">
              <w:rPr>
                <w:rPrChange w:id="653" w:author="吴苏琪" w:date="2018-01-07T03:47:00Z">
                  <w:rPr>
                    <w:rStyle w:val="aa"/>
                    <w:noProof/>
                  </w:rPr>
                </w:rPrChange>
              </w:rPr>
              <w:delText>2.1.15.13</w:delText>
            </w:r>
            <w:r w:rsidDel="00C569B0">
              <w:rPr>
                <w:rFonts w:asciiTheme="minorHAnsi" w:eastAsiaTheme="minorEastAsia" w:hAnsiTheme="minorHAnsi" w:cstheme="minorBidi"/>
                <w:noProof/>
                <w:kern w:val="2"/>
              </w:rPr>
              <w:tab/>
            </w:r>
            <w:r w:rsidRPr="00C569B0" w:rsidDel="00C569B0">
              <w:rPr>
                <w:rPrChange w:id="654" w:author="吴苏琪" w:date="2018-01-07T03:47:00Z">
                  <w:rPr>
                    <w:rStyle w:val="aa"/>
                    <w:noProof/>
                  </w:rPr>
                </w:rPrChange>
              </w:rPr>
              <w:delText>预览往期答疑室</w:delText>
            </w:r>
            <w:r w:rsidDel="00C569B0">
              <w:rPr>
                <w:noProof/>
                <w:webHidden/>
              </w:rPr>
              <w:tab/>
              <w:delText>38</w:delText>
            </w:r>
          </w:del>
        </w:p>
        <w:p w14:paraId="30DC968D" w14:textId="3B980BF8" w:rsidR="003248E4" w:rsidDel="00C569B0" w:rsidRDefault="003248E4">
          <w:pPr>
            <w:pStyle w:val="41"/>
            <w:tabs>
              <w:tab w:val="left" w:pos="2520"/>
              <w:tab w:val="right" w:leader="dot" w:pos="8296"/>
            </w:tabs>
            <w:rPr>
              <w:del w:id="655" w:author="吴苏琪" w:date="2018-01-07T03:47:00Z"/>
              <w:rFonts w:asciiTheme="minorHAnsi" w:eastAsiaTheme="minorEastAsia" w:hAnsiTheme="minorHAnsi" w:cstheme="minorBidi"/>
              <w:noProof/>
              <w:kern w:val="2"/>
            </w:rPr>
          </w:pPr>
          <w:del w:id="656" w:author="吴苏琪" w:date="2018-01-07T03:47:00Z">
            <w:r w:rsidRPr="00C569B0" w:rsidDel="00C569B0">
              <w:rPr>
                <w:rPrChange w:id="657" w:author="吴苏琪" w:date="2018-01-07T03:47:00Z">
                  <w:rPr>
                    <w:rStyle w:val="aa"/>
                    <w:noProof/>
                  </w:rPr>
                </w:rPrChange>
              </w:rPr>
              <w:delText>2.1.15.14</w:delText>
            </w:r>
            <w:r w:rsidDel="00C569B0">
              <w:rPr>
                <w:rFonts w:asciiTheme="minorHAnsi" w:eastAsiaTheme="minorEastAsia" w:hAnsiTheme="minorHAnsi" w:cstheme="minorBidi"/>
                <w:noProof/>
                <w:kern w:val="2"/>
              </w:rPr>
              <w:tab/>
            </w:r>
            <w:r w:rsidRPr="00C569B0" w:rsidDel="00C569B0">
              <w:rPr>
                <w:rPrChange w:id="658" w:author="吴苏琪" w:date="2018-01-07T03:47:00Z">
                  <w:rPr>
                    <w:rStyle w:val="aa"/>
                    <w:noProof/>
                  </w:rPr>
                </w:rPrChange>
              </w:rPr>
              <w:delText>答疑室（普通注册用户）</w:delText>
            </w:r>
            <w:r w:rsidDel="00C569B0">
              <w:rPr>
                <w:noProof/>
                <w:webHidden/>
              </w:rPr>
              <w:tab/>
              <w:delText>39</w:delText>
            </w:r>
          </w:del>
        </w:p>
        <w:p w14:paraId="19887984" w14:textId="63683AE8" w:rsidR="003248E4" w:rsidDel="00C569B0" w:rsidRDefault="003248E4">
          <w:pPr>
            <w:pStyle w:val="41"/>
            <w:tabs>
              <w:tab w:val="left" w:pos="2520"/>
              <w:tab w:val="right" w:leader="dot" w:pos="8296"/>
            </w:tabs>
            <w:rPr>
              <w:del w:id="659" w:author="吴苏琪" w:date="2018-01-07T03:47:00Z"/>
              <w:rFonts w:asciiTheme="minorHAnsi" w:eastAsiaTheme="minorEastAsia" w:hAnsiTheme="minorHAnsi" w:cstheme="minorBidi"/>
              <w:noProof/>
              <w:kern w:val="2"/>
            </w:rPr>
          </w:pPr>
          <w:del w:id="660" w:author="吴苏琪" w:date="2018-01-07T03:47:00Z">
            <w:r w:rsidRPr="00C569B0" w:rsidDel="00C569B0">
              <w:rPr>
                <w:rPrChange w:id="661" w:author="吴苏琪" w:date="2018-01-07T03:47:00Z">
                  <w:rPr>
                    <w:rStyle w:val="aa"/>
                    <w:noProof/>
                  </w:rPr>
                </w:rPrChange>
              </w:rPr>
              <w:delText>2.1.15.15</w:delText>
            </w:r>
            <w:r w:rsidDel="00C569B0">
              <w:rPr>
                <w:rFonts w:asciiTheme="minorHAnsi" w:eastAsiaTheme="minorEastAsia" w:hAnsiTheme="minorHAnsi" w:cstheme="minorBidi"/>
                <w:noProof/>
                <w:kern w:val="2"/>
              </w:rPr>
              <w:tab/>
            </w:r>
            <w:r w:rsidRPr="00C569B0" w:rsidDel="00C569B0">
              <w:rPr>
                <w:rPrChange w:id="662" w:author="吴苏琪" w:date="2018-01-07T03:47:00Z">
                  <w:rPr>
                    <w:rStyle w:val="aa"/>
                    <w:noProof/>
                  </w:rPr>
                </w:rPrChange>
              </w:rPr>
              <w:delText>答疑室（教师）</w:delText>
            </w:r>
            <w:r w:rsidDel="00C569B0">
              <w:rPr>
                <w:noProof/>
                <w:webHidden/>
              </w:rPr>
              <w:tab/>
              <w:delText>40</w:delText>
            </w:r>
          </w:del>
        </w:p>
        <w:p w14:paraId="23AA6BB6" w14:textId="01956A6E" w:rsidR="003248E4" w:rsidDel="00C569B0" w:rsidRDefault="003248E4">
          <w:pPr>
            <w:pStyle w:val="41"/>
            <w:tabs>
              <w:tab w:val="left" w:pos="2520"/>
              <w:tab w:val="right" w:leader="dot" w:pos="8296"/>
            </w:tabs>
            <w:rPr>
              <w:del w:id="663" w:author="吴苏琪" w:date="2018-01-07T03:47:00Z"/>
              <w:rFonts w:asciiTheme="minorHAnsi" w:eastAsiaTheme="minorEastAsia" w:hAnsiTheme="minorHAnsi" w:cstheme="minorBidi"/>
              <w:noProof/>
              <w:kern w:val="2"/>
            </w:rPr>
          </w:pPr>
          <w:del w:id="664" w:author="吴苏琪" w:date="2018-01-07T03:47:00Z">
            <w:r w:rsidRPr="00C569B0" w:rsidDel="00C569B0">
              <w:rPr>
                <w:rPrChange w:id="665" w:author="吴苏琪" w:date="2018-01-07T03:47:00Z">
                  <w:rPr>
                    <w:rStyle w:val="aa"/>
                    <w:noProof/>
                  </w:rPr>
                </w:rPrChange>
              </w:rPr>
              <w:delText>2.1.15.16</w:delText>
            </w:r>
            <w:r w:rsidDel="00C569B0">
              <w:rPr>
                <w:rFonts w:asciiTheme="minorHAnsi" w:eastAsiaTheme="minorEastAsia" w:hAnsiTheme="minorHAnsi" w:cstheme="minorBidi"/>
                <w:noProof/>
                <w:kern w:val="2"/>
              </w:rPr>
              <w:tab/>
            </w:r>
            <w:r w:rsidRPr="00C569B0" w:rsidDel="00C569B0">
              <w:rPr>
                <w:rPrChange w:id="666" w:author="吴苏琪" w:date="2018-01-07T03:47:00Z">
                  <w:rPr>
                    <w:rStyle w:val="aa"/>
                    <w:noProof/>
                  </w:rPr>
                </w:rPrChange>
              </w:rPr>
              <w:delText>课程答疑（教师）</w:delText>
            </w:r>
            <w:r w:rsidDel="00C569B0">
              <w:rPr>
                <w:noProof/>
                <w:webHidden/>
              </w:rPr>
              <w:tab/>
              <w:delText>41</w:delText>
            </w:r>
          </w:del>
        </w:p>
        <w:p w14:paraId="5BF2E5C7" w14:textId="10A1C5A0" w:rsidR="003248E4" w:rsidDel="00C569B0" w:rsidRDefault="003248E4">
          <w:pPr>
            <w:pStyle w:val="41"/>
            <w:tabs>
              <w:tab w:val="left" w:pos="2520"/>
              <w:tab w:val="right" w:leader="dot" w:pos="8296"/>
            </w:tabs>
            <w:rPr>
              <w:del w:id="667" w:author="吴苏琪" w:date="2018-01-07T03:47:00Z"/>
              <w:rFonts w:asciiTheme="minorHAnsi" w:eastAsiaTheme="minorEastAsia" w:hAnsiTheme="minorHAnsi" w:cstheme="minorBidi"/>
              <w:noProof/>
              <w:kern w:val="2"/>
            </w:rPr>
          </w:pPr>
          <w:del w:id="668" w:author="吴苏琪" w:date="2018-01-07T03:47:00Z">
            <w:r w:rsidRPr="00C569B0" w:rsidDel="00C569B0">
              <w:rPr>
                <w:rPrChange w:id="669" w:author="吴苏琪" w:date="2018-01-07T03:47:00Z">
                  <w:rPr>
                    <w:rStyle w:val="aa"/>
                    <w:noProof/>
                  </w:rPr>
                </w:rPrChange>
              </w:rPr>
              <w:delText>2.1.15.17</w:delText>
            </w:r>
            <w:r w:rsidDel="00C569B0">
              <w:rPr>
                <w:rFonts w:asciiTheme="minorHAnsi" w:eastAsiaTheme="minorEastAsia" w:hAnsiTheme="minorHAnsi" w:cstheme="minorBidi"/>
                <w:noProof/>
                <w:kern w:val="2"/>
              </w:rPr>
              <w:tab/>
            </w:r>
            <w:r w:rsidRPr="00C569B0" w:rsidDel="00C569B0">
              <w:rPr>
                <w:rPrChange w:id="670" w:author="吴苏琪" w:date="2018-01-07T03:47:00Z">
                  <w:rPr>
                    <w:rStyle w:val="aa"/>
                    <w:noProof/>
                  </w:rPr>
                </w:rPrChange>
              </w:rPr>
              <w:delText>新增答疑室</w:delText>
            </w:r>
            <w:r w:rsidDel="00C569B0">
              <w:rPr>
                <w:noProof/>
                <w:webHidden/>
              </w:rPr>
              <w:tab/>
              <w:delText>42</w:delText>
            </w:r>
          </w:del>
        </w:p>
        <w:p w14:paraId="1065FA22" w14:textId="2D257763" w:rsidR="003248E4" w:rsidDel="00C569B0" w:rsidRDefault="003248E4">
          <w:pPr>
            <w:pStyle w:val="41"/>
            <w:tabs>
              <w:tab w:val="left" w:pos="2520"/>
              <w:tab w:val="right" w:leader="dot" w:pos="8296"/>
            </w:tabs>
            <w:rPr>
              <w:del w:id="671" w:author="吴苏琪" w:date="2018-01-07T03:47:00Z"/>
              <w:rFonts w:asciiTheme="minorHAnsi" w:eastAsiaTheme="minorEastAsia" w:hAnsiTheme="minorHAnsi" w:cstheme="minorBidi"/>
              <w:noProof/>
              <w:kern w:val="2"/>
            </w:rPr>
          </w:pPr>
          <w:del w:id="672" w:author="吴苏琪" w:date="2018-01-07T03:47:00Z">
            <w:r w:rsidRPr="00C569B0" w:rsidDel="00C569B0">
              <w:rPr>
                <w:rPrChange w:id="673" w:author="吴苏琪" w:date="2018-01-07T03:47:00Z">
                  <w:rPr>
                    <w:rStyle w:val="aa"/>
                    <w:noProof/>
                  </w:rPr>
                </w:rPrChange>
              </w:rPr>
              <w:delText>2.1.15.18</w:delText>
            </w:r>
            <w:r w:rsidDel="00C569B0">
              <w:rPr>
                <w:rFonts w:asciiTheme="minorHAnsi" w:eastAsiaTheme="minorEastAsia" w:hAnsiTheme="minorHAnsi" w:cstheme="minorBidi"/>
                <w:noProof/>
                <w:kern w:val="2"/>
              </w:rPr>
              <w:tab/>
            </w:r>
            <w:r w:rsidRPr="00C569B0" w:rsidDel="00C569B0">
              <w:rPr>
                <w:rPrChange w:id="674" w:author="吴苏琪" w:date="2018-01-07T03:47:00Z">
                  <w:rPr>
                    <w:rStyle w:val="aa"/>
                    <w:noProof/>
                  </w:rPr>
                </w:rPrChange>
              </w:rPr>
              <w:delText>课程论坛（普通注册用户）</w:delText>
            </w:r>
            <w:r w:rsidDel="00C569B0">
              <w:rPr>
                <w:noProof/>
                <w:webHidden/>
              </w:rPr>
              <w:tab/>
              <w:delText>43</w:delText>
            </w:r>
          </w:del>
        </w:p>
        <w:p w14:paraId="3339A0FA" w14:textId="0D3308CF" w:rsidR="003248E4" w:rsidDel="00C569B0" w:rsidRDefault="003248E4">
          <w:pPr>
            <w:pStyle w:val="41"/>
            <w:tabs>
              <w:tab w:val="left" w:pos="2520"/>
              <w:tab w:val="right" w:leader="dot" w:pos="8296"/>
            </w:tabs>
            <w:rPr>
              <w:del w:id="675" w:author="吴苏琪" w:date="2018-01-07T03:47:00Z"/>
              <w:rFonts w:asciiTheme="minorHAnsi" w:eastAsiaTheme="minorEastAsia" w:hAnsiTheme="minorHAnsi" w:cstheme="minorBidi"/>
              <w:noProof/>
              <w:kern w:val="2"/>
            </w:rPr>
          </w:pPr>
          <w:del w:id="676" w:author="吴苏琪" w:date="2018-01-07T03:47:00Z">
            <w:r w:rsidRPr="00C569B0" w:rsidDel="00C569B0">
              <w:rPr>
                <w:rPrChange w:id="677" w:author="吴苏琪" w:date="2018-01-07T03:47:00Z">
                  <w:rPr>
                    <w:rStyle w:val="aa"/>
                    <w:noProof/>
                  </w:rPr>
                </w:rPrChange>
              </w:rPr>
              <w:delText>2.1.15.19</w:delText>
            </w:r>
            <w:r w:rsidDel="00C569B0">
              <w:rPr>
                <w:rFonts w:asciiTheme="minorHAnsi" w:eastAsiaTheme="minorEastAsia" w:hAnsiTheme="minorHAnsi" w:cstheme="minorBidi"/>
                <w:noProof/>
                <w:kern w:val="2"/>
              </w:rPr>
              <w:tab/>
            </w:r>
            <w:r w:rsidRPr="00C569B0" w:rsidDel="00C569B0">
              <w:rPr>
                <w:rPrChange w:id="678" w:author="吴苏琪" w:date="2018-01-07T03:47:00Z">
                  <w:rPr>
                    <w:rStyle w:val="aa"/>
                    <w:noProof/>
                  </w:rPr>
                </w:rPrChange>
              </w:rPr>
              <w:delText>课程论坛发帖</w:delText>
            </w:r>
            <w:r w:rsidDel="00C569B0">
              <w:rPr>
                <w:noProof/>
                <w:webHidden/>
              </w:rPr>
              <w:tab/>
              <w:delText>44</w:delText>
            </w:r>
          </w:del>
        </w:p>
        <w:p w14:paraId="44E15A41" w14:textId="4B8C5EF4" w:rsidR="003248E4" w:rsidDel="00C569B0" w:rsidRDefault="003248E4">
          <w:pPr>
            <w:pStyle w:val="41"/>
            <w:tabs>
              <w:tab w:val="left" w:pos="2520"/>
              <w:tab w:val="right" w:leader="dot" w:pos="8296"/>
            </w:tabs>
            <w:rPr>
              <w:del w:id="679" w:author="吴苏琪" w:date="2018-01-07T03:47:00Z"/>
              <w:rFonts w:asciiTheme="minorHAnsi" w:eastAsiaTheme="minorEastAsia" w:hAnsiTheme="minorHAnsi" w:cstheme="minorBidi"/>
              <w:noProof/>
              <w:kern w:val="2"/>
            </w:rPr>
          </w:pPr>
          <w:del w:id="680" w:author="吴苏琪" w:date="2018-01-07T03:47:00Z">
            <w:r w:rsidRPr="00C569B0" w:rsidDel="00C569B0">
              <w:rPr>
                <w:rPrChange w:id="681" w:author="吴苏琪" w:date="2018-01-07T03:47:00Z">
                  <w:rPr>
                    <w:rStyle w:val="aa"/>
                    <w:noProof/>
                  </w:rPr>
                </w:rPrChange>
              </w:rPr>
              <w:delText>2.1.15.20</w:delText>
            </w:r>
            <w:r w:rsidDel="00C569B0">
              <w:rPr>
                <w:rFonts w:asciiTheme="minorHAnsi" w:eastAsiaTheme="minorEastAsia" w:hAnsiTheme="minorHAnsi" w:cstheme="minorBidi"/>
                <w:noProof/>
                <w:kern w:val="2"/>
              </w:rPr>
              <w:tab/>
            </w:r>
            <w:r w:rsidRPr="00C569B0" w:rsidDel="00C569B0">
              <w:rPr>
                <w:rPrChange w:id="682" w:author="吴苏琪" w:date="2018-01-07T03:47:00Z">
                  <w:rPr>
                    <w:rStyle w:val="aa"/>
                    <w:noProof/>
                  </w:rPr>
                </w:rPrChange>
              </w:rPr>
              <w:delText>课程论坛具体帖子</w:delText>
            </w:r>
            <w:r w:rsidDel="00C569B0">
              <w:rPr>
                <w:noProof/>
                <w:webHidden/>
              </w:rPr>
              <w:tab/>
              <w:delText>45</w:delText>
            </w:r>
          </w:del>
        </w:p>
        <w:p w14:paraId="14505BBD" w14:textId="55377171" w:rsidR="003248E4" w:rsidDel="00C569B0" w:rsidRDefault="003248E4">
          <w:pPr>
            <w:pStyle w:val="41"/>
            <w:tabs>
              <w:tab w:val="left" w:pos="2520"/>
              <w:tab w:val="right" w:leader="dot" w:pos="8296"/>
            </w:tabs>
            <w:rPr>
              <w:del w:id="683" w:author="吴苏琪" w:date="2018-01-07T03:47:00Z"/>
              <w:rFonts w:asciiTheme="minorHAnsi" w:eastAsiaTheme="minorEastAsia" w:hAnsiTheme="minorHAnsi" w:cstheme="minorBidi"/>
              <w:noProof/>
              <w:kern w:val="2"/>
            </w:rPr>
          </w:pPr>
          <w:del w:id="684" w:author="吴苏琪" w:date="2018-01-07T03:47:00Z">
            <w:r w:rsidRPr="00C569B0" w:rsidDel="00C569B0">
              <w:rPr>
                <w:rPrChange w:id="685" w:author="吴苏琪" w:date="2018-01-07T03:47:00Z">
                  <w:rPr>
                    <w:rStyle w:val="aa"/>
                    <w:noProof/>
                  </w:rPr>
                </w:rPrChange>
              </w:rPr>
              <w:delText>2.1.15.21</w:delText>
            </w:r>
            <w:r w:rsidDel="00C569B0">
              <w:rPr>
                <w:rFonts w:asciiTheme="minorHAnsi" w:eastAsiaTheme="minorEastAsia" w:hAnsiTheme="minorHAnsi" w:cstheme="minorBidi"/>
                <w:noProof/>
                <w:kern w:val="2"/>
              </w:rPr>
              <w:tab/>
            </w:r>
            <w:r w:rsidRPr="00C569B0" w:rsidDel="00C569B0">
              <w:rPr>
                <w:rPrChange w:id="686" w:author="吴苏琪" w:date="2018-01-07T03:47:00Z">
                  <w:rPr>
                    <w:rStyle w:val="aa"/>
                    <w:noProof/>
                  </w:rPr>
                </w:rPrChange>
              </w:rPr>
              <w:delText>课程论坛（教师）</w:delText>
            </w:r>
            <w:r w:rsidDel="00C569B0">
              <w:rPr>
                <w:noProof/>
                <w:webHidden/>
              </w:rPr>
              <w:tab/>
              <w:delText>45</w:delText>
            </w:r>
          </w:del>
        </w:p>
        <w:p w14:paraId="69DC1941" w14:textId="52C62A54" w:rsidR="003248E4" w:rsidDel="00C569B0" w:rsidRDefault="003248E4">
          <w:pPr>
            <w:pStyle w:val="41"/>
            <w:tabs>
              <w:tab w:val="left" w:pos="2520"/>
              <w:tab w:val="right" w:leader="dot" w:pos="8296"/>
            </w:tabs>
            <w:rPr>
              <w:del w:id="687" w:author="吴苏琪" w:date="2018-01-07T03:47:00Z"/>
              <w:rFonts w:asciiTheme="minorHAnsi" w:eastAsiaTheme="minorEastAsia" w:hAnsiTheme="minorHAnsi" w:cstheme="minorBidi"/>
              <w:noProof/>
              <w:kern w:val="2"/>
            </w:rPr>
          </w:pPr>
          <w:del w:id="688" w:author="吴苏琪" w:date="2018-01-07T03:47:00Z">
            <w:r w:rsidRPr="00C569B0" w:rsidDel="00C569B0">
              <w:rPr>
                <w:rPrChange w:id="689" w:author="吴苏琪" w:date="2018-01-07T03:47:00Z">
                  <w:rPr>
                    <w:rStyle w:val="aa"/>
                    <w:noProof/>
                  </w:rPr>
                </w:rPrChange>
              </w:rPr>
              <w:delText>2.1.15.22</w:delText>
            </w:r>
            <w:r w:rsidDel="00C569B0">
              <w:rPr>
                <w:rFonts w:asciiTheme="minorHAnsi" w:eastAsiaTheme="minorEastAsia" w:hAnsiTheme="minorHAnsi" w:cstheme="minorBidi"/>
                <w:noProof/>
                <w:kern w:val="2"/>
              </w:rPr>
              <w:tab/>
            </w:r>
            <w:r w:rsidRPr="00C569B0" w:rsidDel="00C569B0">
              <w:rPr>
                <w:rPrChange w:id="690" w:author="吴苏琪" w:date="2018-01-07T03:47:00Z">
                  <w:rPr>
                    <w:rStyle w:val="aa"/>
                    <w:noProof/>
                  </w:rPr>
                </w:rPrChange>
              </w:rPr>
              <w:delText>课程链接（普通注册用户）</w:delText>
            </w:r>
            <w:r w:rsidDel="00C569B0">
              <w:rPr>
                <w:noProof/>
                <w:webHidden/>
              </w:rPr>
              <w:tab/>
              <w:delText>45</w:delText>
            </w:r>
          </w:del>
        </w:p>
        <w:p w14:paraId="3BC1CA46" w14:textId="14F021C1" w:rsidR="003248E4" w:rsidDel="00C569B0" w:rsidRDefault="003248E4">
          <w:pPr>
            <w:pStyle w:val="41"/>
            <w:tabs>
              <w:tab w:val="left" w:pos="2520"/>
              <w:tab w:val="right" w:leader="dot" w:pos="8296"/>
            </w:tabs>
            <w:rPr>
              <w:del w:id="691" w:author="吴苏琪" w:date="2018-01-07T03:47:00Z"/>
              <w:rFonts w:asciiTheme="minorHAnsi" w:eastAsiaTheme="minorEastAsia" w:hAnsiTheme="minorHAnsi" w:cstheme="minorBidi"/>
              <w:noProof/>
              <w:kern w:val="2"/>
            </w:rPr>
          </w:pPr>
          <w:del w:id="692" w:author="吴苏琪" w:date="2018-01-07T03:47:00Z">
            <w:r w:rsidRPr="00C569B0" w:rsidDel="00C569B0">
              <w:rPr>
                <w:rPrChange w:id="693" w:author="吴苏琪" w:date="2018-01-07T03:47:00Z">
                  <w:rPr>
                    <w:rStyle w:val="aa"/>
                    <w:noProof/>
                  </w:rPr>
                </w:rPrChange>
              </w:rPr>
              <w:delText>2.1.15.23</w:delText>
            </w:r>
            <w:r w:rsidDel="00C569B0">
              <w:rPr>
                <w:rFonts w:asciiTheme="minorHAnsi" w:eastAsiaTheme="minorEastAsia" w:hAnsiTheme="minorHAnsi" w:cstheme="minorBidi"/>
                <w:noProof/>
                <w:kern w:val="2"/>
              </w:rPr>
              <w:tab/>
            </w:r>
            <w:r w:rsidRPr="00C569B0" w:rsidDel="00C569B0">
              <w:rPr>
                <w:rPrChange w:id="694" w:author="吴苏琪" w:date="2018-01-07T03:47:00Z">
                  <w:rPr>
                    <w:rStyle w:val="aa"/>
                    <w:noProof/>
                  </w:rPr>
                </w:rPrChange>
              </w:rPr>
              <w:delText>课程链接（教师）</w:delText>
            </w:r>
            <w:r w:rsidDel="00C569B0">
              <w:rPr>
                <w:noProof/>
                <w:webHidden/>
              </w:rPr>
              <w:tab/>
              <w:delText>45</w:delText>
            </w:r>
          </w:del>
        </w:p>
        <w:p w14:paraId="1479BC58" w14:textId="29B2745A" w:rsidR="003248E4" w:rsidDel="00C569B0" w:rsidRDefault="003248E4">
          <w:pPr>
            <w:pStyle w:val="41"/>
            <w:tabs>
              <w:tab w:val="left" w:pos="2520"/>
              <w:tab w:val="right" w:leader="dot" w:pos="8296"/>
            </w:tabs>
            <w:rPr>
              <w:del w:id="695" w:author="吴苏琪" w:date="2018-01-07T03:47:00Z"/>
              <w:rFonts w:asciiTheme="minorHAnsi" w:eastAsiaTheme="minorEastAsia" w:hAnsiTheme="minorHAnsi" w:cstheme="minorBidi"/>
              <w:noProof/>
              <w:kern w:val="2"/>
            </w:rPr>
          </w:pPr>
          <w:del w:id="696" w:author="吴苏琪" w:date="2018-01-07T03:47:00Z">
            <w:r w:rsidRPr="00C569B0" w:rsidDel="00C569B0">
              <w:rPr>
                <w:rPrChange w:id="697" w:author="吴苏琪" w:date="2018-01-07T03:47:00Z">
                  <w:rPr>
                    <w:rStyle w:val="aa"/>
                    <w:noProof/>
                  </w:rPr>
                </w:rPrChange>
              </w:rPr>
              <w:delText>2.1.15.24</w:delText>
            </w:r>
            <w:r w:rsidDel="00C569B0">
              <w:rPr>
                <w:rFonts w:asciiTheme="minorHAnsi" w:eastAsiaTheme="minorEastAsia" w:hAnsiTheme="minorHAnsi" w:cstheme="minorBidi"/>
                <w:noProof/>
                <w:kern w:val="2"/>
              </w:rPr>
              <w:tab/>
            </w:r>
            <w:r w:rsidRPr="00C569B0" w:rsidDel="00C569B0">
              <w:rPr>
                <w:rPrChange w:id="698" w:author="吴苏琪" w:date="2018-01-07T03:47:00Z">
                  <w:rPr>
                    <w:rStyle w:val="aa"/>
                    <w:noProof/>
                  </w:rPr>
                </w:rPrChange>
              </w:rPr>
              <w:delText>编辑课程链接</w:delText>
            </w:r>
            <w:r w:rsidDel="00C569B0">
              <w:rPr>
                <w:noProof/>
                <w:webHidden/>
              </w:rPr>
              <w:tab/>
              <w:delText>46</w:delText>
            </w:r>
          </w:del>
        </w:p>
        <w:p w14:paraId="1D3B3870" w14:textId="0E6183AD" w:rsidR="003248E4" w:rsidDel="00C569B0" w:rsidRDefault="003248E4">
          <w:pPr>
            <w:pStyle w:val="41"/>
            <w:tabs>
              <w:tab w:val="left" w:pos="2520"/>
              <w:tab w:val="right" w:leader="dot" w:pos="8296"/>
            </w:tabs>
            <w:rPr>
              <w:del w:id="699" w:author="吴苏琪" w:date="2018-01-07T03:47:00Z"/>
              <w:rFonts w:asciiTheme="minorHAnsi" w:eastAsiaTheme="minorEastAsia" w:hAnsiTheme="minorHAnsi" w:cstheme="minorBidi"/>
              <w:noProof/>
              <w:kern w:val="2"/>
            </w:rPr>
          </w:pPr>
          <w:del w:id="700" w:author="吴苏琪" w:date="2018-01-07T03:47:00Z">
            <w:r w:rsidRPr="00C569B0" w:rsidDel="00C569B0">
              <w:rPr>
                <w:rPrChange w:id="701" w:author="吴苏琪" w:date="2018-01-07T03:47:00Z">
                  <w:rPr>
                    <w:rStyle w:val="aa"/>
                    <w:noProof/>
                  </w:rPr>
                </w:rPrChange>
              </w:rPr>
              <w:delText>2.1.15.25</w:delText>
            </w:r>
            <w:r w:rsidDel="00C569B0">
              <w:rPr>
                <w:rFonts w:asciiTheme="minorHAnsi" w:eastAsiaTheme="minorEastAsia" w:hAnsiTheme="minorHAnsi" w:cstheme="minorBidi"/>
                <w:noProof/>
                <w:kern w:val="2"/>
              </w:rPr>
              <w:tab/>
            </w:r>
            <w:r w:rsidRPr="00C569B0" w:rsidDel="00C569B0">
              <w:rPr>
                <w:rPrChange w:id="702" w:author="吴苏琪" w:date="2018-01-07T03:47:00Z">
                  <w:rPr>
                    <w:rStyle w:val="aa"/>
                    <w:noProof/>
                  </w:rPr>
                </w:rPrChange>
              </w:rPr>
              <w:delText>新增课程链接</w:delText>
            </w:r>
            <w:r w:rsidDel="00C569B0">
              <w:rPr>
                <w:noProof/>
                <w:webHidden/>
              </w:rPr>
              <w:tab/>
              <w:delText>47</w:delText>
            </w:r>
          </w:del>
        </w:p>
        <w:p w14:paraId="03F0EA92" w14:textId="1D7D6F7F" w:rsidR="003248E4" w:rsidDel="00C569B0" w:rsidRDefault="003248E4">
          <w:pPr>
            <w:pStyle w:val="41"/>
            <w:tabs>
              <w:tab w:val="left" w:pos="2520"/>
              <w:tab w:val="right" w:leader="dot" w:pos="8296"/>
            </w:tabs>
            <w:rPr>
              <w:del w:id="703" w:author="吴苏琪" w:date="2018-01-07T03:47:00Z"/>
              <w:rFonts w:asciiTheme="minorHAnsi" w:eastAsiaTheme="minorEastAsia" w:hAnsiTheme="minorHAnsi" w:cstheme="minorBidi"/>
              <w:noProof/>
              <w:kern w:val="2"/>
            </w:rPr>
          </w:pPr>
          <w:del w:id="704" w:author="吴苏琪" w:date="2018-01-07T03:47:00Z">
            <w:r w:rsidRPr="00C569B0" w:rsidDel="00C569B0">
              <w:rPr>
                <w:rPrChange w:id="705" w:author="吴苏琪" w:date="2018-01-07T03:47:00Z">
                  <w:rPr>
                    <w:rStyle w:val="aa"/>
                    <w:noProof/>
                  </w:rPr>
                </w:rPrChange>
              </w:rPr>
              <w:delText>2.1.15.26</w:delText>
            </w:r>
            <w:r w:rsidDel="00C569B0">
              <w:rPr>
                <w:rFonts w:asciiTheme="minorHAnsi" w:eastAsiaTheme="minorEastAsia" w:hAnsiTheme="minorHAnsi" w:cstheme="minorBidi"/>
                <w:noProof/>
                <w:kern w:val="2"/>
              </w:rPr>
              <w:tab/>
            </w:r>
            <w:r w:rsidRPr="00C569B0" w:rsidDel="00C569B0">
              <w:rPr>
                <w:rPrChange w:id="706" w:author="吴苏琪" w:date="2018-01-07T03:47:00Z">
                  <w:rPr>
                    <w:rStyle w:val="aa"/>
                    <w:noProof/>
                  </w:rPr>
                </w:rPrChange>
              </w:rPr>
              <w:delText>课程搜索（普通注册用户）</w:delText>
            </w:r>
            <w:r w:rsidDel="00C569B0">
              <w:rPr>
                <w:noProof/>
                <w:webHidden/>
              </w:rPr>
              <w:tab/>
              <w:delText>48</w:delText>
            </w:r>
          </w:del>
        </w:p>
        <w:p w14:paraId="4C639A43" w14:textId="5B5FF4CC" w:rsidR="003248E4" w:rsidDel="00C569B0" w:rsidRDefault="003248E4">
          <w:pPr>
            <w:pStyle w:val="31"/>
            <w:tabs>
              <w:tab w:val="left" w:pos="2100"/>
              <w:tab w:val="right" w:leader="dot" w:pos="8296"/>
            </w:tabs>
            <w:rPr>
              <w:del w:id="707" w:author="吴苏琪" w:date="2018-01-07T03:47:00Z"/>
              <w:rFonts w:asciiTheme="minorHAnsi" w:eastAsiaTheme="minorEastAsia" w:hAnsiTheme="minorHAnsi" w:cstheme="minorBidi"/>
              <w:noProof/>
              <w:kern w:val="2"/>
            </w:rPr>
          </w:pPr>
          <w:del w:id="708" w:author="吴苏琪" w:date="2018-01-07T03:47:00Z">
            <w:r w:rsidRPr="00C569B0" w:rsidDel="00C569B0">
              <w:rPr>
                <w:rPrChange w:id="709" w:author="吴苏琪" w:date="2018-01-07T03:47:00Z">
                  <w:rPr>
                    <w:rStyle w:val="aa"/>
                    <w:noProof/>
                  </w:rPr>
                </w:rPrChange>
              </w:rPr>
              <w:delText>2.1.16</w:delText>
            </w:r>
            <w:r w:rsidDel="00C569B0">
              <w:rPr>
                <w:rFonts w:asciiTheme="minorHAnsi" w:eastAsiaTheme="minorEastAsia" w:hAnsiTheme="minorHAnsi" w:cstheme="minorBidi"/>
                <w:noProof/>
                <w:kern w:val="2"/>
              </w:rPr>
              <w:tab/>
            </w:r>
            <w:r w:rsidRPr="00C569B0" w:rsidDel="00C569B0">
              <w:rPr>
                <w:rPrChange w:id="710" w:author="吴苏琪" w:date="2018-01-07T03:47:00Z">
                  <w:rPr>
                    <w:rStyle w:val="aa"/>
                    <w:noProof/>
                  </w:rPr>
                </w:rPrChange>
              </w:rPr>
              <w:delText>管理员登录</w:delText>
            </w:r>
            <w:r w:rsidDel="00C569B0">
              <w:rPr>
                <w:noProof/>
                <w:webHidden/>
              </w:rPr>
              <w:tab/>
              <w:delText>49</w:delText>
            </w:r>
          </w:del>
        </w:p>
        <w:p w14:paraId="2421D129" w14:textId="6367C71B" w:rsidR="003248E4" w:rsidDel="00C569B0" w:rsidRDefault="003248E4">
          <w:pPr>
            <w:pStyle w:val="31"/>
            <w:tabs>
              <w:tab w:val="left" w:pos="2100"/>
              <w:tab w:val="right" w:leader="dot" w:pos="8296"/>
            </w:tabs>
            <w:rPr>
              <w:del w:id="711" w:author="吴苏琪" w:date="2018-01-07T03:47:00Z"/>
              <w:rFonts w:asciiTheme="minorHAnsi" w:eastAsiaTheme="minorEastAsia" w:hAnsiTheme="minorHAnsi" w:cstheme="minorBidi"/>
              <w:noProof/>
              <w:kern w:val="2"/>
            </w:rPr>
          </w:pPr>
          <w:del w:id="712" w:author="吴苏琪" w:date="2018-01-07T03:47:00Z">
            <w:r w:rsidRPr="00C569B0" w:rsidDel="00C569B0">
              <w:rPr>
                <w:rPrChange w:id="713" w:author="吴苏琪" w:date="2018-01-07T03:47:00Z">
                  <w:rPr>
                    <w:rStyle w:val="aa"/>
                    <w:noProof/>
                  </w:rPr>
                </w:rPrChange>
              </w:rPr>
              <w:delText>2.1.17</w:delText>
            </w:r>
            <w:r w:rsidDel="00C569B0">
              <w:rPr>
                <w:rFonts w:asciiTheme="minorHAnsi" w:eastAsiaTheme="minorEastAsia" w:hAnsiTheme="minorHAnsi" w:cstheme="minorBidi"/>
                <w:noProof/>
                <w:kern w:val="2"/>
              </w:rPr>
              <w:tab/>
            </w:r>
            <w:r w:rsidRPr="00C569B0" w:rsidDel="00C569B0">
              <w:rPr>
                <w:rPrChange w:id="714" w:author="吴苏琪" w:date="2018-01-07T03:47:00Z">
                  <w:rPr>
                    <w:rStyle w:val="aa"/>
                    <w:noProof/>
                  </w:rPr>
                </w:rPrChange>
              </w:rPr>
              <w:delText>管理员后台首页</w:delText>
            </w:r>
            <w:r w:rsidDel="00C569B0">
              <w:rPr>
                <w:noProof/>
                <w:webHidden/>
              </w:rPr>
              <w:tab/>
              <w:delText>50</w:delText>
            </w:r>
          </w:del>
        </w:p>
        <w:p w14:paraId="4061DD0C" w14:textId="731762F3" w:rsidR="003248E4" w:rsidDel="00C569B0" w:rsidRDefault="003248E4">
          <w:pPr>
            <w:pStyle w:val="31"/>
            <w:tabs>
              <w:tab w:val="left" w:pos="2100"/>
              <w:tab w:val="right" w:leader="dot" w:pos="8296"/>
            </w:tabs>
            <w:rPr>
              <w:del w:id="715" w:author="吴苏琪" w:date="2018-01-07T03:47:00Z"/>
              <w:rFonts w:asciiTheme="minorHAnsi" w:eastAsiaTheme="minorEastAsia" w:hAnsiTheme="minorHAnsi" w:cstheme="minorBidi"/>
              <w:noProof/>
              <w:kern w:val="2"/>
            </w:rPr>
          </w:pPr>
          <w:del w:id="716" w:author="吴苏琪" w:date="2018-01-07T03:47:00Z">
            <w:r w:rsidRPr="00C569B0" w:rsidDel="00C569B0">
              <w:rPr>
                <w:rPrChange w:id="717" w:author="吴苏琪" w:date="2018-01-07T03:47:00Z">
                  <w:rPr>
                    <w:rStyle w:val="aa"/>
                    <w:noProof/>
                  </w:rPr>
                </w:rPrChange>
              </w:rPr>
              <w:delText>2.1.18</w:delText>
            </w:r>
            <w:r w:rsidDel="00C569B0">
              <w:rPr>
                <w:rFonts w:asciiTheme="minorHAnsi" w:eastAsiaTheme="minorEastAsia" w:hAnsiTheme="minorHAnsi" w:cstheme="minorBidi"/>
                <w:noProof/>
                <w:kern w:val="2"/>
              </w:rPr>
              <w:tab/>
            </w:r>
            <w:r w:rsidRPr="00C569B0" w:rsidDel="00C569B0">
              <w:rPr>
                <w:rPrChange w:id="718" w:author="吴苏琪" w:date="2018-01-07T03:47:00Z">
                  <w:rPr>
                    <w:rStyle w:val="aa"/>
                    <w:noProof/>
                  </w:rPr>
                </w:rPrChange>
              </w:rPr>
              <w:delText>管理员后台网站抬头</w:delText>
            </w:r>
            <w:r w:rsidDel="00C569B0">
              <w:rPr>
                <w:noProof/>
                <w:webHidden/>
              </w:rPr>
              <w:tab/>
              <w:delText>51</w:delText>
            </w:r>
          </w:del>
        </w:p>
        <w:p w14:paraId="0569F652" w14:textId="7237130A" w:rsidR="003248E4" w:rsidDel="00C569B0" w:rsidRDefault="003248E4">
          <w:pPr>
            <w:pStyle w:val="41"/>
            <w:tabs>
              <w:tab w:val="left" w:pos="2520"/>
              <w:tab w:val="right" w:leader="dot" w:pos="8296"/>
            </w:tabs>
            <w:rPr>
              <w:del w:id="719" w:author="吴苏琪" w:date="2018-01-07T03:47:00Z"/>
              <w:rFonts w:asciiTheme="minorHAnsi" w:eastAsiaTheme="minorEastAsia" w:hAnsiTheme="minorHAnsi" w:cstheme="minorBidi"/>
              <w:noProof/>
              <w:kern w:val="2"/>
            </w:rPr>
          </w:pPr>
          <w:del w:id="720" w:author="吴苏琪" w:date="2018-01-07T03:47:00Z">
            <w:r w:rsidRPr="00C569B0" w:rsidDel="00C569B0">
              <w:rPr>
                <w:rPrChange w:id="721" w:author="吴苏琪" w:date="2018-01-07T03:47:00Z">
                  <w:rPr>
                    <w:rStyle w:val="aa"/>
                    <w:noProof/>
                  </w:rPr>
                </w:rPrChange>
              </w:rPr>
              <w:delText>2.1.18.1</w:delText>
            </w:r>
            <w:r w:rsidDel="00C569B0">
              <w:rPr>
                <w:rFonts w:asciiTheme="minorHAnsi" w:eastAsiaTheme="minorEastAsia" w:hAnsiTheme="minorHAnsi" w:cstheme="minorBidi"/>
                <w:noProof/>
                <w:kern w:val="2"/>
              </w:rPr>
              <w:tab/>
            </w:r>
            <w:r w:rsidRPr="00C569B0" w:rsidDel="00C569B0">
              <w:rPr>
                <w:rPrChange w:id="722" w:author="吴苏琪" w:date="2018-01-07T03:47:00Z">
                  <w:rPr>
                    <w:rStyle w:val="aa"/>
                    <w:noProof/>
                  </w:rPr>
                </w:rPrChange>
              </w:rPr>
              <w:delText>退出登录确认框</w:delText>
            </w:r>
            <w:r w:rsidDel="00C569B0">
              <w:rPr>
                <w:noProof/>
                <w:webHidden/>
              </w:rPr>
              <w:tab/>
              <w:delText>52</w:delText>
            </w:r>
          </w:del>
        </w:p>
        <w:p w14:paraId="4D1B5CEA" w14:textId="47E97073" w:rsidR="003248E4" w:rsidDel="00C569B0" w:rsidRDefault="003248E4">
          <w:pPr>
            <w:pStyle w:val="31"/>
            <w:tabs>
              <w:tab w:val="left" w:pos="2100"/>
              <w:tab w:val="right" w:leader="dot" w:pos="8296"/>
            </w:tabs>
            <w:rPr>
              <w:del w:id="723" w:author="吴苏琪" w:date="2018-01-07T03:47:00Z"/>
              <w:rFonts w:asciiTheme="minorHAnsi" w:eastAsiaTheme="minorEastAsia" w:hAnsiTheme="minorHAnsi" w:cstheme="minorBidi"/>
              <w:noProof/>
              <w:kern w:val="2"/>
            </w:rPr>
          </w:pPr>
          <w:del w:id="724" w:author="吴苏琪" w:date="2018-01-07T03:47:00Z">
            <w:r w:rsidRPr="00C569B0" w:rsidDel="00C569B0">
              <w:rPr>
                <w:rPrChange w:id="725" w:author="吴苏琪" w:date="2018-01-07T03:47:00Z">
                  <w:rPr>
                    <w:rStyle w:val="aa"/>
                    <w:noProof/>
                  </w:rPr>
                </w:rPrChange>
              </w:rPr>
              <w:delText>2.1.19</w:delText>
            </w:r>
            <w:r w:rsidDel="00C569B0">
              <w:rPr>
                <w:rFonts w:asciiTheme="minorHAnsi" w:eastAsiaTheme="minorEastAsia" w:hAnsiTheme="minorHAnsi" w:cstheme="minorBidi"/>
                <w:noProof/>
                <w:kern w:val="2"/>
              </w:rPr>
              <w:tab/>
            </w:r>
            <w:r w:rsidRPr="00C569B0" w:rsidDel="00C569B0">
              <w:rPr>
                <w:rPrChange w:id="726" w:author="吴苏琪" w:date="2018-01-07T03:47:00Z">
                  <w:rPr>
                    <w:rStyle w:val="aa"/>
                    <w:noProof/>
                  </w:rPr>
                </w:rPrChange>
              </w:rPr>
              <w:delText>导航菜单栏</w:delText>
            </w:r>
            <w:r w:rsidDel="00C569B0">
              <w:rPr>
                <w:noProof/>
                <w:webHidden/>
              </w:rPr>
              <w:tab/>
              <w:delText>52</w:delText>
            </w:r>
          </w:del>
        </w:p>
        <w:p w14:paraId="2DC84E88" w14:textId="0D734578" w:rsidR="003248E4" w:rsidDel="00C569B0" w:rsidRDefault="003248E4">
          <w:pPr>
            <w:pStyle w:val="31"/>
            <w:tabs>
              <w:tab w:val="left" w:pos="2100"/>
              <w:tab w:val="right" w:leader="dot" w:pos="8296"/>
            </w:tabs>
            <w:rPr>
              <w:del w:id="727" w:author="吴苏琪" w:date="2018-01-07T03:47:00Z"/>
              <w:rFonts w:asciiTheme="minorHAnsi" w:eastAsiaTheme="minorEastAsia" w:hAnsiTheme="minorHAnsi" w:cstheme="minorBidi"/>
              <w:noProof/>
              <w:kern w:val="2"/>
            </w:rPr>
          </w:pPr>
          <w:del w:id="728" w:author="吴苏琪" w:date="2018-01-07T03:47:00Z">
            <w:r w:rsidRPr="00C569B0" w:rsidDel="00C569B0">
              <w:rPr>
                <w:rPrChange w:id="729" w:author="吴苏琪" w:date="2018-01-07T03:47:00Z">
                  <w:rPr>
                    <w:rStyle w:val="aa"/>
                    <w:noProof/>
                  </w:rPr>
                </w:rPrChange>
              </w:rPr>
              <w:delText>2.1.20</w:delText>
            </w:r>
            <w:r w:rsidDel="00C569B0">
              <w:rPr>
                <w:rFonts w:asciiTheme="minorHAnsi" w:eastAsiaTheme="minorEastAsia" w:hAnsiTheme="minorHAnsi" w:cstheme="minorBidi"/>
                <w:noProof/>
                <w:kern w:val="2"/>
              </w:rPr>
              <w:tab/>
            </w:r>
            <w:r w:rsidRPr="00C569B0" w:rsidDel="00C569B0">
              <w:rPr>
                <w:rPrChange w:id="730" w:author="吴苏琪" w:date="2018-01-07T03:47:00Z">
                  <w:rPr>
                    <w:rStyle w:val="aa"/>
                    <w:noProof/>
                  </w:rPr>
                </w:rPrChange>
              </w:rPr>
              <w:delText>用户基础管理</w:delText>
            </w:r>
            <w:r w:rsidDel="00C569B0">
              <w:rPr>
                <w:noProof/>
                <w:webHidden/>
              </w:rPr>
              <w:tab/>
              <w:delText>53</w:delText>
            </w:r>
          </w:del>
        </w:p>
        <w:p w14:paraId="787982DB" w14:textId="1E059B3D" w:rsidR="003248E4" w:rsidDel="00C569B0" w:rsidRDefault="003248E4">
          <w:pPr>
            <w:pStyle w:val="41"/>
            <w:tabs>
              <w:tab w:val="left" w:pos="2520"/>
              <w:tab w:val="right" w:leader="dot" w:pos="8296"/>
            </w:tabs>
            <w:rPr>
              <w:del w:id="731" w:author="吴苏琪" w:date="2018-01-07T03:47:00Z"/>
              <w:rFonts w:asciiTheme="minorHAnsi" w:eastAsiaTheme="minorEastAsia" w:hAnsiTheme="minorHAnsi" w:cstheme="minorBidi"/>
              <w:noProof/>
              <w:kern w:val="2"/>
            </w:rPr>
          </w:pPr>
          <w:del w:id="732" w:author="吴苏琪" w:date="2018-01-07T03:47:00Z">
            <w:r w:rsidRPr="00C569B0" w:rsidDel="00C569B0">
              <w:rPr>
                <w:rPrChange w:id="733" w:author="吴苏琪" w:date="2018-01-07T03:47:00Z">
                  <w:rPr>
                    <w:rStyle w:val="aa"/>
                    <w:noProof/>
                  </w:rPr>
                </w:rPrChange>
              </w:rPr>
              <w:delText>2.1.20.1</w:delText>
            </w:r>
            <w:r w:rsidDel="00C569B0">
              <w:rPr>
                <w:rFonts w:asciiTheme="minorHAnsi" w:eastAsiaTheme="minorEastAsia" w:hAnsiTheme="minorHAnsi" w:cstheme="minorBidi"/>
                <w:noProof/>
                <w:kern w:val="2"/>
              </w:rPr>
              <w:tab/>
            </w:r>
            <w:r w:rsidRPr="00C569B0" w:rsidDel="00C569B0">
              <w:rPr>
                <w:rPrChange w:id="734" w:author="吴苏琪" w:date="2018-01-07T03:47:00Z">
                  <w:rPr>
                    <w:rStyle w:val="aa"/>
                    <w:noProof/>
                  </w:rPr>
                </w:rPrChange>
              </w:rPr>
              <w:delText>用户复选拉黑确认</w:delText>
            </w:r>
            <w:r w:rsidDel="00C569B0">
              <w:rPr>
                <w:noProof/>
                <w:webHidden/>
              </w:rPr>
              <w:tab/>
              <w:delText>55</w:delText>
            </w:r>
          </w:del>
        </w:p>
        <w:p w14:paraId="689E0863" w14:textId="33C14325" w:rsidR="003248E4" w:rsidDel="00C569B0" w:rsidRDefault="003248E4">
          <w:pPr>
            <w:pStyle w:val="41"/>
            <w:tabs>
              <w:tab w:val="left" w:pos="2520"/>
              <w:tab w:val="right" w:leader="dot" w:pos="8296"/>
            </w:tabs>
            <w:rPr>
              <w:del w:id="735" w:author="吴苏琪" w:date="2018-01-07T03:47:00Z"/>
              <w:rFonts w:asciiTheme="minorHAnsi" w:eastAsiaTheme="minorEastAsia" w:hAnsiTheme="minorHAnsi" w:cstheme="minorBidi"/>
              <w:noProof/>
              <w:kern w:val="2"/>
            </w:rPr>
          </w:pPr>
          <w:del w:id="736" w:author="吴苏琪" w:date="2018-01-07T03:47:00Z">
            <w:r w:rsidRPr="00C569B0" w:rsidDel="00C569B0">
              <w:rPr>
                <w:rPrChange w:id="737" w:author="吴苏琪" w:date="2018-01-07T03:47:00Z">
                  <w:rPr>
                    <w:rStyle w:val="aa"/>
                    <w:noProof/>
                  </w:rPr>
                </w:rPrChange>
              </w:rPr>
              <w:delText>2.1.20.2</w:delText>
            </w:r>
            <w:r w:rsidDel="00C569B0">
              <w:rPr>
                <w:rFonts w:asciiTheme="minorHAnsi" w:eastAsiaTheme="minorEastAsia" w:hAnsiTheme="minorHAnsi" w:cstheme="minorBidi"/>
                <w:noProof/>
                <w:kern w:val="2"/>
              </w:rPr>
              <w:tab/>
            </w:r>
            <w:r w:rsidRPr="00C569B0" w:rsidDel="00C569B0">
              <w:rPr>
                <w:rPrChange w:id="738" w:author="吴苏琪" w:date="2018-01-07T03:47:00Z">
                  <w:rPr>
                    <w:rStyle w:val="aa"/>
                    <w:noProof/>
                  </w:rPr>
                </w:rPrChange>
              </w:rPr>
              <w:delText>用户复选删除</w:delText>
            </w:r>
            <w:r w:rsidDel="00C569B0">
              <w:rPr>
                <w:noProof/>
                <w:webHidden/>
              </w:rPr>
              <w:tab/>
              <w:delText>55</w:delText>
            </w:r>
          </w:del>
        </w:p>
        <w:p w14:paraId="11B4AF7C" w14:textId="14FE0005" w:rsidR="003248E4" w:rsidDel="00C569B0" w:rsidRDefault="003248E4">
          <w:pPr>
            <w:pStyle w:val="31"/>
            <w:tabs>
              <w:tab w:val="left" w:pos="2100"/>
              <w:tab w:val="right" w:leader="dot" w:pos="8296"/>
            </w:tabs>
            <w:rPr>
              <w:del w:id="739" w:author="吴苏琪" w:date="2018-01-07T03:47:00Z"/>
              <w:rFonts w:asciiTheme="minorHAnsi" w:eastAsiaTheme="minorEastAsia" w:hAnsiTheme="minorHAnsi" w:cstheme="minorBidi"/>
              <w:noProof/>
              <w:kern w:val="2"/>
            </w:rPr>
          </w:pPr>
          <w:del w:id="740" w:author="吴苏琪" w:date="2018-01-07T03:47:00Z">
            <w:r w:rsidRPr="00C569B0" w:rsidDel="00C569B0">
              <w:rPr>
                <w:rPrChange w:id="741" w:author="吴苏琪" w:date="2018-01-07T03:47:00Z">
                  <w:rPr>
                    <w:rStyle w:val="aa"/>
                    <w:noProof/>
                  </w:rPr>
                </w:rPrChange>
              </w:rPr>
              <w:delText>2.1.21</w:delText>
            </w:r>
            <w:r w:rsidDel="00C569B0">
              <w:rPr>
                <w:rFonts w:asciiTheme="minorHAnsi" w:eastAsiaTheme="minorEastAsia" w:hAnsiTheme="minorHAnsi" w:cstheme="minorBidi"/>
                <w:noProof/>
                <w:kern w:val="2"/>
              </w:rPr>
              <w:tab/>
            </w:r>
            <w:r w:rsidRPr="00C569B0" w:rsidDel="00C569B0">
              <w:rPr>
                <w:rPrChange w:id="742" w:author="吴苏琪" w:date="2018-01-07T03:47:00Z">
                  <w:rPr>
                    <w:rStyle w:val="aa"/>
                    <w:noProof/>
                  </w:rPr>
                </w:rPrChange>
              </w:rPr>
              <w:delText>用户审核管理</w:delText>
            </w:r>
            <w:r w:rsidDel="00C569B0">
              <w:rPr>
                <w:noProof/>
                <w:webHidden/>
              </w:rPr>
              <w:tab/>
              <w:delText>56</w:delText>
            </w:r>
          </w:del>
        </w:p>
        <w:p w14:paraId="5BBCE2A4" w14:textId="308BBF13" w:rsidR="003248E4" w:rsidDel="00C569B0" w:rsidRDefault="003248E4">
          <w:pPr>
            <w:pStyle w:val="41"/>
            <w:tabs>
              <w:tab w:val="left" w:pos="2520"/>
              <w:tab w:val="right" w:leader="dot" w:pos="8296"/>
            </w:tabs>
            <w:rPr>
              <w:del w:id="743" w:author="吴苏琪" w:date="2018-01-07T03:47:00Z"/>
              <w:rFonts w:asciiTheme="minorHAnsi" w:eastAsiaTheme="minorEastAsia" w:hAnsiTheme="minorHAnsi" w:cstheme="minorBidi"/>
              <w:noProof/>
              <w:kern w:val="2"/>
            </w:rPr>
          </w:pPr>
          <w:del w:id="744" w:author="吴苏琪" w:date="2018-01-07T03:47:00Z">
            <w:r w:rsidRPr="00C569B0" w:rsidDel="00C569B0">
              <w:rPr>
                <w:rPrChange w:id="745" w:author="吴苏琪" w:date="2018-01-07T03:47:00Z">
                  <w:rPr>
                    <w:rStyle w:val="aa"/>
                    <w:noProof/>
                  </w:rPr>
                </w:rPrChange>
              </w:rPr>
              <w:delText>2.1.21.1</w:delText>
            </w:r>
            <w:r w:rsidDel="00C569B0">
              <w:rPr>
                <w:rFonts w:asciiTheme="minorHAnsi" w:eastAsiaTheme="minorEastAsia" w:hAnsiTheme="minorHAnsi" w:cstheme="minorBidi"/>
                <w:noProof/>
                <w:kern w:val="2"/>
              </w:rPr>
              <w:tab/>
            </w:r>
            <w:r w:rsidRPr="00C569B0" w:rsidDel="00C569B0">
              <w:rPr>
                <w:rPrChange w:id="746" w:author="吴苏琪" w:date="2018-01-07T03:47:00Z">
                  <w:rPr>
                    <w:rStyle w:val="aa"/>
                    <w:noProof/>
                  </w:rPr>
                </w:rPrChange>
              </w:rPr>
              <w:delText>用户审核拒绝</w:delText>
            </w:r>
            <w:r w:rsidDel="00C569B0">
              <w:rPr>
                <w:noProof/>
                <w:webHidden/>
              </w:rPr>
              <w:tab/>
              <w:delText>57</w:delText>
            </w:r>
          </w:del>
        </w:p>
        <w:p w14:paraId="784F8910" w14:textId="2974B951" w:rsidR="003248E4" w:rsidDel="00C569B0" w:rsidRDefault="003248E4">
          <w:pPr>
            <w:pStyle w:val="41"/>
            <w:tabs>
              <w:tab w:val="left" w:pos="2520"/>
              <w:tab w:val="right" w:leader="dot" w:pos="8296"/>
            </w:tabs>
            <w:rPr>
              <w:del w:id="747" w:author="吴苏琪" w:date="2018-01-07T03:47:00Z"/>
              <w:rFonts w:asciiTheme="minorHAnsi" w:eastAsiaTheme="minorEastAsia" w:hAnsiTheme="minorHAnsi" w:cstheme="minorBidi"/>
              <w:noProof/>
              <w:kern w:val="2"/>
            </w:rPr>
          </w:pPr>
          <w:del w:id="748" w:author="吴苏琪" w:date="2018-01-07T03:47:00Z">
            <w:r w:rsidRPr="00C569B0" w:rsidDel="00C569B0">
              <w:rPr>
                <w:rPrChange w:id="749" w:author="吴苏琪" w:date="2018-01-07T03:47:00Z">
                  <w:rPr>
                    <w:rStyle w:val="aa"/>
                    <w:noProof/>
                  </w:rPr>
                </w:rPrChange>
              </w:rPr>
              <w:delText>2.1.21.2</w:delText>
            </w:r>
            <w:r w:rsidDel="00C569B0">
              <w:rPr>
                <w:rFonts w:asciiTheme="minorHAnsi" w:eastAsiaTheme="minorEastAsia" w:hAnsiTheme="minorHAnsi" w:cstheme="minorBidi"/>
                <w:noProof/>
                <w:kern w:val="2"/>
              </w:rPr>
              <w:tab/>
            </w:r>
            <w:r w:rsidRPr="00C569B0" w:rsidDel="00C569B0">
              <w:rPr>
                <w:rPrChange w:id="750" w:author="吴苏琪" w:date="2018-01-07T03:47:00Z">
                  <w:rPr>
                    <w:rStyle w:val="aa"/>
                    <w:noProof/>
                  </w:rPr>
                </w:rPrChange>
              </w:rPr>
              <w:delText>用户审核复选拒绝</w:delText>
            </w:r>
            <w:r w:rsidDel="00C569B0">
              <w:rPr>
                <w:noProof/>
                <w:webHidden/>
              </w:rPr>
              <w:tab/>
              <w:delText>58</w:delText>
            </w:r>
          </w:del>
        </w:p>
        <w:p w14:paraId="1E4A22B3" w14:textId="445EAA08" w:rsidR="003248E4" w:rsidDel="00C569B0" w:rsidRDefault="003248E4">
          <w:pPr>
            <w:pStyle w:val="31"/>
            <w:tabs>
              <w:tab w:val="left" w:pos="2100"/>
              <w:tab w:val="right" w:leader="dot" w:pos="8296"/>
            </w:tabs>
            <w:rPr>
              <w:del w:id="751" w:author="吴苏琪" w:date="2018-01-07T03:47:00Z"/>
              <w:rFonts w:asciiTheme="minorHAnsi" w:eastAsiaTheme="minorEastAsia" w:hAnsiTheme="minorHAnsi" w:cstheme="minorBidi"/>
              <w:noProof/>
              <w:kern w:val="2"/>
            </w:rPr>
          </w:pPr>
          <w:del w:id="752" w:author="吴苏琪" w:date="2018-01-07T03:47:00Z">
            <w:r w:rsidRPr="00C569B0" w:rsidDel="00C569B0">
              <w:rPr>
                <w:rPrChange w:id="753" w:author="吴苏琪" w:date="2018-01-07T03:47:00Z">
                  <w:rPr>
                    <w:rStyle w:val="aa"/>
                    <w:noProof/>
                  </w:rPr>
                </w:rPrChange>
              </w:rPr>
              <w:delText>2.1.22</w:delText>
            </w:r>
            <w:r w:rsidDel="00C569B0">
              <w:rPr>
                <w:rFonts w:asciiTheme="minorHAnsi" w:eastAsiaTheme="minorEastAsia" w:hAnsiTheme="minorHAnsi" w:cstheme="minorBidi"/>
                <w:noProof/>
                <w:kern w:val="2"/>
              </w:rPr>
              <w:tab/>
            </w:r>
            <w:r w:rsidRPr="00C569B0" w:rsidDel="00C569B0">
              <w:rPr>
                <w:rPrChange w:id="754" w:author="吴苏琪" w:date="2018-01-07T03:47:00Z">
                  <w:rPr>
                    <w:rStyle w:val="aa"/>
                    <w:noProof/>
                  </w:rPr>
                </w:rPrChange>
              </w:rPr>
              <w:delText>教师管理</w:delText>
            </w:r>
            <w:r w:rsidDel="00C569B0">
              <w:rPr>
                <w:noProof/>
                <w:webHidden/>
              </w:rPr>
              <w:tab/>
              <w:delText>58</w:delText>
            </w:r>
          </w:del>
        </w:p>
        <w:p w14:paraId="1D21F87C" w14:textId="7BB97949" w:rsidR="003248E4" w:rsidDel="00C569B0" w:rsidRDefault="003248E4">
          <w:pPr>
            <w:pStyle w:val="41"/>
            <w:tabs>
              <w:tab w:val="left" w:pos="2520"/>
              <w:tab w:val="right" w:leader="dot" w:pos="8296"/>
            </w:tabs>
            <w:rPr>
              <w:del w:id="755" w:author="吴苏琪" w:date="2018-01-07T03:47:00Z"/>
              <w:rFonts w:asciiTheme="minorHAnsi" w:eastAsiaTheme="minorEastAsia" w:hAnsiTheme="minorHAnsi" w:cstheme="minorBidi"/>
              <w:noProof/>
              <w:kern w:val="2"/>
            </w:rPr>
          </w:pPr>
          <w:del w:id="756" w:author="吴苏琪" w:date="2018-01-07T03:47:00Z">
            <w:r w:rsidRPr="00C569B0" w:rsidDel="00C569B0">
              <w:rPr>
                <w:rPrChange w:id="757" w:author="吴苏琪" w:date="2018-01-07T03:47:00Z">
                  <w:rPr>
                    <w:rStyle w:val="aa"/>
                    <w:noProof/>
                  </w:rPr>
                </w:rPrChange>
              </w:rPr>
              <w:delText>2.1.22.1</w:delText>
            </w:r>
            <w:r w:rsidDel="00C569B0">
              <w:rPr>
                <w:rFonts w:asciiTheme="minorHAnsi" w:eastAsiaTheme="minorEastAsia" w:hAnsiTheme="minorHAnsi" w:cstheme="minorBidi"/>
                <w:noProof/>
                <w:kern w:val="2"/>
              </w:rPr>
              <w:tab/>
            </w:r>
            <w:r w:rsidRPr="00C569B0" w:rsidDel="00C569B0">
              <w:rPr>
                <w:rPrChange w:id="758" w:author="吴苏琪" w:date="2018-01-07T03:47:00Z">
                  <w:rPr>
                    <w:rStyle w:val="aa"/>
                    <w:noProof/>
                  </w:rPr>
                </w:rPrChange>
              </w:rPr>
              <w:delText>新增教师</w:delText>
            </w:r>
            <w:r w:rsidDel="00C569B0">
              <w:rPr>
                <w:noProof/>
                <w:webHidden/>
              </w:rPr>
              <w:tab/>
              <w:delText>60</w:delText>
            </w:r>
          </w:del>
        </w:p>
        <w:p w14:paraId="3B465D27" w14:textId="11D994A2" w:rsidR="003248E4" w:rsidDel="00C569B0" w:rsidRDefault="003248E4">
          <w:pPr>
            <w:pStyle w:val="41"/>
            <w:tabs>
              <w:tab w:val="left" w:pos="2520"/>
              <w:tab w:val="right" w:leader="dot" w:pos="8296"/>
            </w:tabs>
            <w:rPr>
              <w:del w:id="759" w:author="吴苏琪" w:date="2018-01-07T03:47:00Z"/>
              <w:rFonts w:asciiTheme="minorHAnsi" w:eastAsiaTheme="minorEastAsia" w:hAnsiTheme="minorHAnsi" w:cstheme="minorBidi"/>
              <w:noProof/>
              <w:kern w:val="2"/>
            </w:rPr>
          </w:pPr>
          <w:del w:id="760" w:author="吴苏琪" w:date="2018-01-07T03:47:00Z">
            <w:r w:rsidRPr="00C569B0" w:rsidDel="00C569B0">
              <w:rPr>
                <w:rPrChange w:id="761" w:author="吴苏琪" w:date="2018-01-07T03:47:00Z">
                  <w:rPr>
                    <w:rStyle w:val="aa"/>
                    <w:noProof/>
                  </w:rPr>
                </w:rPrChange>
              </w:rPr>
              <w:delText>2.1.22.2</w:delText>
            </w:r>
            <w:r w:rsidDel="00C569B0">
              <w:rPr>
                <w:rFonts w:asciiTheme="minorHAnsi" w:eastAsiaTheme="minorEastAsia" w:hAnsiTheme="minorHAnsi" w:cstheme="minorBidi"/>
                <w:noProof/>
                <w:kern w:val="2"/>
              </w:rPr>
              <w:tab/>
            </w:r>
            <w:r w:rsidRPr="00C569B0" w:rsidDel="00C569B0">
              <w:rPr>
                <w:rPrChange w:id="762" w:author="吴苏琪" w:date="2018-01-07T03:47:00Z">
                  <w:rPr>
                    <w:rStyle w:val="aa"/>
                    <w:noProof/>
                  </w:rPr>
                </w:rPrChange>
              </w:rPr>
              <w:delText>删除教师提示</w:delText>
            </w:r>
            <w:r w:rsidDel="00C569B0">
              <w:rPr>
                <w:noProof/>
                <w:webHidden/>
              </w:rPr>
              <w:tab/>
              <w:delText>61</w:delText>
            </w:r>
          </w:del>
        </w:p>
        <w:p w14:paraId="15706C2D" w14:textId="4E098F18" w:rsidR="003248E4" w:rsidDel="00C569B0" w:rsidRDefault="003248E4">
          <w:pPr>
            <w:pStyle w:val="31"/>
            <w:tabs>
              <w:tab w:val="left" w:pos="2100"/>
              <w:tab w:val="right" w:leader="dot" w:pos="8296"/>
            </w:tabs>
            <w:rPr>
              <w:del w:id="763" w:author="吴苏琪" w:date="2018-01-07T03:47:00Z"/>
              <w:rFonts w:asciiTheme="minorHAnsi" w:eastAsiaTheme="minorEastAsia" w:hAnsiTheme="minorHAnsi" w:cstheme="minorBidi"/>
              <w:noProof/>
              <w:kern w:val="2"/>
            </w:rPr>
          </w:pPr>
          <w:del w:id="764" w:author="吴苏琪" w:date="2018-01-07T03:47:00Z">
            <w:r w:rsidRPr="00C569B0" w:rsidDel="00C569B0">
              <w:rPr>
                <w:rPrChange w:id="765" w:author="吴苏琪" w:date="2018-01-07T03:47:00Z">
                  <w:rPr>
                    <w:rStyle w:val="aa"/>
                    <w:noProof/>
                  </w:rPr>
                </w:rPrChange>
              </w:rPr>
              <w:delText>2.1.23</w:delText>
            </w:r>
            <w:r w:rsidDel="00C569B0">
              <w:rPr>
                <w:rFonts w:asciiTheme="minorHAnsi" w:eastAsiaTheme="minorEastAsia" w:hAnsiTheme="minorHAnsi" w:cstheme="minorBidi"/>
                <w:noProof/>
                <w:kern w:val="2"/>
              </w:rPr>
              <w:tab/>
            </w:r>
            <w:r w:rsidRPr="00C569B0" w:rsidDel="00C569B0">
              <w:rPr>
                <w:rPrChange w:id="766" w:author="吴苏琪" w:date="2018-01-07T03:47:00Z">
                  <w:rPr>
                    <w:rStyle w:val="aa"/>
                    <w:noProof/>
                  </w:rPr>
                </w:rPrChange>
              </w:rPr>
              <w:delText>举报管理</w:delText>
            </w:r>
            <w:r w:rsidDel="00C569B0">
              <w:rPr>
                <w:noProof/>
                <w:webHidden/>
              </w:rPr>
              <w:tab/>
              <w:delText>62</w:delText>
            </w:r>
          </w:del>
        </w:p>
        <w:p w14:paraId="14F2A702" w14:textId="35DB203D" w:rsidR="003248E4" w:rsidDel="00C569B0" w:rsidRDefault="003248E4">
          <w:pPr>
            <w:pStyle w:val="41"/>
            <w:tabs>
              <w:tab w:val="left" w:pos="2520"/>
              <w:tab w:val="right" w:leader="dot" w:pos="8296"/>
            </w:tabs>
            <w:rPr>
              <w:del w:id="767" w:author="吴苏琪" w:date="2018-01-07T03:47:00Z"/>
              <w:rFonts w:asciiTheme="minorHAnsi" w:eastAsiaTheme="minorEastAsia" w:hAnsiTheme="minorHAnsi" w:cstheme="minorBidi"/>
              <w:noProof/>
              <w:kern w:val="2"/>
            </w:rPr>
          </w:pPr>
          <w:del w:id="768" w:author="吴苏琪" w:date="2018-01-07T03:47:00Z">
            <w:r w:rsidRPr="00C569B0" w:rsidDel="00C569B0">
              <w:rPr>
                <w:rPrChange w:id="769" w:author="吴苏琪" w:date="2018-01-07T03:47:00Z">
                  <w:rPr>
                    <w:rStyle w:val="aa"/>
                    <w:noProof/>
                  </w:rPr>
                </w:rPrChange>
              </w:rPr>
              <w:delText>2.1.23.1</w:delText>
            </w:r>
            <w:r w:rsidDel="00C569B0">
              <w:rPr>
                <w:rFonts w:asciiTheme="minorHAnsi" w:eastAsiaTheme="minorEastAsia" w:hAnsiTheme="minorHAnsi" w:cstheme="minorBidi"/>
                <w:noProof/>
                <w:kern w:val="2"/>
              </w:rPr>
              <w:tab/>
            </w:r>
            <w:r w:rsidRPr="00C569B0" w:rsidDel="00C569B0">
              <w:rPr>
                <w:rPrChange w:id="770" w:author="吴苏琪" w:date="2018-01-07T03:47:00Z">
                  <w:rPr>
                    <w:rStyle w:val="aa"/>
                    <w:noProof/>
                  </w:rPr>
                </w:rPrChange>
              </w:rPr>
              <w:delText>举报贴删除确认</w:delText>
            </w:r>
            <w:r w:rsidDel="00C569B0">
              <w:rPr>
                <w:noProof/>
                <w:webHidden/>
              </w:rPr>
              <w:tab/>
              <w:delText>63</w:delText>
            </w:r>
          </w:del>
        </w:p>
        <w:p w14:paraId="3BFDB518" w14:textId="3D6FD694" w:rsidR="003248E4" w:rsidDel="00C569B0" w:rsidRDefault="003248E4">
          <w:pPr>
            <w:pStyle w:val="31"/>
            <w:tabs>
              <w:tab w:val="left" w:pos="2100"/>
              <w:tab w:val="right" w:leader="dot" w:pos="8296"/>
            </w:tabs>
            <w:rPr>
              <w:del w:id="771" w:author="吴苏琪" w:date="2018-01-07T03:47:00Z"/>
              <w:rFonts w:asciiTheme="minorHAnsi" w:eastAsiaTheme="minorEastAsia" w:hAnsiTheme="minorHAnsi" w:cstheme="minorBidi"/>
              <w:noProof/>
              <w:kern w:val="2"/>
            </w:rPr>
          </w:pPr>
          <w:del w:id="772" w:author="吴苏琪" w:date="2018-01-07T03:47:00Z">
            <w:r w:rsidRPr="00C569B0" w:rsidDel="00C569B0">
              <w:rPr>
                <w:rPrChange w:id="773" w:author="吴苏琪" w:date="2018-01-07T03:47:00Z">
                  <w:rPr>
                    <w:rStyle w:val="aa"/>
                    <w:noProof/>
                  </w:rPr>
                </w:rPrChange>
              </w:rPr>
              <w:delText>2.1.24</w:delText>
            </w:r>
            <w:r w:rsidDel="00C569B0">
              <w:rPr>
                <w:rFonts w:asciiTheme="minorHAnsi" w:eastAsiaTheme="minorEastAsia" w:hAnsiTheme="minorHAnsi" w:cstheme="minorBidi"/>
                <w:noProof/>
                <w:kern w:val="2"/>
              </w:rPr>
              <w:tab/>
            </w:r>
            <w:r w:rsidRPr="00C569B0" w:rsidDel="00C569B0">
              <w:rPr>
                <w:rPrChange w:id="774" w:author="吴苏琪" w:date="2018-01-07T03:47:00Z">
                  <w:rPr>
                    <w:rStyle w:val="aa"/>
                    <w:noProof/>
                  </w:rPr>
                </w:rPrChange>
              </w:rPr>
              <w:delText>特殊帖管理</w:delText>
            </w:r>
            <w:r w:rsidDel="00C569B0">
              <w:rPr>
                <w:noProof/>
                <w:webHidden/>
              </w:rPr>
              <w:tab/>
              <w:delText>63</w:delText>
            </w:r>
          </w:del>
        </w:p>
        <w:p w14:paraId="0F192A7F" w14:textId="40902F12" w:rsidR="003248E4" w:rsidDel="00C569B0" w:rsidRDefault="003248E4">
          <w:pPr>
            <w:pStyle w:val="41"/>
            <w:tabs>
              <w:tab w:val="left" w:pos="2520"/>
              <w:tab w:val="right" w:leader="dot" w:pos="8296"/>
            </w:tabs>
            <w:rPr>
              <w:del w:id="775" w:author="吴苏琪" w:date="2018-01-07T03:47:00Z"/>
              <w:rFonts w:asciiTheme="minorHAnsi" w:eastAsiaTheme="minorEastAsia" w:hAnsiTheme="minorHAnsi" w:cstheme="minorBidi"/>
              <w:noProof/>
              <w:kern w:val="2"/>
            </w:rPr>
          </w:pPr>
          <w:del w:id="776" w:author="吴苏琪" w:date="2018-01-07T03:47:00Z">
            <w:r w:rsidRPr="00C569B0" w:rsidDel="00C569B0">
              <w:rPr>
                <w:rPrChange w:id="777" w:author="吴苏琪" w:date="2018-01-07T03:47:00Z">
                  <w:rPr>
                    <w:rStyle w:val="aa"/>
                    <w:noProof/>
                  </w:rPr>
                </w:rPrChange>
              </w:rPr>
              <w:delText>2.1.24.1</w:delText>
            </w:r>
            <w:r w:rsidDel="00C569B0">
              <w:rPr>
                <w:rFonts w:asciiTheme="minorHAnsi" w:eastAsiaTheme="minorEastAsia" w:hAnsiTheme="minorHAnsi" w:cstheme="minorBidi"/>
                <w:noProof/>
                <w:kern w:val="2"/>
              </w:rPr>
              <w:tab/>
            </w:r>
            <w:r w:rsidRPr="00C569B0" w:rsidDel="00C569B0">
              <w:rPr>
                <w:rPrChange w:id="778" w:author="吴苏琪" w:date="2018-01-07T03:47:00Z">
                  <w:rPr>
                    <w:rStyle w:val="aa"/>
                    <w:noProof/>
                  </w:rPr>
                </w:rPrChange>
              </w:rPr>
              <w:delText>特殊帖子从列表中清除提示</w:delText>
            </w:r>
            <w:r w:rsidDel="00C569B0">
              <w:rPr>
                <w:noProof/>
                <w:webHidden/>
              </w:rPr>
              <w:tab/>
              <w:delText>65</w:delText>
            </w:r>
          </w:del>
        </w:p>
        <w:p w14:paraId="537FF645" w14:textId="55556117" w:rsidR="003248E4" w:rsidDel="00C569B0" w:rsidRDefault="003248E4">
          <w:pPr>
            <w:pStyle w:val="31"/>
            <w:tabs>
              <w:tab w:val="left" w:pos="2100"/>
              <w:tab w:val="right" w:leader="dot" w:pos="8296"/>
            </w:tabs>
            <w:rPr>
              <w:del w:id="779" w:author="吴苏琪" w:date="2018-01-07T03:47:00Z"/>
              <w:rFonts w:asciiTheme="minorHAnsi" w:eastAsiaTheme="minorEastAsia" w:hAnsiTheme="minorHAnsi" w:cstheme="minorBidi"/>
              <w:noProof/>
              <w:kern w:val="2"/>
            </w:rPr>
          </w:pPr>
          <w:del w:id="780" w:author="吴苏琪" w:date="2018-01-07T03:47:00Z">
            <w:r w:rsidRPr="00C569B0" w:rsidDel="00C569B0">
              <w:rPr>
                <w:rPrChange w:id="781" w:author="吴苏琪" w:date="2018-01-07T03:47:00Z">
                  <w:rPr>
                    <w:rStyle w:val="aa"/>
                    <w:noProof/>
                  </w:rPr>
                </w:rPrChange>
              </w:rPr>
              <w:delText>2.1.25</w:delText>
            </w:r>
            <w:r w:rsidDel="00C569B0">
              <w:rPr>
                <w:rFonts w:asciiTheme="minorHAnsi" w:eastAsiaTheme="minorEastAsia" w:hAnsiTheme="minorHAnsi" w:cstheme="minorBidi"/>
                <w:noProof/>
                <w:kern w:val="2"/>
              </w:rPr>
              <w:tab/>
            </w:r>
            <w:r w:rsidRPr="00C569B0" w:rsidDel="00C569B0">
              <w:rPr>
                <w:rPrChange w:id="782" w:author="吴苏琪" w:date="2018-01-07T03:47:00Z">
                  <w:rPr>
                    <w:rStyle w:val="aa"/>
                    <w:noProof/>
                  </w:rPr>
                </w:rPrChange>
              </w:rPr>
              <w:delText>课程管理</w:delText>
            </w:r>
            <w:r w:rsidDel="00C569B0">
              <w:rPr>
                <w:noProof/>
                <w:webHidden/>
              </w:rPr>
              <w:tab/>
              <w:delText>65</w:delText>
            </w:r>
          </w:del>
        </w:p>
        <w:p w14:paraId="6F178E61" w14:textId="54E1FE53" w:rsidR="003248E4" w:rsidDel="00C569B0" w:rsidRDefault="003248E4">
          <w:pPr>
            <w:pStyle w:val="41"/>
            <w:tabs>
              <w:tab w:val="left" w:pos="2520"/>
              <w:tab w:val="right" w:leader="dot" w:pos="8296"/>
            </w:tabs>
            <w:rPr>
              <w:del w:id="783" w:author="吴苏琪" w:date="2018-01-07T03:47:00Z"/>
              <w:rFonts w:asciiTheme="minorHAnsi" w:eastAsiaTheme="minorEastAsia" w:hAnsiTheme="minorHAnsi" w:cstheme="minorBidi"/>
              <w:noProof/>
              <w:kern w:val="2"/>
            </w:rPr>
          </w:pPr>
          <w:del w:id="784" w:author="吴苏琪" w:date="2018-01-07T03:47:00Z">
            <w:r w:rsidRPr="00C569B0" w:rsidDel="00C569B0">
              <w:rPr>
                <w:rPrChange w:id="785" w:author="吴苏琪" w:date="2018-01-07T03:47:00Z">
                  <w:rPr>
                    <w:rStyle w:val="aa"/>
                    <w:noProof/>
                  </w:rPr>
                </w:rPrChange>
              </w:rPr>
              <w:delText>2.1.25.1</w:delText>
            </w:r>
            <w:r w:rsidDel="00C569B0">
              <w:rPr>
                <w:rFonts w:asciiTheme="minorHAnsi" w:eastAsiaTheme="minorEastAsia" w:hAnsiTheme="minorHAnsi" w:cstheme="minorBidi"/>
                <w:noProof/>
                <w:kern w:val="2"/>
              </w:rPr>
              <w:tab/>
            </w:r>
            <w:r w:rsidRPr="00C569B0" w:rsidDel="00C569B0">
              <w:rPr>
                <w:rPrChange w:id="786" w:author="吴苏琪" w:date="2018-01-07T03:47:00Z">
                  <w:rPr>
                    <w:rStyle w:val="aa"/>
                    <w:noProof/>
                  </w:rPr>
                </w:rPrChange>
              </w:rPr>
              <w:delText>课程删除</w:delText>
            </w:r>
            <w:r w:rsidDel="00C569B0">
              <w:rPr>
                <w:noProof/>
                <w:webHidden/>
              </w:rPr>
              <w:tab/>
              <w:delText>66</w:delText>
            </w:r>
          </w:del>
        </w:p>
        <w:p w14:paraId="75BE0CDB" w14:textId="5DD41BDF" w:rsidR="003248E4" w:rsidDel="00C569B0" w:rsidRDefault="003248E4">
          <w:pPr>
            <w:pStyle w:val="31"/>
            <w:tabs>
              <w:tab w:val="left" w:pos="2100"/>
              <w:tab w:val="right" w:leader="dot" w:pos="8296"/>
            </w:tabs>
            <w:rPr>
              <w:del w:id="787" w:author="吴苏琪" w:date="2018-01-07T03:47:00Z"/>
              <w:rFonts w:asciiTheme="minorHAnsi" w:eastAsiaTheme="minorEastAsia" w:hAnsiTheme="minorHAnsi" w:cstheme="minorBidi"/>
              <w:noProof/>
              <w:kern w:val="2"/>
            </w:rPr>
          </w:pPr>
          <w:del w:id="788" w:author="吴苏琪" w:date="2018-01-07T03:47:00Z">
            <w:r w:rsidRPr="00C569B0" w:rsidDel="00C569B0">
              <w:rPr>
                <w:rPrChange w:id="789" w:author="吴苏琪" w:date="2018-01-07T03:47:00Z">
                  <w:rPr>
                    <w:rStyle w:val="aa"/>
                    <w:noProof/>
                  </w:rPr>
                </w:rPrChange>
              </w:rPr>
              <w:delText>2.1.26</w:delText>
            </w:r>
            <w:r w:rsidDel="00C569B0">
              <w:rPr>
                <w:rFonts w:asciiTheme="minorHAnsi" w:eastAsiaTheme="minorEastAsia" w:hAnsiTheme="minorHAnsi" w:cstheme="minorBidi"/>
                <w:noProof/>
                <w:kern w:val="2"/>
              </w:rPr>
              <w:tab/>
            </w:r>
            <w:r w:rsidRPr="00C569B0" w:rsidDel="00C569B0">
              <w:rPr>
                <w:rPrChange w:id="790" w:author="吴苏琪" w:date="2018-01-07T03:47:00Z">
                  <w:rPr>
                    <w:rStyle w:val="aa"/>
                    <w:noProof/>
                  </w:rPr>
                </w:rPrChange>
              </w:rPr>
              <w:delText>首页横幅</w:delText>
            </w:r>
            <w:r w:rsidDel="00C569B0">
              <w:rPr>
                <w:noProof/>
                <w:webHidden/>
              </w:rPr>
              <w:tab/>
              <w:delText>67</w:delText>
            </w:r>
          </w:del>
        </w:p>
        <w:p w14:paraId="170023E0" w14:textId="5AE16B64" w:rsidR="003248E4" w:rsidDel="00C569B0" w:rsidRDefault="003248E4">
          <w:pPr>
            <w:pStyle w:val="41"/>
            <w:tabs>
              <w:tab w:val="left" w:pos="2520"/>
              <w:tab w:val="right" w:leader="dot" w:pos="8296"/>
            </w:tabs>
            <w:rPr>
              <w:del w:id="791" w:author="吴苏琪" w:date="2018-01-07T03:47:00Z"/>
              <w:rFonts w:asciiTheme="minorHAnsi" w:eastAsiaTheme="minorEastAsia" w:hAnsiTheme="minorHAnsi" w:cstheme="minorBidi"/>
              <w:noProof/>
              <w:kern w:val="2"/>
            </w:rPr>
          </w:pPr>
          <w:del w:id="792" w:author="吴苏琪" w:date="2018-01-07T03:47:00Z">
            <w:r w:rsidRPr="00C569B0" w:rsidDel="00C569B0">
              <w:rPr>
                <w:rPrChange w:id="793" w:author="吴苏琪" w:date="2018-01-07T03:47:00Z">
                  <w:rPr>
                    <w:rStyle w:val="aa"/>
                    <w:noProof/>
                  </w:rPr>
                </w:rPrChange>
              </w:rPr>
              <w:delText>2.1.26.1</w:delText>
            </w:r>
            <w:r w:rsidDel="00C569B0">
              <w:rPr>
                <w:rFonts w:asciiTheme="minorHAnsi" w:eastAsiaTheme="minorEastAsia" w:hAnsiTheme="minorHAnsi" w:cstheme="minorBidi"/>
                <w:noProof/>
                <w:kern w:val="2"/>
              </w:rPr>
              <w:tab/>
            </w:r>
            <w:r w:rsidRPr="00C569B0" w:rsidDel="00C569B0">
              <w:rPr>
                <w:rPrChange w:id="794" w:author="吴苏琪" w:date="2018-01-07T03:47:00Z">
                  <w:rPr>
                    <w:rStyle w:val="aa"/>
                    <w:noProof/>
                  </w:rPr>
                </w:rPrChange>
              </w:rPr>
              <w:delText>新增横幅</w:delText>
            </w:r>
            <w:r w:rsidDel="00C569B0">
              <w:rPr>
                <w:noProof/>
                <w:webHidden/>
              </w:rPr>
              <w:tab/>
              <w:delText>68</w:delText>
            </w:r>
          </w:del>
        </w:p>
        <w:p w14:paraId="7B6CF4A8" w14:textId="59FB2D87" w:rsidR="003248E4" w:rsidDel="00C569B0" w:rsidRDefault="003248E4">
          <w:pPr>
            <w:pStyle w:val="41"/>
            <w:tabs>
              <w:tab w:val="left" w:pos="2520"/>
              <w:tab w:val="right" w:leader="dot" w:pos="8296"/>
            </w:tabs>
            <w:rPr>
              <w:del w:id="795" w:author="吴苏琪" w:date="2018-01-07T03:47:00Z"/>
              <w:rFonts w:asciiTheme="minorHAnsi" w:eastAsiaTheme="minorEastAsia" w:hAnsiTheme="minorHAnsi" w:cstheme="minorBidi"/>
              <w:noProof/>
              <w:kern w:val="2"/>
            </w:rPr>
          </w:pPr>
          <w:del w:id="796" w:author="吴苏琪" w:date="2018-01-07T03:47:00Z">
            <w:r w:rsidRPr="00C569B0" w:rsidDel="00C569B0">
              <w:rPr>
                <w:rPrChange w:id="797" w:author="吴苏琪" w:date="2018-01-07T03:47:00Z">
                  <w:rPr>
                    <w:rStyle w:val="aa"/>
                    <w:noProof/>
                  </w:rPr>
                </w:rPrChange>
              </w:rPr>
              <w:delText>2.1.26.2</w:delText>
            </w:r>
            <w:r w:rsidDel="00C569B0">
              <w:rPr>
                <w:rFonts w:asciiTheme="minorHAnsi" w:eastAsiaTheme="minorEastAsia" w:hAnsiTheme="minorHAnsi" w:cstheme="minorBidi"/>
                <w:noProof/>
                <w:kern w:val="2"/>
              </w:rPr>
              <w:tab/>
            </w:r>
            <w:r w:rsidRPr="00C569B0" w:rsidDel="00C569B0">
              <w:rPr>
                <w:rPrChange w:id="798" w:author="吴苏琪" w:date="2018-01-07T03:47:00Z">
                  <w:rPr>
                    <w:rStyle w:val="aa"/>
                    <w:noProof/>
                  </w:rPr>
                </w:rPrChange>
              </w:rPr>
              <w:delText>删除横幅</w:delText>
            </w:r>
            <w:r w:rsidDel="00C569B0">
              <w:rPr>
                <w:noProof/>
                <w:webHidden/>
              </w:rPr>
              <w:tab/>
              <w:delText>69</w:delText>
            </w:r>
          </w:del>
        </w:p>
        <w:p w14:paraId="1DF2B849" w14:textId="7D616630" w:rsidR="003248E4" w:rsidDel="00C569B0" w:rsidRDefault="003248E4">
          <w:pPr>
            <w:pStyle w:val="41"/>
            <w:tabs>
              <w:tab w:val="left" w:pos="2520"/>
              <w:tab w:val="right" w:leader="dot" w:pos="8296"/>
            </w:tabs>
            <w:rPr>
              <w:del w:id="799" w:author="吴苏琪" w:date="2018-01-07T03:47:00Z"/>
              <w:rFonts w:asciiTheme="minorHAnsi" w:eastAsiaTheme="minorEastAsia" w:hAnsiTheme="minorHAnsi" w:cstheme="minorBidi"/>
              <w:noProof/>
              <w:kern w:val="2"/>
            </w:rPr>
          </w:pPr>
          <w:del w:id="800" w:author="吴苏琪" w:date="2018-01-07T03:47:00Z">
            <w:r w:rsidRPr="00C569B0" w:rsidDel="00C569B0">
              <w:rPr>
                <w:rPrChange w:id="801" w:author="吴苏琪" w:date="2018-01-07T03:47:00Z">
                  <w:rPr>
                    <w:rStyle w:val="aa"/>
                    <w:noProof/>
                  </w:rPr>
                </w:rPrChange>
              </w:rPr>
              <w:delText>2.1.26.3</w:delText>
            </w:r>
            <w:r w:rsidDel="00C569B0">
              <w:rPr>
                <w:rFonts w:asciiTheme="minorHAnsi" w:eastAsiaTheme="minorEastAsia" w:hAnsiTheme="minorHAnsi" w:cstheme="minorBidi"/>
                <w:noProof/>
                <w:kern w:val="2"/>
              </w:rPr>
              <w:tab/>
            </w:r>
            <w:r w:rsidRPr="00C569B0" w:rsidDel="00C569B0">
              <w:rPr>
                <w:rPrChange w:id="802" w:author="吴苏琪" w:date="2018-01-07T03:47:00Z">
                  <w:rPr>
                    <w:rStyle w:val="aa"/>
                    <w:noProof/>
                  </w:rPr>
                </w:rPrChange>
              </w:rPr>
              <w:delText>横幅编辑</w:delText>
            </w:r>
            <w:r w:rsidDel="00C569B0">
              <w:rPr>
                <w:noProof/>
                <w:webHidden/>
              </w:rPr>
              <w:tab/>
              <w:delText>70</w:delText>
            </w:r>
          </w:del>
        </w:p>
        <w:p w14:paraId="039487B0" w14:textId="3273C51A" w:rsidR="003248E4" w:rsidDel="00C569B0" w:rsidRDefault="003248E4">
          <w:pPr>
            <w:pStyle w:val="31"/>
            <w:tabs>
              <w:tab w:val="left" w:pos="2100"/>
              <w:tab w:val="right" w:leader="dot" w:pos="8296"/>
            </w:tabs>
            <w:rPr>
              <w:del w:id="803" w:author="吴苏琪" w:date="2018-01-07T03:47:00Z"/>
              <w:rFonts w:asciiTheme="minorHAnsi" w:eastAsiaTheme="minorEastAsia" w:hAnsiTheme="minorHAnsi" w:cstheme="minorBidi"/>
              <w:noProof/>
              <w:kern w:val="2"/>
            </w:rPr>
          </w:pPr>
          <w:del w:id="804" w:author="吴苏琪" w:date="2018-01-07T03:47:00Z">
            <w:r w:rsidRPr="00C569B0" w:rsidDel="00C569B0">
              <w:rPr>
                <w:rPrChange w:id="805" w:author="吴苏琪" w:date="2018-01-07T03:47:00Z">
                  <w:rPr>
                    <w:rStyle w:val="aa"/>
                    <w:noProof/>
                  </w:rPr>
                </w:rPrChange>
              </w:rPr>
              <w:delText>2.1.27</w:delText>
            </w:r>
            <w:r w:rsidDel="00C569B0">
              <w:rPr>
                <w:rFonts w:asciiTheme="minorHAnsi" w:eastAsiaTheme="minorEastAsia" w:hAnsiTheme="minorHAnsi" w:cstheme="minorBidi"/>
                <w:noProof/>
                <w:kern w:val="2"/>
              </w:rPr>
              <w:tab/>
            </w:r>
            <w:r w:rsidRPr="00C569B0" w:rsidDel="00C569B0">
              <w:rPr>
                <w:rPrChange w:id="806" w:author="吴苏琪" w:date="2018-01-07T03:47:00Z">
                  <w:rPr>
                    <w:rStyle w:val="aa"/>
                    <w:noProof/>
                  </w:rPr>
                </w:rPrChange>
              </w:rPr>
              <w:delText>底部管理</w:delText>
            </w:r>
            <w:r w:rsidDel="00C569B0">
              <w:rPr>
                <w:noProof/>
                <w:webHidden/>
              </w:rPr>
              <w:tab/>
              <w:delText>71</w:delText>
            </w:r>
          </w:del>
        </w:p>
        <w:p w14:paraId="74262322" w14:textId="40235AF6" w:rsidR="003248E4" w:rsidDel="00C569B0" w:rsidRDefault="003248E4">
          <w:pPr>
            <w:pStyle w:val="41"/>
            <w:tabs>
              <w:tab w:val="left" w:pos="2520"/>
              <w:tab w:val="right" w:leader="dot" w:pos="8296"/>
            </w:tabs>
            <w:rPr>
              <w:del w:id="807" w:author="吴苏琪" w:date="2018-01-07T03:47:00Z"/>
              <w:rFonts w:asciiTheme="minorHAnsi" w:eastAsiaTheme="minorEastAsia" w:hAnsiTheme="minorHAnsi" w:cstheme="minorBidi"/>
              <w:noProof/>
              <w:kern w:val="2"/>
            </w:rPr>
          </w:pPr>
          <w:del w:id="808" w:author="吴苏琪" w:date="2018-01-07T03:47:00Z">
            <w:r w:rsidRPr="00C569B0" w:rsidDel="00C569B0">
              <w:rPr>
                <w:rPrChange w:id="809" w:author="吴苏琪" w:date="2018-01-07T03:47:00Z">
                  <w:rPr>
                    <w:rStyle w:val="aa"/>
                    <w:noProof/>
                  </w:rPr>
                </w:rPrChange>
              </w:rPr>
              <w:delText>2.1.27.1</w:delText>
            </w:r>
            <w:r w:rsidDel="00C569B0">
              <w:rPr>
                <w:rFonts w:asciiTheme="minorHAnsi" w:eastAsiaTheme="minorEastAsia" w:hAnsiTheme="minorHAnsi" w:cstheme="minorBidi"/>
                <w:noProof/>
                <w:kern w:val="2"/>
              </w:rPr>
              <w:tab/>
            </w:r>
            <w:r w:rsidRPr="00C569B0" w:rsidDel="00C569B0">
              <w:rPr>
                <w:rPrChange w:id="810" w:author="吴苏琪" w:date="2018-01-07T03:47:00Z">
                  <w:rPr>
                    <w:rStyle w:val="aa"/>
                    <w:noProof/>
                  </w:rPr>
                </w:rPrChange>
              </w:rPr>
              <w:delText>编辑友情链接</w:delText>
            </w:r>
            <w:r w:rsidDel="00C569B0">
              <w:rPr>
                <w:noProof/>
                <w:webHidden/>
              </w:rPr>
              <w:tab/>
              <w:delText>72</w:delText>
            </w:r>
          </w:del>
        </w:p>
        <w:p w14:paraId="761EB207" w14:textId="3A5540FF" w:rsidR="003248E4" w:rsidDel="00C569B0" w:rsidRDefault="003248E4">
          <w:pPr>
            <w:pStyle w:val="41"/>
            <w:tabs>
              <w:tab w:val="left" w:pos="2520"/>
              <w:tab w:val="right" w:leader="dot" w:pos="8296"/>
            </w:tabs>
            <w:rPr>
              <w:del w:id="811" w:author="吴苏琪" w:date="2018-01-07T03:47:00Z"/>
              <w:rFonts w:asciiTheme="minorHAnsi" w:eastAsiaTheme="minorEastAsia" w:hAnsiTheme="minorHAnsi" w:cstheme="minorBidi"/>
              <w:noProof/>
              <w:kern w:val="2"/>
            </w:rPr>
          </w:pPr>
          <w:del w:id="812" w:author="吴苏琪" w:date="2018-01-07T03:47:00Z">
            <w:r w:rsidRPr="00C569B0" w:rsidDel="00C569B0">
              <w:rPr>
                <w:rPrChange w:id="813" w:author="吴苏琪" w:date="2018-01-07T03:47:00Z">
                  <w:rPr>
                    <w:rStyle w:val="aa"/>
                    <w:noProof/>
                  </w:rPr>
                </w:rPrChange>
              </w:rPr>
              <w:delText>2.1.27.2</w:delText>
            </w:r>
            <w:r w:rsidDel="00C569B0">
              <w:rPr>
                <w:rFonts w:asciiTheme="minorHAnsi" w:eastAsiaTheme="minorEastAsia" w:hAnsiTheme="minorHAnsi" w:cstheme="minorBidi"/>
                <w:noProof/>
                <w:kern w:val="2"/>
              </w:rPr>
              <w:tab/>
            </w:r>
            <w:r w:rsidRPr="00C569B0" w:rsidDel="00C569B0">
              <w:rPr>
                <w:rPrChange w:id="814" w:author="吴苏琪" w:date="2018-01-07T03:47:00Z">
                  <w:rPr>
                    <w:rStyle w:val="aa"/>
                    <w:noProof/>
                  </w:rPr>
                </w:rPrChange>
              </w:rPr>
              <w:delText>新增友情链接</w:delText>
            </w:r>
            <w:r w:rsidDel="00C569B0">
              <w:rPr>
                <w:noProof/>
                <w:webHidden/>
              </w:rPr>
              <w:tab/>
              <w:delText>73</w:delText>
            </w:r>
          </w:del>
        </w:p>
        <w:p w14:paraId="12A0BF4A" w14:textId="709AFF14" w:rsidR="003248E4" w:rsidDel="00C569B0" w:rsidRDefault="003248E4">
          <w:pPr>
            <w:pStyle w:val="41"/>
            <w:tabs>
              <w:tab w:val="left" w:pos="2520"/>
              <w:tab w:val="right" w:leader="dot" w:pos="8296"/>
            </w:tabs>
            <w:rPr>
              <w:del w:id="815" w:author="吴苏琪" w:date="2018-01-07T03:47:00Z"/>
              <w:rFonts w:asciiTheme="minorHAnsi" w:eastAsiaTheme="minorEastAsia" w:hAnsiTheme="minorHAnsi" w:cstheme="minorBidi"/>
              <w:noProof/>
              <w:kern w:val="2"/>
            </w:rPr>
          </w:pPr>
          <w:del w:id="816" w:author="吴苏琪" w:date="2018-01-07T03:47:00Z">
            <w:r w:rsidRPr="00C569B0" w:rsidDel="00C569B0">
              <w:rPr>
                <w:rPrChange w:id="817" w:author="吴苏琪" w:date="2018-01-07T03:47:00Z">
                  <w:rPr>
                    <w:rStyle w:val="aa"/>
                    <w:noProof/>
                  </w:rPr>
                </w:rPrChange>
              </w:rPr>
              <w:delText>2.1.27.3</w:delText>
            </w:r>
            <w:r w:rsidDel="00C569B0">
              <w:rPr>
                <w:rFonts w:asciiTheme="minorHAnsi" w:eastAsiaTheme="minorEastAsia" w:hAnsiTheme="minorHAnsi" w:cstheme="minorBidi"/>
                <w:noProof/>
                <w:kern w:val="2"/>
              </w:rPr>
              <w:tab/>
            </w:r>
            <w:r w:rsidRPr="00C569B0" w:rsidDel="00C569B0">
              <w:rPr>
                <w:rPrChange w:id="818" w:author="吴苏琪" w:date="2018-01-07T03:47:00Z">
                  <w:rPr>
                    <w:rStyle w:val="aa"/>
                    <w:noProof/>
                  </w:rPr>
                </w:rPrChange>
              </w:rPr>
              <w:delText>友情链接删除提示</w:delText>
            </w:r>
            <w:r w:rsidDel="00C569B0">
              <w:rPr>
                <w:noProof/>
                <w:webHidden/>
              </w:rPr>
              <w:tab/>
              <w:delText>74</w:delText>
            </w:r>
          </w:del>
        </w:p>
        <w:p w14:paraId="3BD74064" w14:textId="3B51361F" w:rsidR="003248E4" w:rsidDel="00C569B0" w:rsidRDefault="003248E4">
          <w:pPr>
            <w:pStyle w:val="31"/>
            <w:tabs>
              <w:tab w:val="left" w:pos="2100"/>
              <w:tab w:val="right" w:leader="dot" w:pos="8296"/>
            </w:tabs>
            <w:rPr>
              <w:del w:id="819" w:author="吴苏琪" w:date="2018-01-07T03:47:00Z"/>
              <w:rFonts w:asciiTheme="minorHAnsi" w:eastAsiaTheme="minorEastAsia" w:hAnsiTheme="minorHAnsi" w:cstheme="minorBidi"/>
              <w:noProof/>
              <w:kern w:val="2"/>
            </w:rPr>
          </w:pPr>
          <w:del w:id="820" w:author="吴苏琪" w:date="2018-01-07T03:47:00Z">
            <w:r w:rsidRPr="00C569B0" w:rsidDel="00C569B0">
              <w:rPr>
                <w:rPrChange w:id="821" w:author="吴苏琪" w:date="2018-01-07T03:47:00Z">
                  <w:rPr>
                    <w:rStyle w:val="aa"/>
                    <w:noProof/>
                  </w:rPr>
                </w:rPrChange>
              </w:rPr>
              <w:delText>2.1.28</w:delText>
            </w:r>
            <w:r w:rsidDel="00C569B0">
              <w:rPr>
                <w:rFonts w:asciiTheme="minorHAnsi" w:eastAsiaTheme="minorEastAsia" w:hAnsiTheme="minorHAnsi" w:cstheme="minorBidi"/>
                <w:noProof/>
                <w:kern w:val="2"/>
              </w:rPr>
              <w:tab/>
            </w:r>
            <w:r w:rsidRPr="00C569B0" w:rsidDel="00C569B0">
              <w:rPr>
                <w:rPrChange w:id="822" w:author="吴苏琪" w:date="2018-01-07T03:47:00Z">
                  <w:rPr>
                    <w:rStyle w:val="aa"/>
                    <w:noProof/>
                  </w:rPr>
                </w:rPrChange>
              </w:rPr>
              <w:delText>通知管理</w:delText>
            </w:r>
            <w:r w:rsidDel="00C569B0">
              <w:rPr>
                <w:noProof/>
                <w:webHidden/>
              </w:rPr>
              <w:tab/>
              <w:delText>75</w:delText>
            </w:r>
          </w:del>
        </w:p>
        <w:p w14:paraId="4BCE133F" w14:textId="04D03204" w:rsidR="003248E4" w:rsidDel="00C569B0" w:rsidRDefault="003248E4">
          <w:pPr>
            <w:pStyle w:val="41"/>
            <w:tabs>
              <w:tab w:val="left" w:pos="2520"/>
              <w:tab w:val="right" w:leader="dot" w:pos="8296"/>
            </w:tabs>
            <w:rPr>
              <w:del w:id="823" w:author="吴苏琪" w:date="2018-01-07T03:47:00Z"/>
              <w:rFonts w:asciiTheme="minorHAnsi" w:eastAsiaTheme="minorEastAsia" w:hAnsiTheme="minorHAnsi" w:cstheme="minorBidi"/>
              <w:noProof/>
              <w:kern w:val="2"/>
            </w:rPr>
          </w:pPr>
          <w:del w:id="824" w:author="吴苏琪" w:date="2018-01-07T03:47:00Z">
            <w:r w:rsidRPr="00C569B0" w:rsidDel="00C569B0">
              <w:rPr>
                <w:rPrChange w:id="825" w:author="吴苏琪" w:date="2018-01-07T03:47:00Z">
                  <w:rPr>
                    <w:rStyle w:val="aa"/>
                    <w:noProof/>
                  </w:rPr>
                </w:rPrChange>
              </w:rPr>
              <w:delText>2.1.28.1</w:delText>
            </w:r>
            <w:r w:rsidDel="00C569B0">
              <w:rPr>
                <w:rFonts w:asciiTheme="minorHAnsi" w:eastAsiaTheme="minorEastAsia" w:hAnsiTheme="minorHAnsi" w:cstheme="minorBidi"/>
                <w:noProof/>
                <w:kern w:val="2"/>
              </w:rPr>
              <w:tab/>
            </w:r>
            <w:r w:rsidRPr="00C569B0" w:rsidDel="00C569B0">
              <w:rPr>
                <w:rPrChange w:id="826" w:author="吴苏琪" w:date="2018-01-07T03:47:00Z">
                  <w:rPr>
                    <w:rStyle w:val="aa"/>
                    <w:noProof/>
                  </w:rPr>
                </w:rPrChange>
              </w:rPr>
              <w:delText>新增系统通知</w:delText>
            </w:r>
            <w:r w:rsidDel="00C569B0">
              <w:rPr>
                <w:noProof/>
                <w:webHidden/>
              </w:rPr>
              <w:tab/>
              <w:delText>76</w:delText>
            </w:r>
          </w:del>
        </w:p>
        <w:p w14:paraId="3BC52656" w14:textId="63C61EE4" w:rsidR="003248E4" w:rsidDel="00C569B0" w:rsidRDefault="003248E4">
          <w:pPr>
            <w:pStyle w:val="41"/>
            <w:tabs>
              <w:tab w:val="left" w:pos="2520"/>
              <w:tab w:val="right" w:leader="dot" w:pos="8296"/>
            </w:tabs>
            <w:rPr>
              <w:del w:id="827" w:author="吴苏琪" w:date="2018-01-07T03:47:00Z"/>
              <w:rFonts w:asciiTheme="minorHAnsi" w:eastAsiaTheme="minorEastAsia" w:hAnsiTheme="minorHAnsi" w:cstheme="minorBidi"/>
              <w:noProof/>
              <w:kern w:val="2"/>
            </w:rPr>
          </w:pPr>
          <w:del w:id="828" w:author="吴苏琪" w:date="2018-01-07T03:47:00Z">
            <w:r w:rsidRPr="00C569B0" w:rsidDel="00C569B0">
              <w:rPr>
                <w:rPrChange w:id="829" w:author="吴苏琪" w:date="2018-01-07T03:47:00Z">
                  <w:rPr>
                    <w:rStyle w:val="aa"/>
                    <w:noProof/>
                  </w:rPr>
                </w:rPrChange>
              </w:rPr>
              <w:delText>2.1.28.2</w:delText>
            </w:r>
            <w:r w:rsidDel="00C569B0">
              <w:rPr>
                <w:rFonts w:asciiTheme="minorHAnsi" w:eastAsiaTheme="minorEastAsia" w:hAnsiTheme="minorHAnsi" w:cstheme="minorBidi"/>
                <w:noProof/>
                <w:kern w:val="2"/>
              </w:rPr>
              <w:tab/>
            </w:r>
            <w:r w:rsidRPr="00C569B0" w:rsidDel="00C569B0">
              <w:rPr>
                <w:rPrChange w:id="830" w:author="吴苏琪" w:date="2018-01-07T03:47:00Z">
                  <w:rPr>
                    <w:rStyle w:val="aa"/>
                    <w:noProof/>
                  </w:rPr>
                </w:rPrChange>
              </w:rPr>
              <w:delText>通知删除确认</w:delText>
            </w:r>
            <w:r w:rsidDel="00C569B0">
              <w:rPr>
                <w:noProof/>
                <w:webHidden/>
              </w:rPr>
              <w:tab/>
              <w:delText>77</w:delText>
            </w:r>
          </w:del>
        </w:p>
        <w:p w14:paraId="155C91E7" w14:textId="0ACF624E" w:rsidR="003248E4" w:rsidDel="00C569B0" w:rsidRDefault="003248E4">
          <w:pPr>
            <w:pStyle w:val="31"/>
            <w:tabs>
              <w:tab w:val="left" w:pos="2100"/>
              <w:tab w:val="right" w:leader="dot" w:pos="8296"/>
            </w:tabs>
            <w:rPr>
              <w:del w:id="831" w:author="吴苏琪" w:date="2018-01-07T03:47:00Z"/>
              <w:rFonts w:asciiTheme="minorHAnsi" w:eastAsiaTheme="minorEastAsia" w:hAnsiTheme="minorHAnsi" w:cstheme="minorBidi"/>
              <w:noProof/>
              <w:kern w:val="2"/>
            </w:rPr>
          </w:pPr>
          <w:del w:id="832" w:author="吴苏琪" w:date="2018-01-07T03:47:00Z">
            <w:r w:rsidRPr="00C569B0" w:rsidDel="00C569B0">
              <w:rPr>
                <w:rPrChange w:id="833" w:author="吴苏琪" w:date="2018-01-07T03:47:00Z">
                  <w:rPr>
                    <w:rStyle w:val="aa"/>
                    <w:noProof/>
                  </w:rPr>
                </w:rPrChange>
              </w:rPr>
              <w:delText>2.1.29</w:delText>
            </w:r>
            <w:r w:rsidDel="00C569B0">
              <w:rPr>
                <w:rFonts w:asciiTheme="minorHAnsi" w:eastAsiaTheme="minorEastAsia" w:hAnsiTheme="minorHAnsi" w:cstheme="minorBidi"/>
                <w:noProof/>
                <w:kern w:val="2"/>
              </w:rPr>
              <w:tab/>
            </w:r>
            <w:r w:rsidRPr="00C569B0" w:rsidDel="00C569B0">
              <w:rPr>
                <w:rPrChange w:id="834" w:author="吴苏琪" w:date="2018-01-07T03:47:00Z">
                  <w:rPr>
                    <w:rStyle w:val="aa"/>
                    <w:noProof/>
                  </w:rPr>
                </w:rPrChange>
              </w:rPr>
              <w:delText>备份管理</w:delText>
            </w:r>
            <w:r w:rsidDel="00C569B0">
              <w:rPr>
                <w:noProof/>
                <w:webHidden/>
              </w:rPr>
              <w:tab/>
              <w:delText>78</w:delText>
            </w:r>
          </w:del>
        </w:p>
        <w:p w14:paraId="1B560A89" w14:textId="1A7E1A02" w:rsidR="003248E4" w:rsidDel="00C569B0" w:rsidRDefault="003248E4">
          <w:pPr>
            <w:pStyle w:val="41"/>
            <w:tabs>
              <w:tab w:val="left" w:pos="2520"/>
              <w:tab w:val="right" w:leader="dot" w:pos="8296"/>
            </w:tabs>
            <w:rPr>
              <w:del w:id="835" w:author="吴苏琪" w:date="2018-01-07T03:47:00Z"/>
              <w:rFonts w:asciiTheme="minorHAnsi" w:eastAsiaTheme="minorEastAsia" w:hAnsiTheme="minorHAnsi" w:cstheme="minorBidi"/>
              <w:noProof/>
              <w:kern w:val="2"/>
            </w:rPr>
          </w:pPr>
          <w:del w:id="836" w:author="吴苏琪" w:date="2018-01-07T03:47:00Z">
            <w:r w:rsidRPr="00C569B0" w:rsidDel="00C569B0">
              <w:rPr>
                <w:rPrChange w:id="837" w:author="吴苏琪" w:date="2018-01-07T03:47:00Z">
                  <w:rPr>
                    <w:rStyle w:val="aa"/>
                    <w:noProof/>
                  </w:rPr>
                </w:rPrChange>
              </w:rPr>
              <w:delText>2.1.29.1</w:delText>
            </w:r>
            <w:r w:rsidDel="00C569B0">
              <w:rPr>
                <w:rFonts w:asciiTheme="minorHAnsi" w:eastAsiaTheme="minorEastAsia" w:hAnsiTheme="minorHAnsi" w:cstheme="minorBidi"/>
                <w:noProof/>
                <w:kern w:val="2"/>
              </w:rPr>
              <w:tab/>
            </w:r>
            <w:r w:rsidRPr="00C569B0" w:rsidDel="00C569B0">
              <w:rPr>
                <w:rPrChange w:id="838" w:author="吴苏琪" w:date="2018-01-07T03:47:00Z">
                  <w:rPr>
                    <w:rStyle w:val="aa"/>
                    <w:noProof/>
                  </w:rPr>
                </w:rPrChange>
              </w:rPr>
              <w:delText>自动备份设置</w:delText>
            </w:r>
            <w:r w:rsidDel="00C569B0">
              <w:rPr>
                <w:noProof/>
                <w:webHidden/>
              </w:rPr>
              <w:tab/>
              <w:delText>79</w:delText>
            </w:r>
          </w:del>
        </w:p>
        <w:p w14:paraId="4EDEE569" w14:textId="3E429329" w:rsidR="003248E4" w:rsidDel="00C569B0" w:rsidRDefault="003248E4">
          <w:pPr>
            <w:pStyle w:val="41"/>
            <w:tabs>
              <w:tab w:val="left" w:pos="2520"/>
              <w:tab w:val="right" w:leader="dot" w:pos="8296"/>
            </w:tabs>
            <w:rPr>
              <w:del w:id="839" w:author="吴苏琪" w:date="2018-01-07T03:47:00Z"/>
              <w:rFonts w:asciiTheme="minorHAnsi" w:eastAsiaTheme="minorEastAsia" w:hAnsiTheme="minorHAnsi" w:cstheme="minorBidi"/>
              <w:noProof/>
              <w:kern w:val="2"/>
            </w:rPr>
          </w:pPr>
          <w:del w:id="840" w:author="吴苏琪" w:date="2018-01-07T03:47:00Z">
            <w:r w:rsidRPr="00C569B0" w:rsidDel="00C569B0">
              <w:rPr>
                <w:rPrChange w:id="841" w:author="吴苏琪" w:date="2018-01-07T03:47:00Z">
                  <w:rPr>
                    <w:rStyle w:val="aa"/>
                    <w:noProof/>
                  </w:rPr>
                </w:rPrChange>
              </w:rPr>
              <w:delText>2.1.29.2</w:delText>
            </w:r>
            <w:r w:rsidDel="00C569B0">
              <w:rPr>
                <w:rFonts w:asciiTheme="minorHAnsi" w:eastAsiaTheme="minorEastAsia" w:hAnsiTheme="minorHAnsi" w:cstheme="minorBidi"/>
                <w:noProof/>
                <w:kern w:val="2"/>
              </w:rPr>
              <w:tab/>
            </w:r>
            <w:r w:rsidRPr="00C569B0" w:rsidDel="00C569B0">
              <w:rPr>
                <w:rPrChange w:id="842" w:author="吴苏琪" w:date="2018-01-07T03:47:00Z">
                  <w:rPr>
                    <w:rStyle w:val="aa"/>
                    <w:noProof/>
                  </w:rPr>
                </w:rPrChange>
              </w:rPr>
              <w:delText>手动备份设置</w:delText>
            </w:r>
            <w:r w:rsidDel="00C569B0">
              <w:rPr>
                <w:noProof/>
                <w:webHidden/>
              </w:rPr>
              <w:tab/>
              <w:delText>80</w:delText>
            </w:r>
          </w:del>
        </w:p>
        <w:p w14:paraId="5813DD76" w14:textId="25D836BF" w:rsidR="003248E4" w:rsidDel="00C569B0" w:rsidRDefault="003248E4">
          <w:pPr>
            <w:pStyle w:val="41"/>
            <w:tabs>
              <w:tab w:val="left" w:pos="2520"/>
              <w:tab w:val="right" w:leader="dot" w:pos="8296"/>
            </w:tabs>
            <w:rPr>
              <w:del w:id="843" w:author="吴苏琪" w:date="2018-01-07T03:47:00Z"/>
              <w:rFonts w:asciiTheme="minorHAnsi" w:eastAsiaTheme="minorEastAsia" w:hAnsiTheme="minorHAnsi" w:cstheme="minorBidi"/>
              <w:noProof/>
              <w:kern w:val="2"/>
            </w:rPr>
          </w:pPr>
          <w:del w:id="844" w:author="吴苏琪" w:date="2018-01-07T03:47:00Z">
            <w:r w:rsidRPr="00C569B0" w:rsidDel="00C569B0">
              <w:rPr>
                <w:rPrChange w:id="845" w:author="吴苏琪" w:date="2018-01-07T03:47:00Z">
                  <w:rPr>
                    <w:rStyle w:val="aa"/>
                    <w:noProof/>
                  </w:rPr>
                </w:rPrChange>
              </w:rPr>
              <w:delText>2.1.29.3</w:delText>
            </w:r>
            <w:r w:rsidDel="00C569B0">
              <w:rPr>
                <w:rFonts w:asciiTheme="minorHAnsi" w:eastAsiaTheme="minorEastAsia" w:hAnsiTheme="minorHAnsi" w:cstheme="minorBidi"/>
                <w:noProof/>
                <w:kern w:val="2"/>
              </w:rPr>
              <w:tab/>
            </w:r>
            <w:r w:rsidRPr="00C569B0" w:rsidDel="00C569B0">
              <w:rPr>
                <w:rPrChange w:id="846" w:author="吴苏琪" w:date="2018-01-07T03:47:00Z">
                  <w:rPr>
                    <w:rStyle w:val="aa"/>
                    <w:noProof/>
                  </w:rPr>
                </w:rPrChange>
              </w:rPr>
              <w:delText>备份恢复</w:delText>
            </w:r>
            <w:r w:rsidDel="00C569B0">
              <w:rPr>
                <w:noProof/>
                <w:webHidden/>
              </w:rPr>
              <w:tab/>
              <w:delText>80</w:delText>
            </w:r>
          </w:del>
        </w:p>
        <w:p w14:paraId="0D23DC6D" w14:textId="308D824D" w:rsidR="003248E4" w:rsidDel="00C569B0" w:rsidRDefault="003248E4">
          <w:pPr>
            <w:pStyle w:val="41"/>
            <w:tabs>
              <w:tab w:val="left" w:pos="2520"/>
              <w:tab w:val="right" w:leader="dot" w:pos="8296"/>
            </w:tabs>
            <w:rPr>
              <w:del w:id="847" w:author="吴苏琪" w:date="2018-01-07T03:47:00Z"/>
              <w:rFonts w:asciiTheme="minorHAnsi" w:eastAsiaTheme="minorEastAsia" w:hAnsiTheme="minorHAnsi" w:cstheme="minorBidi"/>
              <w:noProof/>
              <w:kern w:val="2"/>
            </w:rPr>
          </w:pPr>
          <w:del w:id="848" w:author="吴苏琪" w:date="2018-01-07T03:47:00Z">
            <w:r w:rsidRPr="00C569B0" w:rsidDel="00C569B0">
              <w:rPr>
                <w:rPrChange w:id="849" w:author="吴苏琪" w:date="2018-01-07T03:47:00Z">
                  <w:rPr>
                    <w:rStyle w:val="aa"/>
                    <w:noProof/>
                  </w:rPr>
                </w:rPrChange>
              </w:rPr>
              <w:delText>2.1.29.4</w:delText>
            </w:r>
            <w:r w:rsidDel="00C569B0">
              <w:rPr>
                <w:rFonts w:asciiTheme="minorHAnsi" w:eastAsiaTheme="minorEastAsia" w:hAnsiTheme="minorHAnsi" w:cstheme="minorBidi"/>
                <w:noProof/>
                <w:kern w:val="2"/>
              </w:rPr>
              <w:tab/>
            </w:r>
            <w:r w:rsidRPr="00C569B0" w:rsidDel="00C569B0">
              <w:rPr>
                <w:rPrChange w:id="850" w:author="吴苏琪" w:date="2018-01-07T03:47:00Z">
                  <w:rPr>
                    <w:rStyle w:val="aa"/>
                    <w:noProof/>
                  </w:rPr>
                </w:rPrChange>
              </w:rPr>
              <w:delText>备份删除确认</w:delText>
            </w:r>
            <w:r w:rsidDel="00C569B0">
              <w:rPr>
                <w:noProof/>
                <w:webHidden/>
              </w:rPr>
              <w:tab/>
              <w:delText>81</w:delText>
            </w:r>
          </w:del>
        </w:p>
        <w:p w14:paraId="33CBEBEF" w14:textId="09017F13" w:rsidR="003248E4" w:rsidDel="00C569B0" w:rsidRDefault="003248E4">
          <w:pPr>
            <w:pStyle w:val="31"/>
            <w:tabs>
              <w:tab w:val="left" w:pos="2100"/>
              <w:tab w:val="right" w:leader="dot" w:pos="8296"/>
            </w:tabs>
            <w:rPr>
              <w:del w:id="851" w:author="吴苏琪" w:date="2018-01-07T03:47:00Z"/>
              <w:rFonts w:asciiTheme="minorHAnsi" w:eastAsiaTheme="minorEastAsia" w:hAnsiTheme="minorHAnsi" w:cstheme="minorBidi"/>
              <w:noProof/>
              <w:kern w:val="2"/>
            </w:rPr>
          </w:pPr>
          <w:del w:id="852" w:author="吴苏琪" w:date="2018-01-07T03:47:00Z">
            <w:r w:rsidRPr="00C569B0" w:rsidDel="00C569B0">
              <w:rPr>
                <w:rPrChange w:id="853" w:author="吴苏琪" w:date="2018-01-07T03:47:00Z">
                  <w:rPr>
                    <w:rStyle w:val="aa"/>
                    <w:noProof/>
                  </w:rPr>
                </w:rPrChange>
              </w:rPr>
              <w:delText>2.1.30</w:delText>
            </w:r>
            <w:r w:rsidDel="00C569B0">
              <w:rPr>
                <w:rFonts w:asciiTheme="minorHAnsi" w:eastAsiaTheme="minorEastAsia" w:hAnsiTheme="minorHAnsi" w:cstheme="minorBidi"/>
                <w:noProof/>
                <w:kern w:val="2"/>
              </w:rPr>
              <w:tab/>
            </w:r>
            <w:r w:rsidRPr="00C569B0" w:rsidDel="00C569B0">
              <w:rPr>
                <w:rPrChange w:id="854" w:author="吴苏琪" w:date="2018-01-07T03:47:00Z">
                  <w:rPr>
                    <w:rStyle w:val="aa"/>
                    <w:noProof/>
                  </w:rPr>
                </w:rPrChange>
              </w:rPr>
              <w:delText>管理员具体帖子页</w:delText>
            </w:r>
            <w:r w:rsidDel="00C569B0">
              <w:rPr>
                <w:noProof/>
                <w:webHidden/>
              </w:rPr>
              <w:tab/>
              <w:delText>82</w:delText>
            </w:r>
          </w:del>
        </w:p>
        <w:p w14:paraId="3126FB5A" w14:textId="73A11D53" w:rsidR="003248E4" w:rsidDel="00C569B0" w:rsidRDefault="003248E4">
          <w:pPr>
            <w:pStyle w:val="21"/>
            <w:tabs>
              <w:tab w:val="left" w:pos="1260"/>
              <w:tab w:val="right" w:leader="dot" w:pos="8296"/>
            </w:tabs>
            <w:rPr>
              <w:del w:id="855" w:author="吴苏琪" w:date="2018-01-07T03:47:00Z"/>
              <w:rFonts w:asciiTheme="minorHAnsi" w:eastAsiaTheme="minorEastAsia" w:hAnsiTheme="minorHAnsi" w:cstheme="minorBidi"/>
              <w:noProof/>
              <w:kern w:val="2"/>
            </w:rPr>
          </w:pPr>
          <w:del w:id="856" w:author="吴苏琪" w:date="2018-01-07T03:47:00Z">
            <w:r w:rsidRPr="00C569B0" w:rsidDel="00C569B0">
              <w:rPr>
                <w:rPrChange w:id="857" w:author="吴苏琪" w:date="2018-01-07T03:47:00Z">
                  <w:rPr>
                    <w:rStyle w:val="aa"/>
                    <w:noProof/>
                  </w:rPr>
                </w:rPrChange>
              </w:rPr>
              <w:delText>2.2</w:delText>
            </w:r>
            <w:r w:rsidDel="00C569B0">
              <w:rPr>
                <w:rFonts w:asciiTheme="minorHAnsi" w:eastAsiaTheme="minorEastAsia" w:hAnsiTheme="minorHAnsi" w:cstheme="minorBidi"/>
                <w:noProof/>
                <w:kern w:val="2"/>
              </w:rPr>
              <w:tab/>
            </w:r>
            <w:r w:rsidRPr="00C569B0" w:rsidDel="00C569B0">
              <w:rPr>
                <w:rPrChange w:id="858" w:author="吴苏琪" w:date="2018-01-07T03:47:00Z">
                  <w:rPr>
                    <w:rStyle w:val="aa"/>
                    <w:noProof/>
                  </w:rPr>
                </w:rPrChange>
              </w:rPr>
              <w:delText>性能</w:delText>
            </w:r>
            <w:r w:rsidDel="00C569B0">
              <w:rPr>
                <w:noProof/>
                <w:webHidden/>
              </w:rPr>
              <w:tab/>
              <w:delText>83</w:delText>
            </w:r>
          </w:del>
        </w:p>
        <w:p w14:paraId="3F858922" w14:textId="70FEC36B" w:rsidR="003248E4" w:rsidDel="00C569B0" w:rsidRDefault="003248E4">
          <w:pPr>
            <w:pStyle w:val="31"/>
            <w:tabs>
              <w:tab w:val="left" w:pos="1680"/>
              <w:tab w:val="right" w:leader="dot" w:pos="8296"/>
            </w:tabs>
            <w:rPr>
              <w:del w:id="859" w:author="吴苏琪" w:date="2018-01-07T03:47:00Z"/>
              <w:rFonts w:asciiTheme="minorHAnsi" w:eastAsiaTheme="minorEastAsia" w:hAnsiTheme="minorHAnsi" w:cstheme="minorBidi"/>
              <w:noProof/>
              <w:kern w:val="2"/>
            </w:rPr>
          </w:pPr>
          <w:del w:id="860" w:author="吴苏琪" w:date="2018-01-07T03:47:00Z">
            <w:r w:rsidRPr="00C569B0" w:rsidDel="00C569B0">
              <w:rPr>
                <w:rPrChange w:id="861" w:author="吴苏琪" w:date="2018-01-07T03:47:00Z">
                  <w:rPr>
                    <w:rStyle w:val="aa"/>
                    <w:noProof/>
                  </w:rPr>
                </w:rPrChange>
              </w:rPr>
              <w:delText>2.2.1</w:delText>
            </w:r>
            <w:r w:rsidDel="00C569B0">
              <w:rPr>
                <w:rFonts w:asciiTheme="minorHAnsi" w:eastAsiaTheme="minorEastAsia" w:hAnsiTheme="minorHAnsi" w:cstheme="minorBidi"/>
                <w:noProof/>
                <w:kern w:val="2"/>
              </w:rPr>
              <w:tab/>
            </w:r>
            <w:r w:rsidRPr="00C569B0" w:rsidDel="00C569B0">
              <w:rPr>
                <w:rPrChange w:id="862" w:author="吴苏琪" w:date="2018-01-07T03:47:00Z">
                  <w:rPr>
                    <w:rStyle w:val="aa"/>
                    <w:noProof/>
                  </w:rPr>
                </w:rPrChange>
              </w:rPr>
              <w:delText>精度</w:delText>
            </w:r>
            <w:r w:rsidDel="00C569B0">
              <w:rPr>
                <w:noProof/>
                <w:webHidden/>
              </w:rPr>
              <w:tab/>
              <w:delText>83</w:delText>
            </w:r>
          </w:del>
        </w:p>
        <w:p w14:paraId="00EAA43D" w14:textId="06968FEF" w:rsidR="003248E4" w:rsidDel="00C569B0" w:rsidRDefault="003248E4">
          <w:pPr>
            <w:pStyle w:val="31"/>
            <w:tabs>
              <w:tab w:val="left" w:pos="1680"/>
              <w:tab w:val="right" w:leader="dot" w:pos="8296"/>
            </w:tabs>
            <w:rPr>
              <w:del w:id="863" w:author="吴苏琪" w:date="2018-01-07T03:47:00Z"/>
              <w:rFonts w:asciiTheme="minorHAnsi" w:eastAsiaTheme="minorEastAsia" w:hAnsiTheme="minorHAnsi" w:cstheme="minorBidi"/>
              <w:noProof/>
              <w:kern w:val="2"/>
            </w:rPr>
          </w:pPr>
          <w:del w:id="864" w:author="吴苏琪" w:date="2018-01-07T03:47:00Z">
            <w:r w:rsidRPr="00C569B0" w:rsidDel="00C569B0">
              <w:rPr>
                <w:rPrChange w:id="865" w:author="吴苏琪" w:date="2018-01-07T03:47:00Z">
                  <w:rPr>
                    <w:rStyle w:val="aa"/>
                    <w:noProof/>
                  </w:rPr>
                </w:rPrChange>
              </w:rPr>
              <w:delText>2.2.2</w:delText>
            </w:r>
            <w:r w:rsidDel="00C569B0">
              <w:rPr>
                <w:rFonts w:asciiTheme="minorHAnsi" w:eastAsiaTheme="minorEastAsia" w:hAnsiTheme="minorHAnsi" w:cstheme="minorBidi"/>
                <w:noProof/>
                <w:kern w:val="2"/>
              </w:rPr>
              <w:tab/>
            </w:r>
            <w:r w:rsidRPr="00C569B0" w:rsidDel="00C569B0">
              <w:rPr>
                <w:rPrChange w:id="866" w:author="吴苏琪" w:date="2018-01-07T03:47:00Z">
                  <w:rPr>
                    <w:rStyle w:val="aa"/>
                    <w:noProof/>
                  </w:rPr>
                </w:rPrChange>
              </w:rPr>
              <w:delText>时间特性</w:delText>
            </w:r>
            <w:r w:rsidDel="00C569B0">
              <w:rPr>
                <w:noProof/>
                <w:webHidden/>
              </w:rPr>
              <w:tab/>
              <w:delText>83</w:delText>
            </w:r>
          </w:del>
        </w:p>
        <w:p w14:paraId="44AB6531" w14:textId="35AD30F4" w:rsidR="003248E4" w:rsidDel="00C569B0" w:rsidRDefault="003248E4">
          <w:pPr>
            <w:pStyle w:val="31"/>
            <w:tabs>
              <w:tab w:val="left" w:pos="1680"/>
              <w:tab w:val="right" w:leader="dot" w:pos="8296"/>
            </w:tabs>
            <w:rPr>
              <w:del w:id="867" w:author="吴苏琪" w:date="2018-01-07T03:47:00Z"/>
              <w:rFonts w:asciiTheme="minorHAnsi" w:eastAsiaTheme="minorEastAsia" w:hAnsiTheme="minorHAnsi" w:cstheme="minorBidi"/>
              <w:noProof/>
              <w:kern w:val="2"/>
            </w:rPr>
          </w:pPr>
          <w:del w:id="868" w:author="吴苏琪" w:date="2018-01-07T03:47:00Z">
            <w:r w:rsidRPr="00C569B0" w:rsidDel="00C569B0">
              <w:rPr>
                <w:rPrChange w:id="869" w:author="吴苏琪" w:date="2018-01-07T03:47:00Z">
                  <w:rPr>
                    <w:rStyle w:val="aa"/>
                    <w:noProof/>
                  </w:rPr>
                </w:rPrChange>
              </w:rPr>
              <w:delText>2.2.3</w:delText>
            </w:r>
            <w:r w:rsidDel="00C569B0">
              <w:rPr>
                <w:rFonts w:asciiTheme="minorHAnsi" w:eastAsiaTheme="minorEastAsia" w:hAnsiTheme="minorHAnsi" w:cstheme="minorBidi"/>
                <w:noProof/>
                <w:kern w:val="2"/>
              </w:rPr>
              <w:tab/>
            </w:r>
            <w:r w:rsidRPr="00C569B0" w:rsidDel="00C569B0">
              <w:rPr>
                <w:rPrChange w:id="870" w:author="吴苏琪" w:date="2018-01-07T03:47:00Z">
                  <w:rPr>
                    <w:rStyle w:val="aa"/>
                    <w:noProof/>
                  </w:rPr>
                </w:rPrChange>
              </w:rPr>
              <w:delText>灵活性</w:delText>
            </w:r>
            <w:r w:rsidDel="00C569B0">
              <w:rPr>
                <w:noProof/>
                <w:webHidden/>
              </w:rPr>
              <w:tab/>
              <w:delText>83</w:delText>
            </w:r>
          </w:del>
        </w:p>
        <w:p w14:paraId="7E55E902" w14:textId="097655FE" w:rsidR="003248E4" w:rsidDel="00C569B0" w:rsidRDefault="003248E4">
          <w:pPr>
            <w:pStyle w:val="21"/>
            <w:tabs>
              <w:tab w:val="left" w:pos="1260"/>
              <w:tab w:val="right" w:leader="dot" w:pos="8296"/>
            </w:tabs>
            <w:rPr>
              <w:del w:id="871" w:author="吴苏琪" w:date="2018-01-07T03:47:00Z"/>
              <w:rFonts w:asciiTheme="minorHAnsi" w:eastAsiaTheme="minorEastAsia" w:hAnsiTheme="minorHAnsi" w:cstheme="minorBidi"/>
              <w:noProof/>
              <w:kern w:val="2"/>
            </w:rPr>
          </w:pPr>
          <w:del w:id="872" w:author="吴苏琪" w:date="2018-01-07T03:47:00Z">
            <w:r w:rsidRPr="00C569B0" w:rsidDel="00C569B0">
              <w:rPr>
                <w:rPrChange w:id="873" w:author="吴苏琪" w:date="2018-01-07T03:47:00Z">
                  <w:rPr>
                    <w:rStyle w:val="aa"/>
                    <w:noProof/>
                  </w:rPr>
                </w:rPrChange>
              </w:rPr>
              <w:delText>2.3</w:delText>
            </w:r>
            <w:r w:rsidDel="00C569B0">
              <w:rPr>
                <w:rFonts w:asciiTheme="minorHAnsi" w:eastAsiaTheme="minorEastAsia" w:hAnsiTheme="minorHAnsi" w:cstheme="minorBidi"/>
                <w:noProof/>
                <w:kern w:val="2"/>
              </w:rPr>
              <w:tab/>
            </w:r>
            <w:r w:rsidRPr="00C569B0" w:rsidDel="00C569B0">
              <w:rPr>
                <w:rPrChange w:id="874" w:author="吴苏琪" w:date="2018-01-07T03:47:00Z">
                  <w:rPr>
                    <w:rStyle w:val="aa"/>
                    <w:noProof/>
                  </w:rPr>
                </w:rPrChange>
              </w:rPr>
              <w:delText>安全保密</w:delText>
            </w:r>
            <w:r w:rsidDel="00C569B0">
              <w:rPr>
                <w:noProof/>
                <w:webHidden/>
              </w:rPr>
              <w:tab/>
              <w:delText>83</w:delText>
            </w:r>
          </w:del>
        </w:p>
        <w:p w14:paraId="40D8DFB9" w14:textId="0DD77428" w:rsidR="003248E4" w:rsidDel="00C569B0" w:rsidRDefault="003248E4">
          <w:pPr>
            <w:pStyle w:val="12"/>
            <w:tabs>
              <w:tab w:val="left" w:pos="420"/>
              <w:tab w:val="right" w:leader="dot" w:pos="8296"/>
            </w:tabs>
            <w:rPr>
              <w:del w:id="875" w:author="吴苏琪" w:date="2018-01-07T03:47:00Z"/>
              <w:rFonts w:asciiTheme="minorHAnsi" w:eastAsiaTheme="minorEastAsia" w:hAnsiTheme="minorHAnsi" w:cstheme="minorBidi"/>
              <w:noProof/>
              <w:kern w:val="2"/>
            </w:rPr>
          </w:pPr>
          <w:del w:id="876" w:author="吴苏琪" w:date="2018-01-07T03:47:00Z">
            <w:r w:rsidRPr="00C569B0" w:rsidDel="00C569B0">
              <w:rPr>
                <w:rPrChange w:id="877" w:author="吴苏琪" w:date="2018-01-07T03:47:00Z">
                  <w:rPr>
                    <w:rStyle w:val="aa"/>
                    <w:noProof/>
                  </w:rPr>
                </w:rPrChange>
              </w:rPr>
              <w:delText>3</w:delText>
            </w:r>
            <w:r w:rsidDel="00C569B0">
              <w:rPr>
                <w:rFonts w:asciiTheme="minorHAnsi" w:eastAsiaTheme="minorEastAsia" w:hAnsiTheme="minorHAnsi" w:cstheme="minorBidi"/>
                <w:noProof/>
                <w:kern w:val="2"/>
              </w:rPr>
              <w:tab/>
            </w:r>
            <w:r w:rsidRPr="00C569B0" w:rsidDel="00C569B0">
              <w:rPr>
                <w:rPrChange w:id="878" w:author="吴苏琪" w:date="2018-01-07T03:47:00Z">
                  <w:rPr>
                    <w:rStyle w:val="aa"/>
                    <w:noProof/>
                  </w:rPr>
                </w:rPrChange>
              </w:rPr>
              <w:delText>运行环境</w:delText>
            </w:r>
            <w:r w:rsidDel="00C569B0">
              <w:rPr>
                <w:noProof/>
                <w:webHidden/>
              </w:rPr>
              <w:tab/>
              <w:delText>84</w:delText>
            </w:r>
          </w:del>
        </w:p>
        <w:p w14:paraId="5B0B888F" w14:textId="21247430" w:rsidR="003248E4" w:rsidDel="00C569B0" w:rsidRDefault="003248E4">
          <w:pPr>
            <w:pStyle w:val="21"/>
            <w:tabs>
              <w:tab w:val="left" w:pos="1260"/>
              <w:tab w:val="right" w:leader="dot" w:pos="8296"/>
            </w:tabs>
            <w:rPr>
              <w:del w:id="879" w:author="吴苏琪" w:date="2018-01-07T03:47:00Z"/>
              <w:rFonts w:asciiTheme="minorHAnsi" w:eastAsiaTheme="minorEastAsia" w:hAnsiTheme="minorHAnsi" w:cstheme="minorBidi"/>
              <w:noProof/>
              <w:kern w:val="2"/>
            </w:rPr>
          </w:pPr>
          <w:del w:id="880" w:author="吴苏琪" w:date="2018-01-07T03:47:00Z">
            <w:r w:rsidRPr="00C569B0" w:rsidDel="00C569B0">
              <w:rPr>
                <w:rPrChange w:id="881" w:author="吴苏琪" w:date="2018-01-07T03:47:00Z">
                  <w:rPr>
                    <w:rStyle w:val="aa"/>
                    <w:noProof/>
                  </w:rPr>
                </w:rPrChange>
              </w:rPr>
              <w:delText>3.1</w:delText>
            </w:r>
            <w:r w:rsidDel="00C569B0">
              <w:rPr>
                <w:rFonts w:asciiTheme="minorHAnsi" w:eastAsiaTheme="minorEastAsia" w:hAnsiTheme="minorHAnsi" w:cstheme="minorBidi"/>
                <w:noProof/>
                <w:kern w:val="2"/>
              </w:rPr>
              <w:tab/>
            </w:r>
            <w:r w:rsidRPr="00C569B0" w:rsidDel="00C569B0">
              <w:rPr>
                <w:rPrChange w:id="882" w:author="吴苏琪" w:date="2018-01-07T03:47:00Z">
                  <w:rPr>
                    <w:rStyle w:val="aa"/>
                    <w:noProof/>
                  </w:rPr>
                </w:rPrChange>
              </w:rPr>
              <w:delText>硬设备</w:delText>
            </w:r>
            <w:r w:rsidDel="00C569B0">
              <w:rPr>
                <w:noProof/>
                <w:webHidden/>
              </w:rPr>
              <w:tab/>
              <w:delText>84</w:delText>
            </w:r>
          </w:del>
        </w:p>
        <w:p w14:paraId="6482B34F" w14:textId="564B0074" w:rsidR="003248E4" w:rsidDel="00C569B0" w:rsidRDefault="003248E4">
          <w:pPr>
            <w:pStyle w:val="21"/>
            <w:tabs>
              <w:tab w:val="left" w:pos="1260"/>
              <w:tab w:val="right" w:leader="dot" w:pos="8296"/>
            </w:tabs>
            <w:rPr>
              <w:del w:id="883" w:author="吴苏琪" w:date="2018-01-07T03:47:00Z"/>
              <w:rFonts w:asciiTheme="minorHAnsi" w:eastAsiaTheme="minorEastAsia" w:hAnsiTheme="minorHAnsi" w:cstheme="minorBidi"/>
              <w:noProof/>
              <w:kern w:val="2"/>
            </w:rPr>
          </w:pPr>
          <w:del w:id="884" w:author="吴苏琪" w:date="2018-01-07T03:47:00Z">
            <w:r w:rsidRPr="00C569B0" w:rsidDel="00C569B0">
              <w:rPr>
                <w:rPrChange w:id="885" w:author="吴苏琪" w:date="2018-01-07T03:47:00Z">
                  <w:rPr>
                    <w:rStyle w:val="aa"/>
                    <w:noProof/>
                  </w:rPr>
                </w:rPrChange>
              </w:rPr>
              <w:delText>3.2</w:delText>
            </w:r>
            <w:r w:rsidDel="00C569B0">
              <w:rPr>
                <w:rFonts w:asciiTheme="minorHAnsi" w:eastAsiaTheme="minorEastAsia" w:hAnsiTheme="minorHAnsi" w:cstheme="minorBidi"/>
                <w:noProof/>
                <w:kern w:val="2"/>
              </w:rPr>
              <w:tab/>
            </w:r>
            <w:r w:rsidRPr="00C569B0" w:rsidDel="00C569B0">
              <w:rPr>
                <w:rPrChange w:id="886" w:author="吴苏琪" w:date="2018-01-07T03:47:00Z">
                  <w:rPr>
                    <w:rStyle w:val="aa"/>
                    <w:noProof/>
                  </w:rPr>
                </w:rPrChange>
              </w:rPr>
              <w:delText>支持软件</w:delText>
            </w:r>
            <w:r w:rsidDel="00C569B0">
              <w:rPr>
                <w:noProof/>
                <w:webHidden/>
              </w:rPr>
              <w:tab/>
              <w:delText>84</w:delText>
            </w:r>
          </w:del>
        </w:p>
        <w:p w14:paraId="0525C3FB" w14:textId="5CCA72F3" w:rsidR="003248E4" w:rsidDel="00C569B0" w:rsidRDefault="003248E4">
          <w:pPr>
            <w:pStyle w:val="21"/>
            <w:tabs>
              <w:tab w:val="left" w:pos="1260"/>
              <w:tab w:val="right" w:leader="dot" w:pos="8296"/>
            </w:tabs>
            <w:rPr>
              <w:del w:id="887" w:author="吴苏琪" w:date="2018-01-07T03:47:00Z"/>
              <w:rFonts w:asciiTheme="minorHAnsi" w:eastAsiaTheme="minorEastAsia" w:hAnsiTheme="minorHAnsi" w:cstheme="minorBidi"/>
              <w:noProof/>
              <w:kern w:val="2"/>
            </w:rPr>
          </w:pPr>
          <w:del w:id="888" w:author="吴苏琪" w:date="2018-01-07T03:47:00Z">
            <w:r w:rsidRPr="00C569B0" w:rsidDel="00C569B0">
              <w:rPr>
                <w:rPrChange w:id="889" w:author="吴苏琪" w:date="2018-01-07T03:47:00Z">
                  <w:rPr>
                    <w:rStyle w:val="aa"/>
                    <w:noProof/>
                  </w:rPr>
                </w:rPrChange>
              </w:rPr>
              <w:delText>3.3</w:delText>
            </w:r>
            <w:r w:rsidDel="00C569B0">
              <w:rPr>
                <w:rFonts w:asciiTheme="minorHAnsi" w:eastAsiaTheme="minorEastAsia" w:hAnsiTheme="minorHAnsi" w:cstheme="minorBidi"/>
                <w:noProof/>
                <w:kern w:val="2"/>
              </w:rPr>
              <w:tab/>
            </w:r>
            <w:r w:rsidRPr="00C569B0" w:rsidDel="00C569B0">
              <w:rPr>
                <w:rPrChange w:id="890" w:author="吴苏琪" w:date="2018-01-07T03:47:00Z">
                  <w:rPr>
                    <w:rStyle w:val="aa"/>
                    <w:noProof/>
                  </w:rPr>
                </w:rPrChange>
              </w:rPr>
              <w:delText>数据结构</w:delText>
            </w:r>
            <w:r w:rsidDel="00C569B0">
              <w:rPr>
                <w:noProof/>
                <w:webHidden/>
              </w:rPr>
              <w:tab/>
              <w:delText>84</w:delText>
            </w:r>
          </w:del>
        </w:p>
        <w:p w14:paraId="14DC2557" w14:textId="2376634C" w:rsidR="003248E4" w:rsidDel="00C569B0" w:rsidRDefault="003248E4">
          <w:pPr>
            <w:pStyle w:val="12"/>
            <w:tabs>
              <w:tab w:val="left" w:pos="420"/>
              <w:tab w:val="right" w:leader="dot" w:pos="8296"/>
            </w:tabs>
            <w:rPr>
              <w:del w:id="891" w:author="吴苏琪" w:date="2018-01-07T03:47:00Z"/>
              <w:rFonts w:asciiTheme="minorHAnsi" w:eastAsiaTheme="minorEastAsia" w:hAnsiTheme="minorHAnsi" w:cstheme="minorBidi"/>
              <w:noProof/>
              <w:kern w:val="2"/>
            </w:rPr>
          </w:pPr>
          <w:del w:id="892" w:author="吴苏琪" w:date="2018-01-07T03:47:00Z">
            <w:r w:rsidRPr="00C569B0" w:rsidDel="00C569B0">
              <w:rPr>
                <w:rPrChange w:id="893" w:author="吴苏琪" w:date="2018-01-07T03:47:00Z">
                  <w:rPr>
                    <w:rStyle w:val="aa"/>
                    <w:noProof/>
                  </w:rPr>
                </w:rPrChange>
              </w:rPr>
              <w:delText>4</w:delText>
            </w:r>
            <w:r w:rsidDel="00C569B0">
              <w:rPr>
                <w:rFonts w:asciiTheme="minorHAnsi" w:eastAsiaTheme="minorEastAsia" w:hAnsiTheme="minorHAnsi" w:cstheme="minorBidi"/>
                <w:noProof/>
                <w:kern w:val="2"/>
              </w:rPr>
              <w:tab/>
            </w:r>
            <w:r w:rsidRPr="00C569B0" w:rsidDel="00C569B0">
              <w:rPr>
                <w:rPrChange w:id="894" w:author="吴苏琪" w:date="2018-01-07T03:47:00Z">
                  <w:rPr>
                    <w:rStyle w:val="aa"/>
                    <w:noProof/>
                  </w:rPr>
                </w:rPrChange>
              </w:rPr>
              <w:delText>使用过程</w:delText>
            </w:r>
            <w:r w:rsidDel="00C569B0">
              <w:rPr>
                <w:noProof/>
                <w:webHidden/>
              </w:rPr>
              <w:tab/>
              <w:delText>84</w:delText>
            </w:r>
          </w:del>
        </w:p>
        <w:p w14:paraId="5C913413" w14:textId="07DAB9CF" w:rsidR="003248E4" w:rsidDel="00C569B0" w:rsidRDefault="003248E4">
          <w:pPr>
            <w:pStyle w:val="21"/>
            <w:tabs>
              <w:tab w:val="left" w:pos="1260"/>
              <w:tab w:val="right" w:leader="dot" w:pos="8296"/>
            </w:tabs>
            <w:rPr>
              <w:del w:id="895" w:author="吴苏琪" w:date="2018-01-07T03:47:00Z"/>
              <w:rFonts w:asciiTheme="minorHAnsi" w:eastAsiaTheme="minorEastAsia" w:hAnsiTheme="minorHAnsi" w:cstheme="minorBidi"/>
              <w:noProof/>
              <w:kern w:val="2"/>
            </w:rPr>
          </w:pPr>
          <w:del w:id="896" w:author="吴苏琪" w:date="2018-01-07T03:47:00Z">
            <w:r w:rsidRPr="00C569B0" w:rsidDel="00C569B0">
              <w:rPr>
                <w:rPrChange w:id="897" w:author="吴苏琪" w:date="2018-01-07T03:47:00Z">
                  <w:rPr>
                    <w:rStyle w:val="aa"/>
                    <w:noProof/>
                  </w:rPr>
                </w:rPrChange>
              </w:rPr>
              <w:delText>4.1</w:delText>
            </w:r>
            <w:r w:rsidDel="00C569B0">
              <w:rPr>
                <w:rFonts w:asciiTheme="minorHAnsi" w:eastAsiaTheme="minorEastAsia" w:hAnsiTheme="minorHAnsi" w:cstheme="minorBidi"/>
                <w:noProof/>
                <w:kern w:val="2"/>
              </w:rPr>
              <w:tab/>
            </w:r>
            <w:r w:rsidRPr="00C569B0" w:rsidDel="00C569B0">
              <w:rPr>
                <w:rPrChange w:id="898" w:author="吴苏琪" w:date="2018-01-07T03:47:00Z">
                  <w:rPr>
                    <w:rStyle w:val="aa"/>
                    <w:noProof/>
                  </w:rPr>
                </w:rPrChange>
              </w:rPr>
              <w:delText>安装与初始化</w:delText>
            </w:r>
            <w:r w:rsidDel="00C569B0">
              <w:rPr>
                <w:noProof/>
                <w:webHidden/>
              </w:rPr>
              <w:tab/>
              <w:delText>84</w:delText>
            </w:r>
          </w:del>
        </w:p>
        <w:p w14:paraId="4987A2F4" w14:textId="02AEFAC8" w:rsidR="003248E4" w:rsidDel="00C569B0" w:rsidRDefault="003248E4">
          <w:pPr>
            <w:pStyle w:val="21"/>
            <w:tabs>
              <w:tab w:val="left" w:pos="1260"/>
              <w:tab w:val="right" w:leader="dot" w:pos="8296"/>
            </w:tabs>
            <w:rPr>
              <w:del w:id="899" w:author="吴苏琪" w:date="2018-01-07T03:47:00Z"/>
              <w:rFonts w:asciiTheme="minorHAnsi" w:eastAsiaTheme="minorEastAsia" w:hAnsiTheme="minorHAnsi" w:cstheme="minorBidi"/>
              <w:noProof/>
              <w:kern w:val="2"/>
            </w:rPr>
          </w:pPr>
          <w:del w:id="900" w:author="吴苏琪" w:date="2018-01-07T03:47:00Z">
            <w:r w:rsidRPr="00C569B0" w:rsidDel="00C569B0">
              <w:rPr>
                <w:rPrChange w:id="901" w:author="吴苏琪" w:date="2018-01-07T03:47:00Z">
                  <w:rPr>
                    <w:rStyle w:val="aa"/>
                    <w:noProof/>
                  </w:rPr>
                </w:rPrChange>
              </w:rPr>
              <w:delText>4.2</w:delText>
            </w:r>
            <w:r w:rsidDel="00C569B0">
              <w:rPr>
                <w:rFonts w:asciiTheme="minorHAnsi" w:eastAsiaTheme="minorEastAsia" w:hAnsiTheme="minorHAnsi" w:cstheme="minorBidi"/>
                <w:noProof/>
                <w:kern w:val="2"/>
              </w:rPr>
              <w:tab/>
            </w:r>
            <w:r w:rsidRPr="00C569B0" w:rsidDel="00C569B0">
              <w:rPr>
                <w:rPrChange w:id="902" w:author="吴苏琪" w:date="2018-01-07T03:47:00Z">
                  <w:rPr>
                    <w:rStyle w:val="aa"/>
                    <w:noProof/>
                  </w:rPr>
                </w:rPrChange>
              </w:rPr>
              <w:delText>输入</w:delText>
            </w:r>
            <w:r w:rsidDel="00C569B0">
              <w:rPr>
                <w:noProof/>
                <w:webHidden/>
              </w:rPr>
              <w:tab/>
              <w:delText>84</w:delText>
            </w:r>
          </w:del>
        </w:p>
        <w:p w14:paraId="7383539D" w14:textId="45DCF91D" w:rsidR="003248E4" w:rsidDel="00C569B0" w:rsidRDefault="003248E4">
          <w:pPr>
            <w:pStyle w:val="31"/>
            <w:tabs>
              <w:tab w:val="left" w:pos="1680"/>
              <w:tab w:val="right" w:leader="dot" w:pos="8296"/>
            </w:tabs>
            <w:rPr>
              <w:del w:id="903" w:author="吴苏琪" w:date="2018-01-07T03:47:00Z"/>
              <w:rFonts w:asciiTheme="minorHAnsi" w:eastAsiaTheme="minorEastAsia" w:hAnsiTheme="minorHAnsi" w:cstheme="minorBidi"/>
              <w:noProof/>
              <w:kern w:val="2"/>
            </w:rPr>
          </w:pPr>
          <w:del w:id="904" w:author="吴苏琪" w:date="2018-01-07T03:47:00Z">
            <w:r w:rsidRPr="00C569B0" w:rsidDel="00C569B0">
              <w:rPr>
                <w:rPrChange w:id="905" w:author="吴苏琪" w:date="2018-01-07T03:47:00Z">
                  <w:rPr>
                    <w:rStyle w:val="aa"/>
                    <w:noProof/>
                  </w:rPr>
                </w:rPrChange>
              </w:rPr>
              <w:delText>4.2.1</w:delText>
            </w:r>
            <w:r w:rsidDel="00C569B0">
              <w:rPr>
                <w:rFonts w:asciiTheme="minorHAnsi" w:eastAsiaTheme="minorEastAsia" w:hAnsiTheme="minorHAnsi" w:cstheme="minorBidi"/>
                <w:noProof/>
                <w:kern w:val="2"/>
              </w:rPr>
              <w:tab/>
            </w:r>
            <w:r w:rsidRPr="00C569B0" w:rsidDel="00C569B0">
              <w:rPr>
                <w:rPrChange w:id="906" w:author="吴苏琪" w:date="2018-01-07T03:47:00Z">
                  <w:rPr>
                    <w:rStyle w:val="aa"/>
                    <w:noProof/>
                  </w:rPr>
                </w:rPrChange>
              </w:rPr>
              <w:delText>输入数据的现实背景</w:delText>
            </w:r>
            <w:r w:rsidDel="00C569B0">
              <w:rPr>
                <w:noProof/>
                <w:webHidden/>
              </w:rPr>
              <w:tab/>
              <w:delText>84</w:delText>
            </w:r>
          </w:del>
        </w:p>
        <w:p w14:paraId="102B9A3C" w14:textId="6579A9A8" w:rsidR="003248E4" w:rsidDel="00C569B0" w:rsidRDefault="003248E4">
          <w:pPr>
            <w:pStyle w:val="31"/>
            <w:tabs>
              <w:tab w:val="left" w:pos="1680"/>
              <w:tab w:val="right" w:leader="dot" w:pos="8296"/>
            </w:tabs>
            <w:rPr>
              <w:del w:id="907" w:author="吴苏琪" w:date="2018-01-07T03:47:00Z"/>
              <w:rFonts w:asciiTheme="minorHAnsi" w:eastAsiaTheme="minorEastAsia" w:hAnsiTheme="minorHAnsi" w:cstheme="minorBidi"/>
              <w:noProof/>
              <w:kern w:val="2"/>
            </w:rPr>
          </w:pPr>
          <w:del w:id="908" w:author="吴苏琪" w:date="2018-01-07T03:47:00Z">
            <w:r w:rsidRPr="00C569B0" w:rsidDel="00C569B0">
              <w:rPr>
                <w:rPrChange w:id="909" w:author="吴苏琪" w:date="2018-01-07T03:47:00Z">
                  <w:rPr>
                    <w:rStyle w:val="aa"/>
                    <w:noProof/>
                  </w:rPr>
                </w:rPrChange>
              </w:rPr>
              <w:delText>4.2.2</w:delText>
            </w:r>
            <w:r w:rsidDel="00C569B0">
              <w:rPr>
                <w:rFonts w:asciiTheme="minorHAnsi" w:eastAsiaTheme="minorEastAsia" w:hAnsiTheme="minorHAnsi" w:cstheme="minorBidi"/>
                <w:noProof/>
                <w:kern w:val="2"/>
              </w:rPr>
              <w:tab/>
            </w:r>
            <w:r w:rsidRPr="00C569B0" w:rsidDel="00C569B0">
              <w:rPr>
                <w:rPrChange w:id="910" w:author="吴苏琪" w:date="2018-01-07T03:47:00Z">
                  <w:rPr>
                    <w:rStyle w:val="aa"/>
                    <w:noProof/>
                  </w:rPr>
                </w:rPrChange>
              </w:rPr>
              <w:delText>输入格式</w:delText>
            </w:r>
            <w:r w:rsidDel="00C569B0">
              <w:rPr>
                <w:noProof/>
                <w:webHidden/>
              </w:rPr>
              <w:tab/>
              <w:delText>85</w:delText>
            </w:r>
          </w:del>
        </w:p>
        <w:p w14:paraId="73C8AE5C" w14:textId="2B7DD5CE" w:rsidR="003248E4" w:rsidDel="00C569B0" w:rsidRDefault="003248E4">
          <w:pPr>
            <w:pStyle w:val="31"/>
            <w:tabs>
              <w:tab w:val="left" w:pos="1680"/>
              <w:tab w:val="right" w:leader="dot" w:pos="8296"/>
            </w:tabs>
            <w:rPr>
              <w:del w:id="911" w:author="吴苏琪" w:date="2018-01-07T03:47:00Z"/>
              <w:rFonts w:asciiTheme="minorHAnsi" w:eastAsiaTheme="minorEastAsia" w:hAnsiTheme="minorHAnsi" w:cstheme="minorBidi"/>
              <w:noProof/>
              <w:kern w:val="2"/>
            </w:rPr>
          </w:pPr>
          <w:del w:id="912" w:author="吴苏琪" w:date="2018-01-07T03:47:00Z">
            <w:r w:rsidRPr="00C569B0" w:rsidDel="00C569B0">
              <w:rPr>
                <w:rPrChange w:id="913" w:author="吴苏琪" w:date="2018-01-07T03:47:00Z">
                  <w:rPr>
                    <w:rStyle w:val="aa"/>
                    <w:noProof/>
                  </w:rPr>
                </w:rPrChange>
              </w:rPr>
              <w:delText>4.2.3</w:delText>
            </w:r>
            <w:r w:rsidDel="00C569B0">
              <w:rPr>
                <w:rFonts w:asciiTheme="minorHAnsi" w:eastAsiaTheme="minorEastAsia" w:hAnsiTheme="minorHAnsi" w:cstheme="minorBidi"/>
                <w:noProof/>
                <w:kern w:val="2"/>
              </w:rPr>
              <w:tab/>
            </w:r>
            <w:r w:rsidRPr="00C569B0" w:rsidDel="00C569B0">
              <w:rPr>
                <w:rPrChange w:id="914" w:author="吴苏琪" w:date="2018-01-07T03:47:00Z">
                  <w:rPr>
                    <w:rStyle w:val="aa"/>
                    <w:noProof/>
                  </w:rPr>
                </w:rPrChange>
              </w:rPr>
              <w:delText>输入举例</w:delText>
            </w:r>
            <w:r w:rsidDel="00C569B0">
              <w:rPr>
                <w:noProof/>
                <w:webHidden/>
              </w:rPr>
              <w:tab/>
              <w:delText>85</w:delText>
            </w:r>
          </w:del>
        </w:p>
        <w:p w14:paraId="74D5F2F5" w14:textId="45871E18" w:rsidR="003248E4" w:rsidDel="00C569B0" w:rsidRDefault="003248E4">
          <w:pPr>
            <w:pStyle w:val="21"/>
            <w:tabs>
              <w:tab w:val="left" w:pos="1260"/>
              <w:tab w:val="right" w:leader="dot" w:pos="8296"/>
            </w:tabs>
            <w:rPr>
              <w:del w:id="915" w:author="吴苏琪" w:date="2018-01-07T03:47:00Z"/>
              <w:rFonts w:asciiTheme="minorHAnsi" w:eastAsiaTheme="minorEastAsia" w:hAnsiTheme="minorHAnsi" w:cstheme="minorBidi"/>
              <w:noProof/>
              <w:kern w:val="2"/>
            </w:rPr>
          </w:pPr>
          <w:del w:id="916" w:author="吴苏琪" w:date="2018-01-07T03:47:00Z">
            <w:r w:rsidRPr="00C569B0" w:rsidDel="00C569B0">
              <w:rPr>
                <w:rPrChange w:id="917" w:author="吴苏琪" w:date="2018-01-07T03:47:00Z">
                  <w:rPr>
                    <w:rStyle w:val="aa"/>
                    <w:noProof/>
                  </w:rPr>
                </w:rPrChange>
              </w:rPr>
              <w:delText>4.3</w:delText>
            </w:r>
            <w:r w:rsidDel="00C569B0">
              <w:rPr>
                <w:rFonts w:asciiTheme="minorHAnsi" w:eastAsiaTheme="minorEastAsia" w:hAnsiTheme="minorHAnsi" w:cstheme="minorBidi"/>
                <w:noProof/>
                <w:kern w:val="2"/>
              </w:rPr>
              <w:tab/>
            </w:r>
            <w:r w:rsidRPr="00C569B0" w:rsidDel="00C569B0">
              <w:rPr>
                <w:rPrChange w:id="918" w:author="吴苏琪" w:date="2018-01-07T03:47:00Z">
                  <w:rPr>
                    <w:rStyle w:val="aa"/>
                    <w:noProof/>
                  </w:rPr>
                </w:rPrChange>
              </w:rPr>
              <w:delText>输出对每项输出做出说明</w:delText>
            </w:r>
            <w:r w:rsidDel="00C569B0">
              <w:rPr>
                <w:noProof/>
                <w:webHidden/>
              </w:rPr>
              <w:tab/>
              <w:delText>85</w:delText>
            </w:r>
          </w:del>
        </w:p>
        <w:p w14:paraId="4ED6A4CD" w14:textId="12289324" w:rsidR="003248E4" w:rsidDel="00C569B0" w:rsidRDefault="003248E4">
          <w:pPr>
            <w:pStyle w:val="31"/>
            <w:tabs>
              <w:tab w:val="left" w:pos="1680"/>
              <w:tab w:val="right" w:leader="dot" w:pos="8296"/>
            </w:tabs>
            <w:rPr>
              <w:del w:id="919" w:author="吴苏琪" w:date="2018-01-07T03:47:00Z"/>
              <w:rFonts w:asciiTheme="minorHAnsi" w:eastAsiaTheme="minorEastAsia" w:hAnsiTheme="minorHAnsi" w:cstheme="minorBidi"/>
              <w:noProof/>
              <w:kern w:val="2"/>
            </w:rPr>
          </w:pPr>
          <w:del w:id="920" w:author="吴苏琪" w:date="2018-01-07T03:47:00Z">
            <w:r w:rsidRPr="00C569B0" w:rsidDel="00C569B0">
              <w:rPr>
                <w:rPrChange w:id="921" w:author="吴苏琪" w:date="2018-01-07T03:47:00Z">
                  <w:rPr>
                    <w:rStyle w:val="aa"/>
                    <w:noProof/>
                  </w:rPr>
                </w:rPrChange>
              </w:rPr>
              <w:delText>4.3.1</w:delText>
            </w:r>
            <w:r w:rsidDel="00C569B0">
              <w:rPr>
                <w:rFonts w:asciiTheme="minorHAnsi" w:eastAsiaTheme="minorEastAsia" w:hAnsiTheme="minorHAnsi" w:cstheme="minorBidi"/>
                <w:noProof/>
                <w:kern w:val="2"/>
              </w:rPr>
              <w:tab/>
            </w:r>
            <w:r w:rsidRPr="00C569B0" w:rsidDel="00C569B0">
              <w:rPr>
                <w:rPrChange w:id="922" w:author="吴苏琪" w:date="2018-01-07T03:47:00Z">
                  <w:rPr>
                    <w:rStyle w:val="aa"/>
                    <w:noProof/>
                  </w:rPr>
                </w:rPrChange>
              </w:rPr>
              <w:delText>输出数据的现实背景</w:delText>
            </w:r>
            <w:r w:rsidDel="00C569B0">
              <w:rPr>
                <w:noProof/>
                <w:webHidden/>
              </w:rPr>
              <w:tab/>
              <w:delText>85</w:delText>
            </w:r>
          </w:del>
        </w:p>
        <w:p w14:paraId="1B7D39CC" w14:textId="4BF9EB81" w:rsidR="003248E4" w:rsidDel="00C569B0" w:rsidRDefault="003248E4">
          <w:pPr>
            <w:pStyle w:val="31"/>
            <w:tabs>
              <w:tab w:val="left" w:pos="1680"/>
              <w:tab w:val="right" w:leader="dot" w:pos="8296"/>
            </w:tabs>
            <w:rPr>
              <w:del w:id="923" w:author="吴苏琪" w:date="2018-01-07T03:47:00Z"/>
              <w:rFonts w:asciiTheme="minorHAnsi" w:eastAsiaTheme="minorEastAsia" w:hAnsiTheme="minorHAnsi" w:cstheme="minorBidi"/>
              <w:noProof/>
              <w:kern w:val="2"/>
            </w:rPr>
          </w:pPr>
          <w:del w:id="924" w:author="吴苏琪" w:date="2018-01-07T03:47:00Z">
            <w:r w:rsidRPr="00C569B0" w:rsidDel="00C569B0">
              <w:rPr>
                <w:rPrChange w:id="925" w:author="吴苏琪" w:date="2018-01-07T03:47:00Z">
                  <w:rPr>
                    <w:rStyle w:val="aa"/>
                    <w:noProof/>
                  </w:rPr>
                </w:rPrChange>
              </w:rPr>
              <w:delText>4.3.2</w:delText>
            </w:r>
            <w:r w:rsidDel="00C569B0">
              <w:rPr>
                <w:rFonts w:asciiTheme="minorHAnsi" w:eastAsiaTheme="minorEastAsia" w:hAnsiTheme="minorHAnsi" w:cstheme="minorBidi"/>
                <w:noProof/>
                <w:kern w:val="2"/>
              </w:rPr>
              <w:tab/>
            </w:r>
            <w:r w:rsidRPr="00C569B0" w:rsidDel="00C569B0">
              <w:rPr>
                <w:rPrChange w:id="926" w:author="吴苏琪" w:date="2018-01-07T03:47:00Z">
                  <w:rPr>
                    <w:rStyle w:val="aa"/>
                    <w:noProof/>
                  </w:rPr>
                </w:rPrChange>
              </w:rPr>
              <w:delText>输出格式</w:delText>
            </w:r>
            <w:r w:rsidDel="00C569B0">
              <w:rPr>
                <w:noProof/>
                <w:webHidden/>
              </w:rPr>
              <w:tab/>
              <w:delText>86</w:delText>
            </w:r>
          </w:del>
        </w:p>
        <w:p w14:paraId="2E1EFB1C" w14:textId="2E777A1E" w:rsidR="003248E4" w:rsidDel="00C569B0" w:rsidRDefault="003248E4">
          <w:pPr>
            <w:pStyle w:val="31"/>
            <w:tabs>
              <w:tab w:val="left" w:pos="1680"/>
              <w:tab w:val="right" w:leader="dot" w:pos="8296"/>
            </w:tabs>
            <w:rPr>
              <w:del w:id="927" w:author="吴苏琪" w:date="2018-01-07T03:47:00Z"/>
              <w:rFonts w:asciiTheme="minorHAnsi" w:eastAsiaTheme="minorEastAsia" w:hAnsiTheme="minorHAnsi" w:cstheme="minorBidi"/>
              <w:noProof/>
              <w:kern w:val="2"/>
            </w:rPr>
          </w:pPr>
          <w:del w:id="928" w:author="吴苏琪" w:date="2018-01-07T03:47:00Z">
            <w:r w:rsidRPr="00C569B0" w:rsidDel="00C569B0">
              <w:rPr>
                <w:rPrChange w:id="929" w:author="吴苏琪" w:date="2018-01-07T03:47:00Z">
                  <w:rPr>
                    <w:rStyle w:val="aa"/>
                    <w:noProof/>
                  </w:rPr>
                </w:rPrChange>
              </w:rPr>
              <w:delText>4.3.3</w:delText>
            </w:r>
            <w:r w:rsidDel="00C569B0">
              <w:rPr>
                <w:rFonts w:asciiTheme="minorHAnsi" w:eastAsiaTheme="minorEastAsia" w:hAnsiTheme="minorHAnsi" w:cstheme="minorBidi"/>
                <w:noProof/>
                <w:kern w:val="2"/>
              </w:rPr>
              <w:tab/>
            </w:r>
            <w:r w:rsidRPr="00C569B0" w:rsidDel="00C569B0">
              <w:rPr>
                <w:rPrChange w:id="930" w:author="吴苏琪" w:date="2018-01-07T03:47:00Z">
                  <w:rPr>
                    <w:rStyle w:val="aa"/>
                    <w:noProof/>
                  </w:rPr>
                </w:rPrChange>
              </w:rPr>
              <w:delText>输出举例</w:delText>
            </w:r>
            <w:r w:rsidDel="00C569B0">
              <w:rPr>
                <w:noProof/>
                <w:webHidden/>
              </w:rPr>
              <w:tab/>
              <w:delText>86</w:delText>
            </w:r>
          </w:del>
        </w:p>
        <w:p w14:paraId="75943D41" w14:textId="59746C88" w:rsidR="003248E4" w:rsidDel="00C569B0" w:rsidRDefault="003248E4">
          <w:pPr>
            <w:pStyle w:val="21"/>
            <w:tabs>
              <w:tab w:val="left" w:pos="1260"/>
              <w:tab w:val="right" w:leader="dot" w:pos="8296"/>
            </w:tabs>
            <w:rPr>
              <w:del w:id="931" w:author="吴苏琪" w:date="2018-01-07T03:47:00Z"/>
              <w:rFonts w:asciiTheme="minorHAnsi" w:eastAsiaTheme="minorEastAsia" w:hAnsiTheme="minorHAnsi" w:cstheme="minorBidi"/>
              <w:noProof/>
              <w:kern w:val="2"/>
            </w:rPr>
          </w:pPr>
          <w:del w:id="932" w:author="吴苏琪" w:date="2018-01-07T03:47:00Z">
            <w:r w:rsidRPr="00C569B0" w:rsidDel="00C569B0">
              <w:rPr>
                <w:rPrChange w:id="933" w:author="吴苏琪" w:date="2018-01-07T03:47:00Z">
                  <w:rPr>
                    <w:rStyle w:val="aa"/>
                    <w:noProof/>
                  </w:rPr>
                </w:rPrChange>
              </w:rPr>
              <w:delText>4.4</w:delText>
            </w:r>
            <w:r w:rsidDel="00C569B0">
              <w:rPr>
                <w:rFonts w:asciiTheme="minorHAnsi" w:eastAsiaTheme="minorEastAsia" w:hAnsiTheme="minorHAnsi" w:cstheme="minorBidi"/>
                <w:noProof/>
                <w:kern w:val="2"/>
              </w:rPr>
              <w:tab/>
            </w:r>
            <w:r w:rsidRPr="00C569B0" w:rsidDel="00C569B0">
              <w:rPr>
                <w:rPrChange w:id="934" w:author="吴苏琪" w:date="2018-01-07T03:47:00Z">
                  <w:rPr>
                    <w:rStyle w:val="aa"/>
                    <w:noProof/>
                  </w:rPr>
                </w:rPrChange>
              </w:rPr>
              <w:delText>文卷查询</w:delText>
            </w:r>
            <w:r w:rsidDel="00C569B0">
              <w:rPr>
                <w:noProof/>
                <w:webHidden/>
              </w:rPr>
              <w:tab/>
              <w:delText>86</w:delText>
            </w:r>
          </w:del>
        </w:p>
        <w:p w14:paraId="52FEEFE2" w14:textId="340CDB79" w:rsidR="003248E4" w:rsidDel="00C569B0" w:rsidRDefault="003248E4">
          <w:pPr>
            <w:pStyle w:val="21"/>
            <w:tabs>
              <w:tab w:val="left" w:pos="1260"/>
              <w:tab w:val="right" w:leader="dot" w:pos="8296"/>
            </w:tabs>
            <w:rPr>
              <w:del w:id="935" w:author="吴苏琪" w:date="2018-01-07T03:47:00Z"/>
              <w:rFonts w:asciiTheme="minorHAnsi" w:eastAsiaTheme="minorEastAsia" w:hAnsiTheme="minorHAnsi" w:cstheme="minorBidi"/>
              <w:noProof/>
              <w:kern w:val="2"/>
            </w:rPr>
          </w:pPr>
          <w:del w:id="936" w:author="吴苏琪" w:date="2018-01-07T03:47:00Z">
            <w:r w:rsidRPr="00C569B0" w:rsidDel="00C569B0">
              <w:rPr>
                <w:rPrChange w:id="937" w:author="吴苏琪" w:date="2018-01-07T03:47:00Z">
                  <w:rPr>
                    <w:rStyle w:val="aa"/>
                    <w:noProof/>
                  </w:rPr>
                </w:rPrChange>
              </w:rPr>
              <w:delText>4.5</w:delText>
            </w:r>
            <w:r w:rsidDel="00C569B0">
              <w:rPr>
                <w:rFonts w:asciiTheme="minorHAnsi" w:eastAsiaTheme="minorEastAsia" w:hAnsiTheme="minorHAnsi" w:cstheme="minorBidi"/>
                <w:noProof/>
                <w:kern w:val="2"/>
              </w:rPr>
              <w:tab/>
            </w:r>
            <w:r w:rsidRPr="00C569B0" w:rsidDel="00C569B0">
              <w:rPr>
                <w:rPrChange w:id="938" w:author="吴苏琪" w:date="2018-01-07T03:47:00Z">
                  <w:rPr>
                    <w:rStyle w:val="aa"/>
                    <w:noProof/>
                  </w:rPr>
                </w:rPrChange>
              </w:rPr>
              <w:delText>出错处理和恢复</w:delText>
            </w:r>
            <w:r w:rsidDel="00C569B0">
              <w:rPr>
                <w:noProof/>
                <w:webHidden/>
              </w:rPr>
              <w:tab/>
              <w:delText>86</w:delText>
            </w:r>
          </w:del>
        </w:p>
        <w:p w14:paraId="194581F4" w14:textId="42ED9CAA" w:rsidR="003248E4" w:rsidDel="00C569B0" w:rsidRDefault="003248E4">
          <w:pPr>
            <w:pStyle w:val="21"/>
            <w:tabs>
              <w:tab w:val="left" w:pos="1260"/>
              <w:tab w:val="right" w:leader="dot" w:pos="8296"/>
            </w:tabs>
            <w:rPr>
              <w:del w:id="939" w:author="吴苏琪" w:date="2018-01-07T03:47:00Z"/>
              <w:rFonts w:asciiTheme="minorHAnsi" w:eastAsiaTheme="minorEastAsia" w:hAnsiTheme="minorHAnsi" w:cstheme="minorBidi"/>
              <w:noProof/>
              <w:kern w:val="2"/>
            </w:rPr>
          </w:pPr>
          <w:del w:id="940" w:author="吴苏琪" w:date="2018-01-07T03:47:00Z">
            <w:r w:rsidRPr="00C569B0" w:rsidDel="00C569B0">
              <w:rPr>
                <w:rPrChange w:id="941" w:author="吴苏琪" w:date="2018-01-07T03:47:00Z">
                  <w:rPr>
                    <w:rStyle w:val="aa"/>
                    <w:noProof/>
                  </w:rPr>
                </w:rPrChange>
              </w:rPr>
              <w:delText>4.6</w:delText>
            </w:r>
            <w:r w:rsidDel="00C569B0">
              <w:rPr>
                <w:rFonts w:asciiTheme="minorHAnsi" w:eastAsiaTheme="minorEastAsia" w:hAnsiTheme="minorHAnsi" w:cstheme="minorBidi"/>
                <w:noProof/>
                <w:kern w:val="2"/>
              </w:rPr>
              <w:tab/>
            </w:r>
            <w:r w:rsidRPr="00C569B0" w:rsidDel="00C569B0">
              <w:rPr>
                <w:rPrChange w:id="942" w:author="吴苏琪" w:date="2018-01-07T03:47:00Z">
                  <w:rPr>
                    <w:rStyle w:val="aa"/>
                    <w:noProof/>
                  </w:rPr>
                </w:rPrChange>
              </w:rPr>
              <w:delText>终端操作</w:delText>
            </w:r>
            <w:r w:rsidDel="00C569B0">
              <w:rPr>
                <w:noProof/>
                <w:webHidden/>
              </w:rPr>
              <w:tab/>
              <w:delText>86</w:delText>
            </w:r>
          </w:del>
        </w:p>
        <w:p w14:paraId="1F499489" w14:textId="1D875541" w:rsidR="004206CE" w:rsidRDefault="005C2232">
          <w:r>
            <w:fldChar w:fldCharType="end"/>
          </w:r>
        </w:p>
      </w:sdtContent>
    </w:sdt>
    <w:p w14:paraId="64D40670" w14:textId="77777777" w:rsidR="0046483C" w:rsidRDefault="0046483C" w:rsidP="004206CE">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509F0B66" w14:textId="5F554EA9" w:rsidR="00063EB6" w:rsidRDefault="00063EB6" w:rsidP="00063EB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00852592" w14:textId="77777777" w:rsidR="00063EB6" w:rsidRDefault="00063EB6" w:rsidP="00063EB6">
      <w:pPr>
        <w:pStyle w:val="a"/>
        <w:numPr>
          <w:ilvl w:val="0"/>
          <w:numId w:val="6"/>
        </w:numPr>
      </w:pPr>
      <w:bookmarkStart w:id="943" w:name="_Toc498726664"/>
      <w:bookmarkStart w:id="944" w:name="_Toc503060497"/>
      <w:r>
        <w:rPr>
          <w:rFonts w:hint="eastAsia"/>
        </w:rPr>
        <w:lastRenderedPageBreak/>
        <w:t>引言</w:t>
      </w:r>
      <w:bookmarkEnd w:id="943"/>
      <w:bookmarkEnd w:id="944"/>
    </w:p>
    <w:p w14:paraId="0EFEF988" w14:textId="77777777" w:rsidR="00063EB6" w:rsidRDefault="00063EB6" w:rsidP="00063EB6">
      <w:pPr>
        <w:pStyle w:val="a0"/>
        <w:numPr>
          <w:ilvl w:val="1"/>
          <w:numId w:val="6"/>
        </w:numPr>
      </w:pPr>
      <w:bookmarkStart w:id="945" w:name="_Toc498726665"/>
      <w:bookmarkStart w:id="946" w:name="_Toc503060498"/>
      <w:r w:rsidRPr="00525C93">
        <w:rPr>
          <w:rFonts w:hint="eastAsia"/>
        </w:rPr>
        <w:t>编写目的</w:t>
      </w:r>
      <w:bookmarkEnd w:id="945"/>
      <w:bookmarkEnd w:id="946"/>
    </w:p>
    <w:p w14:paraId="66B77F51" w14:textId="5E45FBD5" w:rsidR="00063EB6" w:rsidRPr="00F20BBF" w:rsidRDefault="00063EB6" w:rsidP="00063EB6">
      <w:pPr>
        <w:ind w:firstLineChars="300" w:firstLine="630"/>
        <w:rPr>
          <w:szCs w:val="21"/>
        </w:rPr>
      </w:pPr>
      <w:r>
        <w:rPr>
          <w:rFonts w:hint="eastAsia"/>
          <w:szCs w:val="21"/>
        </w:rPr>
        <w:t>为使</w:t>
      </w:r>
      <w:r w:rsidRPr="00452D51">
        <w:rPr>
          <w:rFonts w:hint="eastAsia"/>
        </w:rPr>
        <w:t>软件工程系列课程教学辅助网站</w:t>
      </w:r>
      <w:r>
        <w:rPr>
          <w:rFonts w:hint="eastAsia"/>
        </w:rPr>
        <w:t>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w:t>
      </w:r>
      <w:r>
        <w:rPr>
          <w:rFonts w:hint="eastAsia"/>
        </w:rPr>
        <w:t>用户</w:t>
      </w:r>
      <w:r>
        <w:t>的具体需求</w:t>
      </w:r>
      <w:r>
        <w:rPr>
          <w:rFonts w:hint="eastAsia"/>
        </w:rPr>
        <w:t>，</w:t>
      </w:r>
      <w:r>
        <w:t>此</w:t>
      </w:r>
      <w:r w:rsidRPr="00196450">
        <w:rPr>
          <w:rFonts w:hint="eastAsia"/>
        </w:rPr>
        <w:t>用户</w:t>
      </w:r>
      <w:r w:rsidR="007B4531">
        <w:rPr>
          <w:rFonts w:hint="eastAsia"/>
        </w:rPr>
        <w:t>手册方便用户对</w:t>
      </w:r>
      <w:r w:rsidR="007B4531">
        <w:t>此系统的</w:t>
      </w:r>
      <w:r w:rsidR="007B4531">
        <w:rPr>
          <w:rFonts w:hint="eastAsia"/>
        </w:rPr>
        <w:t>熟悉</w:t>
      </w:r>
      <w:r w:rsidR="007B4531">
        <w:t>与使用</w:t>
      </w:r>
    </w:p>
    <w:p w14:paraId="289C3283" w14:textId="77777777" w:rsidR="00063EB6" w:rsidRPr="003D026A" w:rsidRDefault="00063EB6" w:rsidP="00063EB6"/>
    <w:p w14:paraId="0B4A92ED" w14:textId="77777777" w:rsidR="00063EB6" w:rsidRDefault="00063EB6" w:rsidP="00063EB6">
      <w:pPr>
        <w:pStyle w:val="a0"/>
        <w:numPr>
          <w:ilvl w:val="1"/>
          <w:numId w:val="6"/>
        </w:numPr>
      </w:pPr>
      <w:bookmarkStart w:id="947" w:name="_Toc498726666"/>
      <w:bookmarkStart w:id="948" w:name="_Toc503060499"/>
      <w:r w:rsidRPr="00525C93">
        <w:t>背景</w:t>
      </w:r>
      <w:bookmarkEnd w:id="947"/>
      <w:bookmarkEnd w:id="948"/>
    </w:p>
    <w:p w14:paraId="46F33E93" w14:textId="77777777" w:rsidR="00063EB6" w:rsidRDefault="00063EB6">
      <w:pPr>
        <w:pStyle w:val="a1"/>
        <w:pPrChange w:id="949" w:author="HerculesHu" w:date="2017-12-24T00:20:00Z">
          <w:pPr>
            <w:pStyle w:val="a1"/>
            <w:numPr>
              <w:numId w:val="6"/>
            </w:numPr>
          </w:pPr>
        </w:pPrChange>
      </w:pPr>
      <w:bookmarkStart w:id="950" w:name="_Toc498726667"/>
      <w:bookmarkStart w:id="951" w:name="_Toc503060500"/>
      <w:r w:rsidRPr="00525C93">
        <w:t>项目名称</w:t>
      </w:r>
      <w:bookmarkEnd w:id="950"/>
      <w:bookmarkEnd w:id="951"/>
    </w:p>
    <w:p w14:paraId="7CB47B3E" w14:textId="77777777" w:rsidR="00063EB6" w:rsidRPr="00723450" w:rsidRDefault="00063EB6" w:rsidP="00063EB6">
      <w:pPr>
        <w:ind w:leftChars="200" w:left="420"/>
      </w:pPr>
      <w:r w:rsidRPr="00452D51">
        <w:rPr>
          <w:rFonts w:hint="eastAsia"/>
        </w:rPr>
        <w:t>软件工程系列课程教学辅助网站</w:t>
      </w:r>
    </w:p>
    <w:p w14:paraId="32E904AB" w14:textId="77777777" w:rsidR="00063EB6" w:rsidRDefault="00063EB6">
      <w:pPr>
        <w:pStyle w:val="a1"/>
        <w:pPrChange w:id="952" w:author="HerculesHu" w:date="2017-12-24T00:20:00Z">
          <w:pPr>
            <w:pStyle w:val="a1"/>
            <w:numPr>
              <w:numId w:val="6"/>
            </w:numPr>
          </w:pPr>
        </w:pPrChange>
      </w:pPr>
      <w:bookmarkStart w:id="953" w:name="_Toc498642446"/>
      <w:bookmarkStart w:id="954" w:name="_Toc503060501"/>
      <w:r>
        <w:rPr>
          <w:rFonts w:hint="eastAsia"/>
        </w:rPr>
        <w:t>项目提出者</w:t>
      </w:r>
      <w:bookmarkEnd w:id="953"/>
      <w:bookmarkEnd w:id="954"/>
    </w:p>
    <w:p w14:paraId="3064D370" w14:textId="77777777" w:rsidR="00063EB6" w:rsidRPr="008F7194" w:rsidRDefault="00063EB6" w:rsidP="00063EB6">
      <w:r w:rsidRPr="008F7194">
        <w:rPr>
          <w:rFonts w:hint="eastAsia"/>
        </w:rPr>
        <w:t>下表简述了</w:t>
      </w:r>
      <w:r>
        <w:rPr>
          <w:rFonts w:hint="eastAsia"/>
        </w:rPr>
        <w:t>项目提出</w:t>
      </w:r>
      <w:r>
        <w:t>者的</w:t>
      </w:r>
      <w:r w:rsidRPr="008F7194">
        <w:rPr>
          <w:rFonts w:hint="eastAsia"/>
        </w:rPr>
        <w:t>联系方式信息。</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2592"/>
        <w:gridCol w:w="2130"/>
        <w:gridCol w:w="2130"/>
      </w:tblGrid>
      <w:tr w:rsidR="00063EB6" w14:paraId="5F5864DD" w14:textId="77777777" w:rsidTr="00CF3095">
        <w:tc>
          <w:tcPr>
            <w:tcW w:w="1668" w:type="dxa"/>
            <w:shd w:val="clear" w:color="auto" w:fill="BDD6EE"/>
          </w:tcPr>
          <w:p w14:paraId="271035D2" w14:textId="77777777" w:rsidR="00063EB6" w:rsidRPr="002C70E3" w:rsidRDefault="00063EB6" w:rsidP="00CF3095">
            <w:pPr>
              <w:ind w:firstLine="422"/>
              <w:rPr>
                <w:b/>
              </w:rPr>
            </w:pPr>
            <w:r w:rsidRPr="002C70E3">
              <w:rPr>
                <w:rFonts w:hint="eastAsia"/>
                <w:b/>
              </w:rPr>
              <w:t>姓名</w:t>
            </w:r>
          </w:p>
        </w:tc>
        <w:tc>
          <w:tcPr>
            <w:tcW w:w="2592" w:type="dxa"/>
            <w:shd w:val="clear" w:color="auto" w:fill="BDD6EE"/>
          </w:tcPr>
          <w:p w14:paraId="33ED93BB" w14:textId="77777777" w:rsidR="00063EB6" w:rsidRPr="002C70E3" w:rsidRDefault="00063EB6" w:rsidP="00CF3095">
            <w:pPr>
              <w:ind w:firstLine="422"/>
              <w:rPr>
                <w:b/>
              </w:rPr>
            </w:pPr>
            <w:r w:rsidRPr="002C70E3">
              <w:rPr>
                <w:rFonts w:hint="eastAsia"/>
                <w:b/>
              </w:rPr>
              <w:t>联系电话</w:t>
            </w:r>
          </w:p>
        </w:tc>
        <w:tc>
          <w:tcPr>
            <w:tcW w:w="2130" w:type="dxa"/>
            <w:shd w:val="clear" w:color="auto" w:fill="BDD6EE"/>
          </w:tcPr>
          <w:p w14:paraId="3C4929A0" w14:textId="77777777" w:rsidR="00063EB6" w:rsidRPr="002C70E3" w:rsidRDefault="00063EB6" w:rsidP="00CF3095">
            <w:pPr>
              <w:ind w:firstLine="422"/>
              <w:rPr>
                <w:b/>
              </w:rPr>
            </w:pPr>
            <w:r w:rsidRPr="002C70E3">
              <w:rPr>
                <w:rFonts w:hint="eastAsia"/>
                <w:b/>
              </w:rPr>
              <w:t>邮箱</w:t>
            </w:r>
          </w:p>
        </w:tc>
        <w:tc>
          <w:tcPr>
            <w:tcW w:w="2130" w:type="dxa"/>
            <w:shd w:val="clear" w:color="auto" w:fill="BDD6EE"/>
          </w:tcPr>
          <w:p w14:paraId="5DCEBDE8" w14:textId="77777777" w:rsidR="00063EB6" w:rsidRPr="002C70E3" w:rsidRDefault="00063EB6" w:rsidP="00CF3095">
            <w:pPr>
              <w:ind w:firstLine="422"/>
              <w:rPr>
                <w:b/>
              </w:rPr>
            </w:pPr>
            <w:r w:rsidRPr="002C70E3">
              <w:rPr>
                <w:rFonts w:hint="eastAsia"/>
                <w:b/>
              </w:rPr>
              <w:t>地址</w:t>
            </w:r>
          </w:p>
        </w:tc>
      </w:tr>
      <w:tr w:rsidR="00063EB6" w14:paraId="72F8528F" w14:textId="77777777" w:rsidTr="00CF3095">
        <w:tc>
          <w:tcPr>
            <w:tcW w:w="1668" w:type="dxa"/>
            <w:shd w:val="clear" w:color="auto" w:fill="auto"/>
          </w:tcPr>
          <w:p w14:paraId="5D226E97" w14:textId="77777777" w:rsidR="00063EB6" w:rsidRPr="002C70E3" w:rsidRDefault="00063EB6" w:rsidP="00CF3095">
            <w:pPr>
              <w:ind w:firstLine="420"/>
            </w:pPr>
            <w:r w:rsidRPr="002C70E3">
              <w:rPr>
                <w:rFonts w:hint="eastAsia"/>
              </w:rPr>
              <w:t>杨枨</w:t>
            </w:r>
          </w:p>
        </w:tc>
        <w:tc>
          <w:tcPr>
            <w:tcW w:w="2592" w:type="dxa"/>
            <w:shd w:val="clear" w:color="auto" w:fill="auto"/>
          </w:tcPr>
          <w:p w14:paraId="0CF97DCF" w14:textId="77777777" w:rsidR="00063EB6" w:rsidRPr="00FA49F6" w:rsidRDefault="00063EB6" w:rsidP="00CF3095">
            <w:pPr>
              <w:ind w:firstLine="420"/>
            </w:pPr>
            <w:r w:rsidRPr="00FA49F6">
              <w:rPr>
                <w:rFonts w:hint="eastAsia"/>
              </w:rPr>
              <w:t>13357102333</w:t>
            </w:r>
          </w:p>
        </w:tc>
        <w:tc>
          <w:tcPr>
            <w:tcW w:w="2130" w:type="dxa"/>
            <w:shd w:val="clear" w:color="auto" w:fill="auto"/>
          </w:tcPr>
          <w:p w14:paraId="5A5C37B4" w14:textId="77777777" w:rsidR="00063EB6" w:rsidRPr="00FA49F6" w:rsidRDefault="003F78D0" w:rsidP="00CF3095">
            <w:hyperlink r:id="rId9" w:history="1">
              <w:r w:rsidR="00063EB6" w:rsidRPr="00FA49F6">
                <w:t>yangc@zucc.edu.cn</w:t>
              </w:r>
            </w:hyperlink>
          </w:p>
        </w:tc>
        <w:tc>
          <w:tcPr>
            <w:tcW w:w="2130" w:type="dxa"/>
            <w:shd w:val="clear" w:color="auto" w:fill="auto"/>
          </w:tcPr>
          <w:p w14:paraId="1ED1D580" w14:textId="77777777" w:rsidR="00063EB6" w:rsidRPr="00FA49F6" w:rsidRDefault="00063EB6" w:rsidP="00CF3095">
            <w:pPr>
              <w:ind w:firstLine="420"/>
            </w:pPr>
            <w:r w:rsidRPr="00FA49F6">
              <w:rPr>
                <w:rFonts w:hint="eastAsia"/>
              </w:rPr>
              <w:t>理四504</w:t>
            </w:r>
          </w:p>
        </w:tc>
      </w:tr>
      <w:tr w:rsidR="00063EB6" w14:paraId="77FC8B64" w14:textId="77777777" w:rsidTr="00CF3095">
        <w:tc>
          <w:tcPr>
            <w:tcW w:w="1668" w:type="dxa"/>
            <w:shd w:val="clear" w:color="auto" w:fill="auto"/>
          </w:tcPr>
          <w:p w14:paraId="3B842798" w14:textId="77777777" w:rsidR="00063EB6" w:rsidRPr="002C70E3" w:rsidRDefault="00063EB6" w:rsidP="00CF3095">
            <w:pPr>
              <w:ind w:firstLine="420"/>
            </w:pPr>
            <w:r w:rsidRPr="002C70E3">
              <w:rPr>
                <w:rFonts w:hint="eastAsia"/>
              </w:rPr>
              <w:t>侯宏仑</w:t>
            </w:r>
          </w:p>
        </w:tc>
        <w:tc>
          <w:tcPr>
            <w:tcW w:w="2592" w:type="dxa"/>
            <w:shd w:val="clear" w:color="auto" w:fill="auto"/>
          </w:tcPr>
          <w:p w14:paraId="57EFBE92" w14:textId="77777777" w:rsidR="00063EB6" w:rsidRPr="00FA49F6" w:rsidRDefault="00063EB6" w:rsidP="00CF3095">
            <w:pPr>
              <w:ind w:firstLine="420"/>
            </w:pPr>
            <w:r w:rsidRPr="00FA49F6">
              <w:rPr>
                <w:rFonts w:hint="eastAsia"/>
              </w:rPr>
              <w:t>13071858629</w:t>
            </w:r>
          </w:p>
        </w:tc>
        <w:tc>
          <w:tcPr>
            <w:tcW w:w="2130" w:type="dxa"/>
            <w:shd w:val="clear" w:color="auto" w:fill="auto"/>
          </w:tcPr>
          <w:p w14:paraId="236EC467" w14:textId="77777777" w:rsidR="00063EB6" w:rsidRPr="00FA49F6" w:rsidRDefault="003F78D0" w:rsidP="00CF3095">
            <w:hyperlink r:id="rId10" w:history="1">
              <w:r w:rsidR="00063EB6" w:rsidRPr="00C2156B">
                <w:t>houhl@</w:t>
              </w:r>
              <w:r w:rsidR="00063EB6" w:rsidRPr="00C2156B">
                <w:rPr>
                  <w:rFonts w:hint="eastAsia"/>
                </w:rPr>
                <w:t>zucc</w:t>
              </w:r>
              <w:r w:rsidR="00063EB6" w:rsidRPr="00C2156B">
                <w:t>.edu.cn</w:t>
              </w:r>
            </w:hyperlink>
          </w:p>
        </w:tc>
        <w:tc>
          <w:tcPr>
            <w:tcW w:w="2130" w:type="dxa"/>
            <w:shd w:val="clear" w:color="auto" w:fill="auto"/>
          </w:tcPr>
          <w:p w14:paraId="6B716354" w14:textId="77777777" w:rsidR="00063EB6" w:rsidRPr="00FA49F6" w:rsidRDefault="00063EB6" w:rsidP="00CF3095">
            <w:pPr>
              <w:ind w:firstLine="420"/>
            </w:pPr>
            <w:r w:rsidRPr="00FA49F6">
              <w:rPr>
                <w:rFonts w:hint="eastAsia"/>
              </w:rPr>
              <w:t>理四501</w:t>
            </w:r>
          </w:p>
        </w:tc>
      </w:tr>
    </w:tbl>
    <w:p w14:paraId="2E7C8187" w14:textId="77777777" w:rsidR="00063EB6" w:rsidRDefault="00063EB6">
      <w:pPr>
        <w:pStyle w:val="a1"/>
        <w:pPrChange w:id="955" w:author="HerculesHu" w:date="2017-12-24T00:20:00Z">
          <w:pPr>
            <w:pStyle w:val="a1"/>
            <w:numPr>
              <w:numId w:val="6"/>
            </w:numPr>
          </w:pPr>
        </w:pPrChange>
      </w:pPr>
      <w:bookmarkStart w:id="956" w:name="_Toc498642447"/>
      <w:bookmarkStart w:id="957" w:name="_Toc503060502"/>
      <w:r>
        <w:rPr>
          <w:rFonts w:hint="eastAsia"/>
        </w:rPr>
        <w:t>项目</w:t>
      </w:r>
      <w:r>
        <w:t>开发团队</w:t>
      </w:r>
      <w:bookmarkEnd w:id="956"/>
      <w:bookmarkEnd w:id="957"/>
    </w:p>
    <w:p w14:paraId="7981D7CE" w14:textId="77777777" w:rsidR="00063EB6" w:rsidRPr="009818C8" w:rsidRDefault="00063EB6" w:rsidP="00063EB6">
      <w:r>
        <w:rPr>
          <w:rFonts w:hint="eastAsia"/>
        </w:rPr>
        <w:t>下表</w:t>
      </w:r>
      <w:r>
        <w:t>简述</w:t>
      </w:r>
      <w:r>
        <w:rPr>
          <w:rFonts w:hint="eastAsia"/>
        </w:rPr>
        <w:t>了</w:t>
      </w:r>
      <w:r>
        <w:t>整个开发团队的成员联系方式信息。</w:t>
      </w:r>
    </w:p>
    <w:tbl>
      <w:tblPr>
        <w:tblW w:w="81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866"/>
        <w:gridCol w:w="2547"/>
        <w:gridCol w:w="2560"/>
        <w:gridCol w:w="768"/>
      </w:tblGrid>
      <w:tr w:rsidR="00063EB6" w:rsidRPr="00966B6F" w14:paraId="1D81C04E" w14:textId="77777777" w:rsidTr="00CF3095">
        <w:trPr>
          <w:trHeight w:val="260"/>
        </w:trPr>
        <w:tc>
          <w:tcPr>
            <w:tcW w:w="1447" w:type="dxa"/>
            <w:shd w:val="clear" w:color="000000" w:fill="BDD7EE"/>
            <w:noWrap/>
            <w:vAlign w:val="center"/>
            <w:hideMark/>
          </w:tcPr>
          <w:p w14:paraId="0540E9C8" w14:textId="77777777" w:rsidR="00063EB6" w:rsidRPr="00966B6F" w:rsidRDefault="00063EB6" w:rsidP="00CF3095">
            <w:pPr>
              <w:rPr>
                <w:rFonts w:ascii="等线" w:eastAsia="等线" w:hAnsi="等线"/>
                <w:color w:val="000000"/>
                <w:sz w:val="22"/>
              </w:rPr>
            </w:pPr>
            <w:r>
              <w:rPr>
                <w:rFonts w:ascii="等线" w:eastAsia="等线" w:hAnsi="等线" w:hint="eastAsia"/>
                <w:color w:val="000000"/>
                <w:sz w:val="22"/>
              </w:rPr>
              <w:t>姓名</w:t>
            </w:r>
          </w:p>
        </w:tc>
        <w:tc>
          <w:tcPr>
            <w:tcW w:w="866" w:type="dxa"/>
            <w:shd w:val="clear" w:color="000000" w:fill="BDD7EE"/>
          </w:tcPr>
          <w:p w14:paraId="26555F85" w14:textId="77777777" w:rsidR="00063EB6" w:rsidRDefault="00063EB6" w:rsidP="00CF3095">
            <w:pPr>
              <w:rPr>
                <w:rFonts w:ascii="等线" w:eastAsia="等线" w:hAnsi="等线"/>
                <w:color w:val="000000"/>
                <w:sz w:val="22"/>
              </w:rPr>
            </w:pPr>
            <w:r>
              <w:rPr>
                <w:rFonts w:ascii="等线" w:eastAsia="等线" w:hAnsi="等线" w:hint="eastAsia"/>
                <w:color w:val="000000"/>
                <w:sz w:val="22"/>
              </w:rPr>
              <w:t>职位</w:t>
            </w:r>
          </w:p>
        </w:tc>
        <w:tc>
          <w:tcPr>
            <w:tcW w:w="2547" w:type="dxa"/>
            <w:shd w:val="clear" w:color="000000" w:fill="BDD7EE"/>
            <w:noWrap/>
            <w:vAlign w:val="center"/>
            <w:hideMark/>
          </w:tcPr>
          <w:p w14:paraId="343E3E32" w14:textId="77777777" w:rsidR="00063EB6" w:rsidRPr="00966B6F" w:rsidRDefault="00063EB6" w:rsidP="00CF3095">
            <w:pPr>
              <w:rPr>
                <w:rFonts w:ascii="等线" w:eastAsia="等线" w:hAnsi="等线"/>
                <w:color w:val="000000"/>
                <w:sz w:val="22"/>
              </w:rPr>
            </w:pPr>
            <w:r>
              <w:rPr>
                <w:rFonts w:ascii="等线" w:eastAsia="等线" w:hAnsi="等线" w:hint="eastAsia"/>
                <w:color w:val="000000"/>
                <w:sz w:val="22"/>
              </w:rPr>
              <w:t>电话</w:t>
            </w:r>
          </w:p>
        </w:tc>
        <w:tc>
          <w:tcPr>
            <w:tcW w:w="2560" w:type="dxa"/>
            <w:shd w:val="clear" w:color="000000" w:fill="BDD7EE"/>
          </w:tcPr>
          <w:p w14:paraId="52E4C593" w14:textId="77777777" w:rsidR="00063EB6" w:rsidRDefault="00063EB6" w:rsidP="00CF3095">
            <w:pPr>
              <w:rPr>
                <w:rFonts w:ascii="等线" w:eastAsia="等线" w:hAnsi="等线"/>
                <w:color w:val="000000"/>
                <w:sz w:val="22"/>
              </w:rPr>
            </w:pPr>
            <w:r>
              <w:rPr>
                <w:rFonts w:ascii="等线" w:eastAsia="等线" w:hAnsi="等线" w:hint="eastAsia"/>
                <w:color w:val="000000"/>
                <w:sz w:val="22"/>
              </w:rPr>
              <w:t>邮箱</w:t>
            </w:r>
          </w:p>
        </w:tc>
        <w:tc>
          <w:tcPr>
            <w:tcW w:w="768" w:type="dxa"/>
            <w:shd w:val="clear" w:color="000000" w:fill="BDD7EE"/>
          </w:tcPr>
          <w:p w14:paraId="2D7C8832" w14:textId="77777777" w:rsidR="00063EB6" w:rsidRDefault="00063EB6" w:rsidP="00CF3095">
            <w:pPr>
              <w:rPr>
                <w:rFonts w:ascii="等线" w:eastAsia="等线" w:hAnsi="等线"/>
                <w:color w:val="000000"/>
                <w:sz w:val="22"/>
              </w:rPr>
            </w:pPr>
            <w:r>
              <w:rPr>
                <w:rFonts w:ascii="等线" w:eastAsia="等线" w:hAnsi="等线" w:hint="eastAsia"/>
                <w:color w:val="000000"/>
                <w:sz w:val="22"/>
              </w:rPr>
              <w:t>所在地</w:t>
            </w:r>
          </w:p>
        </w:tc>
      </w:tr>
      <w:tr w:rsidR="00063EB6" w:rsidRPr="0055154F" w14:paraId="725798F5" w14:textId="77777777" w:rsidTr="00CF3095">
        <w:trPr>
          <w:trHeight w:val="260"/>
        </w:trPr>
        <w:tc>
          <w:tcPr>
            <w:tcW w:w="1447" w:type="dxa"/>
            <w:shd w:val="clear" w:color="000000" w:fill="C6E0B4"/>
            <w:noWrap/>
            <w:vAlign w:val="center"/>
            <w:hideMark/>
          </w:tcPr>
          <w:p w14:paraId="15BB3785" w14:textId="77777777" w:rsidR="00063EB6" w:rsidRPr="00966B6F" w:rsidRDefault="00063EB6" w:rsidP="00CF3095">
            <w:pPr>
              <w:rPr>
                <w:rFonts w:ascii="等线" w:eastAsia="等线" w:hAnsi="等线"/>
                <w:color w:val="000000"/>
                <w:sz w:val="22"/>
              </w:rPr>
            </w:pPr>
            <w:r w:rsidRPr="00966B6F">
              <w:rPr>
                <w:rFonts w:ascii="等线" w:eastAsia="等线" w:hAnsi="等线" w:hint="eastAsia"/>
                <w:color w:val="000000"/>
                <w:sz w:val="22"/>
              </w:rPr>
              <w:t>胡子阳</w:t>
            </w:r>
          </w:p>
        </w:tc>
        <w:tc>
          <w:tcPr>
            <w:tcW w:w="866" w:type="dxa"/>
          </w:tcPr>
          <w:p w14:paraId="4A4DB239" w14:textId="77777777" w:rsidR="00063EB6" w:rsidRPr="0055154F" w:rsidRDefault="00063EB6" w:rsidP="00CF3095">
            <w:pPr>
              <w:rPr>
                <w:rFonts w:asciiTheme="minorEastAsia" w:eastAsiaTheme="minorEastAsia" w:hAnsiTheme="minorEastAsia"/>
                <w:sz w:val="20"/>
                <w:szCs w:val="20"/>
              </w:rPr>
            </w:pPr>
            <w:r>
              <w:rPr>
                <w:rFonts w:asciiTheme="minorEastAsia" w:eastAsiaTheme="minorEastAsia" w:hAnsiTheme="minorEastAsia" w:hint="eastAsia"/>
                <w:sz w:val="20"/>
                <w:szCs w:val="20"/>
              </w:rPr>
              <w:t>组</w:t>
            </w:r>
            <w:r>
              <w:rPr>
                <w:rFonts w:asciiTheme="minorEastAsia" w:eastAsiaTheme="minorEastAsia" w:hAnsiTheme="minorEastAsia"/>
                <w:sz w:val="20"/>
                <w:szCs w:val="20"/>
              </w:rPr>
              <w:t>长</w:t>
            </w:r>
          </w:p>
        </w:tc>
        <w:tc>
          <w:tcPr>
            <w:tcW w:w="2547" w:type="dxa"/>
            <w:shd w:val="clear" w:color="auto" w:fill="auto"/>
            <w:noWrap/>
            <w:vAlign w:val="center"/>
            <w:hideMark/>
          </w:tcPr>
          <w:p w14:paraId="21BB046F" w14:textId="77777777" w:rsidR="00063EB6" w:rsidRPr="0055154F" w:rsidRDefault="00063EB6" w:rsidP="00CF3095">
            <w:pPr>
              <w:rPr>
                <w:rFonts w:asciiTheme="minorEastAsia" w:eastAsiaTheme="minorEastAsia" w:hAnsiTheme="minorEastAsia"/>
                <w:sz w:val="20"/>
                <w:szCs w:val="20"/>
              </w:rPr>
            </w:pPr>
            <w:r w:rsidRPr="0055154F">
              <w:rPr>
                <w:rFonts w:asciiTheme="minorEastAsia" w:eastAsiaTheme="minorEastAsia" w:hAnsiTheme="minorEastAsia"/>
                <w:sz w:val="20"/>
                <w:szCs w:val="20"/>
              </w:rPr>
              <w:t>15858260563</w:t>
            </w:r>
          </w:p>
        </w:tc>
        <w:tc>
          <w:tcPr>
            <w:tcW w:w="2560" w:type="dxa"/>
          </w:tcPr>
          <w:p w14:paraId="1EA5D3FE" w14:textId="77777777" w:rsidR="00063EB6" w:rsidRDefault="00063EB6" w:rsidP="00CF3095">
            <w:pPr>
              <w:rPr>
                <w:rFonts w:asciiTheme="minorEastAsia" w:eastAsiaTheme="minorEastAsia" w:hAnsiTheme="minorEastAsia"/>
                <w:sz w:val="20"/>
                <w:szCs w:val="20"/>
              </w:rPr>
            </w:pPr>
            <w:r>
              <w:rPr>
                <w:rFonts w:asciiTheme="minorEastAsia" w:eastAsiaTheme="minorEastAsia" w:hAnsiTheme="minorEastAsia" w:hint="eastAsia"/>
                <w:sz w:val="20"/>
                <w:szCs w:val="20"/>
              </w:rPr>
              <w:t>31501333</w:t>
            </w:r>
            <w:r>
              <w:rPr>
                <w:rFonts w:asciiTheme="minorEastAsia" w:eastAsiaTheme="minorEastAsia" w:hAnsiTheme="minorEastAsia"/>
                <w:sz w:val="20"/>
                <w:szCs w:val="20"/>
              </w:rPr>
              <w:t>@stu.zucc.edu.cn</w:t>
            </w:r>
          </w:p>
        </w:tc>
        <w:tc>
          <w:tcPr>
            <w:tcW w:w="768" w:type="dxa"/>
          </w:tcPr>
          <w:p w14:paraId="5AC27D8E" w14:textId="77777777" w:rsidR="00063EB6" w:rsidRDefault="00063EB6" w:rsidP="00CF3095">
            <w:pPr>
              <w:rPr>
                <w:rFonts w:asciiTheme="minorEastAsia" w:eastAsiaTheme="minorEastAsia" w:hAnsiTheme="minorEastAsia"/>
                <w:sz w:val="20"/>
                <w:szCs w:val="20"/>
              </w:rPr>
            </w:pPr>
            <w:r>
              <w:rPr>
                <w:rFonts w:asciiTheme="minorEastAsia" w:eastAsiaTheme="minorEastAsia" w:hAnsiTheme="minorEastAsia" w:hint="eastAsia"/>
                <w:sz w:val="20"/>
                <w:szCs w:val="20"/>
              </w:rPr>
              <w:t>求真1</w:t>
            </w:r>
            <w:r>
              <w:rPr>
                <w:rFonts w:asciiTheme="minorEastAsia" w:eastAsiaTheme="minorEastAsia" w:hAnsiTheme="minorEastAsia"/>
                <w:sz w:val="20"/>
                <w:szCs w:val="20"/>
              </w:rPr>
              <w:t>-524</w:t>
            </w:r>
          </w:p>
        </w:tc>
      </w:tr>
      <w:tr w:rsidR="00063EB6" w:rsidRPr="0055154F" w14:paraId="0332BADC" w14:textId="77777777" w:rsidTr="00CF3095">
        <w:trPr>
          <w:trHeight w:val="260"/>
        </w:trPr>
        <w:tc>
          <w:tcPr>
            <w:tcW w:w="1447" w:type="dxa"/>
            <w:shd w:val="clear" w:color="000000" w:fill="C6E0B4"/>
            <w:noWrap/>
            <w:vAlign w:val="center"/>
            <w:hideMark/>
          </w:tcPr>
          <w:p w14:paraId="2593F02F" w14:textId="77777777" w:rsidR="00063EB6" w:rsidRPr="00966B6F" w:rsidRDefault="00063EB6" w:rsidP="00CF3095">
            <w:pPr>
              <w:rPr>
                <w:rFonts w:ascii="等线" w:eastAsia="等线" w:hAnsi="等线"/>
                <w:color w:val="000000"/>
                <w:sz w:val="22"/>
              </w:rPr>
            </w:pPr>
            <w:r w:rsidRPr="00966B6F">
              <w:rPr>
                <w:rFonts w:ascii="等线" w:eastAsia="等线" w:hAnsi="等线" w:hint="eastAsia"/>
                <w:color w:val="000000"/>
                <w:sz w:val="22"/>
              </w:rPr>
              <w:t>陈哲凡</w:t>
            </w:r>
          </w:p>
        </w:tc>
        <w:tc>
          <w:tcPr>
            <w:tcW w:w="866" w:type="dxa"/>
          </w:tcPr>
          <w:p w14:paraId="3771F43F" w14:textId="77777777" w:rsidR="00063EB6" w:rsidRPr="0055154F" w:rsidRDefault="00063EB6" w:rsidP="00CF3095">
            <w:pPr>
              <w:rPr>
                <w:rFonts w:asciiTheme="minorEastAsia" w:eastAsiaTheme="minorEastAsia" w:hAnsiTheme="minorEastAsia"/>
                <w:sz w:val="20"/>
                <w:szCs w:val="20"/>
              </w:rPr>
            </w:pPr>
            <w:r>
              <w:rPr>
                <w:rFonts w:asciiTheme="minorEastAsia" w:eastAsiaTheme="minorEastAsia" w:hAnsiTheme="minorEastAsia" w:hint="eastAsia"/>
                <w:sz w:val="20"/>
                <w:szCs w:val="20"/>
              </w:rPr>
              <w:t>组员</w:t>
            </w:r>
          </w:p>
        </w:tc>
        <w:tc>
          <w:tcPr>
            <w:tcW w:w="2547" w:type="dxa"/>
            <w:shd w:val="clear" w:color="auto" w:fill="auto"/>
            <w:noWrap/>
            <w:vAlign w:val="center"/>
            <w:hideMark/>
          </w:tcPr>
          <w:p w14:paraId="29B3DF11" w14:textId="77777777" w:rsidR="00063EB6" w:rsidRPr="0055154F" w:rsidRDefault="00063EB6" w:rsidP="00CF3095">
            <w:pPr>
              <w:rPr>
                <w:rFonts w:asciiTheme="minorEastAsia" w:eastAsiaTheme="minorEastAsia" w:hAnsiTheme="minorEastAsia"/>
                <w:sz w:val="20"/>
                <w:szCs w:val="20"/>
              </w:rPr>
            </w:pPr>
            <w:r w:rsidRPr="0055154F">
              <w:rPr>
                <w:rFonts w:asciiTheme="minorEastAsia" w:eastAsiaTheme="minorEastAsia" w:hAnsiTheme="minorEastAsia"/>
                <w:sz w:val="20"/>
                <w:szCs w:val="20"/>
              </w:rPr>
              <w:t>13685752780</w:t>
            </w:r>
          </w:p>
        </w:tc>
        <w:tc>
          <w:tcPr>
            <w:tcW w:w="2560" w:type="dxa"/>
          </w:tcPr>
          <w:p w14:paraId="74816245" w14:textId="77777777" w:rsidR="00063EB6" w:rsidRDefault="00063EB6" w:rsidP="00CF3095">
            <w:pPr>
              <w:rPr>
                <w:rFonts w:asciiTheme="minorEastAsia" w:eastAsiaTheme="minorEastAsia" w:hAnsiTheme="minorEastAsia"/>
                <w:sz w:val="20"/>
                <w:szCs w:val="20"/>
              </w:rPr>
            </w:pPr>
            <w:r>
              <w:rPr>
                <w:rFonts w:asciiTheme="minorEastAsia" w:eastAsiaTheme="minorEastAsia" w:hAnsiTheme="minorEastAsia" w:hint="eastAsia"/>
                <w:sz w:val="20"/>
                <w:szCs w:val="20"/>
              </w:rPr>
              <w:t>31501</w:t>
            </w:r>
            <w:r>
              <w:rPr>
                <w:rFonts w:asciiTheme="minorEastAsia" w:eastAsiaTheme="minorEastAsia" w:hAnsiTheme="minorEastAsia"/>
                <w:sz w:val="20"/>
                <w:szCs w:val="20"/>
              </w:rPr>
              <w:t>293@stu.zucc.edu.cn</w:t>
            </w:r>
          </w:p>
        </w:tc>
        <w:tc>
          <w:tcPr>
            <w:tcW w:w="768" w:type="dxa"/>
          </w:tcPr>
          <w:p w14:paraId="22A3DBC4" w14:textId="77777777" w:rsidR="00063EB6" w:rsidRDefault="00063EB6" w:rsidP="00CF3095">
            <w:pPr>
              <w:rPr>
                <w:rFonts w:asciiTheme="minorEastAsia" w:eastAsiaTheme="minorEastAsia" w:hAnsiTheme="minorEastAsia"/>
                <w:sz w:val="20"/>
                <w:szCs w:val="20"/>
              </w:rPr>
            </w:pPr>
            <w:r>
              <w:rPr>
                <w:rFonts w:asciiTheme="minorEastAsia" w:eastAsiaTheme="minorEastAsia" w:hAnsiTheme="minorEastAsia" w:hint="eastAsia"/>
                <w:sz w:val="20"/>
                <w:szCs w:val="20"/>
              </w:rPr>
              <w:t>求真1</w:t>
            </w:r>
            <w:r>
              <w:rPr>
                <w:rFonts w:asciiTheme="minorEastAsia" w:eastAsiaTheme="minorEastAsia" w:hAnsiTheme="minorEastAsia"/>
                <w:sz w:val="20"/>
                <w:szCs w:val="20"/>
              </w:rPr>
              <w:t>-516</w:t>
            </w:r>
          </w:p>
        </w:tc>
      </w:tr>
      <w:tr w:rsidR="00063EB6" w:rsidRPr="0055154F" w14:paraId="348EFE47" w14:textId="77777777" w:rsidTr="00CF3095">
        <w:trPr>
          <w:trHeight w:val="260"/>
        </w:trPr>
        <w:tc>
          <w:tcPr>
            <w:tcW w:w="1447" w:type="dxa"/>
            <w:shd w:val="clear" w:color="000000" w:fill="C6E0B4"/>
            <w:noWrap/>
            <w:vAlign w:val="center"/>
            <w:hideMark/>
          </w:tcPr>
          <w:p w14:paraId="4C37366E" w14:textId="77777777" w:rsidR="00063EB6" w:rsidRPr="00966B6F" w:rsidRDefault="00063EB6" w:rsidP="00CF3095">
            <w:pPr>
              <w:rPr>
                <w:rFonts w:ascii="等线" w:eastAsia="等线" w:hAnsi="等线"/>
                <w:color w:val="000000"/>
                <w:sz w:val="22"/>
              </w:rPr>
            </w:pPr>
            <w:r w:rsidRPr="00966B6F">
              <w:rPr>
                <w:rFonts w:ascii="等线" w:eastAsia="等线" w:hAnsi="等线" w:hint="eastAsia"/>
                <w:color w:val="000000"/>
                <w:sz w:val="22"/>
              </w:rPr>
              <w:t>吴苏琪</w:t>
            </w:r>
          </w:p>
        </w:tc>
        <w:tc>
          <w:tcPr>
            <w:tcW w:w="866" w:type="dxa"/>
          </w:tcPr>
          <w:p w14:paraId="7D2FEFC1" w14:textId="77777777" w:rsidR="00063EB6" w:rsidRPr="0055154F" w:rsidRDefault="00063EB6" w:rsidP="00CF3095">
            <w:pPr>
              <w:rPr>
                <w:rFonts w:asciiTheme="minorEastAsia" w:eastAsiaTheme="minorEastAsia" w:hAnsiTheme="minorEastAsia"/>
                <w:sz w:val="20"/>
                <w:szCs w:val="20"/>
              </w:rPr>
            </w:pPr>
            <w:r>
              <w:rPr>
                <w:rFonts w:asciiTheme="minorEastAsia" w:eastAsiaTheme="minorEastAsia" w:hAnsiTheme="minorEastAsia" w:hint="eastAsia"/>
                <w:sz w:val="20"/>
                <w:szCs w:val="20"/>
              </w:rPr>
              <w:t>组员</w:t>
            </w:r>
          </w:p>
        </w:tc>
        <w:tc>
          <w:tcPr>
            <w:tcW w:w="2547" w:type="dxa"/>
            <w:shd w:val="clear" w:color="auto" w:fill="auto"/>
            <w:noWrap/>
            <w:vAlign w:val="center"/>
            <w:hideMark/>
          </w:tcPr>
          <w:p w14:paraId="330DAF22" w14:textId="77777777" w:rsidR="00063EB6" w:rsidRPr="0055154F" w:rsidRDefault="00063EB6" w:rsidP="00CF3095">
            <w:pPr>
              <w:rPr>
                <w:rFonts w:asciiTheme="minorEastAsia" w:eastAsiaTheme="minorEastAsia" w:hAnsiTheme="minorEastAsia"/>
                <w:sz w:val="20"/>
                <w:szCs w:val="20"/>
              </w:rPr>
            </w:pPr>
            <w:r w:rsidRPr="0055154F">
              <w:rPr>
                <w:rFonts w:asciiTheme="minorEastAsia" w:eastAsiaTheme="minorEastAsia" w:hAnsiTheme="minorEastAsia" w:hint="eastAsia"/>
                <w:sz w:val="20"/>
                <w:szCs w:val="20"/>
              </w:rPr>
              <w:t>15858272997</w:t>
            </w:r>
          </w:p>
        </w:tc>
        <w:tc>
          <w:tcPr>
            <w:tcW w:w="2560" w:type="dxa"/>
          </w:tcPr>
          <w:p w14:paraId="2F04741C" w14:textId="77777777" w:rsidR="00063EB6" w:rsidRPr="00F100C9" w:rsidRDefault="00063EB6" w:rsidP="00CF3095">
            <w:pPr>
              <w:rPr>
                <w:bCs/>
                <w:color w:val="000000"/>
                <w:szCs w:val="21"/>
              </w:rPr>
            </w:pPr>
            <w:r>
              <w:rPr>
                <w:rFonts w:asciiTheme="minorEastAsia" w:eastAsiaTheme="minorEastAsia" w:hAnsiTheme="minorEastAsia" w:hint="eastAsia"/>
                <w:sz w:val="20"/>
                <w:szCs w:val="20"/>
              </w:rPr>
              <w:t>31501</w:t>
            </w:r>
            <w:r>
              <w:rPr>
                <w:rFonts w:asciiTheme="minorEastAsia" w:eastAsiaTheme="minorEastAsia" w:hAnsiTheme="minorEastAsia"/>
                <w:sz w:val="20"/>
                <w:szCs w:val="20"/>
              </w:rPr>
              <w:t>284@stu.zucc.edu.cn</w:t>
            </w:r>
          </w:p>
        </w:tc>
        <w:tc>
          <w:tcPr>
            <w:tcW w:w="768" w:type="dxa"/>
          </w:tcPr>
          <w:p w14:paraId="58E717F5" w14:textId="77777777" w:rsidR="00063EB6" w:rsidRPr="0055154F" w:rsidRDefault="00063EB6" w:rsidP="00CF3095">
            <w:pPr>
              <w:rPr>
                <w:rFonts w:asciiTheme="minorEastAsia" w:eastAsiaTheme="minorEastAsia" w:hAnsiTheme="minorEastAsia"/>
                <w:sz w:val="20"/>
                <w:szCs w:val="20"/>
              </w:rPr>
            </w:pPr>
            <w:r w:rsidRPr="00F100C9">
              <w:rPr>
                <w:rFonts w:hint="eastAsia"/>
                <w:bCs/>
                <w:color w:val="000000"/>
                <w:szCs w:val="21"/>
              </w:rPr>
              <w:t>问源2-560</w:t>
            </w:r>
          </w:p>
        </w:tc>
      </w:tr>
      <w:tr w:rsidR="00063EB6" w:rsidRPr="0055154F" w14:paraId="5DDC8689" w14:textId="77777777" w:rsidTr="00CF3095">
        <w:trPr>
          <w:trHeight w:val="260"/>
        </w:trPr>
        <w:tc>
          <w:tcPr>
            <w:tcW w:w="1447" w:type="dxa"/>
            <w:shd w:val="clear" w:color="000000" w:fill="C6E0B4"/>
            <w:noWrap/>
            <w:vAlign w:val="center"/>
            <w:hideMark/>
          </w:tcPr>
          <w:p w14:paraId="6CBDAF53" w14:textId="77777777" w:rsidR="00063EB6" w:rsidRPr="00966B6F" w:rsidRDefault="00063EB6" w:rsidP="00CF3095">
            <w:pPr>
              <w:rPr>
                <w:rFonts w:ascii="等线" w:eastAsia="等线" w:hAnsi="等线"/>
                <w:color w:val="000000"/>
                <w:sz w:val="22"/>
              </w:rPr>
            </w:pPr>
            <w:r w:rsidRPr="00966B6F">
              <w:rPr>
                <w:rFonts w:ascii="等线" w:eastAsia="等线" w:hAnsi="等线" w:hint="eastAsia"/>
                <w:color w:val="000000"/>
                <w:sz w:val="22"/>
              </w:rPr>
              <w:t>徐洁岑</w:t>
            </w:r>
          </w:p>
        </w:tc>
        <w:tc>
          <w:tcPr>
            <w:tcW w:w="866" w:type="dxa"/>
          </w:tcPr>
          <w:p w14:paraId="43FBF292" w14:textId="77777777" w:rsidR="00063EB6" w:rsidRPr="0055154F" w:rsidRDefault="00063EB6" w:rsidP="00CF3095">
            <w:pPr>
              <w:rPr>
                <w:rFonts w:asciiTheme="minorEastAsia" w:eastAsiaTheme="minorEastAsia" w:hAnsiTheme="minorEastAsia"/>
                <w:sz w:val="20"/>
                <w:szCs w:val="20"/>
              </w:rPr>
            </w:pPr>
            <w:r>
              <w:rPr>
                <w:rFonts w:asciiTheme="minorEastAsia" w:eastAsiaTheme="minorEastAsia" w:hAnsiTheme="minorEastAsia" w:hint="eastAsia"/>
                <w:sz w:val="20"/>
                <w:szCs w:val="20"/>
              </w:rPr>
              <w:t>组员</w:t>
            </w:r>
          </w:p>
        </w:tc>
        <w:tc>
          <w:tcPr>
            <w:tcW w:w="2547" w:type="dxa"/>
            <w:shd w:val="clear" w:color="auto" w:fill="auto"/>
            <w:noWrap/>
            <w:vAlign w:val="center"/>
            <w:hideMark/>
          </w:tcPr>
          <w:p w14:paraId="3395A8C7" w14:textId="77777777" w:rsidR="00063EB6" w:rsidRPr="0055154F" w:rsidRDefault="00063EB6" w:rsidP="00CF3095">
            <w:pPr>
              <w:rPr>
                <w:rFonts w:asciiTheme="minorEastAsia" w:eastAsiaTheme="minorEastAsia" w:hAnsiTheme="minorEastAsia"/>
                <w:sz w:val="20"/>
                <w:szCs w:val="20"/>
              </w:rPr>
            </w:pPr>
            <w:r w:rsidRPr="0055154F">
              <w:rPr>
                <w:rFonts w:asciiTheme="minorEastAsia" w:eastAsiaTheme="minorEastAsia" w:hAnsiTheme="minorEastAsia"/>
                <w:sz w:val="20"/>
                <w:szCs w:val="20"/>
              </w:rPr>
              <w:t>15858266212</w:t>
            </w:r>
          </w:p>
        </w:tc>
        <w:tc>
          <w:tcPr>
            <w:tcW w:w="2560" w:type="dxa"/>
          </w:tcPr>
          <w:p w14:paraId="0F7896B0" w14:textId="77777777" w:rsidR="00063EB6" w:rsidRPr="00E83435" w:rsidRDefault="00063EB6" w:rsidP="00CF3095">
            <w:pPr>
              <w:rPr>
                <w:color w:val="000000"/>
                <w:szCs w:val="21"/>
              </w:rPr>
            </w:pPr>
            <w:r>
              <w:rPr>
                <w:rFonts w:asciiTheme="minorEastAsia" w:eastAsiaTheme="minorEastAsia" w:hAnsiTheme="minorEastAsia" w:hint="eastAsia"/>
                <w:sz w:val="20"/>
                <w:szCs w:val="20"/>
              </w:rPr>
              <w:t>315013</w:t>
            </w:r>
            <w:r>
              <w:rPr>
                <w:rFonts w:asciiTheme="minorEastAsia" w:eastAsiaTheme="minorEastAsia" w:hAnsiTheme="minorEastAsia"/>
                <w:sz w:val="20"/>
                <w:szCs w:val="20"/>
              </w:rPr>
              <w:t>95@stu.zucc.edu.cn</w:t>
            </w:r>
          </w:p>
        </w:tc>
        <w:tc>
          <w:tcPr>
            <w:tcW w:w="768" w:type="dxa"/>
          </w:tcPr>
          <w:p w14:paraId="2039A0DA" w14:textId="77777777" w:rsidR="00063EB6" w:rsidRDefault="00063EB6" w:rsidP="00CF3095">
            <w:pPr>
              <w:rPr>
                <w:rFonts w:asciiTheme="minorEastAsia" w:eastAsiaTheme="minorEastAsia" w:hAnsiTheme="minorEastAsia"/>
                <w:sz w:val="20"/>
                <w:szCs w:val="20"/>
              </w:rPr>
            </w:pPr>
            <w:r w:rsidRPr="00E83435">
              <w:rPr>
                <w:rFonts w:hint="eastAsia"/>
                <w:color w:val="000000"/>
                <w:szCs w:val="21"/>
              </w:rPr>
              <w:t>问源2-533</w:t>
            </w:r>
          </w:p>
        </w:tc>
      </w:tr>
      <w:tr w:rsidR="00063EB6" w:rsidRPr="0055154F" w14:paraId="5EBE97BD" w14:textId="77777777" w:rsidTr="00CF3095">
        <w:trPr>
          <w:trHeight w:val="260"/>
        </w:trPr>
        <w:tc>
          <w:tcPr>
            <w:tcW w:w="1447" w:type="dxa"/>
            <w:shd w:val="clear" w:color="000000" w:fill="C6E0B4"/>
            <w:noWrap/>
            <w:vAlign w:val="center"/>
          </w:tcPr>
          <w:p w14:paraId="70223093" w14:textId="77777777" w:rsidR="00063EB6" w:rsidRPr="00966B6F" w:rsidRDefault="00063EB6" w:rsidP="00CF3095">
            <w:pPr>
              <w:rPr>
                <w:rFonts w:ascii="等线" w:eastAsia="等线" w:hAnsi="等线"/>
                <w:color w:val="000000"/>
                <w:sz w:val="22"/>
              </w:rPr>
            </w:pPr>
            <w:r>
              <w:rPr>
                <w:rFonts w:ascii="等线" w:eastAsia="等线" w:hAnsi="等线" w:hint="eastAsia"/>
                <w:color w:val="000000"/>
                <w:sz w:val="22"/>
              </w:rPr>
              <w:t>何</w:t>
            </w:r>
            <w:r>
              <w:rPr>
                <w:rFonts w:ascii="等线" w:eastAsia="等线" w:hAnsi="等线"/>
                <w:color w:val="000000"/>
                <w:sz w:val="22"/>
              </w:rPr>
              <w:t>圳青</w:t>
            </w:r>
          </w:p>
        </w:tc>
        <w:tc>
          <w:tcPr>
            <w:tcW w:w="866" w:type="dxa"/>
          </w:tcPr>
          <w:p w14:paraId="6AAE6C70" w14:textId="77777777" w:rsidR="00063EB6" w:rsidRDefault="00063EB6" w:rsidP="00CF3095">
            <w:pPr>
              <w:rPr>
                <w:rFonts w:asciiTheme="minorEastAsia" w:eastAsiaTheme="minorEastAsia" w:hAnsiTheme="minorEastAsia"/>
                <w:sz w:val="20"/>
                <w:szCs w:val="20"/>
              </w:rPr>
            </w:pPr>
            <w:r>
              <w:rPr>
                <w:rFonts w:asciiTheme="minorEastAsia" w:eastAsiaTheme="minorEastAsia" w:hAnsiTheme="minorEastAsia" w:hint="eastAsia"/>
                <w:sz w:val="20"/>
                <w:szCs w:val="20"/>
              </w:rPr>
              <w:t>组员</w:t>
            </w:r>
          </w:p>
        </w:tc>
        <w:tc>
          <w:tcPr>
            <w:tcW w:w="2547" w:type="dxa"/>
            <w:shd w:val="clear" w:color="auto" w:fill="auto"/>
            <w:noWrap/>
            <w:vAlign w:val="center"/>
          </w:tcPr>
          <w:p w14:paraId="4082FA66" w14:textId="77777777" w:rsidR="00063EB6" w:rsidRPr="0055154F" w:rsidRDefault="00063EB6" w:rsidP="00CF3095">
            <w:pPr>
              <w:rPr>
                <w:rFonts w:asciiTheme="minorEastAsia" w:eastAsiaTheme="minorEastAsia" w:hAnsiTheme="minorEastAsia"/>
                <w:sz w:val="20"/>
                <w:szCs w:val="20"/>
              </w:rPr>
            </w:pPr>
            <w:r>
              <w:rPr>
                <w:rFonts w:asciiTheme="minorEastAsia" w:eastAsiaTheme="minorEastAsia" w:hAnsiTheme="minorEastAsia" w:hint="eastAsia"/>
                <w:sz w:val="20"/>
                <w:szCs w:val="20"/>
              </w:rPr>
              <w:t>18814851854</w:t>
            </w:r>
          </w:p>
        </w:tc>
        <w:tc>
          <w:tcPr>
            <w:tcW w:w="2560" w:type="dxa"/>
          </w:tcPr>
          <w:p w14:paraId="7BCD029A" w14:textId="77777777" w:rsidR="00063EB6" w:rsidRDefault="00063EB6" w:rsidP="00CF3095">
            <w:pPr>
              <w:rPr>
                <w:rFonts w:asciiTheme="minorEastAsia" w:eastAsiaTheme="minorEastAsia" w:hAnsiTheme="minorEastAsia"/>
                <w:sz w:val="20"/>
                <w:szCs w:val="20"/>
              </w:rPr>
            </w:pPr>
            <w:r>
              <w:rPr>
                <w:rFonts w:asciiTheme="minorEastAsia" w:eastAsiaTheme="minorEastAsia" w:hAnsiTheme="minorEastAsia" w:hint="eastAsia"/>
                <w:sz w:val="20"/>
                <w:szCs w:val="20"/>
              </w:rPr>
              <w:t>31501330</w:t>
            </w:r>
            <w:r>
              <w:rPr>
                <w:rFonts w:asciiTheme="minorEastAsia" w:eastAsiaTheme="minorEastAsia" w:hAnsiTheme="minorEastAsia"/>
                <w:sz w:val="20"/>
                <w:szCs w:val="20"/>
              </w:rPr>
              <w:t>@stu.zucc.edu.cn</w:t>
            </w:r>
          </w:p>
        </w:tc>
        <w:tc>
          <w:tcPr>
            <w:tcW w:w="768" w:type="dxa"/>
          </w:tcPr>
          <w:p w14:paraId="02E9CF33" w14:textId="77777777" w:rsidR="00063EB6" w:rsidRPr="00E83435" w:rsidRDefault="00063EB6" w:rsidP="00CF3095">
            <w:pPr>
              <w:rPr>
                <w:color w:val="000000"/>
                <w:szCs w:val="21"/>
              </w:rPr>
            </w:pPr>
            <w:r>
              <w:rPr>
                <w:rFonts w:asciiTheme="minorEastAsia" w:eastAsiaTheme="minorEastAsia" w:hAnsiTheme="minorEastAsia" w:hint="eastAsia"/>
                <w:sz w:val="20"/>
                <w:szCs w:val="20"/>
              </w:rPr>
              <w:t>求真1</w:t>
            </w:r>
            <w:r>
              <w:rPr>
                <w:rFonts w:asciiTheme="minorEastAsia" w:eastAsiaTheme="minorEastAsia" w:hAnsiTheme="minorEastAsia"/>
                <w:sz w:val="20"/>
                <w:szCs w:val="20"/>
              </w:rPr>
              <w:t>-524</w:t>
            </w:r>
          </w:p>
        </w:tc>
      </w:tr>
    </w:tbl>
    <w:p w14:paraId="50D0210D" w14:textId="77777777" w:rsidR="00063EB6" w:rsidRDefault="00063EB6" w:rsidP="00063EB6">
      <w:pPr>
        <w:autoSpaceDE w:val="0"/>
        <w:autoSpaceDN w:val="0"/>
        <w:adjustRightInd w:val="0"/>
        <w:ind w:firstLine="420"/>
        <w:rPr>
          <w:szCs w:val="21"/>
          <w:lang w:val="zh-CN"/>
        </w:rPr>
      </w:pPr>
      <w:r>
        <w:rPr>
          <w:rFonts w:hint="eastAsia"/>
          <w:szCs w:val="21"/>
          <w:lang w:val="zh-CN"/>
        </w:rPr>
        <w:t>为了成功地开发该网站</w:t>
      </w:r>
      <w:r>
        <w:rPr>
          <w:rFonts w:hint="eastAsia"/>
          <w:szCs w:val="21"/>
        </w:rPr>
        <w:t>，</w:t>
      </w:r>
      <w:r>
        <w:rPr>
          <w:rFonts w:hint="eastAsia"/>
          <w:szCs w:val="21"/>
          <w:lang w:val="zh-CN"/>
        </w:rPr>
        <w:t>我们首先得得到教师和学院的支持和认可</w:t>
      </w:r>
      <w:r w:rsidRPr="0015684E">
        <w:rPr>
          <w:rFonts w:hint="eastAsia"/>
          <w:szCs w:val="21"/>
        </w:rPr>
        <w:t>；</w:t>
      </w:r>
      <w:r>
        <w:rPr>
          <w:rFonts w:hint="eastAsia"/>
          <w:szCs w:val="21"/>
          <w:lang w:val="zh-CN"/>
        </w:rPr>
        <w:t>还需要得到教师</w:t>
      </w:r>
      <w:r w:rsidRPr="0015684E">
        <w:rPr>
          <w:rFonts w:hint="eastAsia"/>
          <w:szCs w:val="21"/>
        </w:rPr>
        <w:t>，</w:t>
      </w:r>
      <w:r>
        <w:rPr>
          <w:rFonts w:hint="eastAsia"/>
          <w:szCs w:val="21"/>
          <w:lang w:val="zh-CN"/>
        </w:rPr>
        <w:t>同学的高度配合</w:t>
      </w:r>
      <w:r w:rsidRPr="0015684E">
        <w:rPr>
          <w:rFonts w:hint="eastAsia"/>
          <w:szCs w:val="21"/>
        </w:rPr>
        <w:t>；</w:t>
      </w:r>
      <w:r>
        <w:rPr>
          <w:rFonts w:hint="eastAsia"/>
          <w:szCs w:val="21"/>
          <w:lang w:val="zh-CN"/>
        </w:rPr>
        <w:t>其次我们团队有较好的合作精神，工作能力和有空余时间。</w:t>
      </w:r>
    </w:p>
    <w:p w14:paraId="5B90D613" w14:textId="77777777" w:rsidR="00063EB6" w:rsidRDefault="00063EB6" w:rsidP="00063EB6"/>
    <w:p w14:paraId="5E717563" w14:textId="77777777" w:rsidR="00063EB6" w:rsidRDefault="00063EB6" w:rsidP="00063EB6">
      <w:pPr>
        <w:autoSpaceDE w:val="0"/>
        <w:autoSpaceDN w:val="0"/>
        <w:adjustRightInd w:val="0"/>
        <w:ind w:firstLine="420"/>
        <w:rPr>
          <w:szCs w:val="21"/>
          <w:lang w:val="zh-CN"/>
        </w:rPr>
      </w:pPr>
      <w:r>
        <w:rPr>
          <w:rFonts w:hint="eastAsia"/>
          <w:szCs w:val="21"/>
          <w:lang w:val="zh-CN"/>
        </w:rPr>
        <w:t>项目组成员空余时间表：</w:t>
      </w: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8"/>
        <w:gridCol w:w="1050"/>
        <w:gridCol w:w="1051"/>
        <w:gridCol w:w="1051"/>
        <w:gridCol w:w="1052"/>
        <w:gridCol w:w="1052"/>
        <w:gridCol w:w="986"/>
        <w:gridCol w:w="986"/>
      </w:tblGrid>
      <w:tr w:rsidR="00063EB6" w14:paraId="146C0698" w14:textId="77777777" w:rsidTr="00CF3095">
        <w:trPr>
          <w:jc w:val="right"/>
        </w:trPr>
        <w:tc>
          <w:tcPr>
            <w:tcW w:w="1112" w:type="dxa"/>
            <w:shd w:val="clear" w:color="auto" w:fill="BDD6EE"/>
          </w:tcPr>
          <w:p w14:paraId="41B132AD" w14:textId="77777777" w:rsidR="00063EB6" w:rsidRPr="003A4C91" w:rsidRDefault="00063EB6" w:rsidP="00CF3095">
            <w:pPr>
              <w:rPr>
                <w:b/>
              </w:rPr>
            </w:pPr>
          </w:p>
        </w:tc>
        <w:tc>
          <w:tcPr>
            <w:tcW w:w="1078" w:type="dxa"/>
            <w:shd w:val="clear" w:color="auto" w:fill="BDD6EE"/>
          </w:tcPr>
          <w:p w14:paraId="45F1FD46" w14:textId="77777777" w:rsidR="00063EB6" w:rsidRPr="003A4C91" w:rsidRDefault="00063EB6" w:rsidP="00CF3095">
            <w:pPr>
              <w:rPr>
                <w:b/>
              </w:rPr>
            </w:pPr>
            <w:r w:rsidRPr="003A4C91">
              <w:rPr>
                <w:rFonts w:hint="eastAsia"/>
                <w:b/>
              </w:rPr>
              <w:t>周一</w:t>
            </w:r>
          </w:p>
        </w:tc>
        <w:tc>
          <w:tcPr>
            <w:tcW w:w="1078" w:type="dxa"/>
            <w:shd w:val="clear" w:color="auto" w:fill="BDD6EE"/>
          </w:tcPr>
          <w:p w14:paraId="6F8E4BE1" w14:textId="77777777" w:rsidR="00063EB6" w:rsidRPr="003A4C91" w:rsidRDefault="00063EB6" w:rsidP="00CF3095">
            <w:pPr>
              <w:rPr>
                <w:b/>
              </w:rPr>
            </w:pPr>
            <w:r w:rsidRPr="003A4C91">
              <w:rPr>
                <w:rFonts w:hint="eastAsia"/>
                <w:b/>
              </w:rPr>
              <w:t>周二</w:t>
            </w:r>
          </w:p>
        </w:tc>
        <w:tc>
          <w:tcPr>
            <w:tcW w:w="1078" w:type="dxa"/>
            <w:shd w:val="clear" w:color="auto" w:fill="BDD6EE"/>
          </w:tcPr>
          <w:p w14:paraId="4101F4B1" w14:textId="77777777" w:rsidR="00063EB6" w:rsidRPr="003A4C91" w:rsidRDefault="00063EB6" w:rsidP="00CF3095">
            <w:pPr>
              <w:rPr>
                <w:b/>
              </w:rPr>
            </w:pPr>
            <w:r w:rsidRPr="003A4C91">
              <w:rPr>
                <w:rFonts w:hint="eastAsia"/>
                <w:b/>
              </w:rPr>
              <w:t>周三</w:t>
            </w:r>
          </w:p>
        </w:tc>
        <w:tc>
          <w:tcPr>
            <w:tcW w:w="1079" w:type="dxa"/>
            <w:shd w:val="clear" w:color="auto" w:fill="BDD6EE"/>
          </w:tcPr>
          <w:p w14:paraId="0315112E" w14:textId="77777777" w:rsidR="00063EB6" w:rsidRPr="003A4C91" w:rsidRDefault="00063EB6" w:rsidP="00CF3095">
            <w:pPr>
              <w:rPr>
                <w:b/>
              </w:rPr>
            </w:pPr>
            <w:r w:rsidRPr="003A4C91">
              <w:rPr>
                <w:rFonts w:hint="eastAsia"/>
                <w:b/>
              </w:rPr>
              <w:t>周四</w:t>
            </w:r>
          </w:p>
        </w:tc>
        <w:tc>
          <w:tcPr>
            <w:tcW w:w="1079" w:type="dxa"/>
            <w:shd w:val="clear" w:color="auto" w:fill="BDD6EE"/>
          </w:tcPr>
          <w:p w14:paraId="5A40D43F" w14:textId="77777777" w:rsidR="00063EB6" w:rsidRPr="003A4C91" w:rsidRDefault="00063EB6" w:rsidP="00CF3095">
            <w:pPr>
              <w:rPr>
                <w:b/>
              </w:rPr>
            </w:pPr>
            <w:r w:rsidRPr="003A4C91">
              <w:rPr>
                <w:rFonts w:hint="eastAsia"/>
                <w:b/>
              </w:rPr>
              <w:t>周五</w:t>
            </w:r>
          </w:p>
        </w:tc>
        <w:tc>
          <w:tcPr>
            <w:tcW w:w="1009" w:type="dxa"/>
            <w:shd w:val="clear" w:color="auto" w:fill="BDD6EE"/>
          </w:tcPr>
          <w:p w14:paraId="041B5A1F" w14:textId="77777777" w:rsidR="00063EB6" w:rsidRPr="003A4C91" w:rsidRDefault="00063EB6" w:rsidP="00CF3095">
            <w:pPr>
              <w:rPr>
                <w:b/>
              </w:rPr>
            </w:pPr>
            <w:r w:rsidRPr="003A4C91">
              <w:rPr>
                <w:rFonts w:hint="eastAsia"/>
                <w:b/>
              </w:rPr>
              <w:t>周六</w:t>
            </w:r>
          </w:p>
        </w:tc>
        <w:tc>
          <w:tcPr>
            <w:tcW w:w="1009" w:type="dxa"/>
            <w:shd w:val="clear" w:color="auto" w:fill="BDD6EE"/>
          </w:tcPr>
          <w:p w14:paraId="285D0A97" w14:textId="77777777" w:rsidR="00063EB6" w:rsidRPr="003A4C91" w:rsidRDefault="00063EB6" w:rsidP="00CF3095">
            <w:pPr>
              <w:rPr>
                <w:b/>
              </w:rPr>
            </w:pPr>
            <w:r w:rsidRPr="003A4C91">
              <w:rPr>
                <w:rFonts w:hint="eastAsia"/>
                <w:b/>
              </w:rPr>
              <w:t>周日</w:t>
            </w:r>
          </w:p>
        </w:tc>
      </w:tr>
      <w:tr w:rsidR="00063EB6" w14:paraId="1F7C1425" w14:textId="77777777" w:rsidTr="00CF3095">
        <w:trPr>
          <w:jc w:val="right"/>
        </w:trPr>
        <w:tc>
          <w:tcPr>
            <w:tcW w:w="1112" w:type="dxa"/>
            <w:shd w:val="clear" w:color="auto" w:fill="auto"/>
          </w:tcPr>
          <w:p w14:paraId="0F45B07E" w14:textId="77777777" w:rsidR="00063EB6" w:rsidRDefault="00063EB6" w:rsidP="00CF3095">
            <w:r>
              <w:rPr>
                <w:rFonts w:hint="eastAsia"/>
              </w:rPr>
              <w:t>上午-1</w:t>
            </w:r>
          </w:p>
        </w:tc>
        <w:tc>
          <w:tcPr>
            <w:tcW w:w="1078" w:type="dxa"/>
            <w:shd w:val="clear" w:color="auto" w:fill="auto"/>
          </w:tcPr>
          <w:p w14:paraId="7F9078E2" w14:textId="77777777" w:rsidR="00063EB6" w:rsidRDefault="00063EB6" w:rsidP="00CF3095">
            <w:r>
              <w:rPr>
                <w:rFonts w:hint="eastAsia"/>
              </w:rPr>
              <w:t>徐、吳、何</w:t>
            </w:r>
          </w:p>
        </w:tc>
        <w:tc>
          <w:tcPr>
            <w:tcW w:w="1078" w:type="dxa"/>
            <w:shd w:val="clear" w:color="auto" w:fill="auto"/>
          </w:tcPr>
          <w:p w14:paraId="647A6F42" w14:textId="77777777" w:rsidR="00063EB6" w:rsidRDefault="00063EB6" w:rsidP="00CF3095">
            <w:r>
              <w:rPr>
                <w:rFonts w:hint="eastAsia"/>
              </w:rPr>
              <w:t>陈、徐、何、胡</w:t>
            </w:r>
          </w:p>
        </w:tc>
        <w:tc>
          <w:tcPr>
            <w:tcW w:w="1078" w:type="dxa"/>
            <w:shd w:val="clear" w:color="auto" w:fill="auto"/>
          </w:tcPr>
          <w:p w14:paraId="480B2C3D" w14:textId="77777777" w:rsidR="00063EB6" w:rsidRDefault="00063EB6" w:rsidP="00CF3095"/>
        </w:tc>
        <w:tc>
          <w:tcPr>
            <w:tcW w:w="1079" w:type="dxa"/>
            <w:shd w:val="clear" w:color="auto" w:fill="auto"/>
          </w:tcPr>
          <w:p w14:paraId="6FAD0443" w14:textId="77777777" w:rsidR="00063EB6" w:rsidRDefault="00063EB6" w:rsidP="00CF3095"/>
        </w:tc>
        <w:tc>
          <w:tcPr>
            <w:tcW w:w="1079" w:type="dxa"/>
            <w:shd w:val="clear" w:color="auto" w:fill="auto"/>
          </w:tcPr>
          <w:p w14:paraId="5B8971F4" w14:textId="77777777" w:rsidR="00063EB6" w:rsidRDefault="00063EB6" w:rsidP="00CF3095"/>
        </w:tc>
        <w:tc>
          <w:tcPr>
            <w:tcW w:w="1009" w:type="dxa"/>
            <w:shd w:val="clear" w:color="auto" w:fill="auto"/>
          </w:tcPr>
          <w:p w14:paraId="42E581F8" w14:textId="77777777" w:rsidR="00063EB6" w:rsidRDefault="00063EB6" w:rsidP="00CF3095">
            <w:r>
              <w:rPr>
                <w:rFonts w:hint="eastAsia"/>
              </w:rPr>
              <w:t>陈、何、胡</w:t>
            </w:r>
          </w:p>
        </w:tc>
        <w:tc>
          <w:tcPr>
            <w:tcW w:w="1009" w:type="dxa"/>
            <w:shd w:val="clear" w:color="auto" w:fill="auto"/>
          </w:tcPr>
          <w:p w14:paraId="79B7E93F" w14:textId="77777777" w:rsidR="00063EB6" w:rsidRDefault="00063EB6" w:rsidP="00CF3095">
            <w:r>
              <w:rPr>
                <w:rFonts w:hint="eastAsia"/>
              </w:rPr>
              <w:t>陈</w:t>
            </w:r>
          </w:p>
        </w:tc>
      </w:tr>
      <w:tr w:rsidR="00063EB6" w14:paraId="5219E758" w14:textId="77777777" w:rsidTr="00CF3095">
        <w:trPr>
          <w:jc w:val="right"/>
        </w:trPr>
        <w:tc>
          <w:tcPr>
            <w:tcW w:w="1112" w:type="dxa"/>
            <w:shd w:val="clear" w:color="auto" w:fill="auto"/>
          </w:tcPr>
          <w:p w14:paraId="761D8576" w14:textId="77777777" w:rsidR="00063EB6" w:rsidRDefault="00063EB6" w:rsidP="00CF3095">
            <w:r>
              <w:rPr>
                <w:rFonts w:hint="eastAsia"/>
              </w:rPr>
              <w:lastRenderedPageBreak/>
              <w:t>上午-2</w:t>
            </w:r>
          </w:p>
        </w:tc>
        <w:tc>
          <w:tcPr>
            <w:tcW w:w="1078" w:type="dxa"/>
            <w:shd w:val="clear" w:color="auto" w:fill="auto"/>
          </w:tcPr>
          <w:p w14:paraId="6595FEA5" w14:textId="77777777" w:rsidR="00063EB6" w:rsidRDefault="00063EB6" w:rsidP="00CF3095">
            <w:r>
              <w:rPr>
                <w:rFonts w:hint="eastAsia"/>
              </w:rPr>
              <w:t>吳</w:t>
            </w:r>
          </w:p>
        </w:tc>
        <w:tc>
          <w:tcPr>
            <w:tcW w:w="1078" w:type="dxa"/>
            <w:shd w:val="clear" w:color="auto" w:fill="auto"/>
          </w:tcPr>
          <w:p w14:paraId="4656E6AB" w14:textId="77777777" w:rsidR="00063EB6" w:rsidRDefault="00063EB6" w:rsidP="00CF3095">
            <w:r>
              <w:rPr>
                <w:rFonts w:hint="eastAsia"/>
              </w:rPr>
              <w:t>陈、徐、何、胡</w:t>
            </w:r>
          </w:p>
        </w:tc>
        <w:tc>
          <w:tcPr>
            <w:tcW w:w="1078" w:type="dxa"/>
            <w:shd w:val="clear" w:color="auto" w:fill="auto"/>
          </w:tcPr>
          <w:p w14:paraId="0EDC0916" w14:textId="77777777" w:rsidR="00063EB6" w:rsidRDefault="00063EB6" w:rsidP="00CF3095"/>
        </w:tc>
        <w:tc>
          <w:tcPr>
            <w:tcW w:w="1079" w:type="dxa"/>
            <w:shd w:val="clear" w:color="auto" w:fill="auto"/>
          </w:tcPr>
          <w:p w14:paraId="2A55581A" w14:textId="77777777" w:rsidR="00063EB6" w:rsidRDefault="00063EB6" w:rsidP="00CF3095"/>
        </w:tc>
        <w:tc>
          <w:tcPr>
            <w:tcW w:w="1079" w:type="dxa"/>
            <w:shd w:val="clear" w:color="auto" w:fill="auto"/>
          </w:tcPr>
          <w:p w14:paraId="27219F62" w14:textId="77777777" w:rsidR="00063EB6" w:rsidRDefault="00063EB6" w:rsidP="00CF3095"/>
        </w:tc>
        <w:tc>
          <w:tcPr>
            <w:tcW w:w="1009" w:type="dxa"/>
            <w:shd w:val="clear" w:color="auto" w:fill="auto"/>
          </w:tcPr>
          <w:p w14:paraId="4FEC4672" w14:textId="77777777" w:rsidR="00063EB6" w:rsidRDefault="00063EB6" w:rsidP="00CF3095">
            <w:r>
              <w:rPr>
                <w:rFonts w:hint="eastAsia"/>
              </w:rPr>
              <w:t>陈、何、胡</w:t>
            </w:r>
          </w:p>
        </w:tc>
        <w:tc>
          <w:tcPr>
            <w:tcW w:w="1009" w:type="dxa"/>
            <w:shd w:val="clear" w:color="auto" w:fill="auto"/>
          </w:tcPr>
          <w:p w14:paraId="36576712" w14:textId="77777777" w:rsidR="00063EB6" w:rsidRDefault="00063EB6" w:rsidP="00CF3095">
            <w:r>
              <w:rPr>
                <w:rFonts w:hint="eastAsia"/>
              </w:rPr>
              <w:t>陈</w:t>
            </w:r>
          </w:p>
        </w:tc>
      </w:tr>
      <w:tr w:rsidR="00063EB6" w14:paraId="22C66D4F" w14:textId="77777777" w:rsidTr="00CF3095">
        <w:trPr>
          <w:jc w:val="right"/>
        </w:trPr>
        <w:tc>
          <w:tcPr>
            <w:tcW w:w="1112" w:type="dxa"/>
            <w:shd w:val="clear" w:color="auto" w:fill="auto"/>
          </w:tcPr>
          <w:p w14:paraId="46CCF196" w14:textId="77777777" w:rsidR="00063EB6" w:rsidRDefault="00063EB6" w:rsidP="00CF3095">
            <w:r>
              <w:rPr>
                <w:rFonts w:hint="eastAsia"/>
              </w:rPr>
              <w:t>下午-1</w:t>
            </w:r>
          </w:p>
        </w:tc>
        <w:tc>
          <w:tcPr>
            <w:tcW w:w="1078" w:type="dxa"/>
            <w:shd w:val="clear" w:color="auto" w:fill="auto"/>
          </w:tcPr>
          <w:p w14:paraId="3F5CE06F" w14:textId="77777777" w:rsidR="00063EB6" w:rsidRDefault="00063EB6" w:rsidP="00CF3095">
            <w:r>
              <w:rPr>
                <w:rFonts w:hint="eastAsia"/>
              </w:rPr>
              <w:t>陈、徐、吳、何、胡</w:t>
            </w:r>
          </w:p>
        </w:tc>
        <w:tc>
          <w:tcPr>
            <w:tcW w:w="1078" w:type="dxa"/>
            <w:shd w:val="clear" w:color="auto" w:fill="auto"/>
          </w:tcPr>
          <w:p w14:paraId="691ACD1A" w14:textId="77777777" w:rsidR="00063EB6" w:rsidRDefault="00063EB6" w:rsidP="00CF3095">
            <w:r>
              <w:rPr>
                <w:rFonts w:hint="eastAsia"/>
              </w:rPr>
              <w:t>徐、胡</w:t>
            </w:r>
          </w:p>
        </w:tc>
        <w:tc>
          <w:tcPr>
            <w:tcW w:w="1078" w:type="dxa"/>
            <w:shd w:val="clear" w:color="auto" w:fill="auto"/>
          </w:tcPr>
          <w:p w14:paraId="443B42ED" w14:textId="77777777" w:rsidR="00063EB6" w:rsidRDefault="00063EB6" w:rsidP="00CF3095">
            <w:r>
              <w:rPr>
                <w:rFonts w:hint="eastAsia"/>
              </w:rPr>
              <w:t>陈、徐</w:t>
            </w:r>
          </w:p>
          <w:p w14:paraId="308347D4" w14:textId="77777777" w:rsidR="00063EB6" w:rsidRDefault="00063EB6" w:rsidP="00CF3095">
            <w:r>
              <w:rPr>
                <w:rFonts w:hint="eastAsia"/>
              </w:rPr>
              <w:t>何</w:t>
            </w:r>
          </w:p>
        </w:tc>
        <w:tc>
          <w:tcPr>
            <w:tcW w:w="1079" w:type="dxa"/>
            <w:shd w:val="clear" w:color="auto" w:fill="auto"/>
          </w:tcPr>
          <w:p w14:paraId="37675FAA" w14:textId="77777777" w:rsidR="00063EB6" w:rsidRDefault="00063EB6" w:rsidP="00CF3095"/>
        </w:tc>
        <w:tc>
          <w:tcPr>
            <w:tcW w:w="1079" w:type="dxa"/>
            <w:shd w:val="clear" w:color="auto" w:fill="auto"/>
          </w:tcPr>
          <w:p w14:paraId="13CDD9D2" w14:textId="77777777" w:rsidR="00063EB6" w:rsidRDefault="00063EB6" w:rsidP="00CF3095">
            <w:r>
              <w:rPr>
                <w:rFonts w:hint="eastAsia"/>
              </w:rPr>
              <w:t>陈、徐、何</w:t>
            </w:r>
          </w:p>
        </w:tc>
        <w:tc>
          <w:tcPr>
            <w:tcW w:w="1009" w:type="dxa"/>
            <w:shd w:val="clear" w:color="auto" w:fill="auto"/>
          </w:tcPr>
          <w:p w14:paraId="5B2A17B1" w14:textId="77777777" w:rsidR="00063EB6" w:rsidRDefault="00063EB6" w:rsidP="00CF3095">
            <w:r>
              <w:rPr>
                <w:rFonts w:hint="eastAsia"/>
              </w:rPr>
              <w:t>何、胡</w:t>
            </w:r>
          </w:p>
        </w:tc>
        <w:tc>
          <w:tcPr>
            <w:tcW w:w="1009" w:type="dxa"/>
            <w:shd w:val="clear" w:color="auto" w:fill="auto"/>
          </w:tcPr>
          <w:p w14:paraId="78DBC94C" w14:textId="77777777" w:rsidR="00063EB6" w:rsidRDefault="00063EB6" w:rsidP="00CF3095">
            <w:r>
              <w:rPr>
                <w:rFonts w:hint="eastAsia"/>
              </w:rPr>
              <w:t>吳</w:t>
            </w:r>
          </w:p>
        </w:tc>
      </w:tr>
      <w:tr w:rsidR="00063EB6" w14:paraId="675824C3" w14:textId="77777777" w:rsidTr="00CF3095">
        <w:trPr>
          <w:jc w:val="right"/>
        </w:trPr>
        <w:tc>
          <w:tcPr>
            <w:tcW w:w="1112" w:type="dxa"/>
            <w:shd w:val="clear" w:color="auto" w:fill="auto"/>
          </w:tcPr>
          <w:p w14:paraId="315C3D8D" w14:textId="77777777" w:rsidR="00063EB6" w:rsidRDefault="00063EB6" w:rsidP="00CF3095">
            <w:r>
              <w:rPr>
                <w:rFonts w:hint="eastAsia"/>
              </w:rPr>
              <w:t>下午-2</w:t>
            </w:r>
          </w:p>
        </w:tc>
        <w:tc>
          <w:tcPr>
            <w:tcW w:w="1078" w:type="dxa"/>
            <w:shd w:val="clear" w:color="auto" w:fill="auto"/>
          </w:tcPr>
          <w:p w14:paraId="3AB2197F" w14:textId="77777777" w:rsidR="00063EB6" w:rsidRDefault="00063EB6" w:rsidP="00CF3095">
            <w:r>
              <w:rPr>
                <w:rFonts w:hint="eastAsia"/>
              </w:rPr>
              <w:t>陈、徐、吳、胡</w:t>
            </w:r>
          </w:p>
        </w:tc>
        <w:tc>
          <w:tcPr>
            <w:tcW w:w="1078" w:type="dxa"/>
            <w:shd w:val="clear" w:color="auto" w:fill="auto"/>
          </w:tcPr>
          <w:p w14:paraId="5D88FDB8" w14:textId="77777777" w:rsidR="00063EB6" w:rsidRDefault="00063EB6" w:rsidP="00CF3095">
            <w:r>
              <w:rPr>
                <w:rFonts w:hint="eastAsia"/>
              </w:rPr>
              <w:t>徐、胡</w:t>
            </w:r>
          </w:p>
        </w:tc>
        <w:tc>
          <w:tcPr>
            <w:tcW w:w="1078" w:type="dxa"/>
            <w:shd w:val="clear" w:color="auto" w:fill="auto"/>
          </w:tcPr>
          <w:p w14:paraId="6B7A5ADA" w14:textId="77777777" w:rsidR="00063EB6" w:rsidRDefault="00063EB6" w:rsidP="00CF3095">
            <w:r>
              <w:rPr>
                <w:rFonts w:hint="eastAsia"/>
              </w:rPr>
              <w:t>陈、徐、何</w:t>
            </w:r>
          </w:p>
        </w:tc>
        <w:tc>
          <w:tcPr>
            <w:tcW w:w="1079" w:type="dxa"/>
            <w:shd w:val="clear" w:color="auto" w:fill="auto"/>
          </w:tcPr>
          <w:p w14:paraId="4FFC4352" w14:textId="77777777" w:rsidR="00063EB6" w:rsidRDefault="00063EB6" w:rsidP="00CF3095">
            <w:r>
              <w:rPr>
                <w:rFonts w:hint="eastAsia"/>
              </w:rPr>
              <w:t>徐、吳、何</w:t>
            </w:r>
          </w:p>
        </w:tc>
        <w:tc>
          <w:tcPr>
            <w:tcW w:w="1079" w:type="dxa"/>
            <w:shd w:val="clear" w:color="auto" w:fill="auto"/>
          </w:tcPr>
          <w:p w14:paraId="1BAF90CF" w14:textId="77777777" w:rsidR="00063EB6" w:rsidRDefault="00063EB6" w:rsidP="00CF3095">
            <w:r>
              <w:rPr>
                <w:rFonts w:hint="eastAsia"/>
              </w:rPr>
              <w:t>陈、徐、何</w:t>
            </w:r>
          </w:p>
        </w:tc>
        <w:tc>
          <w:tcPr>
            <w:tcW w:w="1009" w:type="dxa"/>
            <w:shd w:val="clear" w:color="auto" w:fill="auto"/>
          </w:tcPr>
          <w:p w14:paraId="39531DE1" w14:textId="77777777" w:rsidR="00063EB6" w:rsidRDefault="00063EB6" w:rsidP="00CF3095">
            <w:r>
              <w:rPr>
                <w:rFonts w:hint="eastAsia"/>
              </w:rPr>
              <w:t>何、胡</w:t>
            </w:r>
          </w:p>
        </w:tc>
        <w:tc>
          <w:tcPr>
            <w:tcW w:w="1009" w:type="dxa"/>
            <w:shd w:val="clear" w:color="auto" w:fill="auto"/>
          </w:tcPr>
          <w:p w14:paraId="44AE21EC" w14:textId="77777777" w:rsidR="00063EB6" w:rsidRDefault="00063EB6" w:rsidP="00CF3095">
            <w:r>
              <w:rPr>
                <w:rFonts w:hint="eastAsia"/>
              </w:rPr>
              <w:t>吳</w:t>
            </w:r>
          </w:p>
        </w:tc>
      </w:tr>
      <w:tr w:rsidR="00063EB6" w14:paraId="60D1A003" w14:textId="77777777" w:rsidTr="00CF3095">
        <w:trPr>
          <w:jc w:val="right"/>
        </w:trPr>
        <w:tc>
          <w:tcPr>
            <w:tcW w:w="1112" w:type="dxa"/>
            <w:shd w:val="clear" w:color="auto" w:fill="auto"/>
          </w:tcPr>
          <w:p w14:paraId="3B87385D" w14:textId="77777777" w:rsidR="00063EB6" w:rsidRDefault="00063EB6" w:rsidP="00CF3095">
            <w:r>
              <w:rPr>
                <w:rFonts w:hint="eastAsia"/>
              </w:rPr>
              <w:t>晚修</w:t>
            </w:r>
          </w:p>
        </w:tc>
        <w:tc>
          <w:tcPr>
            <w:tcW w:w="1078" w:type="dxa"/>
            <w:shd w:val="clear" w:color="auto" w:fill="auto"/>
          </w:tcPr>
          <w:p w14:paraId="4D8A145D" w14:textId="77777777" w:rsidR="00063EB6" w:rsidRDefault="00063EB6" w:rsidP="00CF3095">
            <w:r>
              <w:rPr>
                <w:rFonts w:hint="eastAsia"/>
              </w:rPr>
              <w:t>陈、徐、吳、何</w:t>
            </w:r>
          </w:p>
        </w:tc>
        <w:tc>
          <w:tcPr>
            <w:tcW w:w="1078" w:type="dxa"/>
            <w:shd w:val="clear" w:color="auto" w:fill="auto"/>
          </w:tcPr>
          <w:p w14:paraId="453BFFB0" w14:textId="77777777" w:rsidR="00063EB6" w:rsidRDefault="00063EB6" w:rsidP="00CF3095">
            <w:r>
              <w:rPr>
                <w:rFonts w:hint="eastAsia"/>
              </w:rPr>
              <w:t>徐、何、胡</w:t>
            </w:r>
          </w:p>
        </w:tc>
        <w:tc>
          <w:tcPr>
            <w:tcW w:w="1078" w:type="dxa"/>
            <w:shd w:val="clear" w:color="auto" w:fill="auto"/>
          </w:tcPr>
          <w:p w14:paraId="29CCDCDA" w14:textId="77777777" w:rsidR="00063EB6" w:rsidRDefault="00063EB6" w:rsidP="00CF3095">
            <w:r>
              <w:rPr>
                <w:rFonts w:hint="eastAsia"/>
              </w:rPr>
              <w:t>徐、何、胡</w:t>
            </w:r>
          </w:p>
        </w:tc>
        <w:tc>
          <w:tcPr>
            <w:tcW w:w="1079" w:type="dxa"/>
            <w:shd w:val="clear" w:color="auto" w:fill="auto"/>
          </w:tcPr>
          <w:p w14:paraId="33416FD6" w14:textId="77777777" w:rsidR="00063EB6" w:rsidRDefault="00063EB6" w:rsidP="00CF3095">
            <w:r>
              <w:rPr>
                <w:rFonts w:hint="eastAsia"/>
              </w:rPr>
              <w:t>徐、吳、何、胡</w:t>
            </w:r>
          </w:p>
        </w:tc>
        <w:tc>
          <w:tcPr>
            <w:tcW w:w="1079" w:type="dxa"/>
            <w:shd w:val="clear" w:color="auto" w:fill="auto"/>
          </w:tcPr>
          <w:p w14:paraId="706C3A02" w14:textId="77777777" w:rsidR="00063EB6" w:rsidRDefault="00063EB6" w:rsidP="00CF3095">
            <w:r>
              <w:rPr>
                <w:rFonts w:hint="eastAsia"/>
              </w:rPr>
              <w:t>陈、徐、吳、何、胡</w:t>
            </w:r>
          </w:p>
        </w:tc>
        <w:tc>
          <w:tcPr>
            <w:tcW w:w="1009" w:type="dxa"/>
            <w:shd w:val="clear" w:color="auto" w:fill="auto"/>
          </w:tcPr>
          <w:p w14:paraId="02FA53B2" w14:textId="77777777" w:rsidR="00063EB6" w:rsidRDefault="00063EB6" w:rsidP="00CF3095">
            <w:r>
              <w:rPr>
                <w:rFonts w:hint="eastAsia"/>
              </w:rPr>
              <w:t>陈、吳、何、胡</w:t>
            </w:r>
          </w:p>
        </w:tc>
        <w:tc>
          <w:tcPr>
            <w:tcW w:w="1009" w:type="dxa"/>
            <w:shd w:val="clear" w:color="auto" w:fill="auto"/>
          </w:tcPr>
          <w:p w14:paraId="5869759B" w14:textId="77777777" w:rsidR="00063EB6" w:rsidRDefault="00063EB6" w:rsidP="00CF3095">
            <w:r>
              <w:rPr>
                <w:rFonts w:hint="eastAsia"/>
              </w:rPr>
              <w:t>陈、徐、吳、何</w:t>
            </w:r>
          </w:p>
        </w:tc>
      </w:tr>
    </w:tbl>
    <w:p w14:paraId="7EFAC841" w14:textId="4B3467C2" w:rsidR="0092325F" w:rsidRDefault="0092325F" w:rsidP="00BC6D25">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4AC64D3B" w14:textId="785ED561" w:rsidR="0092325F" w:rsidRDefault="00816B5A" w:rsidP="00A87EA5">
      <w:pPr>
        <w:pStyle w:val="a"/>
      </w:pPr>
      <w:bookmarkStart w:id="958" w:name="_Toc503060503"/>
      <w:r>
        <w:rPr>
          <w:rFonts w:hint="eastAsia"/>
        </w:rPr>
        <w:t>用</w:t>
      </w:r>
      <w:r>
        <w:t>途</w:t>
      </w:r>
      <w:bookmarkEnd w:id="958"/>
    </w:p>
    <w:p w14:paraId="692CF3CE" w14:textId="39C3E8F8" w:rsidR="00816B5A" w:rsidRDefault="00816B5A" w:rsidP="00A87EA5">
      <w:pPr>
        <w:pStyle w:val="a0"/>
      </w:pPr>
      <w:bookmarkStart w:id="959" w:name="_Toc503060504"/>
      <w:r>
        <w:rPr>
          <w:rFonts w:hint="eastAsia"/>
        </w:rPr>
        <w:t>功能</w:t>
      </w:r>
      <w:bookmarkEnd w:id="959"/>
    </w:p>
    <w:p w14:paraId="2BCD48F0" w14:textId="72E2BE1A" w:rsidR="00E74489" w:rsidRDefault="00E74489">
      <w:pPr>
        <w:pStyle w:val="a1"/>
      </w:pPr>
      <w:bookmarkStart w:id="960" w:name="_Toc503060505"/>
      <w:r>
        <w:rPr>
          <w:rFonts w:hint="eastAsia"/>
        </w:rPr>
        <w:t>未</w:t>
      </w:r>
      <w:r>
        <w:t>登录状态首页</w:t>
      </w:r>
      <w:bookmarkEnd w:id="960"/>
    </w:p>
    <w:p w14:paraId="7FA3CEDF" w14:textId="2F41F732" w:rsidR="00713D16" w:rsidRDefault="000E7254" w:rsidP="00713D16">
      <w:r>
        <w:rPr>
          <w:rFonts w:hint="eastAsia"/>
        </w:rPr>
        <w:t>网页</w:t>
      </w:r>
      <w:r>
        <w:t>版的</w:t>
      </w:r>
      <w:r w:rsidR="00713D16">
        <w:rPr>
          <w:rFonts w:hint="eastAsia"/>
        </w:rPr>
        <w:t>点击任何</w:t>
      </w:r>
      <w:r w:rsidR="00713D16">
        <w:t>一个</w:t>
      </w:r>
      <w:r w:rsidR="00713D16">
        <w:rPr>
          <w:rFonts w:hint="eastAsia"/>
        </w:rPr>
        <w:t>按钮</w:t>
      </w:r>
      <w:r w:rsidR="00AE7B8A">
        <w:rPr>
          <w:rFonts w:hint="eastAsia"/>
        </w:rPr>
        <w:t>转跳</w:t>
      </w:r>
      <w:r w:rsidR="00AE7B8A">
        <w:t>到登录界面</w:t>
      </w:r>
    </w:p>
    <w:tbl>
      <w:tblPr>
        <w:tblStyle w:val="Axure1"/>
        <w:tblW w:w="0" w:type="auto"/>
        <w:tblLook w:val="04A0" w:firstRow="1" w:lastRow="0" w:firstColumn="1" w:lastColumn="0" w:noHBand="0" w:noVBand="1"/>
      </w:tblPr>
      <w:tblGrid>
        <w:gridCol w:w="464"/>
        <w:gridCol w:w="2650"/>
        <w:gridCol w:w="4678"/>
      </w:tblGrid>
      <w:tr w:rsidR="00A64636" w14:paraId="2142BBB7"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0" w:type="auto"/>
          </w:tcPr>
          <w:p w14:paraId="3DBD9E48" w14:textId="77777777" w:rsidR="00A64636" w:rsidRDefault="00A64636" w:rsidP="00CF3095">
            <w:pPr>
              <w:pStyle w:val="Axure"/>
            </w:pPr>
            <w:r>
              <w:t>脚注</w:t>
            </w:r>
          </w:p>
        </w:tc>
        <w:tc>
          <w:tcPr>
            <w:tcW w:w="2650" w:type="dxa"/>
          </w:tcPr>
          <w:p w14:paraId="2E6E0833" w14:textId="77777777" w:rsidR="00A64636" w:rsidRDefault="00A64636" w:rsidP="00CF3095">
            <w:pPr>
              <w:pStyle w:val="Axure"/>
              <w:rPr>
                <w:lang w:eastAsia="zh-CN"/>
              </w:rPr>
            </w:pPr>
            <w:r>
              <w:rPr>
                <w:rFonts w:hint="eastAsia"/>
                <w:lang w:eastAsia="zh-CN"/>
              </w:rPr>
              <w:t>名称</w:t>
            </w:r>
          </w:p>
        </w:tc>
        <w:tc>
          <w:tcPr>
            <w:tcW w:w="4678" w:type="dxa"/>
          </w:tcPr>
          <w:p w14:paraId="4E3D5069" w14:textId="77777777" w:rsidR="00A64636" w:rsidRDefault="00A64636" w:rsidP="00CF3095">
            <w:pPr>
              <w:pStyle w:val="Axure"/>
            </w:pPr>
            <w:r>
              <w:t>交互</w:t>
            </w:r>
          </w:p>
        </w:tc>
      </w:tr>
      <w:tr w:rsidR="00A64636" w14:paraId="783A2E70" w14:textId="77777777" w:rsidTr="00CF3095">
        <w:trPr>
          <w:cantSplit/>
        </w:trPr>
        <w:tc>
          <w:tcPr>
            <w:tcW w:w="0" w:type="auto"/>
          </w:tcPr>
          <w:p w14:paraId="182820B8" w14:textId="77777777" w:rsidR="00A64636" w:rsidRDefault="00A64636" w:rsidP="00CF3095">
            <w:pPr>
              <w:pStyle w:val="Axure0"/>
            </w:pPr>
            <w:r>
              <w:t>1</w:t>
            </w:r>
          </w:p>
        </w:tc>
        <w:tc>
          <w:tcPr>
            <w:tcW w:w="2650" w:type="dxa"/>
          </w:tcPr>
          <w:p w14:paraId="567BE006" w14:textId="191BC7BE" w:rsidR="00A64636" w:rsidRDefault="008865DD" w:rsidP="00CF3095">
            <w:pPr>
              <w:pStyle w:val="Axure0"/>
              <w:rPr>
                <w:lang w:eastAsia="zh-CN"/>
              </w:rPr>
            </w:pPr>
            <w:r>
              <w:rPr>
                <w:rFonts w:hint="eastAsia"/>
                <w:lang w:eastAsia="zh-CN"/>
              </w:rPr>
              <w:t>登录</w:t>
            </w:r>
            <w:r>
              <w:rPr>
                <w:lang w:eastAsia="zh-CN"/>
              </w:rPr>
              <w:t>/</w:t>
            </w:r>
            <w:r>
              <w:rPr>
                <w:rFonts w:hint="eastAsia"/>
                <w:lang w:eastAsia="zh-CN"/>
              </w:rPr>
              <w:t>注册</w:t>
            </w:r>
            <w:r>
              <w:rPr>
                <w:lang w:eastAsia="zh-CN"/>
              </w:rPr>
              <w:t>按钮</w:t>
            </w:r>
          </w:p>
        </w:tc>
        <w:tc>
          <w:tcPr>
            <w:tcW w:w="4678" w:type="dxa"/>
          </w:tcPr>
          <w:p w14:paraId="694E3452" w14:textId="6DF5DD66" w:rsidR="00A64636" w:rsidRDefault="00A64636" w:rsidP="008865DD">
            <w:pPr>
              <w:pStyle w:val="Axure0"/>
              <w:rPr>
                <w:lang w:eastAsia="zh-CN"/>
              </w:rPr>
            </w:pPr>
            <w:r>
              <w:rPr>
                <w:rFonts w:hint="eastAsia"/>
                <w:lang w:eastAsia="zh-CN"/>
              </w:rPr>
              <w:t>点击</w:t>
            </w:r>
            <w:r w:rsidR="008865DD">
              <w:rPr>
                <w:rFonts w:hint="eastAsia"/>
                <w:lang w:eastAsia="zh-CN"/>
              </w:rPr>
              <w:t>进行</w:t>
            </w:r>
            <w:r w:rsidR="008865DD">
              <w:rPr>
                <w:lang w:eastAsia="zh-CN"/>
              </w:rPr>
              <w:t>登录、注册</w:t>
            </w:r>
          </w:p>
        </w:tc>
      </w:tr>
    </w:tbl>
    <w:p w14:paraId="6C8A5E9C" w14:textId="77777777" w:rsidR="00A64636" w:rsidRPr="00713D16" w:rsidRDefault="00A64636" w:rsidP="00713D16"/>
    <w:p w14:paraId="0A8CA670" w14:textId="69AD9BB5" w:rsidR="00E74489" w:rsidRDefault="00A42DF0" w:rsidP="00E74489">
      <w:pPr>
        <w:rPr>
          <w:ins w:id="961" w:author="HerculesHu" w:date="2017-12-23T23:44:00Z"/>
        </w:rPr>
      </w:pPr>
      <w:r>
        <w:rPr>
          <w:noProof/>
        </w:rPr>
        <w:lastRenderedPageBreak/>
        <w:drawing>
          <wp:anchor distT="0" distB="0" distL="114300" distR="114300" simplePos="0" relativeHeight="251661312" behindDoc="0" locked="0" layoutInCell="1" allowOverlap="1" wp14:anchorId="3CA8D278" wp14:editId="58E18216">
            <wp:simplePos x="0" y="0"/>
            <wp:positionH relativeFrom="column">
              <wp:align>center</wp:align>
            </wp:positionH>
            <wp:positionV relativeFrom="paragraph">
              <wp:posOffset>68239</wp:posOffset>
            </wp:positionV>
            <wp:extent cx="5274000" cy="2840400"/>
            <wp:effectExtent l="0" t="0" r="317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000" cy="2840400"/>
                    </a:xfrm>
                    <a:prstGeom prst="rect">
                      <a:avLst/>
                    </a:prstGeom>
                  </pic:spPr>
                </pic:pic>
              </a:graphicData>
            </a:graphic>
            <wp14:sizeRelH relativeFrom="page">
              <wp14:pctWidth>0</wp14:pctWidth>
            </wp14:sizeRelH>
            <wp14:sizeRelV relativeFrom="page">
              <wp14:pctHeight>0</wp14:pctHeight>
            </wp14:sizeRelV>
          </wp:anchor>
        </w:drawing>
      </w:r>
    </w:p>
    <w:p w14:paraId="443B6238" w14:textId="23454AEE" w:rsidR="00ED245A" w:rsidRDefault="00ED245A">
      <w:pPr>
        <w:jc w:val="center"/>
        <w:pPrChange w:id="962" w:author="HerculesHu" w:date="2017-12-23T23:44:00Z">
          <w:pPr/>
        </w:pPrChange>
      </w:pPr>
      <w:ins w:id="963" w:author="HerculesHu" w:date="2017-12-23T23:44:00Z">
        <w:r>
          <w:rPr>
            <w:rFonts w:hint="eastAsia"/>
          </w:rPr>
          <w:t>（电脑</w:t>
        </w:r>
        <w:r>
          <w:t>版</w:t>
        </w:r>
        <w:r>
          <w:rPr>
            <w:rFonts w:hint="eastAsia"/>
          </w:rPr>
          <w:t>）</w:t>
        </w:r>
      </w:ins>
    </w:p>
    <w:p w14:paraId="071DB0CB" w14:textId="3232A58C" w:rsidR="00E56211" w:rsidRDefault="004C1A50" w:rsidP="00E74489">
      <w:pPr>
        <w:rPr>
          <w:ins w:id="964" w:author="HerculesHu" w:date="2017-12-23T23:53:00Z"/>
        </w:rPr>
      </w:pPr>
      <w:r>
        <w:rPr>
          <w:noProof/>
        </w:rPr>
        <w:drawing>
          <wp:anchor distT="0" distB="0" distL="114300" distR="114300" simplePos="0" relativeHeight="251662336" behindDoc="0" locked="0" layoutInCell="1" allowOverlap="1" wp14:anchorId="2FCE02E1" wp14:editId="2BD7B2C9">
            <wp:simplePos x="0" y="0"/>
            <wp:positionH relativeFrom="column">
              <wp:align>center</wp:align>
            </wp:positionH>
            <wp:positionV relativeFrom="paragraph">
              <wp:posOffset>73281</wp:posOffset>
            </wp:positionV>
            <wp:extent cx="2818800" cy="5000400"/>
            <wp:effectExtent l="0" t="0" r="63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18800" cy="5000400"/>
                    </a:xfrm>
                    <a:prstGeom prst="rect">
                      <a:avLst/>
                    </a:prstGeom>
                  </pic:spPr>
                </pic:pic>
              </a:graphicData>
            </a:graphic>
            <wp14:sizeRelH relativeFrom="page">
              <wp14:pctWidth>0</wp14:pctWidth>
            </wp14:sizeRelH>
            <wp14:sizeRelV relativeFrom="page">
              <wp14:pctHeight>0</wp14:pctHeight>
            </wp14:sizeRelV>
          </wp:anchor>
        </w:drawing>
      </w:r>
    </w:p>
    <w:p w14:paraId="5C05B600" w14:textId="5435E659" w:rsidR="00CF3095" w:rsidRDefault="00CF3095">
      <w:pPr>
        <w:jc w:val="center"/>
        <w:pPrChange w:id="965" w:author="HerculesHu" w:date="2017-12-23T23:54:00Z">
          <w:pPr/>
        </w:pPrChange>
      </w:pPr>
      <w:ins w:id="966" w:author="HerculesHu" w:date="2017-12-23T23:53:00Z">
        <w:r>
          <w:rPr>
            <w:rFonts w:hint="eastAsia"/>
          </w:rPr>
          <w:t>（</w:t>
        </w:r>
      </w:ins>
      <w:ins w:id="967" w:author="HerculesHu" w:date="2017-12-23T23:54:00Z">
        <w:r>
          <w:rPr>
            <w:rFonts w:hint="eastAsia"/>
          </w:rPr>
          <w:t>手机</w:t>
        </w:r>
        <w:r>
          <w:t>版</w:t>
        </w:r>
      </w:ins>
      <w:ins w:id="968" w:author="HerculesHu" w:date="2017-12-23T23:53:00Z">
        <w:r>
          <w:rPr>
            <w:rFonts w:hint="eastAsia"/>
          </w:rPr>
          <w:t>）</w:t>
        </w:r>
      </w:ins>
    </w:p>
    <w:p w14:paraId="52C1E0FB" w14:textId="4B18084F" w:rsidR="00713D16" w:rsidRDefault="00153B47">
      <w:pPr>
        <w:pStyle w:val="a1"/>
      </w:pPr>
      <w:bookmarkStart w:id="969" w:name="_Toc503060506"/>
      <w:r>
        <w:rPr>
          <w:rFonts w:hint="eastAsia"/>
        </w:rPr>
        <w:lastRenderedPageBreak/>
        <w:t>如何</w:t>
      </w:r>
      <w:r>
        <w:t>注册</w:t>
      </w:r>
      <w:bookmarkEnd w:id="969"/>
    </w:p>
    <w:tbl>
      <w:tblPr>
        <w:tblStyle w:val="Axure1"/>
        <w:tblW w:w="0" w:type="auto"/>
        <w:tblLook w:val="04A0" w:firstRow="1" w:lastRow="0" w:firstColumn="1" w:lastColumn="0" w:noHBand="0" w:noVBand="1"/>
      </w:tblPr>
      <w:tblGrid>
        <w:gridCol w:w="464"/>
        <w:gridCol w:w="2650"/>
        <w:gridCol w:w="4678"/>
      </w:tblGrid>
      <w:tr w:rsidR="00E40B3B" w14:paraId="2FA7E34E" w14:textId="77777777" w:rsidTr="00E40B3B">
        <w:trPr>
          <w:cnfStyle w:val="100000000000" w:firstRow="1" w:lastRow="0" w:firstColumn="0" w:lastColumn="0" w:oddVBand="0" w:evenVBand="0" w:oddHBand="0" w:evenHBand="0" w:firstRowFirstColumn="0" w:firstRowLastColumn="0" w:lastRowFirstColumn="0" w:lastRowLastColumn="0"/>
          <w:cantSplit/>
          <w:tblHeader/>
        </w:trPr>
        <w:tc>
          <w:tcPr>
            <w:tcW w:w="0" w:type="auto"/>
          </w:tcPr>
          <w:p w14:paraId="46EAC4F1" w14:textId="77777777" w:rsidR="00E40B3B" w:rsidRDefault="00E40B3B" w:rsidP="00EB2A62">
            <w:pPr>
              <w:pStyle w:val="Axure"/>
            </w:pPr>
            <w:r>
              <w:t>脚注</w:t>
            </w:r>
          </w:p>
        </w:tc>
        <w:tc>
          <w:tcPr>
            <w:tcW w:w="2650" w:type="dxa"/>
          </w:tcPr>
          <w:p w14:paraId="5904FE0F" w14:textId="3C62C06C" w:rsidR="00E40B3B" w:rsidRDefault="00E40B3B" w:rsidP="00EB2A62">
            <w:pPr>
              <w:pStyle w:val="Axure"/>
              <w:rPr>
                <w:lang w:eastAsia="zh-CN"/>
              </w:rPr>
            </w:pPr>
            <w:r>
              <w:rPr>
                <w:rFonts w:hint="eastAsia"/>
                <w:lang w:eastAsia="zh-CN"/>
              </w:rPr>
              <w:t>名称</w:t>
            </w:r>
          </w:p>
        </w:tc>
        <w:tc>
          <w:tcPr>
            <w:tcW w:w="4678" w:type="dxa"/>
          </w:tcPr>
          <w:p w14:paraId="7BA6235F" w14:textId="39BE6A69" w:rsidR="00E40B3B" w:rsidRDefault="00E40B3B" w:rsidP="00EB2A62">
            <w:pPr>
              <w:pStyle w:val="Axure"/>
            </w:pPr>
            <w:r>
              <w:t>交互</w:t>
            </w:r>
          </w:p>
        </w:tc>
      </w:tr>
      <w:tr w:rsidR="00E40B3B" w14:paraId="6A48AA4A" w14:textId="77777777" w:rsidTr="00E40B3B">
        <w:trPr>
          <w:cantSplit/>
        </w:trPr>
        <w:tc>
          <w:tcPr>
            <w:tcW w:w="0" w:type="auto"/>
          </w:tcPr>
          <w:p w14:paraId="56C80179" w14:textId="77777777" w:rsidR="00E40B3B" w:rsidRDefault="00E40B3B" w:rsidP="00EB2A62">
            <w:pPr>
              <w:pStyle w:val="Axure0"/>
            </w:pPr>
            <w:r>
              <w:t>1</w:t>
            </w:r>
          </w:p>
        </w:tc>
        <w:tc>
          <w:tcPr>
            <w:tcW w:w="2650" w:type="dxa"/>
          </w:tcPr>
          <w:p w14:paraId="46D4C7DC" w14:textId="7F7C3FD4" w:rsidR="00E40B3B" w:rsidRDefault="001D3170" w:rsidP="00EB2A62">
            <w:pPr>
              <w:pStyle w:val="Axure0"/>
              <w:rPr>
                <w:lang w:eastAsia="zh-CN"/>
              </w:rPr>
            </w:pPr>
            <w:r>
              <w:rPr>
                <w:rFonts w:hint="eastAsia"/>
                <w:lang w:eastAsia="zh-CN"/>
              </w:rPr>
              <w:t>取消</w:t>
            </w:r>
          </w:p>
        </w:tc>
        <w:tc>
          <w:tcPr>
            <w:tcW w:w="4678" w:type="dxa"/>
          </w:tcPr>
          <w:p w14:paraId="1C6859C5" w14:textId="3ADA219F" w:rsidR="00E40B3B" w:rsidRDefault="001D3170" w:rsidP="00EB2A62">
            <w:pPr>
              <w:pStyle w:val="Axure0"/>
              <w:rPr>
                <w:lang w:eastAsia="zh-CN"/>
              </w:rPr>
            </w:pPr>
            <w:r>
              <w:rPr>
                <w:rFonts w:hint="eastAsia"/>
                <w:lang w:eastAsia="zh-CN"/>
              </w:rPr>
              <w:t>点击</w:t>
            </w:r>
            <w:r w:rsidR="00E40B3B">
              <w:rPr>
                <w:rFonts w:hint="eastAsia"/>
                <w:lang w:eastAsia="zh-CN"/>
              </w:rPr>
              <w:t>取消</w:t>
            </w:r>
            <w:r w:rsidR="00E40B3B">
              <w:rPr>
                <w:lang w:eastAsia="zh-CN"/>
              </w:rPr>
              <w:t>注册</w:t>
            </w:r>
          </w:p>
        </w:tc>
      </w:tr>
      <w:tr w:rsidR="00E40B3B" w14:paraId="2873E868" w14:textId="77777777" w:rsidTr="00E40B3B">
        <w:trPr>
          <w:cnfStyle w:val="000000010000" w:firstRow="0" w:lastRow="0" w:firstColumn="0" w:lastColumn="0" w:oddVBand="0" w:evenVBand="0" w:oddHBand="0" w:evenHBand="1" w:firstRowFirstColumn="0" w:firstRowLastColumn="0" w:lastRowFirstColumn="0" w:lastRowLastColumn="0"/>
          <w:cantSplit/>
        </w:trPr>
        <w:tc>
          <w:tcPr>
            <w:tcW w:w="0" w:type="auto"/>
          </w:tcPr>
          <w:p w14:paraId="00B9BCEB" w14:textId="77777777" w:rsidR="00E40B3B" w:rsidRDefault="00E40B3B" w:rsidP="00EB2A62">
            <w:pPr>
              <w:pStyle w:val="Axure0"/>
            </w:pPr>
            <w:r>
              <w:t>2</w:t>
            </w:r>
          </w:p>
        </w:tc>
        <w:tc>
          <w:tcPr>
            <w:tcW w:w="2650" w:type="dxa"/>
          </w:tcPr>
          <w:p w14:paraId="76C46002" w14:textId="61CCB370" w:rsidR="00E40B3B" w:rsidRDefault="001D3170" w:rsidP="00D3052E">
            <w:pPr>
              <w:pStyle w:val="Axure0"/>
              <w:rPr>
                <w:lang w:eastAsia="zh-CN"/>
              </w:rPr>
            </w:pPr>
            <w:r>
              <w:rPr>
                <w:rFonts w:hint="eastAsia"/>
                <w:lang w:eastAsia="zh-CN"/>
              </w:rPr>
              <w:t>真实</w:t>
            </w:r>
            <w:r>
              <w:rPr>
                <w:lang w:eastAsia="zh-CN"/>
              </w:rPr>
              <w:t>姓名输入框</w:t>
            </w:r>
          </w:p>
        </w:tc>
        <w:tc>
          <w:tcPr>
            <w:tcW w:w="4678" w:type="dxa"/>
          </w:tcPr>
          <w:p w14:paraId="0B03B643" w14:textId="6C0429CC" w:rsidR="00E40B3B" w:rsidRDefault="00E40B3B" w:rsidP="00D3052E">
            <w:pPr>
              <w:pStyle w:val="Axure0"/>
              <w:rPr>
                <w:lang w:eastAsia="zh-CN"/>
              </w:rPr>
            </w:pPr>
            <w:r>
              <w:rPr>
                <w:rFonts w:hint="eastAsia"/>
                <w:lang w:eastAsia="zh-CN"/>
              </w:rPr>
              <w:t>输入</w:t>
            </w:r>
            <w:r>
              <w:rPr>
                <w:lang w:eastAsia="zh-CN"/>
              </w:rPr>
              <w:t>真实</w:t>
            </w:r>
            <w:r>
              <w:rPr>
                <w:rFonts w:hint="eastAsia"/>
                <w:lang w:eastAsia="zh-CN"/>
              </w:rPr>
              <w:t>姓名</w:t>
            </w:r>
          </w:p>
        </w:tc>
      </w:tr>
      <w:tr w:rsidR="00E40B3B" w14:paraId="18893CD2" w14:textId="77777777" w:rsidTr="00E40B3B">
        <w:trPr>
          <w:cantSplit/>
        </w:trPr>
        <w:tc>
          <w:tcPr>
            <w:tcW w:w="0" w:type="auto"/>
          </w:tcPr>
          <w:p w14:paraId="01A79CE0" w14:textId="77777777" w:rsidR="00E40B3B" w:rsidRDefault="00E40B3B" w:rsidP="00EB2A62">
            <w:pPr>
              <w:pStyle w:val="Axure0"/>
            </w:pPr>
            <w:r>
              <w:t>3</w:t>
            </w:r>
          </w:p>
        </w:tc>
        <w:tc>
          <w:tcPr>
            <w:tcW w:w="2650" w:type="dxa"/>
          </w:tcPr>
          <w:p w14:paraId="3F51A6C4" w14:textId="3204AFB0" w:rsidR="00E40B3B" w:rsidRDefault="001D3170" w:rsidP="00D3052E">
            <w:pPr>
              <w:pStyle w:val="Axure0"/>
              <w:rPr>
                <w:lang w:eastAsia="zh-CN"/>
              </w:rPr>
            </w:pPr>
            <w:r>
              <w:rPr>
                <w:rFonts w:hint="eastAsia"/>
                <w:lang w:eastAsia="zh-CN"/>
              </w:rPr>
              <w:t>联系</w:t>
            </w:r>
            <w:r>
              <w:rPr>
                <w:lang w:eastAsia="zh-CN"/>
              </w:rPr>
              <w:t>方式输入框</w:t>
            </w:r>
          </w:p>
        </w:tc>
        <w:tc>
          <w:tcPr>
            <w:tcW w:w="4678" w:type="dxa"/>
          </w:tcPr>
          <w:p w14:paraId="478370BF" w14:textId="66A411F4" w:rsidR="00E40B3B" w:rsidRDefault="00E40B3B" w:rsidP="00D3052E">
            <w:pPr>
              <w:pStyle w:val="Axure0"/>
              <w:rPr>
                <w:lang w:eastAsia="zh-CN"/>
              </w:rPr>
            </w:pPr>
            <w:r>
              <w:rPr>
                <w:rFonts w:hint="eastAsia"/>
                <w:lang w:eastAsia="zh-CN"/>
              </w:rPr>
              <w:t>输入</w:t>
            </w:r>
            <w:r>
              <w:rPr>
                <w:lang w:eastAsia="zh-CN"/>
              </w:rPr>
              <w:t>联系方式</w:t>
            </w:r>
          </w:p>
        </w:tc>
      </w:tr>
      <w:tr w:rsidR="00E40B3B" w14:paraId="13177425" w14:textId="77777777" w:rsidTr="00E40B3B">
        <w:trPr>
          <w:cnfStyle w:val="000000010000" w:firstRow="0" w:lastRow="0" w:firstColumn="0" w:lastColumn="0" w:oddVBand="0" w:evenVBand="0" w:oddHBand="0" w:evenHBand="1" w:firstRowFirstColumn="0" w:firstRowLastColumn="0" w:lastRowFirstColumn="0" w:lastRowLastColumn="0"/>
          <w:cantSplit/>
        </w:trPr>
        <w:tc>
          <w:tcPr>
            <w:tcW w:w="0" w:type="auto"/>
          </w:tcPr>
          <w:p w14:paraId="63EF15F6" w14:textId="77777777" w:rsidR="00E40B3B" w:rsidRDefault="00E40B3B" w:rsidP="00EB2A62">
            <w:pPr>
              <w:pStyle w:val="Axure0"/>
            </w:pPr>
            <w:r>
              <w:t>4</w:t>
            </w:r>
          </w:p>
        </w:tc>
        <w:tc>
          <w:tcPr>
            <w:tcW w:w="2650" w:type="dxa"/>
          </w:tcPr>
          <w:p w14:paraId="159BAD25" w14:textId="59E6795E" w:rsidR="00E40B3B" w:rsidRDefault="001D3170" w:rsidP="00EB2A62">
            <w:pPr>
              <w:pStyle w:val="Axure0"/>
              <w:rPr>
                <w:lang w:eastAsia="zh-CN"/>
              </w:rPr>
            </w:pPr>
            <w:r>
              <w:rPr>
                <w:rFonts w:hint="eastAsia"/>
                <w:lang w:eastAsia="zh-CN"/>
              </w:rPr>
              <w:t>证件</w:t>
            </w:r>
            <w:r>
              <w:rPr>
                <w:lang w:eastAsia="zh-CN"/>
              </w:rPr>
              <w:t>选择器</w:t>
            </w:r>
          </w:p>
        </w:tc>
        <w:tc>
          <w:tcPr>
            <w:tcW w:w="4678" w:type="dxa"/>
          </w:tcPr>
          <w:p w14:paraId="01757BB5" w14:textId="3A7780F9" w:rsidR="00E40B3B" w:rsidRDefault="00E40B3B" w:rsidP="00EB2A62">
            <w:pPr>
              <w:pStyle w:val="Axure0"/>
              <w:rPr>
                <w:lang w:eastAsia="zh-CN"/>
              </w:rPr>
            </w:pPr>
            <w:r>
              <w:rPr>
                <w:rFonts w:hint="eastAsia"/>
                <w:lang w:eastAsia="zh-CN"/>
              </w:rPr>
              <w:t>选择</w:t>
            </w:r>
            <w:r>
              <w:rPr>
                <w:lang w:eastAsia="zh-CN"/>
              </w:rPr>
              <w:t>证件号</w:t>
            </w:r>
          </w:p>
        </w:tc>
      </w:tr>
      <w:tr w:rsidR="00E40B3B" w14:paraId="59E5B2B6" w14:textId="77777777" w:rsidTr="00E40B3B">
        <w:trPr>
          <w:cantSplit/>
        </w:trPr>
        <w:tc>
          <w:tcPr>
            <w:tcW w:w="0" w:type="auto"/>
          </w:tcPr>
          <w:p w14:paraId="05CF7B6C" w14:textId="77777777" w:rsidR="00E40B3B" w:rsidRDefault="00E40B3B" w:rsidP="00EB2A62">
            <w:pPr>
              <w:pStyle w:val="Axure0"/>
            </w:pPr>
            <w:r>
              <w:t>5</w:t>
            </w:r>
          </w:p>
        </w:tc>
        <w:tc>
          <w:tcPr>
            <w:tcW w:w="2650" w:type="dxa"/>
          </w:tcPr>
          <w:p w14:paraId="22EF1665" w14:textId="32054D21" w:rsidR="00E40B3B" w:rsidRDefault="001D3170" w:rsidP="00EB2A62">
            <w:pPr>
              <w:pStyle w:val="Axure0"/>
              <w:rPr>
                <w:lang w:eastAsia="zh-CN"/>
              </w:rPr>
            </w:pPr>
            <w:r>
              <w:rPr>
                <w:rFonts w:hint="eastAsia"/>
                <w:lang w:eastAsia="zh-CN"/>
              </w:rPr>
              <w:t>证件</w:t>
            </w:r>
            <w:r>
              <w:rPr>
                <w:lang w:eastAsia="zh-CN"/>
              </w:rPr>
              <w:t>号输入框</w:t>
            </w:r>
          </w:p>
        </w:tc>
        <w:tc>
          <w:tcPr>
            <w:tcW w:w="4678" w:type="dxa"/>
          </w:tcPr>
          <w:p w14:paraId="43B034C8" w14:textId="104E325F" w:rsidR="00E40B3B" w:rsidRDefault="00E40B3B" w:rsidP="00EB2A62">
            <w:pPr>
              <w:pStyle w:val="Axure0"/>
              <w:rPr>
                <w:lang w:eastAsia="zh-CN"/>
              </w:rPr>
            </w:pPr>
            <w:r>
              <w:rPr>
                <w:rFonts w:hint="eastAsia"/>
                <w:lang w:eastAsia="zh-CN"/>
              </w:rPr>
              <w:t>输入</w:t>
            </w:r>
            <w:r>
              <w:rPr>
                <w:lang w:eastAsia="zh-CN"/>
              </w:rPr>
              <w:t>证件号</w:t>
            </w:r>
          </w:p>
        </w:tc>
      </w:tr>
      <w:tr w:rsidR="00E40B3B" w14:paraId="5B971159" w14:textId="77777777" w:rsidTr="00E40B3B">
        <w:trPr>
          <w:cnfStyle w:val="000000010000" w:firstRow="0" w:lastRow="0" w:firstColumn="0" w:lastColumn="0" w:oddVBand="0" w:evenVBand="0" w:oddHBand="0" w:evenHBand="1" w:firstRowFirstColumn="0" w:firstRowLastColumn="0" w:lastRowFirstColumn="0" w:lastRowLastColumn="0"/>
          <w:cantSplit/>
        </w:trPr>
        <w:tc>
          <w:tcPr>
            <w:tcW w:w="0" w:type="auto"/>
          </w:tcPr>
          <w:p w14:paraId="5C05CE60" w14:textId="77777777" w:rsidR="00E40B3B" w:rsidRDefault="00E40B3B" w:rsidP="00EB2A62">
            <w:pPr>
              <w:pStyle w:val="Axure0"/>
            </w:pPr>
            <w:r>
              <w:t>6</w:t>
            </w:r>
          </w:p>
        </w:tc>
        <w:tc>
          <w:tcPr>
            <w:tcW w:w="2650" w:type="dxa"/>
          </w:tcPr>
          <w:p w14:paraId="714EE2C4" w14:textId="244C3BC6" w:rsidR="00E40B3B" w:rsidRDefault="001D3170" w:rsidP="00EB2A62">
            <w:pPr>
              <w:pStyle w:val="Axure0"/>
              <w:rPr>
                <w:lang w:eastAsia="zh-CN"/>
              </w:rPr>
            </w:pPr>
            <w:r>
              <w:rPr>
                <w:rFonts w:hint="eastAsia"/>
                <w:lang w:eastAsia="zh-CN"/>
              </w:rPr>
              <w:t>证件照</w:t>
            </w:r>
            <w:r>
              <w:rPr>
                <w:lang w:eastAsia="zh-CN"/>
              </w:rPr>
              <w:t>上传按钮</w:t>
            </w:r>
          </w:p>
        </w:tc>
        <w:tc>
          <w:tcPr>
            <w:tcW w:w="4678" w:type="dxa"/>
          </w:tcPr>
          <w:p w14:paraId="3D7F66C9" w14:textId="493AD6CA" w:rsidR="00E40B3B" w:rsidRDefault="00E40B3B" w:rsidP="00EB2A62">
            <w:pPr>
              <w:pStyle w:val="Axure0"/>
              <w:rPr>
                <w:lang w:eastAsia="zh-CN"/>
              </w:rPr>
            </w:pPr>
            <w:r>
              <w:rPr>
                <w:rFonts w:hint="eastAsia"/>
                <w:lang w:eastAsia="zh-CN"/>
              </w:rPr>
              <w:t>上传</w:t>
            </w:r>
            <w:r>
              <w:rPr>
                <w:lang w:eastAsia="zh-CN"/>
              </w:rPr>
              <w:t>手持证件照</w:t>
            </w:r>
          </w:p>
        </w:tc>
      </w:tr>
      <w:tr w:rsidR="00E40B3B" w14:paraId="33D933F8" w14:textId="77777777" w:rsidTr="00E40B3B">
        <w:trPr>
          <w:cantSplit/>
        </w:trPr>
        <w:tc>
          <w:tcPr>
            <w:tcW w:w="0" w:type="auto"/>
          </w:tcPr>
          <w:p w14:paraId="4D81657D" w14:textId="77777777" w:rsidR="00E40B3B" w:rsidRDefault="00E40B3B" w:rsidP="00EB2A62">
            <w:pPr>
              <w:pStyle w:val="Axure0"/>
            </w:pPr>
            <w:r>
              <w:t>7</w:t>
            </w:r>
          </w:p>
        </w:tc>
        <w:tc>
          <w:tcPr>
            <w:tcW w:w="2650" w:type="dxa"/>
          </w:tcPr>
          <w:p w14:paraId="10F4EF8A" w14:textId="3B6CB924" w:rsidR="00E40B3B" w:rsidRDefault="001D3170" w:rsidP="00EB2A62">
            <w:pPr>
              <w:pStyle w:val="Axure0"/>
              <w:rPr>
                <w:lang w:eastAsia="zh-CN"/>
              </w:rPr>
            </w:pPr>
            <w:r>
              <w:rPr>
                <w:rFonts w:hint="eastAsia"/>
                <w:lang w:eastAsia="zh-CN"/>
              </w:rPr>
              <w:t>登录</w:t>
            </w:r>
            <w:r>
              <w:rPr>
                <w:lang w:eastAsia="zh-CN"/>
              </w:rPr>
              <w:t>方式选择</w:t>
            </w:r>
            <w:r>
              <w:rPr>
                <w:rFonts w:hint="eastAsia"/>
                <w:lang w:eastAsia="zh-CN"/>
              </w:rPr>
              <w:t>器</w:t>
            </w:r>
          </w:p>
        </w:tc>
        <w:tc>
          <w:tcPr>
            <w:tcW w:w="4678" w:type="dxa"/>
          </w:tcPr>
          <w:p w14:paraId="628C1A48" w14:textId="7A5E5BCE" w:rsidR="00E40B3B" w:rsidRDefault="00E40B3B" w:rsidP="00EB2A62">
            <w:pPr>
              <w:pStyle w:val="Axure0"/>
              <w:rPr>
                <w:lang w:eastAsia="zh-CN"/>
              </w:rPr>
            </w:pPr>
            <w:r>
              <w:rPr>
                <w:rFonts w:hint="eastAsia"/>
                <w:lang w:eastAsia="zh-CN"/>
              </w:rPr>
              <w:t>选择</w:t>
            </w:r>
            <w:r>
              <w:rPr>
                <w:lang w:eastAsia="zh-CN"/>
              </w:rPr>
              <w:t>登录方式</w:t>
            </w:r>
          </w:p>
        </w:tc>
      </w:tr>
      <w:tr w:rsidR="00E40B3B" w14:paraId="4F19607B" w14:textId="77777777" w:rsidTr="00E40B3B">
        <w:trPr>
          <w:cnfStyle w:val="000000010000" w:firstRow="0" w:lastRow="0" w:firstColumn="0" w:lastColumn="0" w:oddVBand="0" w:evenVBand="0" w:oddHBand="0" w:evenHBand="1" w:firstRowFirstColumn="0" w:firstRowLastColumn="0" w:lastRowFirstColumn="0" w:lastRowLastColumn="0"/>
          <w:cantSplit/>
        </w:trPr>
        <w:tc>
          <w:tcPr>
            <w:tcW w:w="0" w:type="auto"/>
          </w:tcPr>
          <w:p w14:paraId="2EAB7594" w14:textId="77777777" w:rsidR="00E40B3B" w:rsidRDefault="00E40B3B" w:rsidP="00EB2A62">
            <w:pPr>
              <w:pStyle w:val="Axure0"/>
            </w:pPr>
            <w:r>
              <w:t>8</w:t>
            </w:r>
          </w:p>
        </w:tc>
        <w:tc>
          <w:tcPr>
            <w:tcW w:w="2650" w:type="dxa"/>
          </w:tcPr>
          <w:p w14:paraId="62D9FA68" w14:textId="5514C599" w:rsidR="00E40B3B" w:rsidRDefault="00AD5382" w:rsidP="00F73E19">
            <w:pPr>
              <w:pStyle w:val="Axure0"/>
              <w:rPr>
                <w:lang w:eastAsia="zh-CN"/>
              </w:rPr>
            </w:pPr>
            <w:r>
              <w:rPr>
                <w:rFonts w:hint="eastAsia"/>
                <w:lang w:eastAsia="zh-CN"/>
              </w:rPr>
              <w:t>登录</w:t>
            </w:r>
            <w:r>
              <w:rPr>
                <w:lang w:eastAsia="zh-CN"/>
              </w:rPr>
              <w:t>密码输入框</w:t>
            </w:r>
          </w:p>
        </w:tc>
        <w:tc>
          <w:tcPr>
            <w:tcW w:w="4678" w:type="dxa"/>
          </w:tcPr>
          <w:p w14:paraId="2F0432B0" w14:textId="1F9644CC" w:rsidR="00E40B3B" w:rsidRDefault="00E40B3B" w:rsidP="00F73E19">
            <w:pPr>
              <w:pStyle w:val="Axure0"/>
              <w:rPr>
                <w:lang w:eastAsia="zh-CN"/>
              </w:rPr>
            </w:pPr>
            <w:r>
              <w:rPr>
                <w:rFonts w:hint="eastAsia"/>
                <w:lang w:eastAsia="zh-CN"/>
              </w:rPr>
              <w:t>设置</w:t>
            </w:r>
            <w:r>
              <w:rPr>
                <w:lang w:eastAsia="zh-CN"/>
              </w:rPr>
              <w:t>登录密码</w:t>
            </w:r>
          </w:p>
        </w:tc>
      </w:tr>
      <w:tr w:rsidR="00E40B3B" w14:paraId="4072FF2D" w14:textId="77777777" w:rsidTr="00E40B3B">
        <w:trPr>
          <w:cantSplit/>
        </w:trPr>
        <w:tc>
          <w:tcPr>
            <w:tcW w:w="0" w:type="auto"/>
          </w:tcPr>
          <w:p w14:paraId="1B9737A9" w14:textId="77777777" w:rsidR="00E40B3B" w:rsidRDefault="00E40B3B" w:rsidP="00EB2A62">
            <w:pPr>
              <w:pStyle w:val="Axure0"/>
            </w:pPr>
            <w:r>
              <w:t>9</w:t>
            </w:r>
          </w:p>
        </w:tc>
        <w:tc>
          <w:tcPr>
            <w:tcW w:w="2650" w:type="dxa"/>
          </w:tcPr>
          <w:p w14:paraId="422DCE72" w14:textId="1E441C40" w:rsidR="00E40B3B" w:rsidRDefault="00AD5382" w:rsidP="00EB2A62">
            <w:pPr>
              <w:pStyle w:val="Axure0"/>
              <w:rPr>
                <w:lang w:eastAsia="zh-CN"/>
              </w:rPr>
            </w:pPr>
            <w:r>
              <w:rPr>
                <w:rFonts w:hint="eastAsia"/>
                <w:lang w:eastAsia="zh-CN"/>
              </w:rPr>
              <w:t>确认密码</w:t>
            </w:r>
            <w:r>
              <w:rPr>
                <w:lang w:eastAsia="zh-CN"/>
              </w:rPr>
              <w:t>输入框</w:t>
            </w:r>
          </w:p>
        </w:tc>
        <w:tc>
          <w:tcPr>
            <w:tcW w:w="4678" w:type="dxa"/>
          </w:tcPr>
          <w:p w14:paraId="75F7D9FF" w14:textId="5F685FBD" w:rsidR="00E40B3B" w:rsidRDefault="00E40B3B" w:rsidP="00EB2A62">
            <w:pPr>
              <w:pStyle w:val="Axure0"/>
              <w:rPr>
                <w:lang w:eastAsia="zh-CN"/>
              </w:rPr>
            </w:pPr>
            <w:r>
              <w:rPr>
                <w:rFonts w:hint="eastAsia"/>
                <w:lang w:eastAsia="zh-CN"/>
              </w:rPr>
              <w:t>确认</w:t>
            </w:r>
            <w:r>
              <w:rPr>
                <w:lang w:eastAsia="zh-CN"/>
              </w:rPr>
              <w:t>登录密码</w:t>
            </w:r>
          </w:p>
        </w:tc>
      </w:tr>
      <w:tr w:rsidR="00E40B3B" w14:paraId="3CCEED45" w14:textId="77777777" w:rsidTr="00E40B3B">
        <w:trPr>
          <w:cnfStyle w:val="000000010000" w:firstRow="0" w:lastRow="0" w:firstColumn="0" w:lastColumn="0" w:oddVBand="0" w:evenVBand="0" w:oddHBand="0" w:evenHBand="1" w:firstRowFirstColumn="0" w:firstRowLastColumn="0" w:lastRowFirstColumn="0" w:lastRowLastColumn="0"/>
          <w:cantSplit/>
        </w:trPr>
        <w:tc>
          <w:tcPr>
            <w:tcW w:w="0" w:type="auto"/>
          </w:tcPr>
          <w:p w14:paraId="16B43EC9" w14:textId="77777777" w:rsidR="00E40B3B" w:rsidRDefault="00E40B3B" w:rsidP="00EB2A62">
            <w:pPr>
              <w:pStyle w:val="Axure0"/>
            </w:pPr>
            <w:r>
              <w:t>10</w:t>
            </w:r>
          </w:p>
        </w:tc>
        <w:tc>
          <w:tcPr>
            <w:tcW w:w="2650" w:type="dxa"/>
          </w:tcPr>
          <w:p w14:paraId="5E5DAD37" w14:textId="7EF63FD4" w:rsidR="00E40B3B" w:rsidRDefault="00AD5382" w:rsidP="00D3052E">
            <w:pPr>
              <w:pStyle w:val="Axure0"/>
              <w:rPr>
                <w:lang w:eastAsia="zh-CN"/>
              </w:rPr>
            </w:pPr>
            <w:r>
              <w:rPr>
                <w:rFonts w:hint="eastAsia"/>
                <w:lang w:eastAsia="zh-CN"/>
              </w:rPr>
              <w:t>找回</w:t>
            </w:r>
            <w:r>
              <w:rPr>
                <w:lang w:eastAsia="zh-CN"/>
              </w:rPr>
              <w:t>密码框</w:t>
            </w:r>
          </w:p>
        </w:tc>
        <w:tc>
          <w:tcPr>
            <w:tcW w:w="4678" w:type="dxa"/>
          </w:tcPr>
          <w:p w14:paraId="7F0D504F" w14:textId="57A07522" w:rsidR="00E40B3B" w:rsidRDefault="00AD5382" w:rsidP="00D3052E">
            <w:pPr>
              <w:pStyle w:val="Axure0"/>
              <w:rPr>
                <w:lang w:eastAsia="zh-CN"/>
              </w:rPr>
            </w:pPr>
            <w:r>
              <w:rPr>
                <w:rFonts w:hint="eastAsia"/>
                <w:lang w:eastAsia="zh-CN"/>
              </w:rPr>
              <w:t>无</w:t>
            </w:r>
          </w:p>
        </w:tc>
      </w:tr>
      <w:tr w:rsidR="00E40B3B" w14:paraId="2FED44A7" w14:textId="77777777" w:rsidTr="00E40B3B">
        <w:trPr>
          <w:cantSplit/>
        </w:trPr>
        <w:tc>
          <w:tcPr>
            <w:tcW w:w="0" w:type="auto"/>
          </w:tcPr>
          <w:p w14:paraId="69715298" w14:textId="77777777" w:rsidR="00E40B3B" w:rsidRDefault="00E40B3B" w:rsidP="00EB2A62">
            <w:pPr>
              <w:pStyle w:val="Axure0"/>
            </w:pPr>
            <w:r>
              <w:t>11</w:t>
            </w:r>
          </w:p>
        </w:tc>
        <w:tc>
          <w:tcPr>
            <w:tcW w:w="2650" w:type="dxa"/>
          </w:tcPr>
          <w:p w14:paraId="6ABE4955" w14:textId="0DB46909" w:rsidR="00E40B3B" w:rsidRDefault="00AD5382" w:rsidP="00EB2A62">
            <w:pPr>
              <w:pStyle w:val="Axure0"/>
              <w:rPr>
                <w:lang w:eastAsia="zh-CN"/>
              </w:rPr>
            </w:pPr>
            <w:r>
              <w:rPr>
                <w:rFonts w:hint="eastAsia"/>
                <w:lang w:eastAsia="zh-CN"/>
              </w:rPr>
              <w:t>找回</w:t>
            </w:r>
            <w:r>
              <w:rPr>
                <w:lang w:eastAsia="zh-CN"/>
              </w:rPr>
              <w:t>密码</w:t>
            </w:r>
            <w:r>
              <w:rPr>
                <w:rFonts w:hint="eastAsia"/>
                <w:lang w:eastAsia="zh-CN"/>
              </w:rPr>
              <w:t>问题</w:t>
            </w:r>
            <w:r>
              <w:rPr>
                <w:lang w:eastAsia="zh-CN"/>
              </w:rPr>
              <w:t>选择器</w:t>
            </w:r>
          </w:p>
        </w:tc>
        <w:tc>
          <w:tcPr>
            <w:tcW w:w="4678" w:type="dxa"/>
          </w:tcPr>
          <w:p w14:paraId="6757D758" w14:textId="4ACB0CFE" w:rsidR="00E40B3B" w:rsidRDefault="00E40B3B" w:rsidP="00EB2A62">
            <w:pPr>
              <w:pStyle w:val="Axure0"/>
              <w:rPr>
                <w:lang w:eastAsia="zh-CN"/>
              </w:rPr>
            </w:pPr>
            <w:r>
              <w:rPr>
                <w:rFonts w:hint="eastAsia"/>
                <w:lang w:eastAsia="zh-CN"/>
              </w:rPr>
              <w:t>选择</w:t>
            </w:r>
            <w:r>
              <w:rPr>
                <w:lang w:eastAsia="zh-CN"/>
              </w:rPr>
              <w:t>问题</w:t>
            </w:r>
          </w:p>
        </w:tc>
      </w:tr>
      <w:tr w:rsidR="00E40B3B" w14:paraId="15243085" w14:textId="77777777" w:rsidTr="00E40B3B">
        <w:trPr>
          <w:cnfStyle w:val="000000010000" w:firstRow="0" w:lastRow="0" w:firstColumn="0" w:lastColumn="0" w:oddVBand="0" w:evenVBand="0" w:oddHBand="0" w:evenHBand="1" w:firstRowFirstColumn="0" w:firstRowLastColumn="0" w:lastRowFirstColumn="0" w:lastRowLastColumn="0"/>
          <w:cantSplit/>
        </w:trPr>
        <w:tc>
          <w:tcPr>
            <w:tcW w:w="0" w:type="auto"/>
          </w:tcPr>
          <w:p w14:paraId="3C6F93E8" w14:textId="77777777" w:rsidR="00E40B3B" w:rsidRDefault="00E40B3B" w:rsidP="00EB2A62">
            <w:pPr>
              <w:pStyle w:val="Axure0"/>
            </w:pPr>
            <w:r>
              <w:t>12</w:t>
            </w:r>
          </w:p>
        </w:tc>
        <w:tc>
          <w:tcPr>
            <w:tcW w:w="2650" w:type="dxa"/>
          </w:tcPr>
          <w:p w14:paraId="0573CBF2" w14:textId="7CD628FB" w:rsidR="00E40B3B" w:rsidRDefault="00AD5382" w:rsidP="00EB2A62">
            <w:pPr>
              <w:pStyle w:val="Axure0"/>
              <w:rPr>
                <w:lang w:eastAsia="zh-CN"/>
              </w:rPr>
            </w:pPr>
            <w:r>
              <w:rPr>
                <w:rFonts w:hint="eastAsia"/>
                <w:lang w:eastAsia="zh-CN"/>
              </w:rPr>
              <w:t>找回密码</w:t>
            </w:r>
            <w:r>
              <w:rPr>
                <w:lang w:eastAsia="zh-CN"/>
              </w:rPr>
              <w:t>问题答案输入框</w:t>
            </w:r>
          </w:p>
        </w:tc>
        <w:tc>
          <w:tcPr>
            <w:tcW w:w="4678" w:type="dxa"/>
          </w:tcPr>
          <w:p w14:paraId="0EDED1D2" w14:textId="211032A6" w:rsidR="00E40B3B" w:rsidRDefault="00E40B3B" w:rsidP="00EB2A62">
            <w:pPr>
              <w:pStyle w:val="Axure0"/>
              <w:rPr>
                <w:lang w:eastAsia="zh-CN"/>
              </w:rPr>
            </w:pPr>
            <w:r>
              <w:rPr>
                <w:rFonts w:hint="eastAsia"/>
                <w:lang w:eastAsia="zh-CN"/>
              </w:rPr>
              <w:t>填写</w:t>
            </w:r>
            <w:r>
              <w:rPr>
                <w:lang w:eastAsia="zh-CN"/>
              </w:rPr>
              <w:t>您自己的答案</w:t>
            </w:r>
          </w:p>
        </w:tc>
      </w:tr>
      <w:tr w:rsidR="00E40B3B" w14:paraId="786E12C2" w14:textId="77777777" w:rsidTr="00E40B3B">
        <w:trPr>
          <w:cantSplit/>
        </w:trPr>
        <w:tc>
          <w:tcPr>
            <w:tcW w:w="0" w:type="auto"/>
          </w:tcPr>
          <w:p w14:paraId="28661FE1" w14:textId="77777777" w:rsidR="00E40B3B" w:rsidRDefault="00E40B3B" w:rsidP="00EB2A62">
            <w:pPr>
              <w:pStyle w:val="Axure0"/>
            </w:pPr>
            <w:r>
              <w:t>13</w:t>
            </w:r>
          </w:p>
        </w:tc>
        <w:tc>
          <w:tcPr>
            <w:tcW w:w="2650" w:type="dxa"/>
          </w:tcPr>
          <w:p w14:paraId="7B05643D" w14:textId="1E95E865" w:rsidR="00E40B3B" w:rsidRDefault="00AD5382" w:rsidP="00EB2A62">
            <w:pPr>
              <w:pStyle w:val="Axure0"/>
              <w:rPr>
                <w:lang w:eastAsia="zh-CN"/>
              </w:rPr>
            </w:pPr>
            <w:r>
              <w:rPr>
                <w:lang w:eastAsia="zh-CN"/>
              </w:rPr>
              <w:t>证件照示例</w:t>
            </w:r>
          </w:p>
        </w:tc>
        <w:tc>
          <w:tcPr>
            <w:tcW w:w="4678" w:type="dxa"/>
          </w:tcPr>
          <w:p w14:paraId="224627B5" w14:textId="69E6996B" w:rsidR="00E40B3B" w:rsidRDefault="00AD5382" w:rsidP="00EB2A62">
            <w:pPr>
              <w:pStyle w:val="Axure0"/>
              <w:rPr>
                <w:lang w:eastAsia="zh-CN"/>
              </w:rPr>
            </w:pPr>
            <w:r>
              <w:rPr>
                <w:rFonts w:hint="eastAsia"/>
                <w:lang w:eastAsia="zh-CN"/>
              </w:rPr>
              <w:t>显示</w:t>
            </w:r>
            <w:r w:rsidR="00E40B3B">
              <w:rPr>
                <w:lang w:eastAsia="zh-CN"/>
              </w:rPr>
              <w:t>证件照示例</w:t>
            </w:r>
          </w:p>
        </w:tc>
      </w:tr>
      <w:tr w:rsidR="00E40B3B" w14:paraId="38711D1F" w14:textId="77777777" w:rsidTr="00E40B3B">
        <w:trPr>
          <w:cnfStyle w:val="000000010000" w:firstRow="0" w:lastRow="0" w:firstColumn="0" w:lastColumn="0" w:oddVBand="0" w:evenVBand="0" w:oddHBand="0" w:evenHBand="1" w:firstRowFirstColumn="0" w:firstRowLastColumn="0" w:lastRowFirstColumn="0" w:lastRowLastColumn="0"/>
          <w:cantSplit/>
        </w:trPr>
        <w:tc>
          <w:tcPr>
            <w:tcW w:w="0" w:type="auto"/>
          </w:tcPr>
          <w:p w14:paraId="31D28BAC" w14:textId="77777777" w:rsidR="00E40B3B" w:rsidRDefault="00E40B3B" w:rsidP="00EB2A62">
            <w:pPr>
              <w:pStyle w:val="Axure0"/>
            </w:pPr>
            <w:r>
              <w:t>14</w:t>
            </w:r>
          </w:p>
        </w:tc>
        <w:tc>
          <w:tcPr>
            <w:tcW w:w="2650" w:type="dxa"/>
          </w:tcPr>
          <w:p w14:paraId="66ECB7CB" w14:textId="50FE8D93" w:rsidR="00E40B3B" w:rsidRDefault="00844DA9" w:rsidP="00EB2A62">
            <w:pPr>
              <w:pStyle w:val="Axure0"/>
              <w:rPr>
                <w:lang w:eastAsia="zh-CN"/>
              </w:rPr>
            </w:pPr>
            <w:r>
              <w:rPr>
                <w:rFonts w:hint="eastAsia"/>
                <w:lang w:eastAsia="zh-CN"/>
              </w:rPr>
              <w:t>确认</w:t>
            </w:r>
            <w:r>
              <w:rPr>
                <w:lang w:eastAsia="zh-CN"/>
              </w:rPr>
              <w:t>提交按钮</w:t>
            </w:r>
          </w:p>
        </w:tc>
        <w:tc>
          <w:tcPr>
            <w:tcW w:w="4678" w:type="dxa"/>
          </w:tcPr>
          <w:p w14:paraId="7540224F" w14:textId="18E366D5" w:rsidR="00E40B3B" w:rsidRDefault="00E40B3B" w:rsidP="00EB2A62">
            <w:pPr>
              <w:pStyle w:val="Axure0"/>
              <w:rPr>
                <w:lang w:eastAsia="zh-CN"/>
              </w:rPr>
            </w:pPr>
            <w:r>
              <w:rPr>
                <w:rFonts w:hint="eastAsia"/>
                <w:lang w:eastAsia="zh-CN"/>
              </w:rPr>
              <w:t>确认</w:t>
            </w:r>
            <w:r>
              <w:rPr>
                <w:lang w:eastAsia="zh-CN"/>
              </w:rPr>
              <w:t>提交</w:t>
            </w:r>
          </w:p>
        </w:tc>
      </w:tr>
    </w:tbl>
    <w:p w14:paraId="7403ACEA" w14:textId="27EA5B71" w:rsidR="005742F1" w:rsidRPr="005742F1" w:rsidRDefault="005742F1" w:rsidP="005742F1"/>
    <w:p w14:paraId="5E20B7A2" w14:textId="409AAA20" w:rsidR="00F82336" w:rsidRDefault="00426D7D" w:rsidP="00F82336">
      <w:pPr>
        <w:rPr>
          <w:ins w:id="970" w:author="HerculesHu" w:date="2017-12-23T23:44:00Z"/>
        </w:rPr>
      </w:pPr>
      <w:r>
        <w:rPr>
          <w:noProof/>
        </w:rPr>
        <w:lastRenderedPageBreak/>
        <w:drawing>
          <wp:anchor distT="0" distB="0" distL="114300" distR="114300" simplePos="0" relativeHeight="251663360" behindDoc="0" locked="0" layoutInCell="1" allowOverlap="1" wp14:anchorId="411E89AF" wp14:editId="5560D379">
            <wp:simplePos x="0" y="0"/>
            <wp:positionH relativeFrom="column">
              <wp:align>center</wp:align>
            </wp:positionH>
            <wp:positionV relativeFrom="paragraph">
              <wp:posOffset>54591</wp:posOffset>
            </wp:positionV>
            <wp:extent cx="5274000" cy="4831200"/>
            <wp:effectExtent l="0" t="0" r="3175" b="762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74000" cy="4831200"/>
                    </a:xfrm>
                    <a:prstGeom prst="rect">
                      <a:avLst/>
                    </a:prstGeom>
                  </pic:spPr>
                </pic:pic>
              </a:graphicData>
            </a:graphic>
            <wp14:sizeRelH relativeFrom="page">
              <wp14:pctWidth>0</wp14:pctWidth>
            </wp14:sizeRelH>
            <wp14:sizeRelV relativeFrom="page">
              <wp14:pctHeight>0</wp14:pctHeight>
            </wp14:sizeRelV>
          </wp:anchor>
        </w:drawing>
      </w:r>
    </w:p>
    <w:p w14:paraId="4376DC6B" w14:textId="77777777" w:rsidR="00ED245A" w:rsidRDefault="00ED245A" w:rsidP="00ED245A">
      <w:pPr>
        <w:jc w:val="center"/>
        <w:rPr>
          <w:ins w:id="971" w:author="HerculesHu" w:date="2017-12-23T23:44:00Z"/>
        </w:rPr>
      </w:pPr>
      <w:ins w:id="972" w:author="HerculesHu" w:date="2017-12-23T23:44:00Z">
        <w:r>
          <w:rPr>
            <w:rFonts w:hint="eastAsia"/>
          </w:rPr>
          <w:t>（电脑</w:t>
        </w:r>
        <w:r>
          <w:t>版</w:t>
        </w:r>
        <w:r>
          <w:rPr>
            <w:rFonts w:hint="eastAsia"/>
          </w:rPr>
          <w:t>）</w:t>
        </w:r>
      </w:ins>
    </w:p>
    <w:p w14:paraId="087D6B5D" w14:textId="77777777" w:rsidR="00ED245A" w:rsidRDefault="00ED245A" w:rsidP="00F82336"/>
    <w:p w14:paraId="361F4AE4" w14:textId="15A8F69D" w:rsidR="007D5DF1" w:rsidRDefault="007D5DF1">
      <w:pPr>
        <w:ind w:firstLineChars="1250" w:firstLine="2625"/>
        <w:rPr>
          <w:ins w:id="973" w:author="HerculesHu" w:date="2017-12-23T23:54:00Z"/>
        </w:rPr>
        <w:pPrChange w:id="974" w:author="HerculesHu" w:date="2017-12-24T00:09:00Z">
          <w:pPr/>
        </w:pPrChange>
      </w:pPr>
      <w:r>
        <w:rPr>
          <w:noProof/>
        </w:rPr>
        <w:lastRenderedPageBreak/>
        <w:drawing>
          <wp:inline distT="0" distB="0" distL="0" distR="0" wp14:anchorId="6B7561BB" wp14:editId="4CFA3BD2">
            <wp:extent cx="1952625" cy="54006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52625" cy="5400675"/>
                    </a:xfrm>
                    <a:prstGeom prst="rect">
                      <a:avLst/>
                    </a:prstGeom>
                  </pic:spPr>
                </pic:pic>
              </a:graphicData>
            </a:graphic>
          </wp:inline>
        </w:drawing>
      </w:r>
    </w:p>
    <w:p w14:paraId="2333B001" w14:textId="77777777" w:rsidR="00CF3095" w:rsidRDefault="00CF3095" w:rsidP="00CF3095">
      <w:pPr>
        <w:jc w:val="center"/>
        <w:rPr>
          <w:ins w:id="975" w:author="HerculesHu" w:date="2017-12-23T23:54:00Z"/>
        </w:rPr>
      </w:pPr>
      <w:ins w:id="976" w:author="HerculesHu" w:date="2017-12-23T23:54:00Z">
        <w:r>
          <w:rPr>
            <w:rFonts w:hint="eastAsia"/>
          </w:rPr>
          <w:t>（手机</w:t>
        </w:r>
        <w:r>
          <w:t>版</w:t>
        </w:r>
        <w:r>
          <w:rPr>
            <w:rFonts w:hint="eastAsia"/>
          </w:rPr>
          <w:t>）</w:t>
        </w:r>
      </w:ins>
    </w:p>
    <w:p w14:paraId="0E09A840" w14:textId="77777777" w:rsidR="00CF3095" w:rsidRPr="00F82336" w:rsidRDefault="00CF3095" w:rsidP="00F82336"/>
    <w:p w14:paraId="5E6B7F74" w14:textId="42A005BF" w:rsidR="00153B47" w:rsidRDefault="00153B47">
      <w:pPr>
        <w:pStyle w:val="a1"/>
      </w:pPr>
      <w:bookmarkStart w:id="977" w:name="_Toc503060507"/>
      <w:r>
        <w:rPr>
          <w:rFonts w:hint="eastAsia"/>
        </w:rPr>
        <w:t>如何</w:t>
      </w:r>
      <w:r>
        <w:t>登录</w:t>
      </w:r>
      <w:bookmarkEnd w:id="977"/>
    </w:p>
    <w:p w14:paraId="595A3830" w14:textId="0DF4B305" w:rsidR="005D5E02" w:rsidRDefault="005D5E02" w:rsidP="00770E52">
      <w:pPr>
        <w:pStyle w:val="af3"/>
        <w:numPr>
          <w:ilvl w:val="0"/>
          <w:numId w:val="10"/>
        </w:numPr>
        <w:ind w:firstLineChars="0"/>
      </w:pPr>
      <w:r>
        <w:rPr>
          <w:rFonts w:hint="eastAsia"/>
        </w:rPr>
        <w:t>取消</w:t>
      </w:r>
      <w:r w:rsidR="00770E52">
        <w:rPr>
          <w:rFonts w:hint="eastAsia"/>
        </w:rPr>
        <w:t xml:space="preserve"> </w:t>
      </w:r>
    </w:p>
    <w:p w14:paraId="7F61598F" w14:textId="2D601033" w:rsidR="00770E52" w:rsidRDefault="00770E52" w:rsidP="00770E52">
      <w:pPr>
        <w:pStyle w:val="af3"/>
        <w:numPr>
          <w:ilvl w:val="0"/>
          <w:numId w:val="10"/>
        </w:numPr>
        <w:ind w:firstLineChars="0"/>
      </w:pPr>
      <w:r>
        <w:rPr>
          <w:rFonts w:hint="eastAsia"/>
        </w:rPr>
        <w:t>输入</w:t>
      </w:r>
      <w:r>
        <w:t>您的登入账号</w:t>
      </w:r>
    </w:p>
    <w:p w14:paraId="54B5C3C0" w14:textId="69F6B350" w:rsidR="00770E52" w:rsidRDefault="00770E52" w:rsidP="00770E52">
      <w:pPr>
        <w:pStyle w:val="af3"/>
        <w:numPr>
          <w:ilvl w:val="0"/>
          <w:numId w:val="10"/>
        </w:numPr>
        <w:ind w:firstLineChars="0"/>
      </w:pPr>
      <w:r>
        <w:rPr>
          <w:rFonts w:hint="eastAsia"/>
        </w:rPr>
        <w:t>输入</w:t>
      </w:r>
      <w:r>
        <w:t>您的</w:t>
      </w:r>
      <w:r w:rsidR="005D5E02">
        <w:rPr>
          <w:rFonts w:hint="eastAsia"/>
        </w:rPr>
        <w:t>密码</w:t>
      </w:r>
    </w:p>
    <w:p w14:paraId="3849FCEC" w14:textId="70F212BB" w:rsidR="005D5E02" w:rsidRPr="00F24825" w:rsidRDefault="005D5E02" w:rsidP="00770E52">
      <w:pPr>
        <w:pStyle w:val="af3"/>
        <w:numPr>
          <w:ilvl w:val="0"/>
          <w:numId w:val="10"/>
        </w:numPr>
        <w:ind w:firstLineChars="0"/>
      </w:pPr>
      <w:r>
        <w:rPr>
          <w:rFonts w:hint="eastAsia"/>
        </w:rPr>
        <w:t>进入</w:t>
      </w:r>
      <w:r>
        <w:t>忘记密码页</w:t>
      </w:r>
    </w:p>
    <w:p w14:paraId="10093DCA" w14:textId="16FB85F8" w:rsidR="00770E52" w:rsidRDefault="00770E52" w:rsidP="007950EF">
      <w:pPr>
        <w:pStyle w:val="af3"/>
        <w:numPr>
          <w:ilvl w:val="0"/>
          <w:numId w:val="10"/>
        </w:numPr>
        <w:ind w:firstLineChars="0"/>
      </w:pPr>
      <w:r>
        <w:rPr>
          <w:rFonts w:hint="eastAsia"/>
        </w:rPr>
        <w:t>点击</w:t>
      </w:r>
      <w:r>
        <w:t>登录</w:t>
      </w:r>
    </w:p>
    <w:p w14:paraId="4A4F3FE1" w14:textId="24A57F53" w:rsidR="005D5E02" w:rsidRPr="00770E52" w:rsidRDefault="005D5E02" w:rsidP="007950EF">
      <w:pPr>
        <w:pStyle w:val="af3"/>
        <w:numPr>
          <w:ilvl w:val="0"/>
          <w:numId w:val="10"/>
        </w:numPr>
        <w:ind w:firstLineChars="0"/>
      </w:pPr>
      <w:r>
        <w:rPr>
          <w:rFonts w:hint="eastAsia"/>
        </w:rPr>
        <w:t>创建</w:t>
      </w:r>
      <w:r>
        <w:t>账号</w:t>
      </w:r>
    </w:p>
    <w:p w14:paraId="44DC542A" w14:textId="7BA9AAB6" w:rsidR="00F24825" w:rsidRDefault="00CF239C" w:rsidP="00F24825">
      <w:pPr>
        <w:rPr>
          <w:ins w:id="978" w:author="HerculesHu" w:date="2017-12-23T23:44:00Z"/>
        </w:rPr>
      </w:pPr>
      <w:r>
        <w:rPr>
          <w:noProof/>
        </w:rPr>
        <w:lastRenderedPageBreak/>
        <w:drawing>
          <wp:anchor distT="0" distB="0" distL="114300" distR="114300" simplePos="0" relativeHeight="251664384" behindDoc="0" locked="0" layoutInCell="1" allowOverlap="1" wp14:anchorId="64EDAAF8" wp14:editId="28942FF6">
            <wp:simplePos x="0" y="0"/>
            <wp:positionH relativeFrom="column">
              <wp:align>center</wp:align>
            </wp:positionH>
            <wp:positionV relativeFrom="paragraph">
              <wp:posOffset>40943</wp:posOffset>
            </wp:positionV>
            <wp:extent cx="4028400" cy="50688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28400" cy="5068800"/>
                    </a:xfrm>
                    <a:prstGeom prst="rect">
                      <a:avLst/>
                    </a:prstGeom>
                  </pic:spPr>
                </pic:pic>
              </a:graphicData>
            </a:graphic>
            <wp14:sizeRelH relativeFrom="page">
              <wp14:pctWidth>0</wp14:pctWidth>
            </wp14:sizeRelH>
            <wp14:sizeRelV relativeFrom="page">
              <wp14:pctHeight>0</wp14:pctHeight>
            </wp14:sizeRelV>
          </wp:anchor>
        </w:drawing>
      </w:r>
    </w:p>
    <w:p w14:paraId="31DEB187" w14:textId="77777777" w:rsidR="00ED245A" w:rsidRDefault="00ED245A" w:rsidP="00ED245A">
      <w:pPr>
        <w:jc w:val="center"/>
        <w:rPr>
          <w:ins w:id="979" w:author="HerculesHu" w:date="2017-12-23T23:44:00Z"/>
        </w:rPr>
      </w:pPr>
      <w:ins w:id="980" w:author="HerculesHu" w:date="2017-12-23T23:44:00Z">
        <w:r>
          <w:rPr>
            <w:rFonts w:hint="eastAsia"/>
          </w:rPr>
          <w:t>（电脑</w:t>
        </w:r>
        <w:r>
          <w:t>版</w:t>
        </w:r>
        <w:r>
          <w:rPr>
            <w:rFonts w:hint="eastAsia"/>
          </w:rPr>
          <w:t>）</w:t>
        </w:r>
      </w:ins>
    </w:p>
    <w:p w14:paraId="3706FA02" w14:textId="77777777" w:rsidR="00ED245A" w:rsidRDefault="00ED245A" w:rsidP="00F24825"/>
    <w:p w14:paraId="5481C06B" w14:textId="1D4778E1" w:rsidR="002C7C2E" w:rsidRDefault="002C7C2E">
      <w:pPr>
        <w:ind w:firstLineChars="950" w:firstLine="1995"/>
        <w:rPr>
          <w:ins w:id="981" w:author="HerculesHu" w:date="2017-12-23T23:54:00Z"/>
        </w:rPr>
        <w:pPrChange w:id="982" w:author="HerculesHu" w:date="2017-12-24T00:10:00Z">
          <w:pPr/>
        </w:pPrChange>
      </w:pPr>
      <w:r>
        <w:rPr>
          <w:noProof/>
        </w:rPr>
        <w:lastRenderedPageBreak/>
        <w:drawing>
          <wp:inline distT="0" distB="0" distL="0" distR="0" wp14:anchorId="429C2F1A" wp14:editId="790A43B3">
            <wp:extent cx="3124200" cy="50101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4200" cy="5010150"/>
                    </a:xfrm>
                    <a:prstGeom prst="rect">
                      <a:avLst/>
                    </a:prstGeom>
                  </pic:spPr>
                </pic:pic>
              </a:graphicData>
            </a:graphic>
          </wp:inline>
        </w:drawing>
      </w:r>
    </w:p>
    <w:p w14:paraId="14B92147" w14:textId="77777777" w:rsidR="00CF3095" w:rsidRDefault="00CF3095" w:rsidP="00CF3095">
      <w:pPr>
        <w:jc w:val="center"/>
        <w:rPr>
          <w:ins w:id="983" w:author="HerculesHu" w:date="2017-12-23T23:54:00Z"/>
        </w:rPr>
      </w:pPr>
      <w:ins w:id="984" w:author="HerculesHu" w:date="2017-12-23T23:54:00Z">
        <w:r>
          <w:rPr>
            <w:rFonts w:hint="eastAsia"/>
          </w:rPr>
          <w:t>（手机</w:t>
        </w:r>
        <w:r>
          <w:t>版</w:t>
        </w:r>
        <w:r>
          <w:rPr>
            <w:rFonts w:hint="eastAsia"/>
          </w:rPr>
          <w:t>）</w:t>
        </w:r>
      </w:ins>
    </w:p>
    <w:p w14:paraId="59F503BD" w14:textId="77777777" w:rsidR="00CF3095" w:rsidRDefault="00CF3095" w:rsidP="00F24825"/>
    <w:p w14:paraId="28C27E5E" w14:textId="77777777" w:rsidR="002C7C2E" w:rsidRDefault="002C7C2E" w:rsidP="00F24825"/>
    <w:p w14:paraId="31EE662A" w14:textId="19B3CAE6" w:rsidR="000C28DC" w:rsidRDefault="000C28DC">
      <w:pPr>
        <w:pStyle w:val="a1"/>
      </w:pPr>
      <w:bookmarkStart w:id="985" w:name="_Toc503060508"/>
      <w:r>
        <w:rPr>
          <w:rFonts w:hint="eastAsia"/>
        </w:rPr>
        <w:t>找回</w:t>
      </w:r>
      <w:r>
        <w:t>密码</w:t>
      </w:r>
      <w:bookmarkEnd w:id="985"/>
    </w:p>
    <w:p w14:paraId="3CAAE91B" w14:textId="407166B3" w:rsidR="00C36523" w:rsidRDefault="00C36523" w:rsidP="00C36523">
      <w:pPr>
        <w:pStyle w:val="af3"/>
        <w:numPr>
          <w:ilvl w:val="0"/>
          <w:numId w:val="11"/>
        </w:numPr>
        <w:ind w:firstLineChars="0"/>
      </w:pPr>
      <w:r>
        <w:rPr>
          <w:rFonts w:hint="eastAsia"/>
        </w:rPr>
        <w:t>取消</w:t>
      </w:r>
    </w:p>
    <w:p w14:paraId="217B8BD6" w14:textId="75F11476" w:rsidR="00C36523" w:rsidRDefault="00C36523" w:rsidP="00C36523">
      <w:pPr>
        <w:pStyle w:val="af3"/>
        <w:numPr>
          <w:ilvl w:val="0"/>
          <w:numId w:val="11"/>
        </w:numPr>
        <w:ind w:firstLineChars="0"/>
      </w:pPr>
      <w:r>
        <w:rPr>
          <w:rFonts w:hint="eastAsia"/>
        </w:rPr>
        <w:t>填写</w:t>
      </w:r>
      <w:r>
        <w:t>登录账户</w:t>
      </w:r>
    </w:p>
    <w:p w14:paraId="210E12E2" w14:textId="4F66D319" w:rsidR="00C36523" w:rsidRDefault="00C36523" w:rsidP="00C36523">
      <w:pPr>
        <w:pStyle w:val="af3"/>
        <w:numPr>
          <w:ilvl w:val="0"/>
          <w:numId w:val="11"/>
        </w:numPr>
        <w:ind w:firstLineChars="0"/>
      </w:pPr>
      <w:r>
        <w:rPr>
          <w:rFonts w:hint="eastAsia"/>
        </w:rPr>
        <w:t>选择</w:t>
      </w:r>
      <w:r>
        <w:t>问题</w:t>
      </w:r>
    </w:p>
    <w:p w14:paraId="36BD5221" w14:textId="74B1A4DD" w:rsidR="00C36523" w:rsidRDefault="00C36523" w:rsidP="00C36523">
      <w:pPr>
        <w:pStyle w:val="af3"/>
        <w:numPr>
          <w:ilvl w:val="0"/>
          <w:numId w:val="11"/>
        </w:numPr>
        <w:ind w:firstLineChars="0"/>
      </w:pPr>
      <w:r>
        <w:rPr>
          <w:rFonts w:hint="eastAsia"/>
        </w:rPr>
        <w:t>输入</w:t>
      </w:r>
      <w:r>
        <w:t>问题</w:t>
      </w:r>
    </w:p>
    <w:p w14:paraId="5E0EA2FA" w14:textId="2EBA444F" w:rsidR="00C36523" w:rsidRPr="00C36523" w:rsidRDefault="00C36523" w:rsidP="00C36523">
      <w:pPr>
        <w:pStyle w:val="af3"/>
        <w:numPr>
          <w:ilvl w:val="0"/>
          <w:numId w:val="11"/>
        </w:numPr>
        <w:ind w:firstLineChars="0"/>
      </w:pPr>
      <w:r>
        <w:rPr>
          <w:rFonts w:hint="eastAsia"/>
        </w:rPr>
        <w:t>确认</w:t>
      </w:r>
      <w:r>
        <w:t>提交</w:t>
      </w:r>
    </w:p>
    <w:p w14:paraId="4B3B3490" w14:textId="5375C009" w:rsidR="002D6724" w:rsidRDefault="002D6724">
      <w:pPr>
        <w:ind w:firstLineChars="550" w:firstLine="1155"/>
        <w:rPr>
          <w:ins w:id="986" w:author="HerculesHu" w:date="2017-12-23T23:44:00Z"/>
        </w:rPr>
        <w:pPrChange w:id="987" w:author="HerculesHu" w:date="2017-12-24T00:10:00Z">
          <w:pPr/>
        </w:pPrChange>
      </w:pPr>
      <w:r>
        <w:rPr>
          <w:noProof/>
        </w:rPr>
        <w:lastRenderedPageBreak/>
        <w:drawing>
          <wp:inline distT="0" distB="0" distL="0" distR="0" wp14:anchorId="7527D43B" wp14:editId="1405C982">
            <wp:extent cx="3933825" cy="53244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3825" cy="5324475"/>
                    </a:xfrm>
                    <a:prstGeom prst="rect">
                      <a:avLst/>
                    </a:prstGeom>
                  </pic:spPr>
                </pic:pic>
              </a:graphicData>
            </a:graphic>
          </wp:inline>
        </w:drawing>
      </w:r>
    </w:p>
    <w:p w14:paraId="0D62D25B" w14:textId="77777777" w:rsidR="00ED245A" w:rsidRDefault="00ED245A" w:rsidP="00ED245A">
      <w:pPr>
        <w:jc w:val="center"/>
        <w:rPr>
          <w:ins w:id="988" w:author="HerculesHu" w:date="2017-12-23T23:44:00Z"/>
        </w:rPr>
      </w:pPr>
      <w:ins w:id="989" w:author="HerculesHu" w:date="2017-12-23T23:44:00Z">
        <w:r>
          <w:rPr>
            <w:rFonts w:hint="eastAsia"/>
          </w:rPr>
          <w:t>（电脑</w:t>
        </w:r>
        <w:r>
          <w:t>版</w:t>
        </w:r>
        <w:r>
          <w:rPr>
            <w:rFonts w:hint="eastAsia"/>
          </w:rPr>
          <w:t>）</w:t>
        </w:r>
      </w:ins>
    </w:p>
    <w:p w14:paraId="67550790" w14:textId="77777777" w:rsidR="00ED245A" w:rsidRPr="00ED245A" w:rsidRDefault="00ED245A" w:rsidP="002D6724">
      <w:pPr>
        <w:rPr>
          <w:b/>
          <w:rPrChange w:id="990" w:author="HerculesHu" w:date="2017-12-23T23:44:00Z">
            <w:rPr/>
          </w:rPrChange>
        </w:rPr>
      </w:pPr>
    </w:p>
    <w:p w14:paraId="0359874E" w14:textId="0C06790B" w:rsidR="005834A2" w:rsidRDefault="005834A2">
      <w:pPr>
        <w:ind w:firstLineChars="850" w:firstLine="1785"/>
        <w:rPr>
          <w:ins w:id="991" w:author="HerculesHu" w:date="2017-12-23T23:54:00Z"/>
        </w:rPr>
        <w:pPrChange w:id="992" w:author="HerculesHu" w:date="2017-12-24T00:10:00Z">
          <w:pPr/>
        </w:pPrChange>
      </w:pPr>
      <w:r>
        <w:rPr>
          <w:noProof/>
        </w:rPr>
        <w:lastRenderedPageBreak/>
        <w:drawing>
          <wp:inline distT="0" distB="0" distL="0" distR="0" wp14:anchorId="6F417360" wp14:editId="3CF42701">
            <wp:extent cx="2952750" cy="44767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52750" cy="4476750"/>
                    </a:xfrm>
                    <a:prstGeom prst="rect">
                      <a:avLst/>
                    </a:prstGeom>
                  </pic:spPr>
                </pic:pic>
              </a:graphicData>
            </a:graphic>
          </wp:inline>
        </w:drawing>
      </w:r>
    </w:p>
    <w:p w14:paraId="4448C849" w14:textId="77777777" w:rsidR="00CF3095" w:rsidRDefault="00CF3095" w:rsidP="00CF3095">
      <w:pPr>
        <w:jc w:val="center"/>
        <w:rPr>
          <w:ins w:id="993" w:author="HerculesHu" w:date="2017-12-23T23:54:00Z"/>
        </w:rPr>
      </w:pPr>
      <w:ins w:id="994" w:author="HerculesHu" w:date="2017-12-23T23:54:00Z">
        <w:r>
          <w:rPr>
            <w:rFonts w:hint="eastAsia"/>
          </w:rPr>
          <w:t>（手机</w:t>
        </w:r>
        <w:r>
          <w:t>版</w:t>
        </w:r>
        <w:r>
          <w:rPr>
            <w:rFonts w:hint="eastAsia"/>
          </w:rPr>
          <w:t>）</w:t>
        </w:r>
      </w:ins>
    </w:p>
    <w:p w14:paraId="6F5E45DA" w14:textId="77777777" w:rsidR="00CF3095" w:rsidRPr="002D6724" w:rsidRDefault="00CF3095" w:rsidP="002D6724"/>
    <w:p w14:paraId="4E41D455" w14:textId="5DB8DE5D" w:rsidR="00164536" w:rsidRDefault="009E1BCF">
      <w:pPr>
        <w:pStyle w:val="a1"/>
      </w:pPr>
      <w:bookmarkStart w:id="995" w:name="_Toc503060509"/>
      <w:r>
        <w:rPr>
          <w:rFonts w:hint="eastAsia"/>
        </w:rPr>
        <w:t>成功</w:t>
      </w:r>
      <w:r>
        <w:t>登录首页</w:t>
      </w:r>
      <w:bookmarkEnd w:id="995"/>
    </w:p>
    <w:p w14:paraId="183779BE" w14:textId="7BB2C3CD" w:rsidR="00305487" w:rsidRDefault="00305487" w:rsidP="00305487">
      <w:pPr>
        <w:pStyle w:val="af3"/>
        <w:numPr>
          <w:ilvl w:val="0"/>
          <w:numId w:val="12"/>
        </w:numPr>
        <w:ind w:firstLineChars="0"/>
      </w:pPr>
      <w:r>
        <w:rPr>
          <w:rFonts w:hint="eastAsia"/>
        </w:rPr>
        <w:t>通知</w:t>
      </w:r>
      <w:r>
        <w:t>列</w:t>
      </w:r>
      <w:r>
        <w:rPr>
          <w:rFonts w:hint="eastAsia"/>
        </w:rPr>
        <w:t>表</w:t>
      </w:r>
      <w:r>
        <w:t>翻页</w:t>
      </w:r>
    </w:p>
    <w:p w14:paraId="44E00226" w14:textId="32CDFC05" w:rsidR="00305487" w:rsidRDefault="00305487" w:rsidP="00305487">
      <w:pPr>
        <w:pStyle w:val="af3"/>
        <w:numPr>
          <w:ilvl w:val="0"/>
          <w:numId w:val="12"/>
        </w:numPr>
        <w:ind w:firstLineChars="0"/>
      </w:pPr>
      <w:r>
        <w:rPr>
          <w:rFonts w:hint="eastAsia"/>
        </w:rPr>
        <w:t>显示</w:t>
      </w:r>
      <w:r>
        <w:t>具体通知</w:t>
      </w:r>
    </w:p>
    <w:p w14:paraId="234A28BB" w14:textId="77777777" w:rsidR="009A4688" w:rsidRPr="00305487" w:rsidRDefault="009A4688" w:rsidP="009A4688">
      <w:pPr>
        <w:pStyle w:val="af3"/>
        <w:ind w:left="465" w:firstLineChars="0" w:firstLine="0"/>
      </w:pPr>
    </w:p>
    <w:p w14:paraId="60C81667" w14:textId="7489E8B9" w:rsidR="009E1BCF" w:rsidRDefault="00774567" w:rsidP="005D0FE6">
      <w:pPr>
        <w:numPr>
          <w:ilvl w:val="1"/>
          <w:numId w:val="0"/>
        </w:numPr>
        <w:spacing w:afterLines="1150" w:after="3588" w:line="720" w:lineRule="auto"/>
        <w:contextualSpacing/>
        <w:textAlignment w:val="center"/>
        <w:rPr>
          <w:ins w:id="996" w:author="HerculesHu" w:date="2017-12-23T23:44:00Z"/>
          <w:noProof/>
        </w:rPr>
      </w:pPr>
      <w:r>
        <w:rPr>
          <w:noProof/>
        </w:rPr>
        <w:lastRenderedPageBreak/>
        <w:t xml:space="preserve"> </w:t>
      </w:r>
      <w:r w:rsidR="004B6286">
        <w:rPr>
          <w:noProof/>
        </w:rPr>
        <w:drawing>
          <wp:inline distT="0" distB="0" distL="0" distR="0" wp14:anchorId="078CB1FA" wp14:editId="04E1D557">
            <wp:extent cx="5274310" cy="2974125"/>
            <wp:effectExtent l="0" t="0" r="2540" b="0"/>
            <wp:docPr id="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19"/>
                    <a:stretch>
                      <a:fillRect/>
                    </a:stretch>
                  </pic:blipFill>
                  <pic:spPr>
                    <a:xfrm>
                      <a:off x="0" y="0"/>
                      <a:ext cx="5274310" cy="2974125"/>
                    </a:xfrm>
                    <a:prstGeom prst="rect">
                      <a:avLst/>
                    </a:prstGeom>
                  </pic:spPr>
                </pic:pic>
              </a:graphicData>
            </a:graphic>
          </wp:inline>
        </w:drawing>
      </w:r>
    </w:p>
    <w:p w14:paraId="0AE9B041" w14:textId="77777777" w:rsidR="00ED245A" w:rsidRDefault="00ED245A" w:rsidP="00ED245A">
      <w:pPr>
        <w:jc w:val="center"/>
        <w:rPr>
          <w:ins w:id="997" w:author="HerculesHu" w:date="2017-12-23T23:44:00Z"/>
        </w:rPr>
      </w:pPr>
      <w:ins w:id="998" w:author="HerculesHu" w:date="2017-12-23T23:44:00Z">
        <w:r>
          <w:rPr>
            <w:rFonts w:hint="eastAsia"/>
          </w:rPr>
          <w:t>（电脑</w:t>
        </w:r>
        <w:r>
          <w:t>版</w:t>
        </w:r>
        <w:r>
          <w:rPr>
            <w:rFonts w:hint="eastAsia"/>
          </w:rPr>
          <w:t>）</w:t>
        </w:r>
      </w:ins>
    </w:p>
    <w:p w14:paraId="69B1FE1C" w14:textId="77777777" w:rsidR="00ED245A" w:rsidRDefault="00ED245A" w:rsidP="005D0FE6">
      <w:pPr>
        <w:numPr>
          <w:ilvl w:val="1"/>
          <w:numId w:val="0"/>
        </w:numPr>
        <w:spacing w:afterLines="1150" w:after="3588" w:line="720" w:lineRule="auto"/>
        <w:contextualSpacing/>
        <w:textAlignment w:val="center"/>
        <w:rPr>
          <w:noProof/>
        </w:rPr>
      </w:pPr>
    </w:p>
    <w:p w14:paraId="7C0F0D75" w14:textId="68B3B4F9" w:rsidR="006D6132" w:rsidRDefault="00BB6669">
      <w:pPr>
        <w:numPr>
          <w:ilvl w:val="1"/>
          <w:numId w:val="0"/>
        </w:numPr>
        <w:spacing w:afterLines="1150" w:after="3588" w:line="720" w:lineRule="auto"/>
        <w:ind w:firstLineChars="600" w:firstLine="1260"/>
        <w:contextualSpacing/>
        <w:textAlignment w:val="center"/>
        <w:rPr>
          <w:ins w:id="999" w:author="HerculesHu" w:date="2017-12-23T23:54:00Z"/>
          <w:rFonts w:ascii="Calibri Light" w:hAnsi="Calibri Light" w:cs="Times New Roman"/>
          <w:b/>
          <w:spacing w:val="15"/>
          <w:sz w:val="32"/>
          <w:szCs w:val="56"/>
        </w:rPr>
        <w:pPrChange w:id="1000" w:author="HerculesHu" w:date="2017-12-24T00:10:00Z">
          <w:pPr>
            <w:numPr>
              <w:ilvl w:val="1"/>
            </w:numPr>
            <w:spacing w:afterLines="1150" w:after="3588" w:line="720" w:lineRule="auto"/>
            <w:contextualSpacing/>
            <w:textAlignment w:val="center"/>
          </w:pPr>
        </w:pPrChange>
      </w:pPr>
      <w:r>
        <w:rPr>
          <w:noProof/>
        </w:rPr>
        <w:lastRenderedPageBreak/>
        <w:drawing>
          <wp:inline distT="0" distB="0" distL="0" distR="0" wp14:anchorId="5C0D1BA5" wp14:editId="7DEA7163">
            <wp:extent cx="3114675" cy="5572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675" cy="5572125"/>
                    </a:xfrm>
                    <a:prstGeom prst="rect">
                      <a:avLst/>
                    </a:prstGeom>
                  </pic:spPr>
                </pic:pic>
              </a:graphicData>
            </a:graphic>
          </wp:inline>
        </w:drawing>
      </w:r>
    </w:p>
    <w:p w14:paraId="18046C79" w14:textId="77777777" w:rsidR="00CF3095" w:rsidRDefault="00CF3095" w:rsidP="00CF3095">
      <w:pPr>
        <w:jc w:val="center"/>
        <w:rPr>
          <w:ins w:id="1001" w:author="HerculesHu" w:date="2017-12-23T23:54:00Z"/>
        </w:rPr>
      </w:pPr>
      <w:ins w:id="1002" w:author="HerculesHu" w:date="2017-12-23T23:54:00Z">
        <w:r>
          <w:rPr>
            <w:rFonts w:hint="eastAsia"/>
          </w:rPr>
          <w:t>（手机</w:t>
        </w:r>
        <w:r>
          <w:t>版</w:t>
        </w:r>
        <w:r>
          <w:rPr>
            <w:rFonts w:hint="eastAsia"/>
          </w:rPr>
          <w:t>）</w:t>
        </w:r>
      </w:ins>
    </w:p>
    <w:p w14:paraId="51329B8F" w14:textId="77777777" w:rsidR="00CF3095" w:rsidRDefault="00CF3095" w:rsidP="005D0FE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12FCD9F2" w14:textId="29C8BAE8" w:rsidR="009A4688" w:rsidRDefault="009A4688" w:rsidP="005D0FE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14B72A5B" w14:textId="6E7CAC85" w:rsidR="009A4688" w:rsidRDefault="009A4688" w:rsidP="005D0FE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3FF36DBE" w14:textId="77777777" w:rsidR="009A4688" w:rsidRDefault="009A4688" w:rsidP="005D0FE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6264491B" w14:textId="34639F61" w:rsidR="00403F70" w:rsidRDefault="00261168">
      <w:pPr>
        <w:pStyle w:val="a1"/>
      </w:pPr>
      <w:bookmarkStart w:id="1003" w:name="_Toc503060510"/>
      <w:r>
        <w:rPr>
          <w:rFonts w:hint="eastAsia"/>
        </w:rPr>
        <w:lastRenderedPageBreak/>
        <w:t>导航</w:t>
      </w:r>
      <w:r>
        <w:t>栏</w:t>
      </w:r>
      <w:bookmarkEnd w:id="1003"/>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774567" w14:paraId="7C5D5133" w14:textId="77777777" w:rsidTr="00774567">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70B9934D" w14:textId="77777777" w:rsidR="00774567" w:rsidRDefault="00774567" w:rsidP="00774567">
            <w:pPr>
              <w:pStyle w:val="Axure"/>
            </w:pPr>
            <w:r>
              <w:t>脚注</w:t>
            </w:r>
          </w:p>
        </w:tc>
        <w:tc>
          <w:tcPr>
            <w:tcW w:w="2268" w:type="dxa"/>
          </w:tcPr>
          <w:p w14:paraId="1A54F1C7" w14:textId="77777777" w:rsidR="00774567" w:rsidRDefault="00774567" w:rsidP="00774567">
            <w:pPr>
              <w:pStyle w:val="Axure"/>
            </w:pPr>
            <w:r>
              <w:t>名称</w:t>
            </w:r>
          </w:p>
        </w:tc>
        <w:tc>
          <w:tcPr>
            <w:tcW w:w="4536" w:type="dxa"/>
          </w:tcPr>
          <w:p w14:paraId="47CC1C0F" w14:textId="77777777" w:rsidR="00774567" w:rsidRDefault="00774567" w:rsidP="00774567">
            <w:pPr>
              <w:pStyle w:val="Axure"/>
              <w:tabs>
                <w:tab w:val="left" w:pos="1190"/>
              </w:tabs>
            </w:pPr>
            <w:r>
              <w:t>交互</w:t>
            </w:r>
            <w:r>
              <w:tab/>
            </w:r>
          </w:p>
        </w:tc>
      </w:tr>
      <w:tr w:rsidR="00774567" w14:paraId="79C6D3AB" w14:textId="77777777" w:rsidTr="00774567">
        <w:trPr>
          <w:cantSplit/>
        </w:trPr>
        <w:tc>
          <w:tcPr>
            <w:tcW w:w="1413" w:type="dxa"/>
          </w:tcPr>
          <w:p w14:paraId="230104FE" w14:textId="77777777" w:rsidR="00774567" w:rsidRDefault="00774567" w:rsidP="00774567">
            <w:pPr>
              <w:pStyle w:val="Axure0"/>
            </w:pPr>
            <w:r>
              <w:t>1</w:t>
            </w:r>
          </w:p>
        </w:tc>
        <w:tc>
          <w:tcPr>
            <w:tcW w:w="2268" w:type="dxa"/>
          </w:tcPr>
          <w:p w14:paraId="79295AAA" w14:textId="77777777" w:rsidR="00774567" w:rsidRDefault="00774567" w:rsidP="00774567">
            <w:pPr>
              <w:pStyle w:val="Axure0"/>
            </w:pPr>
            <w:r>
              <w:rPr>
                <w:rFonts w:hint="eastAsia"/>
                <w:lang w:eastAsia="zh-CN"/>
              </w:rPr>
              <w:t>网站</w:t>
            </w:r>
            <w:r>
              <w:rPr>
                <w:rFonts w:hint="eastAsia"/>
                <w:lang w:eastAsia="zh-CN"/>
              </w:rPr>
              <w:t>logo</w:t>
            </w:r>
          </w:p>
        </w:tc>
        <w:tc>
          <w:tcPr>
            <w:tcW w:w="4536" w:type="dxa"/>
          </w:tcPr>
          <w:p w14:paraId="42881628" w14:textId="1FEED36F" w:rsidR="00774567" w:rsidRDefault="0077442D" w:rsidP="00774567">
            <w:pPr>
              <w:pStyle w:val="Axure0"/>
              <w:rPr>
                <w:lang w:eastAsia="zh-CN"/>
              </w:rPr>
            </w:pPr>
            <w:r>
              <w:rPr>
                <w:rFonts w:hint="eastAsia"/>
                <w:lang w:eastAsia="zh-CN"/>
              </w:rPr>
              <w:t>显示</w:t>
            </w:r>
            <w:r>
              <w:rPr>
                <w:lang w:eastAsia="zh-CN"/>
              </w:rPr>
              <w:t>网站</w:t>
            </w:r>
            <w:r>
              <w:rPr>
                <w:rFonts w:hint="eastAsia"/>
                <w:lang w:eastAsia="zh-CN"/>
              </w:rPr>
              <w:t>logo</w:t>
            </w:r>
          </w:p>
        </w:tc>
      </w:tr>
      <w:tr w:rsidR="00774567" w14:paraId="5D3815C1" w14:textId="77777777" w:rsidTr="00774567">
        <w:trPr>
          <w:cnfStyle w:val="000000010000" w:firstRow="0" w:lastRow="0" w:firstColumn="0" w:lastColumn="0" w:oddVBand="0" w:evenVBand="0" w:oddHBand="0" w:evenHBand="1" w:firstRowFirstColumn="0" w:firstRowLastColumn="0" w:lastRowFirstColumn="0" w:lastRowLastColumn="0"/>
          <w:cantSplit/>
        </w:trPr>
        <w:tc>
          <w:tcPr>
            <w:tcW w:w="1413" w:type="dxa"/>
          </w:tcPr>
          <w:p w14:paraId="5BB350D7" w14:textId="77777777" w:rsidR="00774567" w:rsidRDefault="00774567" w:rsidP="00774567">
            <w:pPr>
              <w:pStyle w:val="Axure0"/>
            </w:pPr>
            <w:r>
              <w:t>2</w:t>
            </w:r>
          </w:p>
        </w:tc>
        <w:tc>
          <w:tcPr>
            <w:tcW w:w="2268" w:type="dxa"/>
          </w:tcPr>
          <w:p w14:paraId="09311C8E" w14:textId="77777777" w:rsidR="00774567" w:rsidRDefault="00774567" w:rsidP="00774567">
            <w:pPr>
              <w:pStyle w:val="Axure0"/>
            </w:pPr>
            <w:r>
              <w:rPr>
                <w:rFonts w:hint="eastAsia"/>
                <w:lang w:eastAsia="zh-CN"/>
              </w:rPr>
              <w:t>网站名称</w:t>
            </w:r>
          </w:p>
        </w:tc>
        <w:tc>
          <w:tcPr>
            <w:tcW w:w="4536" w:type="dxa"/>
          </w:tcPr>
          <w:p w14:paraId="3C211BE6" w14:textId="188CC9B1" w:rsidR="00774567" w:rsidRDefault="0077442D" w:rsidP="00774567">
            <w:pPr>
              <w:pStyle w:val="Axure0"/>
              <w:rPr>
                <w:lang w:eastAsia="zh-CN"/>
              </w:rPr>
            </w:pPr>
            <w:r>
              <w:rPr>
                <w:rFonts w:hint="eastAsia"/>
                <w:lang w:eastAsia="zh-CN"/>
              </w:rPr>
              <w:t>显示</w:t>
            </w:r>
            <w:r>
              <w:rPr>
                <w:lang w:eastAsia="zh-CN"/>
              </w:rPr>
              <w:t>网站名称</w:t>
            </w:r>
          </w:p>
        </w:tc>
      </w:tr>
      <w:tr w:rsidR="00774567" w14:paraId="5A17EDE8" w14:textId="77777777" w:rsidTr="00774567">
        <w:trPr>
          <w:cantSplit/>
        </w:trPr>
        <w:tc>
          <w:tcPr>
            <w:tcW w:w="1413" w:type="dxa"/>
          </w:tcPr>
          <w:p w14:paraId="4BA766BA" w14:textId="77777777" w:rsidR="00774567" w:rsidRDefault="00774567" w:rsidP="00774567">
            <w:pPr>
              <w:pStyle w:val="Axure0"/>
              <w:rPr>
                <w:lang w:eastAsia="zh-CN"/>
              </w:rPr>
            </w:pPr>
            <w:r>
              <w:t>3</w:t>
            </w:r>
            <w:r>
              <w:rPr>
                <w:rFonts w:hint="eastAsia"/>
                <w:lang w:eastAsia="zh-CN"/>
              </w:rPr>
              <w:t>、</w:t>
            </w:r>
          </w:p>
        </w:tc>
        <w:tc>
          <w:tcPr>
            <w:tcW w:w="2268" w:type="dxa"/>
          </w:tcPr>
          <w:p w14:paraId="701CD0B3" w14:textId="77777777" w:rsidR="00774567" w:rsidRDefault="00774567" w:rsidP="00774567">
            <w:pPr>
              <w:pStyle w:val="Axure0"/>
            </w:pPr>
            <w:r>
              <w:rPr>
                <w:rFonts w:hint="eastAsia"/>
                <w:lang w:eastAsia="zh-CN"/>
              </w:rPr>
              <w:t>全站搜索</w:t>
            </w:r>
          </w:p>
        </w:tc>
        <w:tc>
          <w:tcPr>
            <w:tcW w:w="4536" w:type="dxa"/>
          </w:tcPr>
          <w:p w14:paraId="1C7F48C8" w14:textId="77777777" w:rsidR="00774567" w:rsidRDefault="00774567" w:rsidP="00774567">
            <w:pPr>
              <w:pStyle w:val="Axure0"/>
              <w:rPr>
                <w:lang w:eastAsia="zh-CN"/>
              </w:rPr>
            </w:pPr>
            <w:r>
              <w:rPr>
                <w:rFonts w:hint="eastAsia"/>
                <w:lang w:eastAsia="zh-CN"/>
              </w:rPr>
              <w:t>按照关键字搜索全站</w:t>
            </w:r>
          </w:p>
        </w:tc>
      </w:tr>
      <w:tr w:rsidR="00774567" w14:paraId="71839363" w14:textId="77777777" w:rsidTr="00774567">
        <w:trPr>
          <w:cnfStyle w:val="000000010000" w:firstRow="0" w:lastRow="0" w:firstColumn="0" w:lastColumn="0" w:oddVBand="0" w:evenVBand="0" w:oddHBand="0" w:evenHBand="1" w:firstRowFirstColumn="0" w:firstRowLastColumn="0" w:lastRowFirstColumn="0" w:lastRowLastColumn="0"/>
        </w:trPr>
        <w:tc>
          <w:tcPr>
            <w:tcW w:w="1413" w:type="dxa"/>
          </w:tcPr>
          <w:p w14:paraId="630EC189" w14:textId="77777777" w:rsidR="00774567" w:rsidRDefault="00774567" w:rsidP="00774567">
            <w:pPr>
              <w:pStyle w:val="Axure0"/>
              <w:rPr>
                <w:lang w:eastAsia="zh-CN"/>
              </w:rPr>
            </w:pPr>
            <w:r>
              <w:rPr>
                <w:lang w:eastAsia="zh-CN"/>
              </w:rPr>
              <w:t>4</w:t>
            </w:r>
          </w:p>
        </w:tc>
        <w:tc>
          <w:tcPr>
            <w:tcW w:w="2268" w:type="dxa"/>
          </w:tcPr>
          <w:p w14:paraId="48237FF5" w14:textId="77777777" w:rsidR="00774567" w:rsidRDefault="00774567" w:rsidP="00774567">
            <w:pPr>
              <w:pStyle w:val="Axure0"/>
            </w:pPr>
            <w:r>
              <w:rPr>
                <w:rFonts w:hint="eastAsia"/>
                <w:lang w:eastAsia="zh-CN"/>
              </w:rPr>
              <w:t>首页</w:t>
            </w:r>
            <w:r>
              <w:rPr>
                <w:lang w:eastAsia="zh-CN"/>
              </w:rPr>
              <w:t>导航项</w:t>
            </w:r>
          </w:p>
        </w:tc>
        <w:tc>
          <w:tcPr>
            <w:tcW w:w="4536" w:type="dxa"/>
          </w:tcPr>
          <w:p w14:paraId="14F0B605" w14:textId="77777777" w:rsidR="00774567" w:rsidRDefault="00774567" w:rsidP="00774567">
            <w:pPr>
              <w:pStyle w:val="Axure0"/>
              <w:rPr>
                <w:lang w:eastAsia="zh-CN"/>
              </w:rPr>
            </w:pPr>
            <w:r>
              <w:rPr>
                <w:rFonts w:hint="eastAsia"/>
                <w:lang w:eastAsia="zh-CN"/>
              </w:rPr>
              <w:t>点击跳转到首页</w:t>
            </w:r>
          </w:p>
        </w:tc>
      </w:tr>
      <w:tr w:rsidR="00774567" w14:paraId="29377C0B" w14:textId="77777777" w:rsidTr="00774567">
        <w:tc>
          <w:tcPr>
            <w:tcW w:w="1413" w:type="dxa"/>
          </w:tcPr>
          <w:p w14:paraId="5FBA384C" w14:textId="77777777" w:rsidR="00774567" w:rsidRDefault="00774567" w:rsidP="00774567">
            <w:pPr>
              <w:pStyle w:val="Axure0"/>
              <w:rPr>
                <w:lang w:eastAsia="zh-CN"/>
              </w:rPr>
            </w:pPr>
            <w:r>
              <w:rPr>
                <w:rFonts w:hint="eastAsia"/>
                <w:lang w:eastAsia="zh-CN"/>
              </w:rPr>
              <w:t>5</w:t>
            </w:r>
          </w:p>
        </w:tc>
        <w:tc>
          <w:tcPr>
            <w:tcW w:w="2268" w:type="dxa"/>
          </w:tcPr>
          <w:p w14:paraId="060E94DA" w14:textId="0389E76D" w:rsidR="00774567" w:rsidRDefault="00774567" w:rsidP="00774567">
            <w:pPr>
              <w:pStyle w:val="Axure0"/>
              <w:rPr>
                <w:lang w:eastAsia="zh-CN"/>
              </w:rPr>
            </w:pPr>
            <w:r>
              <w:rPr>
                <w:rFonts w:hint="eastAsia"/>
                <w:lang w:eastAsia="zh-CN"/>
              </w:rPr>
              <w:t>课程</w:t>
            </w:r>
            <w:r>
              <w:rPr>
                <w:lang w:eastAsia="zh-CN"/>
              </w:rPr>
              <w:t>导航项</w:t>
            </w:r>
          </w:p>
        </w:tc>
        <w:tc>
          <w:tcPr>
            <w:tcW w:w="4536" w:type="dxa"/>
          </w:tcPr>
          <w:p w14:paraId="78712F7B" w14:textId="23D5E7A6" w:rsidR="00774567" w:rsidRDefault="00774567" w:rsidP="00774567">
            <w:pPr>
              <w:pStyle w:val="Axure0"/>
              <w:rPr>
                <w:lang w:eastAsia="zh-CN"/>
              </w:rPr>
            </w:pPr>
            <w:r>
              <w:rPr>
                <w:rFonts w:hint="eastAsia"/>
                <w:lang w:eastAsia="zh-CN"/>
              </w:rPr>
              <w:t>鼠标经过</w:t>
            </w:r>
            <w:r>
              <w:rPr>
                <w:lang w:eastAsia="zh-CN"/>
              </w:rPr>
              <w:t>选择具体课程</w:t>
            </w:r>
          </w:p>
        </w:tc>
      </w:tr>
      <w:tr w:rsidR="00774567" w14:paraId="10125F85" w14:textId="77777777" w:rsidTr="00774567">
        <w:trPr>
          <w:cnfStyle w:val="000000010000" w:firstRow="0" w:lastRow="0" w:firstColumn="0" w:lastColumn="0" w:oddVBand="0" w:evenVBand="0" w:oddHBand="0" w:evenHBand="1" w:firstRowFirstColumn="0" w:firstRowLastColumn="0" w:lastRowFirstColumn="0" w:lastRowLastColumn="0"/>
        </w:trPr>
        <w:tc>
          <w:tcPr>
            <w:tcW w:w="1413" w:type="dxa"/>
          </w:tcPr>
          <w:p w14:paraId="509E7D4C" w14:textId="77777777" w:rsidR="00774567" w:rsidRDefault="00774567" w:rsidP="00774567">
            <w:pPr>
              <w:pStyle w:val="Axure0"/>
              <w:rPr>
                <w:lang w:eastAsia="zh-CN"/>
              </w:rPr>
            </w:pPr>
            <w:r>
              <w:rPr>
                <w:rFonts w:hint="eastAsia"/>
                <w:lang w:eastAsia="zh-CN"/>
              </w:rPr>
              <w:t>6</w:t>
            </w:r>
          </w:p>
        </w:tc>
        <w:tc>
          <w:tcPr>
            <w:tcW w:w="2268" w:type="dxa"/>
          </w:tcPr>
          <w:p w14:paraId="6B39BB80" w14:textId="0F389B33" w:rsidR="00774567" w:rsidRDefault="00774567" w:rsidP="00774567">
            <w:pPr>
              <w:pStyle w:val="Axure0"/>
              <w:rPr>
                <w:lang w:eastAsia="zh-CN"/>
              </w:rPr>
            </w:pPr>
            <w:r>
              <w:rPr>
                <w:rFonts w:hint="eastAsia"/>
                <w:lang w:eastAsia="zh-CN"/>
              </w:rPr>
              <w:t>教师</w:t>
            </w:r>
            <w:r>
              <w:rPr>
                <w:lang w:eastAsia="zh-CN"/>
              </w:rPr>
              <w:t>导航项</w:t>
            </w:r>
          </w:p>
        </w:tc>
        <w:tc>
          <w:tcPr>
            <w:tcW w:w="4536" w:type="dxa"/>
          </w:tcPr>
          <w:p w14:paraId="20DB171C" w14:textId="0ADB3ACE" w:rsidR="00774567" w:rsidRDefault="00774567" w:rsidP="00774567">
            <w:pPr>
              <w:pStyle w:val="Axure0"/>
              <w:rPr>
                <w:lang w:eastAsia="zh-CN"/>
              </w:rPr>
            </w:pPr>
            <w:r>
              <w:rPr>
                <w:rFonts w:hint="eastAsia"/>
                <w:lang w:eastAsia="zh-CN"/>
              </w:rPr>
              <w:t>点击</w:t>
            </w:r>
            <w:r>
              <w:rPr>
                <w:lang w:eastAsia="zh-CN"/>
              </w:rPr>
              <w:t>转到教师页</w:t>
            </w:r>
          </w:p>
        </w:tc>
      </w:tr>
      <w:tr w:rsidR="00774567" w14:paraId="39D87C40" w14:textId="77777777" w:rsidTr="00774567">
        <w:tc>
          <w:tcPr>
            <w:tcW w:w="1413" w:type="dxa"/>
          </w:tcPr>
          <w:p w14:paraId="2BE73CB2" w14:textId="77777777" w:rsidR="00774567" w:rsidRDefault="00774567" w:rsidP="00774567">
            <w:pPr>
              <w:pStyle w:val="Axure0"/>
              <w:rPr>
                <w:lang w:eastAsia="zh-CN"/>
              </w:rPr>
            </w:pPr>
            <w:r>
              <w:rPr>
                <w:rFonts w:hint="eastAsia"/>
                <w:lang w:eastAsia="zh-CN"/>
              </w:rPr>
              <w:t>7</w:t>
            </w:r>
          </w:p>
        </w:tc>
        <w:tc>
          <w:tcPr>
            <w:tcW w:w="2268" w:type="dxa"/>
          </w:tcPr>
          <w:p w14:paraId="61104829" w14:textId="7E7BCB36" w:rsidR="00774567" w:rsidRDefault="00774567" w:rsidP="00774567">
            <w:pPr>
              <w:pStyle w:val="Axure0"/>
              <w:rPr>
                <w:lang w:eastAsia="zh-CN"/>
              </w:rPr>
            </w:pPr>
            <w:r>
              <w:rPr>
                <w:rFonts w:hint="eastAsia"/>
                <w:lang w:eastAsia="zh-CN"/>
              </w:rPr>
              <w:t>论坛</w:t>
            </w:r>
            <w:r>
              <w:rPr>
                <w:lang w:eastAsia="zh-CN"/>
              </w:rPr>
              <w:t>导航项</w:t>
            </w:r>
          </w:p>
        </w:tc>
        <w:tc>
          <w:tcPr>
            <w:tcW w:w="4536" w:type="dxa"/>
          </w:tcPr>
          <w:p w14:paraId="48AD4262" w14:textId="732E87DE" w:rsidR="00774567" w:rsidRDefault="00774567" w:rsidP="00774567">
            <w:pPr>
              <w:pStyle w:val="Axure0"/>
              <w:rPr>
                <w:lang w:eastAsia="zh-CN"/>
              </w:rPr>
            </w:pPr>
            <w:r>
              <w:rPr>
                <w:rFonts w:hint="eastAsia"/>
                <w:lang w:eastAsia="zh-CN"/>
              </w:rPr>
              <w:t>点击</w:t>
            </w:r>
            <w:r>
              <w:rPr>
                <w:lang w:eastAsia="zh-CN"/>
              </w:rPr>
              <w:t>转到论坛页</w:t>
            </w:r>
          </w:p>
        </w:tc>
      </w:tr>
      <w:tr w:rsidR="00774567" w14:paraId="39495187" w14:textId="77777777" w:rsidTr="00774567">
        <w:trPr>
          <w:cnfStyle w:val="000000010000" w:firstRow="0" w:lastRow="0" w:firstColumn="0" w:lastColumn="0" w:oddVBand="0" w:evenVBand="0" w:oddHBand="0" w:evenHBand="1" w:firstRowFirstColumn="0" w:firstRowLastColumn="0" w:lastRowFirstColumn="0" w:lastRowLastColumn="0"/>
        </w:trPr>
        <w:tc>
          <w:tcPr>
            <w:tcW w:w="1413" w:type="dxa"/>
          </w:tcPr>
          <w:p w14:paraId="41236423" w14:textId="77777777" w:rsidR="00774567" w:rsidRDefault="00774567" w:rsidP="00774567">
            <w:pPr>
              <w:pStyle w:val="Axure0"/>
              <w:rPr>
                <w:lang w:eastAsia="zh-CN"/>
              </w:rPr>
            </w:pPr>
            <w:r>
              <w:rPr>
                <w:rFonts w:hint="eastAsia"/>
                <w:lang w:eastAsia="zh-CN"/>
              </w:rPr>
              <w:t>8</w:t>
            </w:r>
          </w:p>
        </w:tc>
        <w:tc>
          <w:tcPr>
            <w:tcW w:w="2268" w:type="dxa"/>
          </w:tcPr>
          <w:p w14:paraId="05C57819" w14:textId="5235F428" w:rsidR="00774567" w:rsidRDefault="00774567" w:rsidP="00774567">
            <w:pPr>
              <w:pStyle w:val="Axure0"/>
              <w:rPr>
                <w:lang w:eastAsia="zh-CN"/>
              </w:rPr>
            </w:pPr>
            <w:r>
              <w:rPr>
                <w:rFonts w:hint="eastAsia"/>
                <w:lang w:eastAsia="zh-CN"/>
              </w:rPr>
              <w:t>帮助</w:t>
            </w:r>
            <w:r>
              <w:rPr>
                <w:lang w:eastAsia="zh-CN"/>
              </w:rPr>
              <w:t>导航项</w:t>
            </w:r>
          </w:p>
        </w:tc>
        <w:tc>
          <w:tcPr>
            <w:tcW w:w="4536" w:type="dxa"/>
          </w:tcPr>
          <w:p w14:paraId="039D0158" w14:textId="2F1E2AE3" w:rsidR="00774567" w:rsidRDefault="00774567" w:rsidP="00774567">
            <w:pPr>
              <w:pStyle w:val="Axure0"/>
              <w:rPr>
                <w:lang w:eastAsia="zh-CN"/>
              </w:rPr>
            </w:pPr>
            <w:r>
              <w:rPr>
                <w:rFonts w:hint="eastAsia"/>
                <w:lang w:eastAsia="zh-CN"/>
              </w:rPr>
              <w:t>点击</w:t>
            </w:r>
            <w:r>
              <w:rPr>
                <w:lang w:eastAsia="zh-CN"/>
              </w:rPr>
              <w:t>转到</w:t>
            </w:r>
            <w:r>
              <w:rPr>
                <w:rFonts w:hint="eastAsia"/>
                <w:lang w:eastAsia="zh-CN"/>
              </w:rPr>
              <w:t>帮助</w:t>
            </w:r>
            <w:r>
              <w:rPr>
                <w:lang w:eastAsia="zh-CN"/>
              </w:rPr>
              <w:t>页</w:t>
            </w:r>
          </w:p>
        </w:tc>
      </w:tr>
      <w:tr w:rsidR="00774567" w14:paraId="44606432" w14:textId="77777777" w:rsidTr="00774567">
        <w:tc>
          <w:tcPr>
            <w:tcW w:w="1413" w:type="dxa"/>
          </w:tcPr>
          <w:p w14:paraId="5F9B3981" w14:textId="27C7A805" w:rsidR="00774567" w:rsidRDefault="00774567" w:rsidP="00774567">
            <w:pPr>
              <w:pStyle w:val="Axure0"/>
              <w:rPr>
                <w:lang w:eastAsia="zh-CN"/>
              </w:rPr>
            </w:pPr>
            <w:r>
              <w:rPr>
                <w:rFonts w:hint="eastAsia"/>
                <w:lang w:eastAsia="zh-CN"/>
              </w:rPr>
              <w:t>9</w:t>
            </w:r>
          </w:p>
        </w:tc>
        <w:tc>
          <w:tcPr>
            <w:tcW w:w="2268" w:type="dxa"/>
          </w:tcPr>
          <w:p w14:paraId="60F9F635" w14:textId="0E02C904" w:rsidR="00774567" w:rsidRDefault="0059616C" w:rsidP="00774567">
            <w:pPr>
              <w:pStyle w:val="Axure0"/>
              <w:rPr>
                <w:lang w:eastAsia="zh-CN"/>
              </w:rPr>
            </w:pPr>
            <w:ins w:id="1004" w:author="吴苏琪" w:date="2018-01-07T03:12:00Z">
              <w:r>
                <w:rPr>
                  <w:rFonts w:hint="eastAsia"/>
                  <w:lang w:eastAsia="zh-CN"/>
                </w:rPr>
                <w:t>个人中心导航项</w:t>
              </w:r>
            </w:ins>
            <w:del w:id="1005" w:author="吴苏琪" w:date="2018-01-07T03:12:00Z">
              <w:r w:rsidR="00774567" w:rsidDel="0059616C">
                <w:rPr>
                  <w:rFonts w:hint="eastAsia"/>
                  <w:lang w:eastAsia="zh-CN"/>
                </w:rPr>
                <w:delText>个人</w:delText>
              </w:r>
              <w:r w:rsidR="00774567" w:rsidDel="0059616C">
                <w:rPr>
                  <w:lang w:eastAsia="zh-CN"/>
                </w:rPr>
                <w:delText>设置</w:delText>
              </w:r>
            </w:del>
          </w:p>
        </w:tc>
        <w:tc>
          <w:tcPr>
            <w:tcW w:w="4536" w:type="dxa"/>
          </w:tcPr>
          <w:p w14:paraId="7067421E" w14:textId="7B8D69C7" w:rsidR="00774567" w:rsidRDefault="00774567" w:rsidP="00774567">
            <w:pPr>
              <w:pStyle w:val="Axure0"/>
              <w:rPr>
                <w:lang w:eastAsia="zh-CN"/>
              </w:rPr>
            </w:pPr>
            <w:del w:id="1006" w:author="吴苏琪" w:date="2018-01-07T03:13:00Z">
              <w:r w:rsidDel="0059616C">
                <w:rPr>
                  <w:rFonts w:hint="eastAsia"/>
                  <w:lang w:eastAsia="zh-CN"/>
                </w:rPr>
                <w:delText>鼠标经过选择个人设置</w:delText>
              </w:r>
            </w:del>
            <w:ins w:id="1007" w:author="吴苏琪" w:date="2018-01-07T03:13:00Z">
              <w:r w:rsidR="0059616C">
                <w:rPr>
                  <w:rFonts w:hint="eastAsia"/>
                  <w:lang w:eastAsia="zh-CN"/>
                </w:rPr>
                <w:t>点击转到个人中心页</w:t>
              </w:r>
            </w:ins>
          </w:p>
        </w:tc>
      </w:tr>
      <w:tr w:rsidR="0059616C" w14:paraId="1021AFCE" w14:textId="77777777" w:rsidTr="00774567">
        <w:trPr>
          <w:cnfStyle w:val="000000010000" w:firstRow="0" w:lastRow="0" w:firstColumn="0" w:lastColumn="0" w:oddVBand="0" w:evenVBand="0" w:oddHBand="0" w:evenHBand="1" w:firstRowFirstColumn="0" w:firstRowLastColumn="0" w:lastRowFirstColumn="0" w:lastRowLastColumn="0"/>
          <w:ins w:id="1008" w:author="吴苏琪" w:date="2018-01-07T03:12:00Z"/>
        </w:trPr>
        <w:tc>
          <w:tcPr>
            <w:tcW w:w="1413" w:type="dxa"/>
          </w:tcPr>
          <w:p w14:paraId="0F146BA6" w14:textId="14E4E0FA" w:rsidR="0059616C" w:rsidRDefault="0059616C" w:rsidP="00774567">
            <w:pPr>
              <w:pStyle w:val="Axure0"/>
              <w:rPr>
                <w:ins w:id="1009" w:author="吴苏琪" w:date="2018-01-07T03:12:00Z"/>
                <w:lang w:eastAsia="zh-CN"/>
              </w:rPr>
            </w:pPr>
            <w:ins w:id="1010" w:author="吴苏琪" w:date="2018-01-07T03:12:00Z">
              <w:r>
                <w:rPr>
                  <w:rFonts w:hint="eastAsia"/>
                  <w:lang w:eastAsia="zh-CN"/>
                </w:rPr>
                <w:t>10</w:t>
              </w:r>
            </w:ins>
          </w:p>
        </w:tc>
        <w:tc>
          <w:tcPr>
            <w:tcW w:w="2268" w:type="dxa"/>
          </w:tcPr>
          <w:p w14:paraId="1D727C73" w14:textId="1C5D0333" w:rsidR="0059616C" w:rsidRDefault="0059616C" w:rsidP="00774567">
            <w:pPr>
              <w:pStyle w:val="Axure0"/>
              <w:rPr>
                <w:ins w:id="1011" w:author="吴苏琪" w:date="2018-01-07T03:12:00Z"/>
                <w:lang w:eastAsia="zh-CN"/>
              </w:rPr>
            </w:pPr>
            <w:ins w:id="1012" w:author="吴苏琪" w:date="2018-01-07T03:13:00Z">
              <w:r>
                <w:rPr>
                  <w:rFonts w:hint="eastAsia"/>
                  <w:lang w:eastAsia="zh-CN"/>
                </w:rPr>
                <w:t>退出登录</w:t>
              </w:r>
            </w:ins>
          </w:p>
        </w:tc>
        <w:tc>
          <w:tcPr>
            <w:tcW w:w="4536" w:type="dxa"/>
          </w:tcPr>
          <w:p w14:paraId="712569E2" w14:textId="77777777" w:rsidR="0059616C" w:rsidRDefault="0059616C" w:rsidP="00774567">
            <w:pPr>
              <w:pStyle w:val="Axure0"/>
              <w:rPr>
                <w:ins w:id="1013" w:author="吴苏琪" w:date="2018-01-07T03:14:00Z"/>
                <w:lang w:eastAsia="zh-CN"/>
              </w:rPr>
            </w:pPr>
            <w:ins w:id="1014" w:author="吴苏琪" w:date="2018-01-07T03:13:00Z">
              <w:r>
                <w:rPr>
                  <w:rFonts w:hint="eastAsia"/>
                  <w:lang w:eastAsia="zh-CN"/>
                </w:rPr>
                <w:t>点击转到未登录状态</w:t>
              </w:r>
            </w:ins>
            <w:ins w:id="1015" w:author="吴苏琪" w:date="2018-01-07T03:14:00Z">
              <w:r w:rsidR="003F6C40">
                <w:rPr>
                  <w:rFonts w:hint="eastAsia"/>
                  <w:lang w:eastAsia="zh-CN"/>
                </w:rPr>
                <w:t>首</w:t>
              </w:r>
            </w:ins>
            <w:ins w:id="1016" w:author="吴苏琪" w:date="2018-01-07T03:13:00Z">
              <w:r>
                <w:rPr>
                  <w:rFonts w:hint="eastAsia"/>
                  <w:lang w:eastAsia="zh-CN"/>
                </w:rPr>
                <w:t>页</w:t>
              </w:r>
            </w:ins>
            <w:ins w:id="1017" w:author="吴苏琪" w:date="2018-01-07T03:14:00Z">
              <w:r w:rsidR="003F6C40">
                <w:rPr>
                  <w:rFonts w:hint="eastAsia"/>
                  <w:lang w:eastAsia="zh-CN"/>
                </w:rPr>
                <w:t>（电脑版）</w:t>
              </w:r>
            </w:ins>
          </w:p>
          <w:p w14:paraId="4C1D03A5" w14:textId="654BD899" w:rsidR="003F6C40" w:rsidRPr="003F6C40" w:rsidRDefault="003F6C40" w:rsidP="00774567">
            <w:pPr>
              <w:pStyle w:val="Axure0"/>
              <w:rPr>
                <w:ins w:id="1018" w:author="吴苏琪" w:date="2018-01-07T03:12:00Z"/>
                <w:lang w:eastAsia="zh-CN"/>
              </w:rPr>
            </w:pPr>
            <w:ins w:id="1019" w:author="吴苏琪" w:date="2018-01-07T03:14:00Z">
              <w:r>
                <w:rPr>
                  <w:rFonts w:hint="eastAsia"/>
                  <w:lang w:eastAsia="zh-CN"/>
                </w:rPr>
                <w:t>点击转到登录页（手机版）</w:t>
              </w:r>
            </w:ins>
          </w:p>
        </w:tc>
      </w:tr>
      <w:tr w:rsidR="005137DD" w14:paraId="14DAA47D" w14:textId="77777777" w:rsidTr="00774567">
        <w:trPr>
          <w:ins w:id="1020" w:author="吴苏琪" w:date="2018-01-07T03:09:00Z"/>
        </w:trPr>
        <w:tc>
          <w:tcPr>
            <w:tcW w:w="1413" w:type="dxa"/>
          </w:tcPr>
          <w:p w14:paraId="6C4DD311" w14:textId="0E75E54F" w:rsidR="005137DD" w:rsidRDefault="0059616C" w:rsidP="00774567">
            <w:pPr>
              <w:pStyle w:val="Axure0"/>
              <w:rPr>
                <w:ins w:id="1021" w:author="吴苏琪" w:date="2018-01-07T03:09:00Z"/>
                <w:lang w:eastAsia="zh-CN"/>
              </w:rPr>
            </w:pPr>
            <w:ins w:id="1022" w:author="吴苏琪" w:date="2018-01-07T03:09:00Z">
              <w:r>
                <w:rPr>
                  <w:rFonts w:hint="eastAsia"/>
                  <w:lang w:eastAsia="zh-CN"/>
                </w:rPr>
                <w:t>11</w:t>
              </w:r>
            </w:ins>
          </w:p>
        </w:tc>
        <w:tc>
          <w:tcPr>
            <w:tcW w:w="2268" w:type="dxa"/>
          </w:tcPr>
          <w:p w14:paraId="00A71842" w14:textId="1463EA54" w:rsidR="005137DD" w:rsidRDefault="005137DD" w:rsidP="00774567">
            <w:pPr>
              <w:pStyle w:val="Axure0"/>
              <w:rPr>
                <w:ins w:id="1023" w:author="吴苏琪" w:date="2018-01-07T03:09:00Z"/>
                <w:lang w:eastAsia="zh-CN"/>
              </w:rPr>
            </w:pPr>
            <w:ins w:id="1024" w:author="吴苏琪" w:date="2018-01-07T03:09:00Z">
              <w:r>
                <w:rPr>
                  <w:rFonts w:hint="eastAsia"/>
                  <w:lang w:eastAsia="zh-CN"/>
                </w:rPr>
                <w:t>链接导航项</w:t>
              </w:r>
            </w:ins>
          </w:p>
        </w:tc>
        <w:tc>
          <w:tcPr>
            <w:tcW w:w="4536" w:type="dxa"/>
          </w:tcPr>
          <w:p w14:paraId="255A50CE" w14:textId="56214196" w:rsidR="005137DD" w:rsidRDefault="005137DD" w:rsidP="00774567">
            <w:pPr>
              <w:pStyle w:val="Axure0"/>
              <w:rPr>
                <w:ins w:id="1025" w:author="吴苏琪" w:date="2018-01-07T03:09:00Z"/>
                <w:lang w:eastAsia="zh-CN"/>
              </w:rPr>
            </w:pPr>
            <w:ins w:id="1026" w:author="吴苏琪" w:date="2018-01-07T03:09:00Z">
              <w:r>
                <w:rPr>
                  <w:rFonts w:hint="eastAsia"/>
                  <w:lang w:eastAsia="zh-CN"/>
                </w:rPr>
                <w:t>点击转到链接页</w:t>
              </w:r>
            </w:ins>
          </w:p>
        </w:tc>
      </w:tr>
    </w:tbl>
    <w:p w14:paraId="0B0C1C2C" w14:textId="77777777" w:rsidR="00E206D3" w:rsidRDefault="00774567" w:rsidP="005D0FE6">
      <w:pPr>
        <w:numPr>
          <w:ilvl w:val="1"/>
          <w:numId w:val="0"/>
        </w:numPr>
        <w:spacing w:afterLines="1150" w:after="3588" w:line="720" w:lineRule="auto"/>
        <w:contextualSpacing/>
        <w:textAlignment w:val="center"/>
        <w:rPr>
          <w:noProof/>
        </w:rPr>
      </w:pPr>
      <w:r>
        <w:rPr>
          <w:noProof/>
        </w:rPr>
        <w:t xml:space="preserve"> </w:t>
      </w:r>
    </w:p>
    <w:p w14:paraId="29ABC1F9" w14:textId="77777777" w:rsidR="00E206D3" w:rsidRDefault="00E206D3" w:rsidP="005D0FE6">
      <w:pPr>
        <w:numPr>
          <w:ilvl w:val="1"/>
          <w:numId w:val="0"/>
        </w:numPr>
        <w:spacing w:afterLines="1150" w:after="3588" w:line="720" w:lineRule="auto"/>
        <w:contextualSpacing/>
        <w:textAlignment w:val="center"/>
        <w:rPr>
          <w:noProof/>
        </w:rPr>
      </w:pPr>
    </w:p>
    <w:p w14:paraId="238944FD" w14:textId="77777777" w:rsidR="00E206D3" w:rsidDel="003F6C40" w:rsidRDefault="00E206D3" w:rsidP="005D0FE6">
      <w:pPr>
        <w:numPr>
          <w:ilvl w:val="1"/>
          <w:numId w:val="0"/>
        </w:numPr>
        <w:spacing w:afterLines="1150" w:after="3588" w:line="720" w:lineRule="auto"/>
        <w:contextualSpacing/>
        <w:textAlignment w:val="center"/>
        <w:rPr>
          <w:del w:id="1027" w:author="吴苏琪" w:date="2018-01-07T03:17:00Z"/>
          <w:noProof/>
        </w:rPr>
      </w:pPr>
    </w:p>
    <w:p w14:paraId="6CE62C12" w14:textId="2ADB0885" w:rsidR="00261168" w:rsidRDefault="00261168" w:rsidP="005D0FE6">
      <w:pPr>
        <w:numPr>
          <w:ilvl w:val="1"/>
          <w:numId w:val="0"/>
        </w:numPr>
        <w:spacing w:afterLines="1150" w:after="3588" w:line="720" w:lineRule="auto"/>
        <w:contextualSpacing/>
        <w:textAlignment w:val="center"/>
        <w:rPr>
          <w:ins w:id="1028" w:author="HerculesHu" w:date="2017-12-23T23:45:00Z"/>
          <w:noProof/>
        </w:rPr>
      </w:pPr>
      <w:del w:id="1029" w:author="吴苏琪" w:date="2018-01-07T03:17:00Z">
        <w:r w:rsidDel="003F6C40">
          <w:rPr>
            <w:noProof/>
          </w:rPr>
          <w:drawing>
            <wp:inline distT="0" distB="0" distL="0" distR="0" wp14:anchorId="3F15369D" wp14:editId="2FE2A657">
              <wp:extent cx="5274310" cy="702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02310"/>
                      </a:xfrm>
                      <a:prstGeom prst="rect">
                        <a:avLst/>
                      </a:prstGeom>
                    </pic:spPr>
                  </pic:pic>
                </a:graphicData>
              </a:graphic>
            </wp:inline>
          </w:drawing>
        </w:r>
      </w:del>
    </w:p>
    <w:p w14:paraId="05B2D273" w14:textId="477C4157" w:rsidR="003F6C40" w:rsidRDefault="003F6C40" w:rsidP="00ED245A">
      <w:pPr>
        <w:jc w:val="center"/>
        <w:rPr>
          <w:ins w:id="1030" w:author="吴苏琪" w:date="2018-01-07T03:17:00Z"/>
        </w:rPr>
      </w:pPr>
      <w:ins w:id="1031" w:author="吴苏琪" w:date="2018-01-07T03:17:00Z">
        <w:r>
          <w:rPr>
            <w:noProof/>
          </w:rPr>
          <w:drawing>
            <wp:inline distT="0" distB="0" distL="0" distR="0" wp14:anchorId="04E37E47" wp14:editId="5DC5A411">
              <wp:extent cx="5274310" cy="108521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085215"/>
                      </a:xfrm>
                      <a:prstGeom prst="rect">
                        <a:avLst/>
                      </a:prstGeom>
                    </pic:spPr>
                  </pic:pic>
                </a:graphicData>
              </a:graphic>
            </wp:inline>
          </w:drawing>
        </w:r>
      </w:ins>
    </w:p>
    <w:p w14:paraId="6753BAAD" w14:textId="0E4B9C2B" w:rsidR="00ED245A" w:rsidRDefault="00ED245A" w:rsidP="00ED245A">
      <w:pPr>
        <w:jc w:val="center"/>
        <w:rPr>
          <w:ins w:id="1032" w:author="HerculesHu" w:date="2017-12-23T23:45:00Z"/>
        </w:rPr>
      </w:pPr>
      <w:ins w:id="1033" w:author="HerculesHu" w:date="2017-12-23T23:45:00Z">
        <w:r>
          <w:rPr>
            <w:rFonts w:hint="eastAsia"/>
          </w:rPr>
          <w:t>（电脑</w:t>
        </w:r>
        <w:r>
          <w:t>版</w:t>
        </w:r>
        <w:r>
          <w:rPr>
            <w:rFonts w:hint="eastAsia"/>
          </w:rPr>
          <w:t>）</w:t>
        </w:r>
      </w:ins>
    </w:p>
    <w:p w14:paraId="693B4D8D" w14:textId="77777777" w:rsidR="00ED245A" w:rsidRDefault="00ED245A" w:rsidP="005D0FE6">
      <w:pPr>
        <w:numPr>
          <w:ilvl w:val="1"/>
          <w:numId w:val="0"/>
        </w:numPr>
        <w:spacing w:afterLines="1150" w:after="3588" w:line="720" w:lineRule="auto"/>
        <w:contextualSpacing/>
        <w:textAlignment w:val="center"/>
        <w:rPr>
          <w:noProof/>
        </w:rPr>
      </w:pPr>
    </w:p>
    <w:p w14:paraId="2349F309" w14:textId="390CA39C" w:rsidR="00E206D3" w:rsidRDefault="00E5424F">
      <w:pPr>
        <w:numPr>
          <w:ilvl w:val="1"/>
          <w:numId w:val="0"/>
        </w:numPr>
        <w:spacing w:afterLines="1150" w:after="3588" w:line="720" w:lineRule="auto"/>
        <w:ind w:firstLineChars="800" w:firstLine="1680"/>
        <w:contextualSpacing/>
        <w:textAlignment w:val="center"/>
        <w:rPr>
          <w:ins w:id="1034" w:author="HerculesHu" w:date="2017-12-23T23:54:00Z"/>
          <w:noProof/>
        </w:rPr>
        <w:pPrChange w:id="1035" w:author="HerculesHu" w:date="2017-12-24T00:10:00Z">
          <w:pPr>
            <w:numPr>
              <w:ilvl w:val="1"/>
            </w:numPr>
            <w:spacing w:afterLines="1150" w:after="3588" w:line="720" w:lineRule="auto"/>
            <w:contextualSpacing/>
            <w:textAlignment w:val="center"/>
          </w:pPr>
        </w:pPrChange>
      </w:pPr>
      <w:del w:id="1036" w:author="吴苏琪" w:date="2018-01-07T03:19:00Z">
        <w:r w:rsidDel="003F6C40">
          <w:rPr>
            <w:noProof/>
          </w:rPr>
          <w:lastRenderedPageBreak/>
          <w:drawing>
            <wp:inline distT="0" distB="0" distL="0" distR="0" wp14:anchorId="7984A58E" wp14:editId="0ED01455">
              <wp:extent cx="3143250" cy="5505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43250" cy="5505450"/>
                      </a:xfrm>
                      <a:prstGeom prst="rect">
                        <a:avLst/>
                      </a:prstGeom>
                    </pic:spPr>
                  </pic:pic>
                </a:graphicData>
              </a:graphic>
            </wp:inline>
          </w:drawing>
        </w:r>
      </w:del>
      <w:ins w:id="1037" w:author="吴苏琪" w:date="2018-01-07T03:19:00Z">
        <w:r w:rsidR="003F6C40">
          <w:rPr>
            <w:noProof/>
          </w:rPr>
          <w:drawing>
            <wp:inline distT="0" distB="0" distL="0" distR="0" wp14:anchorId="34ED7A21" wp14:editId="15731CDB">
              <wp:extent cx="3261643" cy="579932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643" cy="5799323"/>
                      </a:xfrm>
                      <a:prstGeom prst="rect">
                        <a:avLst/>
                      </a:prstGeom>
                    </pic:spPr>
                  </pic:pic>
                </a:graphicData>
              </a:graphic>
            </wp:inline>
          </w:drawing>
        </w:r>
      </w:ins>
    </w:p>
    <w:p w14:paraId="7A3D9FB2" w14:textId="77777777" w:rsidR="00CF3095" w:rsidRDefault="00CF3095" w:rsidP="00CF3095">
      <w:pPr>
        <w:jc w:val="center"/>
        <w:rPr>
          <w:ins w:id="1038" w:author="HerculesHu" w:date="2017-12-23T23:54:00Z"/>
        </w:rPr>
      </w:pPr>
      <w:ins w:id="1039" w:author="HerculesHu" w:date="2017-12-23T23:54:00Z">
        <w:r>
          <w:rPr>
            <w:rFonts w:hint="eastAsia"/>
          </w:rPr>
          <w:t>（手机</w:t>
        </w:r>
        <w:r>
          <w:t>版</w:t>
        </w:r>
        <w:r>
          <w:rPr>
            <w:rFonts w:hint="eastAsia"/>
          </w:rPr>
          <w:t>）</w:t>
        </w:r>
      </w:ins>
    </w:p>
    <w:p w14:paraId="17D6CC6E" w14:textId="77777777" w:rsidR="00CF3095" w:rsidRDefault="00CF3095" w:rsidP="005D0FE6">
      <w:pPr>
        <w:numPr>
          <w:ilvl w:val="1"/>
          <w:numId w:val="0"/>
        </w:numPr>
        <w:spacing w:afterLines="1150" w:after="3588" w:line="720" w:lineRule="auto"/>
        <w:contextualSpacing/>
        <w:textAlignment w:val="center"/>
        <w:rPr>
          <w:noProof/>
        </w:rPr>
      </w:pPr>
    </w:p>
    <w:p w14:paraId="6521D40B" w14:textId="076BA42E" w:rsidR="00E206D3" w:rsidRDefault="006338A1" w:rsidP="005D0FE6">
      <w:pPr>
        <w:numPr>
          <w:ilvl w:val="1"/>
          <w:numId w:val="0"/>
        </w:numPr>
        <w:spacing w:afterLines="1150" w:after="3588" w:line="720" w:lineRule="auto"/>
        <w:contextualSpacing/>
        <w:textAlignment w:val="center"/>
        <w:rPr>
          <w:ins w:id="1040" w:author="HerculesHu" w:date="2017-12-23T21:51:00Z"/>
          <w:noProof/>
        </w:rPr>
      </w:pPr>
      <w:r>
        <w:rPr>
          <w:rStyle w:val="af8"/>
          <w:rFonts w:ascii="Times New Roman" w:eastAsia="仿宋_GB2312" w:hAnsi="Times New Roman"/>
        </w:rPr>
        <w:commentReference w:id="1041"/>
      </w:r>
    </w:p>
    <w:p w14:paraId="47862957" w14:textId="6826BE54" w:rsidR="007E28A6" w:rsidRDefault="007E28A6" w:rsidP="005D0FE6">
      <w:pPr>
        <w:numPr>
          <w:ilvl w:val="1"/>
          <w:numId w:val="0"/>
        </w:numPr>
        <w:spacing w:afterLines="1150" w:after="3588" w:line="720" w:lineRule="auto"/>
        <w:contextualSpacing/>
        <w:textAlignment w:val="center"/>
        <w:rPr>
          <w:ins w:id="1042" w:author="HerculesHu" w:date="2017-12-23T21:51:00Z"/>
          <w:noProof/>
        </w:rPr>
      </w:pPr>
    </w:p>
    <w:p w14:paraId="31608EDB" w14:textId="32555DBB" w:rsidR="007E28A6" w:rsidRDefault="007E28A6" w:rsidP="005D0FE6">
      <w:pPr>
        <w:numPr>
          <w:ilvl w:val="1"/>
          <w:numId w:val="0"/>
        </w:numPr>
        <w:spacing w:afterLines="1150" w:after="3588" w:line="720" w:lineRule="auto"/>
        <w:contextualSpacing/>
        <w:textAlignment w:val="center"/>
        <w:rPr>
          <w:ins w:id="1043" w:author="HerculesHu" w:date="2017-12-23T21:51:00Z"/>
          <w:noProof/>
        </w:rPr>
      </w:pPr>
    </w:p>
    <w:p w14:paraId="0FF9A268" w14:textId="77777777" w:rsidR="007E28A6" w:rsidRDefault="007E28A6" w:rsidP="005D0FE6">
      <w:pPr>
        <w:numPr>
          <w:ilvl w:val="1"/>
          <w:numId w:val="0"/>
        </w:numPr>
        <w:spacing w:afterLines="1150" w:after="3588" w:line="720" w:lineRule="auto"/>
        <w:contextualSpacing/>
        <w:textAlignment w:val="center"/>
        <w:rPr>
          <w:noProof/>
        </w:rPr>
      </w:pPr>
    </w:p>
    <w:p w14:paraId="68016533" w14:textId="0EDB337A" w:rsidR="0001353D" w:rsidRDefault="0001353D">
      <w:pPr>
        <w:pStyle w:val="a1"/>
        <w:rPr>
          <w:ins w:id="1044" w:author="HerculesHu" w:date="2017-12-23T21:51:00Z"/>
        </w:rPr>
      </w:pPr>
      <w:bookmarkStart w:id="1045" w:name="_Toc503060511"/>
      <w:r>
        <w:rPr>
          <w:rFonts w:hint="eastAsia"/>
        </w:rPr>
        <w:t>页脚</w:t>
      </w:r>
      <w:bookmarkEnd w:id="1045"/>
    </w:p>
    <w:tbl>
      <w:tblPr>
        <w:tblStyle w:val="Axure1"/>
        <w:tblpPr w:leftFromText="180" w:rightFromText="180" w:vertAnchor="text" w:horzAnchor="margin" w:tblpY="128"/>
        <w:tblW w:w="0" w:type="auto"/>
        <w:tblLook w:val="04A0" w:firstRow="1" w:lastRow="0" w:firstColumn="1" w:lastColumn="0" w:noHBand="0" w:noVBand="1"/>
      </w:tblPr>
      <w:tblGrid>
        <w:gridCol w:w="1413"/>
        <w:gridCol w:w="2268"/>
        <w:gridCol w:w="4536"/>
      </w:tblGrid>
      <w:tr w:rsidR="007E28A6" w14:paraId="7B7F2C3F" w14:textId="77777777" w:rsidTr="007E28A6">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B620889" w14:textId="77777777" w:rsidR="007E28A6" w:rsidRDefault="007E28A6" w:rsidP="007E28A6">
            <w:pPr>
              <w:pStyle w:val="Axure"/>
              <w:rPr>
                <w:moveTo w:id="1046" w:author="HerculesHu" w:date="2017-12-23T21:51:00Z"/>
              </w:rPr>
            </w:pPr>
            <w:moveToRangeStart w:id="1047" w:author="HerculesHu" w:date="2017-12-23T21:51:00Z" w:name="move501829241"/>
            <w:moveTo w:id="1048" w:author="HerculesHu" w:date="2017-12-23T21:51:00Z">
              <w:r>
                <w:t>脚注</w:t>
              </w:r>
            </w:moveTo>
          </w:p>
        </w:tc>
        <w:tc>
          <w:tcPr>
            <w:tcW w:w="2268" w:type="dxa"/>
          </w:tcPr>
          <w:p w14:paraId="2AEE6FF9" w14:textId="77777777" w:rsidR="007E28A6" w:rsidRDefault="007E28A6" w:rsidP="007E28A6">
            <w:pPr>
              <w:pStyle w:val="Axure"/>
              <w:rPr>
                <w:moveTo w:id="1049" w:author="HerculesHu" w:date="2017-12-23T21:51:00Z"/>
              </w:rPr>
            </w:pPr>
            <w:moveTo w:id="1050" w:author="HerculesHu" w:date="2017-12-23T21:51:00Z">
              <w:r>
                <w:t>名称</w:t>
              </w:r>
            </w:moveTo>
          </w:p>
        </w:tc>
        <w:tc>
          <w:tcPr>
            <w:tcW w:w="4536" w:type="dxa"/>
          </w:tcPr>
          <w:p w14:paraId="184A7535" w14:textId="77777777" w:rsidR="007E28A6" w:rsidRDefault="007E28A6" w:rsidP="007E28A6">
            <w:pPr>
              <w:pStyle w:val="Axure"/>
              <w:tabs>
                <w:tab w:val="left" w:pos="1190"/>
              </w:tabs>
              <w:rPr>
                <w:moveTo w:id="1051" w:author="HerculesHu" w:date="2017-12-23T21:51:00Z"/>
              </w:rPr>
            </w:pPr>
            <w:moveTo w:id="1052" w:author="HerculesHu" w:date="2017-12-23T21:51:00Z">
              <w:r>
                <w:t>交互</w:t>
              </w:r>
              <w:r>
                <w:tab/>
              </w:r>
            </w:moveTo>
          </w:p>
        </w:tc>
      </w:tr>
      <w:tr w:rsidR="007E28A6" w14:paraId="671FF45B" w14:textId="77777777" w:rsidTr="007E28A6">
        <w:trPr>
          <w:cantSplit/>
        </w:trPr>
        <w:tc>
          <w:tcPr>
            <w:tcW w:w="1413" w:type="dxa"/>
          </w:tcPr>
          <w:p w14:paraId="58D15D5A" w14:textId="77777777" w:rsidR="007E28A6" w:rsidRDefault="007E28A6" w:rsidP="007E28A6">
            <w:pPr>
              <w:pStyle w:val="Axure0"/>
              <w:rPr>
                <w:moveTo w:id="1053" w:author="HerculesHu" w:date="2017-12-23T21:51:00Z"/>
              </w:rPr>
            </w:pPr>
            <w:moveTo w:id="1054" w:author="HerculesHu" w:date="2017-12-23T21:51:00Z">
              <w:r>
                <w:t>1</w:t>
              </w:r>
            </w:moveTo>
          </w:p>
        </w:tc>
        <w:tc>
          <w:tcPr>
            <w:tcW w:w="2268" w:type="dxa"/>
          </w:tcPr>
          <w:p w14:paraId="72F73842" w14:textId="77777777" w:rsidR="007E28A6" w:rsidRDefault="007E28A6" w:rsidP="007E28A6">
            <w:pPr>
              <w:pStyle w:val="Axure0"/>
              <w:rPr>
                <w:moveTo w:id="1055" w:author="HerculesHu" w:date="2017-12-23T21:51:00Z"/>
                <w:lang w:eastAsia="zh-CN"/>
              </w:rPr>
            </w:pPr>
            <w:moveTo w:id="1056" w:author="HerculesHu" w:date="2017-12-23T21:51:00Z">
              <w:r>
                <w:rPr>
                  <w:rFonts w:hint="eastAsia"/>
                  <w:lang w:eastAsia="zh-CN"/>
                </w:rPr>
                <w:t>友情</w:t>
              </w:r>
              <w:r>
                <w:rPr>
                  <w:lang w:eastAsia="zh-CN"/>
                </w:rPr>
                <w:t>链接</w:t>
              </w:r>
            </w:moveTo>
          </w:p>
        </w:tc>
        <w:tc>
          <w:tcPr>
            <w:tcW w:w="4536" w:type="dxa"/>
          </w:tcPr>
          <w:p w14:paraId="113631C4" w14:textId="77777777" w:rsidR="007E28A6" w:rsidRDefault="007E28A6" w:rsidP="007E28A6">
            <w:pPr>
              <w:pStyle w:val="Axure0"/>
              <w:rPr>
                <w:moveTo w:id="1057" w:author="HerculesHu" w:date="2017-12-23T21:51:00Z"/>
                <w:lang w:eastAsia="zh-CN"/>
              </w:rPr>
            </w:pPr>
            <w:moveTo w:id="1058" w:author="HerculesHu" w:date="2017-12-23T21:51:00Z">
              <w:r>
                <w:rPr>
                  <w:rFonts w:hint="eastAsia"/>
                  <w:lang w:eastAsia="zh-CN"/>
                </w:rPr>
                <w:t>访问</w:t>
              </w:r>
              <w:r>
                <w:rPr>
                  <w:lang w:eastAsia="zh-CN"/>
                </w:rPr>
                <w:t>具体友情链接</w:t>
              </w:r>
            </w:moveTo>
          </w:p>
        </w:tc>
      </w:tr>
      <w:tr w:rsidR="007E28A6" w14:paraId="66811F98" w14:textId="77777777" w:rsidTr="007E28A6">
        <w:trPr>
          <w:cnfStyle w:val="000000010000" w:firstRow="0" w:lastRow="0" w:firstColumn="0" w:lastColumn="0" w:oddVBand="0" w:evenVBand="0" w:oddHBand="0" w:evenHBand="1" w:firstRowFirstColumn="0" w:firstRowLastColumn="0" w:lastRowFirstColumn="0" w:lastRowLastColumn="0"/>
          <w:cantSplit/>
        </w:trPr>
        <w:tc>
          <w:tcPr>
            <w:tcW w:w="1413" w:type="dxa"/>
          </w:tcPr>
          <w:p w14:paraId="4FEE4430" w14:textId="77777777" w:rsidR="007E28A6" w:rsidRDefault="007E28A6" w:rsidP="007E28A6">
            <w:pPr>
              <w:pStyle w:val="Axure0"/>
              <w:rPr>
                <w:moveTo w:id="1059" w:author="HerculesHu" w:date="2017-12-23T21:51:00Z"/>
              </w:rPr>
            </w:pPr>
            <w:moveTo w:id="1060" w:author="HerculesHu" w:date="2017-12-23T21:51:00Z">
              <w:r>
                <w:t>2</w:t>
              </w:r>
            </w:moveTo>
          </w:p>
        </w:tc>
        <w:tc>
          <w:tcPr>
            <w:tcW w:w="2268" w:type="dxa"/>
          </w:tcPr>
          <w:p w14:paraId="02BACC51" w14:textId="77777777" w:rsidR="007E28A6" w:rsidRDefault="007E28A6" w:rsidP="007E28A6">
            <w:pPr>
              <w:pStyle w:val="Axure0"/>
              <w:rPr>
                <w:moveTo w:id="1061" w:author="HerculesHu" w:date="2017-12-23T21:51:00Z"/>
              </w:rPr>
            </w:pPr>
            <w:moveTo w:id="1062" w:author="HerculesHu" w:date="2017-12-23T21:51:00Z">
              <w:r>
                <w:rPr>
                  <w:rFonts w:hint="eastAsia"/>
                  <w:lang w:eastAsia="zh-CN"/>
                </w:rPr>
                <w:t>页脚</w:t>
              </w:r>
              <w:r>
                <w:rPr>
                  <w:lang w:eastAsia="zh-CN"/>
                </w:rPr>
                <w:t>版权</w:t>
              </w:r>
            </w:moveTo>
          </w:p>
        </w:tc>
        <w:tc>
          <w:tcPr>
            <w:tcW w:w="4536" w:type="dxa"/>
          </w:tcPr>
          <w:p w14:paraId="533D01F6" w14:textId="42043304" w:rsidR="007E28A6" w:rsidRDefault="00612F50" w:rsidP="007E28A6">
            <w:pPr>
              <w:pStyle w:val="Axure0"/>
              <w:rPr>
                <w:moveTo w:id="1063" w:author="HerculesHu" w:date="2017-12-23T21:51:00Z"/>
                <w:lang w:eastAsia="zh-CN"/>
              </w:rPr>
            </w:pPr>
            <w:ins w:id="1064" w:author="HerculesHu" w:date="2017-12-23T21:55:00Z">
              <w:r>
                <w:rPr>
                  <w:rFonts w:hint="eastAsia"/>
                  <w:lang w:eastAsia="zh-CN"/>
                </w:rPr>
                <w:t>无</w:t>
              </w:r>
            </w:ins>
          </w:p>
        </w:tc>
      </w:tr>
      <w:tr w:rsidR="007E28A6" w14:paraId="3BFB464F" w14:textId="77777777" w:rsidTr="007E28A6">
        <w:trPr>
          <w:cantSplit/>
        </w:trPr>
        <w:tc>
          <w:tcPr>
            <w:tcW w:w="1413" w:type="dxa"/>
          </w:tcPr>
          <w:p w14:paraId="02A60A46" w14:textId="77777777" w:rsidR="007E28A6" w:rsidRDefault="007E28A6" w:rsidP="007E28A6">
            <w:pPr>
              <w:pStyle w:val="Axure0"/>
              <w:rPr>
                <w:moveTo w:id="1065" w:author="HerculesHu" w:date="2017-12-23T21:51:00Z"/>
                <w:lang w:eastAsia="zh-CN"/>
              </w:rPr>
            </w:pPr>
            <w:moveTo w:id="1066" w:author="HerculesHu" w:date="2017-12-23T21:51:00Z">
              <w:r>
                <w:rPr>
                  <w:rFonts w:hint="eastAsia"/>
                  <w:lang w:eastAsia="zh-CN"/>
                </w:rPr>
                <w:t>3</w:t>
              </w:r>
            </w:moveTo>
          </w:p>
        </w:tc>
        <w:tc>
          <w:tcPr>
            <w:tcW w:w="2268" w:type="dxa"/>
          </w:tcPr>
          <w:p w14:paraId="36E4E32A" w14:textId="77777777" w:rsidR="007E28A6" w:rsidRDefault="007E28A6" w:rsidP="007E28A6">
            <w:pPr>
              <w:pStyle w:val="Axure0"/>
              <w:rPr>
                <w:moveTo w:id="1067" w:author="HerculesHu" w:date="2017-12-23T21:51:00Z"/>
                <w:lang w:eastAsia="zh-CN"/>
              </w:rPr>
            </w:pPr>
            <w:moveTo w:id="1068" w:author="HerculesHu" w:date="2017-12-23T21:51:00Z">
              <w:r>
                <w:rPr>
                  <w:rFonts w:hint="eastAsia"/>
                  <w:lang w:eastAsia="zh-CN"/>
                </w:rPr>
                <w:t>管理</w:t>
              </w:r>
              <w:r>
                <w:rPr>
                  <w:lang w:eastAsia="zh-CN"/>
                </w:rPr>
                <w:t>员联系方式</w:t>
              </w:r>
            </w:moveTo>
          </w:p>
        </w:tc>
        <w:tc>
          <w:tcPr>
            <w:tcW w:w="4536" w:type="dxa"/>
          </w:tcPr>
          <w:p w14:paraId="05EBA3E5" w14:textId="754E8F27" w:rsidR="007E28A6" w:rsidRDefault="00612F50" w:rsidP="007E28A6">
            <w:pPr>
              <w:pStyle w:val="Axure0"/>
              <w:rPr>
                <w:moveTo w:id="1069" w:author="HerculesHu" w:date="2017-12-23T21:51:00Z"/>
                <w:lang w:eastAsia="zh-CN"/>
              </w:rPr>
            </w:pPr>
            <w:ins w:id="1070" w:author="HerculesHu" w:date="2017-12-23T21:55:00Z">
              <w:r>
                <w:rPr>
                  <w:rFonts w:hint="eastAsia"/>
                  <w:lang w:eastAsia="zh-CN"/>
                </w:rPr>
                <w:t>无</w:t>
              </w:r>
            </w:ins>
          </w:p>
        </w:tc>
      </w:tr>
      <w:moveToRangeEnd w:id="1047"/>
    </w:tbl>
    <w:p w14:paraId="0A529768" w14:textId="4763624F" w:rsidR="007E28A6" w:rsidRDefault="007E28A6">
      <w:pPr>
        <w:rPr>
          <w:ins w:id="1071" w:author="HerculesHu" w:date="2017-12-23T21:51:00Z"/>
        </w:rPr>
        <w:pPrChange w:id="1072" w:author="HerculesHu" w:date="2017-12-23T21:51:00Z">
          <w:pPr>
            <w:pStyle w:val="a1"/>
          </w:pPr>
        </w:pPrChange>
      </w:pPr>
    </w:p>
    <w:p w14:paraId="4ABF4DE9" w14:textId="77777777" w:rsidR="007E28A6" w:rsidRPr="007E28A6" w:rsidRDefault="007E28A6">
      <w:pPr>
        <w:pPrChange w:id="1073" w:author="HerculesHu" w:date="2017-12-23T21:51:00Z">
          <w:pPr>
            <w:pStyle w:val="a1"/>
          </w:pPr>
        </w:pPrChange>
      </w:pPr>
    </w:p>
    <w:p w14:paraId="2605060E" w14:textId="77777777" w:rsidR="00ED245A" w:rsidRDefault="006338A1" w:rsidP="0001353D">
      <w:pPr>
        <w:rPr>
          <w:ins w:id="1074" w:author="HerculesHu" w:date="2017-12-23T23:45:00Z"/>
        </w:rPr>
      </w:pPr>
      <w:ins w:id="1075" w:author="HerculesHu" w:date="2017-12-23T21:51:00Z">
        <w:r>
          <w:rPr>
            <w:noProof/>
          </w:rPr>
          <w:drawing>
            <wp:inline distT="0" distB="0" distL="0" distR="0" wp14:anchorId="5D5DA72A" wp14:editId="70B7ACB6">
              <wp:extent cx="5274310" cy="45085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50850"/>
                      </a:xfrm>
                      <a:prstGeom prst="rect">
                        <a:avLst/>
                      </a:prstGeom>
                    </pic:spPr>
                  </pic:pic>
                </a:graphicData>
              </a:graphic>
            </wp:inline>
          </w:drawing>
        </w:r>
      </w:ins>
    </w:p>
    <w:p w14:paraId="38EA0FCD" w14:textId="77777777" w:rsidR="00ED245A" w:rsidRDefault="00ED245A" w:rsidP="00ED245A">
      <w:pPr>
        <w:jc w:val="center"/>
        <w:rPr>
          <w:ins w:id="1076" w:author="HerculesHu" w:date="2017-12-23T23:45:00Z"/>
        </w:rPr>
      </w:pPr>
      <w:ins w:id="1077" w:author="HerculesHu" w:date="2017-12-23T23:45:00Z">
        <w:r>
          <w:rPr>
            <w:rFonts w:hint="eastAsia"/>
          </w:rPr>
          <w:t>（电脑</w:t>
        </w:r>
        <w:r>
          <w:t>版</w:t>
        </w:r>
        <w:r>
          <w:rPr>
            <w:rFonts w:hint="eastAsia"/>
          </w:rPr>
          <w:t>）</w:t>
        </w:r>
      </w:ins>
    </w:p>
    <w:p w14:paraId="2A16C35C" w14:textId="29AA8A58" w:rsidR="0001353D" w:rsidRDefault="0001353D">
      <w:pPr>
        <w:jc w:val="center"/>
        <w:rPr>
          <w:ins w:id="1078" w:author="HerculesHu" w:date="2017-12-23T23:54:00Z"/>
        </w:rPr>
        <w:pPrChange w:id="1079" w:author="吴苏琪" w:date="2018-01-07T03:21:00Z">
          <w:pPr/>
        </w:pPrChange>
      </w:pPr>
      <w:del w:id="1080" w:author="吴苏琪" w:date="2018-01-07T03:20:00Z">
        <w:r w:rsidDel="00ED14F2">
          <w:rPr>
            <w:noProof/>
          </w:rPr>
          <w:drawing>
            <wp:inline distT="0" distB="0" distL="0" distR="0" wp14:anchorId="198BFF9C" wp14:editId="464F6DBA">
              <wp:extent cx="1924050" cy="4476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700" r="32820" b="703"/>
                      <a:stretch/>
                    </pic:blipFill>
                    <pic:spPr bwMode="auto">
                      <a:xfrm>
                        <a:off x="0" y="0"/>
                        <a:ext cx="1924050" cy="447675"/>
                      </a:xfrm>
                      <a:prstGeom prst="rect">
                        <a:avLst/>
                      </a:prstGeom>
                      <a:ln>
                        <a:noFill/>
                      </a:ln>
                      <a:extLst>
                        <a:ext uri="{53640926-AAD7-44D8-BBD7-CCE9431645EC}">
                          <a14:shadowObscured xmlns:a14="http://schemas.microsoft.com/office/drawing/2010/main"/>
                        </a:ext>
                      </a:extLst>
                    </pic:spPr>
                  </pic:pic>
                </a:graphicData>
              </a:graphic>
            </wp:inline>
          </w:drawing>
        </w:r>
      </w:del>
      <w:ins w:id="1081" w:author="吴苏琪" w:date="2018-01-07T03:20:00Z">
        <w:r w:rsidR="00ED14F2">
          <w:rPr>
            <w:noProof/>
          </w:rPr>
          <w:drawing>
            <wp:inline distT="0" distB="0" distL="0" distR="0" wp14:anchorId="0E8A0D17" wp14:editId="6124EAE5">
              <wp:extent cx="3314987" cy="602032"/>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4987" cy="602032"/>
                      </a:xfrm>
                      <a:prstGeom prst="rect">
                        <a:avLst/>
                      </a:prstGeom>
                    </pic:spPr>
                  </pic:pic>
                </a:graphicData>
              </a:graphic>
            </wp:inline>
          </w:drawing>
        </w:r>
      </w:ins>
    </w:p>
    <w:p w14:paraId="6D6AD2CE" w14:textId="77777777" w:rsidR="00CF3095" w:rsidRDefault="00CF3095" w:rsidP="00CF3095">
      <w:pPr>
        <w:jc w:val="center"/>
        <w:rPr>
          <w:ins w:id="1082" w:author="HerculesHu" w:date="2017-12-23T23:54:00Z"/>
        </w:rPr>
      </w:pPr>
      <w:ins w:id="1083" w:author="HerculesHu" w:date="2017-12-23T23:54:00Z">
        <w:r>
          <w:rPr>
            <w:rFonts w:hint="eastAsia"/>
          </w:rPr>
          <w:t>（手机</w:t>
        </w:r>
        <w:r>
          <w:t>版</w:t>
        </w:r>
        <w:r>
          <w:rPr>
            <w:rFonts w:hint="eastAsia"/>
          </w:rPr>
          <w:t>）</w:t>
        </w:r>
      </w:ins>
    </w:p>
    <w:p w14:paraId="2B62DD2D" w14:textId="37F947EE" w:rsidR="00CF3095" w:rsidDel="00783B0B" w:rsidRDefault="00CF3095" w:rsidP="0001353D">
      <w:pPr>
        <w:rPr>
          <w:del w:id="1084" w:author="吴苏琪" w:date="2018-01-07T03:21:00Z"/>
        </w:rPr>
      </w:pPr>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91E76" w:rsidDel="00783B0B" w14:paraId="7C43CB48" w14:textId="2A529B66" w:rsidTr="00EB2A62">
        <w:trPr>
          <w:cnfStyle w:val="100000000000" w:firstRow="1" w:lastRow="0" w:firstColumn="0" w:lastColumn="0" w:oddVBand="0" w:evenVBand="0" w:oddHBand="0" w:evenHBand="0" w:firstRowFirstColumn="0" w:firstRowLastColumn="0" w:lastRowFirstColumn="0" w:lastRowLastColumn="0"/>
          <w:cantSplit/>
          <w:tblHeader/>
          <w:del w:id="1085" w:author="吴苏琪" w:date="2018-01-07T03:21:00Z"/>
        </w:trPr>
        <w:tc>
          <w:tcPr>
            <w:tcW w:w="1413" w:type="dxa"/>
          </w:tcPr>
          <w:p w14:paraId="68DD967B" w14:textId="23E734FC" w:rsidR="00C91E76" w:rsidDel="00783B0B" w:rsidRDefault="00C91E76" w:rsidP="00EB2A62">
            <w:pPr>
              <w:pStyle w:val="Axure"/>
              <w:rPr>
                <w:del w:id="1086" w:author="吴苏琪" w:date="2018-01-07T03:21:00Z"/>
                <w:moveFrom w:id="1087" w:author="HerculesHu" w:date="2017-12-23T21:51:00Z"/>
              </w:rPr>
            </w:pPr>
            <w:moveFromRangeStart w:id="1088" w:author="HerculesHu" w:date="2017-12-23T21:51:00Z" w:name="move501829241"/>
            <w:moveFrom w:id="1089" w:author="HerculesHu" w:date="2017-12-23T21:51:00Z">
              <w:del w:id="1090" w:author="吴苏琪" w:date="2018-01-07T03:21:00Z">
                <w:r w:rsidDel="00783B0B">
                  <w:delText>脚注</w:delText>
                </w:r>
              </w:del>
            </w:moveFrom>
          </w:p>
        </w:tc>
        <w:tc>
          <w:tcPr>
            <w:tcW w:w="2268" w:type="dxa"/>
          </w:tcPr>
          <w:p w14:paraId="17E2CEA8" w14:textId="296E760A" w:rsidR="00C91E76" w:rsidDel="00783B0B" w:rsidRDefault="00C91E76" w:rsidP="00EB2A62">
            <w:pPr>
              <w:pStyle w:val="Axure"/>
              <w:rPr>
                <w:del w:id="1091" w:author="吴苏琪" w:date="2018-01-07T03:21:00Z"/>
                <w:moveFrom w:id="1092" w:author="HerculesHu" w:date="2017-12-23T21:51:00Z"/>
              </w:rPr>
            </w:pPr>
            <w:moveFrom w:id="1093" w:author="HerculesHu" w:date="2017-12-23T21:51:00Z">
              <w:del w:id="1094" w:author="吴苏琪" w:date="2018-01-07T03:21:00Z">
                <w:r w:rsidDel="00783B0B">
                  <w:delText>名称</w:delText>
                </w:r>
              </w:del>
            </w:moveFrom>
          </w:p>
        </w:tc>
        <w:tc>
          <w:tcPr>
            <w:tcW w:w="4536" w:type="dxa"/>
          </w:tcPr>
          <w:p w14:paraId="731EB648" w14:textId="53136691" w:rsidR="00C91E76" w:rsidDel="00783B0B" w:rsidRDefault="00C91E76" w:rsidP="00EB2A62">
            <w:pPr>
              <w:pStyle w:val="Axure"/>
              <w:tabs>
                <w:tab w:val="left" w:pos="1190"/>
              </w:tabs>
              <w:rPr>
                <w:del w:id="1095" w:author="吴苏琪" w:date="2018-01-07T03:21:00Z"/>
                <w:moveFrom w:id="1096" w:author="HerculesHu" w:date="2017-12-23T21:51:00Z"/>
              </w:rPr>
            </w:pPr>
            <w:moveFrom w:id="1097" w:author="HerculesHu" w:date="2017-12-23T21:51:00Z">
              <w:del w:id="1098" w:author="吴苏琪" w:date="2018-01-07T03:21:00Z">
                <w:r w:rsidDel="00783B0B">
                  <w:delText>交互</w:delText>
                </w:r>
                <w:r w:rsidDel="00783B0B">
                  <w:tab/>
                </w:r>
              </w:del>
            </w:moveFrom>
          </w:p>
        </w:tc>
      </w:tr>
      <w:tr w:rsidR="00C91E76" w:rsidDel="00783B0B" w14:paraId="258E54BB" w14:textId="257770E0" w:rsidTr="00EB2A62">
        <w:trPr>
          <w:cantSplit/>
          <w:del w:id="1099" w:author="吴苏琪" w:date="2018-01-07T03:21:00Z"/>
        </w:trPr>
        <w:tc>
          <w:tcPr>
            <w:tcW w:w="1413" w:type="dxa"/>
          </w:tcPr>
          <w:p w14:paraId="4FDA9559" w14:textId="7B0C4EE6" w:rsidR="00C91E76" w:rsidDel="00783B0B" w:rsidRDefault="00C91E76" w:rsidP="00EB2A62">
            <w:pPr>
              <w:pStyle w:val="Axure0"/>
              <w:rPr>
                <w:del w:id="1100" w:author="吴苏琪" w:date="2018-01-07T03:21:00Z"/>
                <w:moveFrom w:id="1101" w:author="HerculesHu" w:date="2017-12-23T21:51:00Z"/>
              </w:rPr>
            </w:pPr>
            <w:moveFrom w:id="1102" w:author="HerculesHu" w:date="2017-12-23T21:51:00Z">
              <w:del w:id="1103" w:author="吴苏琪" w:date="2018-01-07T03:21:00Z">
                <w:r w:rsidDel="00783B0B">
                  <w:delText>1</w:delText>
                </w:r>
              </w:del>
            </w:moveFrom>
          </w:p>
        </w:tc>
        <w:tc>
          <w:tcPr>
            <w:tcW w:w="2268" w:type="dxa"/>
          </w:tcPr>
          <w:p w14:paraId="0FA04B7B" w14:textId="56FD64F7" w:rsidR="00C91E76" w:rsidDel="00783B0B" w:rsidRDefault="00C91E76" w:rsidP="00EB2A62">
            <w:pPr>
              <w:pStyle w:val="Axure0"/>
              <w:rPr>
                <w:del w:id="1104" w:author="吴苏琪" w:date="2018-01-07T03:21:00Z"/>
                <w:moveFrom w:id="1105" w:author="HerculesHu" w:date="2017-12-23T21:51:00Z"/>
                <w:lang w:eastAsia="zh-CN"/>
              </w:rPr>
            </w:pPr>
            <w:moveFrom w:id="1106" w:author="HerculesHu" w:date="2017-12-23T21:51:00Z">
              <w:del w:id="1107" w:author="吴苏琪" w:date="2018-01-07T03:21:00Z">
                <w:r w:rsidDel="00783B0B">
                  <w:rPr>
                    <w:rFonts w:hint="eastAsia"/>
                    <w:lang w:eastAsia="zh-CN"/>
                  </w:rPr>
                  <w:delText>友情</w:delText>
                </w:r>
                <w:r w:rsidDel="00783B0B">
                  <w:rPr>
                    <w:lang w:eastAsia="zh-CN"/>
                  </w:rPr>
                  <w:delText>链接</w:delText>
                </w:r>
              </w:del>
            </w:moveFrom>
          </w:p>
        </w:tc>
        <w:tc>
          <w:tcPr>
            <w:tcW w:w="4536" w:type="dxa"/>
          </w:tcPr>
          <w:p w14:paraId="137C607D" w14:textId="3D2DEA04" w:rsidR="00C91E76" w:rsidDel="00783B0B" w:rsidRDefault="00C91E76" w:rsidP="00EB2A62">
            <w:pPr>
              <w:pStyle w:val="Axure0"/>
              <w:rPr>
                <w:del w:id="1108" w:author="吴苏琪" w:date="2018-01-07T03:21:00Z"/>
                <w:moveFrom w:id="1109" w:author="HerculesHu" w:date="2017-12-23T21:51:00Z"/>
                <w:lang w:eastAsia="zh-CN"/>
              </w:rPr>
            </w:pPr>
            <w:moveFrom w:id="1110" w:author="HerculesHu" w:date="2017-12-23T21:51:00Z">
              <w:del w:id="1111" w:author="吴苏琪" w:date="2018-01-07T03:21:00Z">
                <w:r w:rsidDel="00783B0B">
                  <w:rPr>
                    <w:rFonts w:hint="eastAsia"/>
                    <w:lang w:eastAsia="zh-CN"/>
                  </w:rPr>
                  <w:delText>访问</w:delText>
                </w:r>
                <w:r w:rsidDel="00783B0B">
                  <w:rPr>
                    <w:lang w:eastAsia="zh-CN"/>
                  </w:rPr>
                  <w:delText>具体友情链接</w:delText>
                </w:r>
              </w:del>
            </w:moveFrom>
          </w:p>
        </w:tc>
      </w:tr>
      <w:tr w:rsidR="00C91E76" w:rsidDel="00783B0B" w14:paraId="2621A9CE" w14:textId="7184C244" w:rsidTr="00EB2A62">
        <w:trPr>
          <w:cnfStyle w:val="000000010000" w:firstRow="0" w:lastRow="0" w:firstColumn="0" w:lastColumn="0" w:oddVBand="0" w:evenVBand="0" w:oddHBand="0" w:evenHBand="1" w:firstRowFirstColumn="0" w:firstRowLastColumn="0" w:lastRowFirstColumn="0" w:lastRowLastColumn="0"/>
          <w:cantSplit/>
          <w:del w:id="1112" w:author="吴苏琪" w:date="2018-01-07T03:21:00Z"/>
        </w:trPr>
        <w:tc>
          <w:tcPr>
            <w:tcW w:w="1413" w:type="dxa"/>
          </w:tcPr>
          <w:p w14:paraId="6055620C" w14:textId="01F29C37" w:rsidR="00C91E76" w:rsidDel="00783B0B" w:rsidRDefault="00C91E76" w:rsidP="00EB2A62">
            <w:pPr>
              <w:pStyle w:val="Axure0"/>
              <w:rPr>
                <w:del w:id="1113" w:author="吴苏琪" w:date="2018-01-07T03:21:00Z"/>
                <w:moveFrom w:id="1114" w:author="HerculesHu" w:date="2017-12-23T21:51:00Z"/>
              </w:rPr>
            </w:pPr>
            <w:moveFrom w:id="1115" w:author="HerculesHu" w:date="2017-12-23T21:51:00Z">
              <w:del w:id="1116" w:author="吴苏琪" w:date="2018-01-07T03:21:00Z">
                <w:r w:rsidDel="00783B0B">
                  <w:delText>2</w:delText>
                </w:r>
              </w:del>
            </w:moveFrom>
          </w:p>
        </w:tc>
        <w:tc>
          <w:tcPr>
            <w:tcW w:w="2268" w:type="dxa"/>
          </w:tcPr>
          <w:p w14:paraId="469F5793" w14:textId="380C1EBE" w:rsidR="00C91E76" w:rsidDel="00783B0B" w:rsidRDefault="00855AB9" w:rsidP="00EB2A62">
            <w:pPr>
              <w:pStyle w:val="Axure0"/>
              <w:rPr>
                <w:del w:id="1117" w:author="吴苏琪" w:date="2018-01-07T03:21:00Z"/>
                <w:moveFrom w:id="1118" w:author="HerculesHu" w:date="2017-12-23T21:51:00Z"/>
              </w:rPr>
            </w:pPr>
            <w:moveFrom w:id="1119" w:author="HerculesHu" w:date="2017-12-23T21:51:00Z">
              <w:del w:id="1120" w:author="吴苏琪" w:date="2018-01-07T03:21:00Z">
                <w:r w:rsidDel="00783B0B">
                  <w:rPr>
                    <w:rFonts w:hint="eastAsia"/>
                    <w:lang w:eastAsia="zh-CN"/>
                  </w:rPr>
                  <w:delText>页脚</w:delText>
                </w:r>
                <w:r w:rsidDel="00783B0B">
                  <w:rPr>
                    <w:lang w:eastAsia="zh-CN"/>
                  </w:rPr>
                  <w:delText>版权</w:delText>
                </w:r>
              </w:del>
            </w:moveFrom>
          </w:p>
        </w:tc>
        <w:tc>
          <w:tcPr>
            <w:tcW w:w="4536" w:type="dxa"/>
          </w:tcPr>
          <w:p w14:paraId="69EF8DD9" w14:textId="44043C29" w:rsidR="00C91E76" w:rsidDel="00783B0B" w:rsidRDefault="00C91E76" w:rsidP="00EB2A62">
            <w:pPr>
              <w:pStyle w:val="Axure0"/>
              <w:rPr>
                <w:del w:id="1121" w:author="吴苏琪" w:date="2018-01-07T03:21:00Z"/>
                <w:moveFrom w:id="1122" w:author="HerculesHu" w:date="2017-12-23T21:51:00Z"/>
                <w:lang w:eastAsia="zh-CN"/>
              </w:rPr>
            </w:pPr>
          </w:p>
        </w:tc>
      </w:tr>
      <w:tr w:rsidR="00C91E76" w:rsidDel="00783B0B" w14:paraId="25A38614" w14:textId="44DFC16C" w:rsidTr="00EB2A62">
        <w:trPr>
          <w:cantSplit/>
          <w:del w:id="1123" w:author="吴苏琪" w:date="2018-01-07T03:21:00Z"/>
        </w:trPr>
        <w:tc>
          <w:tcPr>
            <w:tcW w:w="1413" w:type="dxa"/>
          </w:tcPr>
          <w:p w14:paraId="587CAE06" w14:textId="41F3C8EA" w:rsidR="00C91E76" w:rsidDel="00783B0B" w:rsidRDefault="00662005" w:rsidP="00EB2A62">
            <w:pPr>
              <w:pStyle w:val="Axure0"/>
              <w:rPr>
                <w:del w:id="1124" w:author="吴苏琪" w:date="2018-01-07T03:21:00Z"/>
                <w:moveFrom w:id="1125" w:author="HerculesHu" w:date="2017-12-23T21:51:00Z"/>
                <w:lang w:eastAsia="zh-CN"/>
              </w:rPr>
            </w:pPr>
            <w:moveFrom w:id="1126" w:author="HerculesHu" w:date="2017-12-23T21:51:00Z">
              <w:del w:id="1127" w:author="吴苏琪" w:date="2018-01-07T03:21:00Z">
                <w:r w:rsidDel="00783B0B">
                  <w:rPr>
                    <w:rFonts w:hint="eastAsia"/>
                    <w:lang w:eastAsia="zh-CN"/>
                  </w:rPr>
                  <w:delText>3</w:delText>
                </w:r>
              </w:del>
            </w:moveFrom>
          </w:p>
        </w:tc>
        <w:tc>
          <w:tcPr>
            <w:tcW w:w="2268" w:type="dxa"/>
          </w:tcPr>
          <w:p w14:paraId="422CEEFA" w14:textId="101E7CD4" w:rsidR="00C91E76" w:rsidDel="00783B0B" w:rsidRDefault="00855AB9" w:rsidP="00EB2A62">
            <w:pPr>
              <w:pStyle w:val="Axure0"/>
              <w:rPr>
                <w:del w:id="1128" w:author="吴苏琪" w:date="2018-01-07T03:21:00Z"/>
                <w:moveFrom w:id="1129" w:author="HerculesHu" w:date="2017-12-23T21:51:00Z"/>
                <w:lang w:eastAsia="zh-CN"/>
              </w:rPr>
            </w:pPr>
            <w:moveFrom w:id="1130" w:author="HerculesHu" w:date="2017-12-23T21:51:00Z">
              <w:del w:id="1131" w:author="吴苏琪" w:date="2018-01-07T03:21:00Z">
                <w:r w:rsidDel="00783B0B">
                  <w:rPr>
                    <w:rFonts w:hint="eastAsia"/>
                    <w:lang w:eastAsia="zh-CN"/>
                  </w:rPr>
                  <w:delText>管理</w:delText>
                </w:r>
                <w:r w:rsidDel="00783B0B">
                  <w:rPr>
                    <w:lang w:eastAsia="zh-CN"/>
                  </w:rPr>
                  <w:delText>员联系方式</w:delText>
                </w:r>
              </w:del>
            </w:moveFrom>
          </w:p>
        </w:tc>
        <w:tc>
          <w:tcPr>
            <w:tcW w:w="4536" w:type="dxa"/>
          </w:tcPr>
          <w:p w14:paraId="50D8BBA5" w14:textId="7CA79A84" w:rsidR="00C91E76" w:rsidDel="00783B0B" w:rsidRDefault="00C91E76" w:rsidP="00EB2A62">
            <w:pPr>
              <w:pStyle w:val="Axure0"/>
              <w:rPr>
                <w:del w:id="1132" w:author="吴苏琪" w:date="2018-01-07T03:21:00Z"/>
                <w:moveFrom w:id="1133" w:author="HerculesHu" w:date="2017-12-23T21:51:00Z"/>
                <w:lang w:eastAsia="zh-CN"/>
              </w:rPr>
            </w:pPr>
          </w:p>
        </w:tc>
      </w:tr>
      <w:moveFromRangeEnd w:id="1088"/>
    </w:tbl>
    <w:p w14:paraId="464901D4" w14:textId="570C35A8" w:rsidR="008A16BF" w:rsidDel="00783B0B" w:rsidRDefault="008A16BF" w:rsidP="0001353D">
      <w:pPr>
        <w:rPr>
          <w:ins w:id="1134" w:author="HerculesHu" w:date="2017-12-23T21:51:00Z"/>
          <w:del w:id="1135" w:author="吴苏琪" w:date="2018-01-07T03:21:00Z"/>
        </w:rPr>
      </w:pPr>
    </w:p>
    <w:p w14:paraId="242ABEB1" w14:textId="2FEB61E3" w:rsidR="001309B9" w:rsidRDefault="001309B9" w:rsidP="0001353D">
      <w:pPr>
        <w:rPr>
          <w:ins w:id="1136" w:author="HerculesHu" w:date="2017-12-23T21:51:00Z"/>
        </w:rPr>
      </w:pPr>
    </w:p>
    <w:p w14:paraId="74171B14" w14:textId="0A6C9A25" w:rsidR="001309B9" w:rsidRDefault="001309B9" w:rsidP="0001353D">
      <w:pPr>
        <w:rPr>
          <w:ins w:id="1137" w:author="HerculesHu" w:date="2017-12-23T21:51:00Z"/>
        </w:rPr>
      </w:pPr>
    </w:p>
    <w:p w14:paraId="03623AA9" w14:textId="47DCE6F3" w:rsidR="001309B9" w:rsidRDefault="001309B9" w:rsidP="0001353D">
      <w:pPr>
        <w:rPr>
          <w:ins w:id="1138" w:author="HerculesHu" w:date="2017-12-23T21:51:00Z"/>
        </w:rPr>
      </w:pPr>
    </w:p>
    <w:p w14:paraId="0094DD0F" w14:textId="6ACC90F4" w:rsidR="001309B9" w:rsidDel="008E07AA" w:rsidRDefault="001309B9" w:rsidP="0001353D">
      <w:pPr>
        <w:rPr>
          <w:ins w:id="1139" w:author="HerculesHu" w:date="2017-12-23T21:51:00Z"/>
          <w:del w:id="1140" w:author="吴苏琪" w:date="2018-01-07T02:24:00Z"/>
        </w:rPr>
      </w:pPr>
    </w:p>
    <w:p w14:paraId="44E1CC76" w14:textId="6BD60461" w:rsidR="001309B9" w:rsidRDefault="001309B9" w:rsidP="0001353D">
      <w:pPr>
        <w:rPr>
          <w:ins w:id="1141" w:author="HerculesHu" w:date="2017-12-23T21:51:00Z"/>
        </w:rPr>
      </w:pPr>
    </w:p>
    <w:p w14:paraId="0C72F2BB" w14:textId="77777777" w:rsidR="001309B9" w:rsidRPr="0001353D" w:rsidRDefault="001309B9" w:rsidP="0001353D"/>
    <w:p w14:paraId="0B619951" w14:textId="2440D3B5" w:rsidR="00565F35" w:rsidRDefault="00315A6C">
      <w:pPr>
        <w:pStyle w:val="a1"/>
      </w:pPr>
      <w:bookmarkStart w:id="1142" w:name="_Toc503060512"/>
      <w:r>
        <w:rPr>
          <w:rFonts w:hint="eastAsia"/>
        </w:rPr>
        <w:t>查看</w:t>
      </w:r>
      <w:r w:rsidR="002F6366">
        <w:rPr>
          <w:rFonts w:hint="eastAsia"/>
        </w:rPr>
        <w:t>具体</w:t>
      </w:r>
      <w:r w:rsidR="002F6366">
        <w:t>通知</w:t>
      </w:r>
      <w:bookmarkEnd w:id="1142"/>
    </w:p>
    <w:p w14:paraId="302B95A6" w14:textId="536E8F6D" w:rsidR="00CF5F9E" w:rsidRDefault="008B5C7F" w:rsidP="006C37E7">
      <w:pPr>
        <w:pStyle w:val="af3"/>
        <w:ind w:left="465" w:firstLineChars="0" w:firstLine="0"/>
      </w:pPr>
      <w:r>
        <w:rPr>
          <w:noProof/>
        </w:rPr>
        <w:lastRenderedPageBreak/>
        <w:drawing>
          <wp:inline distT="0" distB="0" distL="0" distR="0" wp14:anchorId="207F1978" wp14:editId="4700D41B">
            <wp:extent cx="4267200" cy="2162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67200" cy="2162175"/>
                    </a:xfrm>
                    <a:prstGeom prst="rect">
                      <a:avLst/>
                    </a:prstGeom>
                  </pic:spPr>
                </pic:pic>
              </a:graphicData>
            </a:graphic>
          </wp:inline>
        </w:drawing>
      </w:r>
    </w:p>
    <w:p w14:paraId="53813492" w14:textId="3898274A" w:rsidR="00D9409C" w:rsidRDefault="00315A6C">
      <w:pPr>
        <w:pStyle w:val="a1"/>
      </w:pPr>
      <w:bookmarkStart w:id="1143" w:name="_Toc503060513"/>
      <w:r>
        <w:rPr>
          <w:rFonts w:hint="eastAsia"/>
        </w:rPr>
        <w:t>退出登录</w:t>
      </w:r>
      <w:bookmarkEnd w:id="1143"/>
    </w:p>
    <w:p w14:paraId="40280DEF" w14:textId="728B06F3" w:rsidR="00D33057" w:rsidRDefault="00D33057">
      <w:pPr>
        <w:ind w:firstLineChars="1600" w:firstLine="3360"/>
        <w:rPr>
          <w:ins w:id="1144" w:author="HerculesHu" w:date="2017-12-23T23:45:00Z"/>
        </w:rPr>
        <w:pPrChange w:id="1145" w:author="HerculesHu" w:date="2017-12-24T00:10:00Z">
          <w:pPr/>
        </w:pPrChange>
      </w:pPr>
      <w:r>
        <w:rPr>
          <w:noProof/>
        </w:rPr>
        <w:drawing>
          <wp:inline distT="0" distB="0" distL="0" distR="0" wp14:anchorId="1E6761B7" wp14:editId="16196F46">
            <wp:extent cx="1419283" cy="2158437"/>
            <wp:effectExtent l="19050" t="19050" r="28575" b="13335"/>
            <wp:docPr id="9"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rotWithShape="1">
                    <a:blip r:embed="rId30"/>
                    <a:srcRect l="87766" t="13771" r="4049" b="64156"/>
                    <a:stretch/>
                  </pic:blipFill>
                  <pic:spPr bwMode="auto">
                    <a:xfrm>
                      <a:off x="0" y="0"/>
                      <a:ext cx="1433365" cy="2179852"/>
                    </a:xfrm>
                    <a:prstGeom prst="rect">
                      <a:avLst/>
                    </a:prstGeom>
                    <a:ln w="6350"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076712A2" w14:textId="77777777" w:rsidR="00ED245A" w:rsidRDefault="00ED245A" w:rsidP="00ED245A">
      <w:pPr>
        <w:jc w:val="center"/>
        <w:rPr>
          <w:ins w:id="1146" w:author="HerculesHu" w:date="2017-12-23T23:45:00Z"/>
        </w:rPr>
      </w:pPr>
      <w:ins w:id="1147" w:author="HerculesHu" w:date="2017-12-23T23:45:00Z">
        <w:r>
          <w:rPr>
            <w:rFonts w:hint="eastAsia"/>
          </w:rPr>
          <w:t>（电脑</w:t>
        </w:r>
        <w:r>
          <w:t>版</w:t>
        </w:r>
        <w:r>
          <w:rPr>
            <w:rFonts w:hint="eastAsia"/>
          </w:rPr>
          <w:t>）</w:t>
        </w:r>
      </w:ins>
    </w:p>
    <w:p w14:paraId="5A968BE4" w14:textId="77777777" w:rsidR="00ED245A" w:rsidRPr="00ED245A" w:rsidRDefault="00ED245A" w:rsidP="00D33057">
      <w:pPr>
        <w:rPr>
          <w:ins w:id="1148" w:author="HerculesHu" w:date="2017-12-23T21:53:00Z"/>
          <w:b/>
          <w:rPrChange w:id="1149" w:author="HerculesHu" w:date="2017-12-23T23:45:00Z">
            <w:rPr>
              <w:ins w:id="1150" w:author="HerculesHu" w:date="2017-12-23T21:53:00Z"/>
            </w:rPr>
          </w:rPrChange>
        </w:rPr>
      </w:pPr>
    </w:p>
    <w:p w14:paraId="427B794E" w14:textId="0F628F8E" w:rsidR="00140516" w:rsidRDefault="00140516">
      <w:pPr>
        <w:ind w:firstLineChars="600" w:firstLine="1260"/>
        <w:rPr>
          <w:ins w:id="1151" w:author="HerculesHu" w:date="2017-12-23T23:45:00Z"/>
        </w:rPr>
        <w:pPrChange w:id="1152" w:author="HerculesHu" w:date="2017-12-24T00:10:00Z">
          <w:pPr/>
        </w:pPrChange>
      </w:pPr>
      <w:moveToRangeStart w:id="1153" w:author="HerculesHu" w:date="2017-12-23T21:53:00Z" w:name="move501829311"/>
      <w:moveTo w:id="1154" w:author="HerculesHu" w:date="2017-12-23T21:53:00Z">
        <w:r>
          <w:rPr>
            <w:noProof/>
          </w:rPr>
          <w:drawing>
            <wp:inline distT="0" distB="0" distL="0" distR="0" wp14:anchorId="0D844778" wp14:editId="26B67188">
              <wp:extent cx="4267200" cy="214312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7200" cy="2143125"/>
                      </a:xfrm>
                      <a:prstGeom prst="rect">
                        <a:avLst/>
                      </a:prstGeom>
                    </pic:spPr>
                  </pic:pic>
                </a:graphicData>
              </a:graphic>
            </wp:inline>
          </w:drawing>
        </w:r>
      </w:moveTo>
      <w:moveToRangeEnd w:id="1153"/>
    </w:p>
    <w:p w14:paraId="70358B8A" w14:textId="77777777" w:rsidR="00ED245A" w:rsidRDefault="00ED245A" w:rsidP="00ED245A">
      <w:pPr>
        <w:jc w:val="center"/>
        <w:rPr>
          <w:ins w:id="1155" w:author="HerculesHu" w:date="2017-12-23T23:45:00Z"/>
        </w:rPr>
      </w:pPr>
      <w:ins w:id="1156" w:author="HerculesHu" w:date="2017-12-23T23:45:00Z">
        <w:r>
          <w:rPr>
            <w:rFonts w:hint="eastAsia"/>
          </w:rPr>
          <w:t>（电脑</w:t>
        </w:r>
        <w:r>
          <w:t>版</w:t>
        </w:r>
        <w:r>
          <w:rPr>
            <w:rFonts w:hint="eastAsia"/>
          </w:rPr>
          <w:t>）</w:t>
        </w:r>
      </w:ins>
    </w:p>
    <w:p w14:paraId="532A007E" w14:textId="77777777" w:rsidR="00ED245A" w:rsidRDefault="00ED245A" w:rsidP="00D33057">
      <w:pPr>
        <w:rPr>
          <w:ins w:id="1157" w:author="HerculesHu" w:date="2017-12-23T21:53:00Z"/>
        </w:rPr>
      </w:pPr>
    </w:p>
    <w:p w14:paraId="09D602AF" w14:textId="79AE2212" w:rsidR="00140516" w:rsidRDefault="00140516" w:rsidP="00D33057">
      <w:pPr>
        <w:rPr>
          <w:ins w:id="1158" w:author="HerculesHu" w:date="2017-12-23T21:53:00Z"/>
        </w:rPr>
      </w:pPr>
    </w:p>
    <w:p w14:paraId="285E0D1E" w14:textId="6CCA8F6F" w:rsidR="00140516" w:rsidRDefault="00140516" w:rsidP="00D33057">
      <w:pPr>
        <w:rPr>
          <w:ins w:id="1159" w:author="HerculesHu" w:date="2017-12-23T21:53:00Z"/>
        </w:rPr>
      </w:pPr>
    </w:p>
    <w:p w14:paraId="31ED98C0" w14:textId="77777777" w:rsidR="00140516" w:rsidRDefault="00140516" w:rsidP="00D33057"/>
    <w:p w14:paraId="3DC74A14" w14:textId="0C0B791F" w:rsidR="00AA098F" w:rsidRDefault="00AA098F" w:rsidP="004E12A6">
      <w:pPr>
        <w:pStyle w:val="af3"/>
        <w:numPr>
          <w:ilvl w:val="0"/>
          <w:numId w:val="14"/>
        </w:numPr>
        <w:ind w:firstLineChars="0"/>
      </w:pPr>
      <w:r>
        <w:rPr>
          <w:rFonts w:hint="eastAsia"/>
        </w:rPr>
        <w:t>点击</w:t>
      </w:r>
      <w:r>
        <w:t>退出登录</w:t>
      </w:r>
    </w:p>
    <w:p w14:paraId="2F324D70" w14:textId="0264F2C6" w:rsidR="004E12A6" w:rsidRDefault="004E12A6" w:rsidP="004E12A6">
      <w:pPr>
        <w:pStyle w:val="af3"/>
        <w:numPr>
          <w:ilvl w:val="0"/>
          <w:numId w:val="14"/>
        </w:numPr>
        <w:ind w:firstLineChars="0"/>
      </w:pPr>
      <w:r>
        <w:rPr>
          <w:rFonts w:hint="eastAsia"/>
        </w:rPr>
        <w:lastRenderedPageBreak/>
        <w:t>退出确认</w:t>
      </w:r>
      <w:r>
        <w:t>提示框点击确定</w:t>
      </w:r>
    </w:p>
    <w:p w14:paraId="488418CF" w14:textId="49D1A424" w:rsidR="004E12A6" w:rsidRDefault="004E12A6" w:rsidP="004E12A6">
      <w:pPr>
        <w:pStyle w:val="af3"/>
        <w:ind w:left="360" w:firstLineChars="0" w:firstLine="0"/>
      </w:pPr>
      <w:moveFromRangeStart w:id="1160" w:author="HerculesHu" w:date="2017-12-23T21:53:00Z" w:name="move501829311"/>
      <w:moveFrom w:id="1161" w:author="HerculesHu" w:date="2017-12-23T21:53:00Z">
        <w:r w:rsidDel="00140516">
          <w:rPr>
            <w:noProof/>
          </w:rPr>
          <w:drawing>
            <wp:inline distT="0" distB="0" distL="0" distR="0" wp14:anchorId="04CE42CE" wp14:editId="77E57FB8">
              <wp:extent cx="4267200" cy="21431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7200" cy="2143125"/>
                      </a:xfrm>
                      <a:prstGeom prst="rect">
                        <a:avLst/>
                      </a:prstGeom>
                    </pic:spPr>
                  </pic:pic>
                </a:graphicData>
              </a:graphic>
            </wp:inline>
          </w:drawing>
        </w:r>
      </w:moveFrom>
      <w:moveFromRangeEnd w:id="1160"/>
    </w:p>
    <w:p w14:paraId="60B95F6B" w14:textId="25602D10" w:rsidR="00C80646" w:rsidRDefault="00B17573">
      <w:pPr>
        <w:pStyle w:val="a1"/>
      </w:pPr>
      <w:bookmarkStart w:id="1162" w:name="_Toc503060514"/>
      <w:r>
        <w:rPr>
          <w:rFonts w:hint="eastAsia"/>
        </w:rPr>
        <w:t>个人</w:t>
      </w:r>
      <w:r>
        <w:t>中心</w:t>
      </w:r>
      <w:bookmarkEnd w:id="1162"/>
    </w:p>
    <w:p w14:paraId="75AD92CE" w14:textId="59F05EE9" w:rsidR="00CE7F74" w:rsidRPr="00CE7F74" w:rsidRDefault="00CE7F74" w:rsidP="00CE7F74">
      <w:r>
        <w:rPr>
          <w:rFonts w:hint="eastAsia"/>
        </w:rPr>
        <w:t>点击</w:t>
      </w:r>
      <w:ins w:id="1163" w:author="HerculesHu" w:date="2017-12-23T21:53:00Z">
        <w:r w:rsidR="00E17576">
          <w:rPr>
            <w:rFonts w:hint="eastAsia"/>
          </w:rPr>
          <w:t>“</w:t>
        </w:r>
      </w:ins>
      <w:r>
        <w:t>个人中心</w:t>
      </w:r>
      <w:ins w:id="1164" w:author="HerculesHu" w:date="2017-12-23T21:53:00Z">
        <w:r w:rsidR="00E17576">
          <w:rPr>
            <w:rFonts w:hint="eastAsia"/>
          </w:rPr>
          <w:t>”</w:t>
        </w:r>
      </w:ins>
      <w:r>
        <w:rPr>
          <w:rFonts w:hint="eastAsia"/>
        </w:rPr>
        <w:t>进入</w:t>
      </w:r>
      <w:r>
        <w:t>个人中心页</w:t>
      </w:r>
    </w:p>
    <w:p w14:paraId="386FC39B" w14:textId="55C36E51" w:rsidR="00CE7F74" w:rsidRDefault="00CE7F74">
      <w:pPr>
        <w:ind w:firstLineChars="1400" w:firstLine="2940"/>
        <w:rPr>
          <w:ins w:id="1165" w:author="HerculesHu" w:date="2017-12-23T23:45:00Z"/>
        </w:rPr>
        <w:pPrChange w:id="1166" w:author="HerculesHu" w:date="2017-12-24T00:11:00Z">
          <w:pPr/>
        </w:pPrChange>
      </w:pPr>
      <w:r>
        <w:rPr>
          <w:noProof/>
        </w:rPr>
        <w:drawing>
          <wp:inline distT="0" distB="0" distL="0" distR="0" wp14:anchorId="5D7FEF6A" wp14:editId="1010A4C8">
            <wp:extent cx="1419283" cy="2158437"/>
            <wp:effectExtent l="19050" t="19050" r="28575" b="13335"/>
            <wp:docPr id="11"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rotWithShape="1">
                    <a:blip r:embed="rId30"/>
                    <a:srcRect l="87766" t="13771" r="4049" b="64156"/>
                    <a:stretch/>
                  </pic:blipFill>
                  <pic:spPr bwMode="auto">
                    <a:xfrm>
                      <a:off x="0" y="0"/>
                      <a:ext cx="1433365" cy="2179852"/>
                    </a:xfrm>
                    <a:prstGeom prst="rect">
                      <a:avLst/>
                    </a:prstGeom>
                    <a:ln w="6350"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p>
    <w:p w14:paraId="2BBF9F11" w14:textId="77777777" w:rsidR="00ED245A" w:rsidRDefault="00ED245A" w:rsidP="00ED245A">
      <w:pPr>
        <w:jc w:val="center"/>
        <w:rPr>
          <w:ins w:id="1167" w:author="HerculesHu" w:date="2017-12-23T23:45:00Z"/>
        </w:rPr>
      </w:pPr>
      <w:ins w:id="1168" w:author="HerculesHu" w:date="2017-12-23T23:45:00Z">
        <w:r>
          <w:rPr>
            <w:rFonts w:hint="eastAsia"/>
          </w:rPr>
          <w:t>（电脑</w:t>
        </w:r>
        <w:r>
          <w:t>版</w:t>
        </w:r>
        <w:r>
          <w:rPr>
            <w:rFonts w:hint="eastAsia"/>
          </w:rPr>
          <w:t>）</w:t>
        </w:r>
      </w:ins>
    </w:p>
    <w:p w14:paraId="456C0732" w14:textId="77777777" w:rsidR="00ED245A" w:rsidRPr="00CE7F74" w:rsidRDefault="00ED245A" w:rsidP="00CE7F74"/>
    <w:p w14:paraId="332C2CE9" w14:textId="2D06496A" w:rsidR="006E4F6A" w:rsidRDefault="006E4F6A">
      <w:pPr>
        <w:pStyle w:val="a2"/>
        <w:rPr>
          <w:ins w:id="1169" w:author="HerculesHu" w:date="2017-12-23T21:55:00Z"/>
        </w:rPr>
      </w:pPr>
      <w:bookmarkStart w:id="1170" w:name="_Toc503060515"/>
      <w:r>
        <w:rPr>
          <w:rFonts w:hint="eastAsia"/>
        </w:rPr>
        <w:t>个人</w:t>
      </w:r>
      <w:r>
        <w:t>信息</w:t>
      </w:r>
      <w:bookmarkEnd w:id="1170"/>
    </w:p>
    <w:p w14:paraId="653B4072" w14:textId="30D1C1C1" w:rsidR="00E1223F" w:rsidRDefault="00E1223F">
      <w:pPr>
        <w:rPr>
          <w:ins w:id="1171" w:author="HerculesHu" w:date="2017-12-23T21:55:00Z"/>
        </w:rPr>
        <w:pPrChange w:id="1172" w:author="HerculesHu" w:date="2017-12-23T21:55:00Z">
          <w:pPr>
            <w:pStyle w:val="a2"/>
          </w:pPr>
        </w:pPrChange>
      </w:pPr>
    </w:p>
    <w:tbl>
      <w:tblPr>
        <w:tblStyle w:val="Axure1"/>
        <w:tblpPr w:leftFromText="180" w:rightFromText="180" w:vertAnchor="text" w:horzAnchor="margin" w:tblpY="128"/>
        <w:tblW w:w="0" w:type="auto"/>
        <w:tblLook w:val="04A0" w:firstRow="1" w:lastRow="0" w:firstColumn="1" w:lastColumn="0" w:noHBand="0" w:noVBand="1"/>
      </w:tblPr>
      <w:tblGrid>
        <w:gridCol w:w="1413"/>
        <w:gridCol w:w="2268"/>
        <w:gridCol w:w="4536"/>
      </w:tblGrid>
      <w:tr w:rsidR="00612F50" w14:paraId="4121E639" w14:textId="77777777" w:rsidTr="00CF3095">
        <w:trPr>
          <w:cnfStyle w:val="100000000000" w:firstRow="1" w:lastRow="0" w:firstColumn="0" w:lastColumn="0" w:oddVBand="0" w:evenVBand="0" w:oddHBand="0" w:evenHBand="0" w:firstRowFirstColumn="0" w:firstRowLastColumn="0" w:lastRowFirstColumn="0" w:lastRowLastColumn="0"/>
          <w:cantSplit/>
          <w:tblHeader/>
          <w:ins w:id="1173" w:author="HerculesHu" w:date="2017-12-23T21:56:00Z"/>
        </w:trPr>
        <w:tc>
          <w:tcPr>
            <w:tcW w:w="1413" w:type="dxa"/>
          </w:tcPr>
          <w:p w14:paraId="1544D104" w14:textId="77777777" w:rsidR="00612F50" w:rsidRDefault="00612F50" w:rsidP="00CF3095">
            <w:pPr>
              <w:pStyle w:val="Axure"/>
              <w:rPr>
                <w:ins w:id="1174" w:author="HerculesHu" w:date="2017-12-23T21:56:00Z"/>
              </w:rPr>
            </w:pPr>
            <w:ins w:id="1175" w:author="HerculesHu" w:date="2017-12-23T21:56:00Z">
              <w:r>
                <w:t>脚注</w:t>
              </w:r>
            </w:ins>
          </w:p>
        </w:tc>
        <w:tc>
          <w:tcPr>
            <w:tcW w:w="2268" w:type="dxa"/>
          </w:tcPr>
          <w:p w14:paraId="0C1352F5" w14:textId="77777777" w:rsidR="00612F50" w:rsidRDefault="00612F50" w:rsidP="00CF3095">
            <w:pPr>
              <w:pStyle w:val="Axure"/>
              <w:rPr>
                <w:ins w:id="1176" w:author="HerculesHu" w:date="2017-12-23T21:56:00Z"/>
              </w:rPr>
            </w:pPr>
            <w:ins w:id="1177" w:author="HerculesHu" w:date="2017-12-23T21:56:00Z">
              <w:r>
                <w:t>名称</w:t>
              </w:r>
            </w:ins>
          </w:p>
        </w:tc>
        <w:tc>
          <w:tcPr>
            <w:tcW w:w="4536" w:type="dxa"/>
          </w:tcPr>
          <w:p w14:paraId="5C6245F0" w14:textId="77777777" w:rsidR="00612F50" w:rsidRDefault="00612F50" w:rsidP="00CF3095">
            <w:pPr>
              <w:pStyle w:val="Axure"/>
              <w:tabs>
                <w:tab w:val="left" w:pos="1190"/>
              </w:tabs>
              <w:rPr>
                <w:ins w:id="1178" w:author="HerculesHu" w:date="2017-12-23T21:56:00Z"/>
              </w:rPr>
            </w:pPr>
            <w:ins w:id="1179" w:author="HerculesHu" w:date="2017-12-23T21:56:00Z">
              <w:r>
                <w:t>交互</w:t>
              </w:r>
              <w:r>
                <w:tab/>
              </w:r>
            </w:ins>
          </w:p>
        </w:tc>
      </w:tr>
      <w:tr w:rsidR="00612F50" w14:paraId="4E7DC413" w14:textId="77777777" w:rsidTr="00CF3095">
        <w:trPr>
          <w:cantSplit/>
          <w:ins w:id="1180" w:author="HerculesHu" w:date="2017-12-23T21:56:00Z"/>
        </w:trPr>
        <w:tc>
          <w:tcPr>
            <w:tcW w:w="1413" w:type="dxa"/>
          </w:tcPr>
          <w:p w14:paraId="4C89F0F9" w14:textId="77777777" w:rsidR="00612F50" w:rsidRDefault="00612F50" w:rsidP="00CF3095">
            <w:pPr>
              <w:pStyle w:val="Axure0"/>
              <w:rPr>
                <w:ins w:id="1181" w:author="HerculesHu" w:date="2017-12-23T21:56:00Z"/>
              </w:rPr>
            </w:pPr>
            <w:ins w:id="1182" w:author="HerculesHu" w:date="2017-12-23T21:56:00Z">
              <w:r>
                <w:t>1</w:t>
              </w:r>
            </w:ins>
          </w:p>
        </w:tc>
        <w:tc>
          <w:tcPr>
            <w:tcW w:w="2268" w:type="dxa"/>
          </w:tcPr>
          <w:p w14:paraId="62EE593F" w14:textId="0FB845F2" w:rsidR="00612F50" w:rsidRDefault="00DA5E3F" w:rsidP="00CF3095">
            <w:pPr>
              <w:pStyle w:val="Axure0"/>
              <w:rPr>
                <w:ins w:id="1183" w:author="HerculesHu" w:date="2017-12-23T21:56:00Z"/>
                <w:lang w:eastAsia="zh-CN"/>
              </w:rPr>
            </w:pPr>
            <w:ins w:id="1184" w:author="HerculesHu" w:date="2017-12-23T21:56:00Z">
              <w:r>
                <w:rPr>
                  <w:rFonts w:hint="eastAsia"/>
                  <w:lang w:eastAsia="zh-CN"/>
                </w:rPr>
                <w:t>更换</w:t>
              </w:r>
              <w:r>
                <w:rPr>
                  <w:lang w:eastAsia="zh-CN"/>
                </w:rPr>
                <w:t>头像按钮</w:t>
              </w:r>
            </w:ins>
          </w:p>
        </w:tc>
        <w:tc>
          <w:tcPr>
            <w:tcW w:w="4536" w:type="dxa"/>
          </w:tcPr>
          <w:p w14:paraId="6CE2A917" w14:textId="0E85F565" w:rsidR="00612F50" w:rsidRDefault="00306F80" w:rsidP="00306F80">
            <w:pPr>
              <w:pStyle w:val="Axure0"/>
              <w:rPr>
                <w:ins w:id="1185" w:author="HerculesHu" w:date="2017-12-23T21:56:00Z"/>
                <w:lang w:eastAsia="zh-CN"/>
              </w:rPr>
            </w:pPr>
            <w:ins w:id="1186" w:author="HerculesHu" w:date="2017-12-23T21:56:00Z">
              <w:r>
                <w:rPr>
                  <w:rFonts w:hint="eastAsia"/>
                  <w:lang w:eastAsia="zh-CN"/>
                </w:rPr>
                <w:t>点击</w:t>
              </w:r>
              <w:r>
                <w:rPr>
                  <w:lang w:eastAsia="zh-CN"/>
                </w:rPr>
                <w:t>更换头像</w:t>
              </w:r>
            </w:ins>
          </w:p>
        </w:tc>
      </w:tr>
      <w:tr w:rsidR="00612F50" w14:paraId="401D67C8" w14:textId="77777777" w:rsidTr="00CF3095">
        <w:trPr>
          <w:cnfStyle w:val="000000010000" w:firstRow="0" w:lastRow="0" w:firstColumn="0" w:lastColumn="0" w:oddVBand="0" w:evenVBand="0" w:oddHBand="0" w:evenHBand="1" w:firstRowFirstColumn="0" w:firstRowLastColumn="0" w:lastRowFirstColumn="0" w:lastRowLastColumn="0"/>
          <w:cantSplit/>
          <w:ins w:id="1187" w:author="HerculesHu" w:date="2017-12-23T21:56:00Z"/>
        </w:trPr>
        <w:tc>
          <w:tcPr>
            <w:tcW w:w="1413" w:type="dxa"/>
          </w:tcPr>
          <w:p w14:paraId="49D7FC52" w14:textId="77777777" w:rsidR="00612F50" w:rsidRDefault="00612F50" w:rsidP="00CF3095">
            <w:pPr>
              <w:pStyle w:val="Axure0"/>
              <w:rPr>
                <w:ins w:id="1188" w:author="HerculesHu" w:date="2017-12-23T21:56:00Z"/>
              </w:rPr>
            </w:pPr>
            <w:ins w:id="1189" w:author="HerculesHu" w:date="2017-12-23T21:56:00Z">
              <w:r>
                <w:t>2</w:t>
              </w:r>
            </w:ins>
          </w:p>
        </w:tc>
        <w:tc>
          <w:tcPr>
            <w:tcW w:w="2268" w:type="dxa"/>
          </w:tcPr>
          <w:p w14:paraId="7DF7B372" w14:textId="4599F2FF" w:rsidR="00612F50" w:rsidRDefault="00DA5E3F" w:rsidP="00CF3095">
            <w:pPr>
              <w:pStyle w:val="Axure0"/>
              <w:rPr>
                <w:ins w:id="1190" w:author="HerculesHu" w:date="2017-12-23T21:56:00Z"/>
              </w:rPr>
            </w:pPr>
            <w:ins w:id="1191" w:author="HerculesHu" w:date="2017-12-23T21:56:00Z">
              <w:r>
                <w:rPr>
                  <w:rFonts w:hint="eastAsia"/>
                  <w:lang w:eastAsia="zh-CN"/>
                </w:rPr>
                <w:t>修改</w:t>
              </w:r>
              <w:r>
                <w:rPr>
                  <w:lang w:eastAsia="zh-CN"/>
                </w:rPr>
                <w:t>密码按钮</w:t>
              </w:r>
            </w:ins>
          </w:p>
        </w:tc>
        <w:tc>
          <w:tcPr>
            <w:tcW w:w="4536" w:type="dxa"/>
          </w:tcPr>
          <w:p w14:paraId="22AC1E91" w14:textId="586AA1C5" w:rsidR="00612F50" w:rsidRDefault="00306F80" w:rsidP="00CF3095">
            <w:pPr>
              <w:pStyle w:val="Axure0"/>
              <w:rPr>
                <w:ins w:id="1192" w:author="HerculesHu" w:date="2017-12-23T21:56:00Z"/>
                <w:lang w:eastAsia="zh-CN"/>
              </w:rPr>
            </w:pPr>
            <w:ins w:id="1193" w:author="HerculesHu" w:date="2017-12-23T21:56:00Z">
              <w:r>
                <w:rPr>
                  <w:rFonts w:hint="eastAsia"/>
                  <w:lang w:eastAsia="zh-CN"/>
                </w:rPr>
                <w:t>点击</w:t>
              </w:r>
              <w:r>
                <w:rPr>
                  <w:lang w:eastAsia="zh-CN"/>
                </w:rPr>
                <w:t>修改</w:t>
              </w:r>
            </w:ins>
            <w:ins w:id="1194" w:author="HerculesHu" w:date="2017-12-23T21:57:00Z">
              <w:r>
                <w:rPr>
                  <w:lang w:eastAsia="zh-CN"/>
                </w:rPr>
                <w:t>密码</w:t>
              </w:r>
            </w:ins>
          </w:p>
        </w:tc>
      </w:tr>
    </w:tbl>
    <w:p w14:paraId="7A02D384" w14:textId="44E37B86" w:rsidR="00E1223F" w:rsidRDefault="00E1223F">
      <w:pPr>
        <w:rPr>
          <w:ins w:id="1195" w:author="HerculesHu" w:date="2017-12-23T21:55:00Z"/>
        </w:rPr>
        <w:pPrChange w:id="1196" w:author="HerculesHu" w:date="2017-12-23T21:55:00Z">
          <w:pPr>
            <w:pStyle w:val="a2"/>
          </w:pPr>
        </w:pPrChange>
      </w:pPr>
    </w:p>
    <w:p w14:paraId="660698DF" w14:textId="77777777" w:rsidR="00E1223F" w:rsidRPr="00612F50" w:rsidRDefault="00E1223F">
      <w:pPr>
        <w:pPrChange w:id="1197" w:author="HerculesHu" w:date="2017-12-23T21:55:00Z">
          <w:pPr>
            <w:pStyle w:val="a2"/>
          </w:pPr>
        </w:pPrChange>
      </w:pPr>
    </w:p>
    <w:p w14:paraId="4D609B90" w14:textId="11028FCE" w:rsidR="00513A62" w:rsidRDefault="00513A62" w:rsidP="00513A62">
      <w:pPr>
        <w:rPr>
          <w:ins w:id="1198" w:author="HerculesHu" w:date="2017-12-23T23:45:00Z"/>
        </w:rPr>
      </w:pPr>
      <w:del w:id="1199" w:author="吴苏琪" w:date="2018-01-07T03:22:00Z">
        <w:r w:rsidDel="00783B0B">
          <w:rPr>
            <w:noProof/>
          </w:rPr>
          <w:drawing>
            <wp:inline distT="0" distB="0" distL="0" distR="0" wp14:anchorId="617194FA" wp14:editId="52FAC17A">
              <wp:extent cx="5274310" cy="2813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13050"/>
                      </a:xfrm>
                      <a:prstGeom prst="rect">
                        <a:avLst/>
                      </a:prstGeom>
                    </pic:spPr>
                  </pic:pic>
                </a:graphicData>
              </a:graphic>
            </wp:inline>
          </w:drawing>
        </w:r>
      </w:del>
      <w:ins w:id="1200" w:author="吴苏琪" w:date="2018-01-07T03:22:00Z">
        <w:r w:rsidR="00783B0B">
          <w:rPr>
            <w:noProof/>
          </w:rPr>
          <w:drawing>
            <wp:inline distT="0" distB="0" distL="0" distR="0" wp14:anchorId="2A538E61" wp14:editId="3D2D20A9">
              <wp:extent cx="5274310" cy="26720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72080"/>
                      </a:xfrm>
                      <a:prstGeom prst="rect">
                        <a:avLst/>
                      </a:prstGeom>
                    </pic:spPr>
                  </pic:pic>
                </a:graphicData>
              </a:graphic>
            </wp:inline>
          </w:drawing>
        </w:r>
      </w:ins>
    </w:p>
    <w:p w14:paraId="28820D5B" w14:textId="77777777" w:rsidR="00ED245A" w:rsidRDefault="00ED245A" w:rsidP="00ED245A">
      <w:pPr>
        <w:jc w:val="center"/>
        <w:rPr>
          <w:ins w:id="1201" w:author="HerculesHu" w:date="2017-12-23T23:45:00Z"/>
        </w:rPr>
      </w:pPr>
      <w:ins w:id="1202" w:author="HerculesHu" w:date="2017-12-23T23:45:00Z">
        <w:r>
          <w:rPr>
            <w:rFonts w:hint="eastAsia"/>
          </w:rPr>
          <w:t>（电脑</w:t>
        </w:r>
        <w:r>
          <w:t>版</w:t>
        </w:r>
        <w:r>
          <w:rPr>
            <w:rFonts w:hint="eastAsia"/>
          </w:rPr>
          <w:t>）</w:t>
        </w:r>
      </w:ins>
    </w:p>
    <w:p w14:paraId="27F02677" w14:textId="77777777" w:rsidR="00ED245A" w:rsidRDefault="00ED245A" w:rsidP="00513A62">
      <w:pPr>
        <w:rPr>
          <w:ins w:id="1203" w:author="HerculesHu" w:date="2017-12-23T21:55:00Z"/>
        </w:rPr>
      </w:pPr>
    </w:p>
    <w:p w14:paraId="7D25C51D" w14:textId="4A401EC0" w:rsidR="00DC673D" w:rsidRDefault="00DC673D">
      <w:pPr>
        <w:ind w:firstLineChars="950" w:firstLine="1995"/>
        <w:rPr>
          <w:ins w:id="1204" w:author="HerculesHu" w:date="2017-12-23T23:55:00Z"/>
        </w:rPr>
        <w:pPrChange w:id="1205" w:author="HerculesHu" w:date="2017-12-24T00:11:00Z">
          <w:pPr/>
        </w:pPrChange>
      </w:pPr>
      <w:ins w:id="1206" w:author="HerculesHu" w:date="2017-12-23T21:55:00Z">
        <w:r>
          <w:rPr>
            <w:noProof/>
          </w:rPr>
          <w:lastRenderedPageBreak/>
          <w:drawing>
            <wp:inline distT="0" distB="0" distL="0" distR="0" wp14:anchorId="2902D826" wp14:editId="6D2AF422">
              <wp:extent cx="3067050" cy="471487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7050" cy="4714875"/>
                      </a:xfrm>
                      <a:prstGeom prst="rect">
                        <a:avLst/>
                      </a:prstGeom>
                    </pic:spPr>
                  </pic:pic>
                </a:graphicData>
              </a:graphic>
            </wp:inline>
          </w:drawing>
        </w:r>
      </w:ins>
    </w:p>
    <w:p w14:paraId="53BA1788" w14:textId="77777777" w:rsidR="00CF3095" w:rsidRDefault="00CF3095" w:rsidP="00CF3095">
      <w:pPr>
        <w:jc w:val="center"/>
        <w:rPr>
          <w:ins w:id="1207" w:author="HerculesHu" w:date="2017-12-23T23:55:00Z"/>
        </w:rPr>
      </w:pPr>
      <w:ins w:id="1208" w:author="HerculesHu" w:date="2017-12-23T23:55:00Z">
        <w:r>
          <w:rPr>
            <w:rFonts w:hint="eastAsia"/>
          </w:rPr>
          <w:t>（手机</w:t>
        </w:r>
        <w:r>
          <w:t>版</w:t>
        </w:r>
        <w:r>
          <w:rPr>
            <w:rFonts w:hint="eastAsia"/>
          </w:rPr>
          <w:t>）</w:t>
        </w:r>
      </w:ins>
    </w:p>
    <w:p w14:paraId="18E87FF6" w14:textId="77777777" w:rsidR="00CF3095" w:rsidRDefault="00CF3095" w:rsidP="00513A62"/>
    <w:p w14:paraId="63F40161" w14:textId="0A7BD610" w:rsidR="00A94ADD" w:rsidRDefault="00A94ADD">
      <w:pPr>
        <w:pStyle w:val="a2"/>
      </w:pPr>
      <w:bookmarkStart w:id="1209" w:name="_Toc503060516"/>
      <w:r>
        <w:rPr>
          <w:rFonts w:hint="eastAsia"/>
        </w:rPr>
        <w:t>更换</w:t>
      </w:r>
      <w:r>
        <w:t>头像</w:t>
      </w:r>
      <w:bookmarkEnd w:id="1209"/>
    </w:p>
    <w:p w14:paraId="4BCFD869" w14:textId="77777777" w:rsidR="00FB3AB7" w:rsidRPr="00FB3AB7" w:rsidRDefault="00FB3AB7" w:rsidP="00FB3AB7"/>
    <w:p w14:paraId="7FB0DD46" w14:textId="68AB6451" w:rsidR="00A94ADD" w:rsidRDefault="00A94ADD">
      <w:pPr>
        <w:pStyle w:val="af3"/>
        <w:ind w:left="360" w:firstLineChars="950" w:firstLine="1995"/>
        <w:rPr>
          <w:b/>
        </w:rPr>
        <w:pPrChange w:id="1210" w:author="HerculesHu" w:date="2017-12-24T00:11:00Z">
          <w:pPr>
            <w:pStyle w:val="af3"/>
            <w:ind w:left="360" w:firstLineChars="0" w:firstLine="0"/>
          </w:pPr>
        </w:pPrChange>
      </w:pPr>
      <w:r>
        <w:rPr>
          <w:noProof/>
        </w:rPr>
        <w:lastRenderedPageBreak/>
        <w:drawing>
          <wp:inline distT="0" distB="0" distL="0" distR="0" wp14:anchorId="114ACA6D" wp14:editId="7D447389">
            <wp:extent cx="3295650" cy="42195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5650" cy="4219575"/>
                    </a:xfrm>
                    <a:prstGeom prst="rect">
                      <a:avLst/>
                    </a:prstGeom>
                  </pic:spPr>
                </pic:pic>
              </a:graphicData>
            </a:graphic>
          </wp:inline>
        </w:drawing>
      </w:r>
    </w:p>
    <w:p w14:paraId="12346174" w14:textId="2664693A" w:rsidR="00A94ADD" w:rsidRDefault="00A94ADD" w:rsidP="00AD6633">
      <w:r>
        <w:rPr>
          <w:rFonts w:hint="eastAsia"/>
        </w:rPr>
        <w:t>选择</w:t>
      </w:r>
      <w:r>
        <w:t>头像，点击保存</w:t>
      </w:r>
    </w:p>
    <w:p w14:paraId="752590E3" w14:textId="6EB7D5ED" w:rsidR="00AD6633" w:rsidRDefault="00C74EEE">
      <w:pPr>
        <w:pStyle w:val="a2"/>
      </w:pPr>
      <w:bookmarkStart w:id="1211" w:name="_Toc503060517"/>
      <w:r>
        <w:rPr>
          <w:rFonts w:hint="eastAsia"/>
        </w:rPr>
        <w:t>修改</w:t>
      </w:r>
      <w:r>
        <w:t>密码</w:t>
      </w:r>
      <w:bookmarkEnd w:id="1211"/>
    </w:p>
    <w:p w14:paraId="06AA0624" w14:textId="51F0684B" w:rsidR="00A44E8F" w:rsidRDefault="00A44E8F">
      <w:pPr>
        <w:pStyle w:val="af3"/>
        <w:ind w:left="360" w:firstLineChars="100" w:firstLine="210"/>
        <w:rPr>
          <w:ins w:id="1212" w:author="HerculesHu" w:date="2017-12-23T23:45:00Z"/>
        </w:rPr>
        <w:pPrChange w:id="1213" w:author="HerculesHu" w:date="2017-12-24T00:11:00Z">
          <w:pPr>
            <w:pStyle w:val="af3"/>
            <w:ind w:left="360" w:firstLineChars="0" w:firstLine="0"/>
          </w:pPr>
        </w:pPrChange>
      </w:pPr>
      <w:r>
        <w:rPr>
          <w:noProof/>
        </w:rPr>
        <w:lastRenderedPageBreak/>
        <w:drawing>
          <wp:inline distT="0" distB="0" distL="0" distR="0" wp14:anchorId="74CF5A1E" wp14:editId="51C13898">
            <wp:extent cx="4533900" cy="5619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3900" cy="5619750"/>
                    </a:xfrm>
                    <a:prstGeom prst="rect">
                      <a:avLst/>
                    </a:prstGeom>
                  </pic:spPr>
                </pic:pic>
              </a:graphicData>
            </a:graphic>
          </wp:inline>
        </w:drawing>
      </w:r>
    </w:p>
    <w:p w14:paraId="36D70A0F" w14:textId="31CB7407" w:rsidR="00ED245A" w:rsidRDefault="00ED245A" w:rsidP="00ED245A">
      <w:pPr>
        <w:jc w:val="center"/>
        <w:rPr>
          <w:ins w:id="1214" w:author="HerculesHu" w:date="2017-12-23T23:45:00Z"/>
        </w:rPr>
      </w:pPr>
    </w:p>
    <w:p w14:paraId="0EDDD739" w14:textId="77777777" w:rsidR="00ED245A" w:rsidRDefault="00ED245A" w:rsidP="00A44E8F">
      <w:pPr>
        <w:pStyle w:val="af3"/>
        <w:ind w:left="360" w:firstLineChars="0" w:firstLine="0"/>
      </w:pPr>
    </w:p>
    <w:p w14:paraId="694AAD27" w14:textId="36FFD0AC" w:rsidR="00490369" w:rsidRDefault="00490369" w:rsidP="00490369">
      <w:pPr>
        <w:pStyle w:val="af3"/>
        <w:numPr>
          <w:ilvl w:val="0"/>
          <w:numId w:val="17"/>
        </w:numPr>
        <w:ind w:firstLineChars="0"/>
      </w:pPr>
      <w:r>
        <w:rPr>
          <w:rFonts w:hint="eastAsia"/>
        </w:rPr>
        <w:t>点击</w:t>
      </w:r>
      <w:r>
        <w:t>取消</w:t>
      </w:r>
    </w:p>
    <w:p w14:paraId="25C61899" w14:textId="2F3A7CFC" w:rsidR="00490369" w:rsidRDefault="00490369" w:rsidP="00490369">
      <w:pPr>
        <w:pStyle w:val="af3"/>
        <w:numPr>
          <w:ilvl w:val="0"/>
          <w:numId w:val="17"/>
        </w:numPr>
        <w:ind w:firstLineChars="0"/>
      </w:pPr>
      <w:r>
        <w:rPr>
          <w:rFonts w:hint="eastAsia"/>
        </w:rPr>
        <w:t>输入</w:t>
      </w:r>
      <w:r>
        <w:t>旧密码</w:t>
      </w:r>
    </w:p>
    <w:p w14:paraId="71D9A0B1" w14:textId="7FDFF6C4" w:rsidR="00490369" w:rsidRDefault="00490369" w:rsidP="00490369">
      <w:pPr>
        <w:pStyle w:val="af3"/>
        <w:numPr>
          <w:ilvl w:val="0"/>
          <w:numId w:val="17"/>
        </w:numPr>
        <w:ind w:firstLineChars="0"/>
      </w:pPr>
      <w:r>
        <w:rPr>
          <w:rFonts w:hint="eastAsia"/>
        </w:rPr>
        <w:t>输入</w:t>
      </w:r>
      <w:r>
        <w:t>新密码</w:t>
      </w:r>
    </w:p>
    <w:p w14:paraId="4E0ACC17" w14:textId="237223D1" w:rsidR="00490369" w:rsidRDefault="00490369" w:rsidP="00490369">
      <w:pPr>
        <w:pStyle w:val="af3"/>
        <w:numPr>
          <w:ilvl w:val="0"/>
          <w:numId w:val="17"/>
        </w:numPr>
        <w:ind w:firstLineChars="0"/>
      </w:pPr>
      <w:r>
        <w:rPr>
          <w:rFonts w:hint="eastAsia"/>
        </w:rPr>
        <w:t>确认</w:t>
      </w:r>
      <w:r>
        <w:t>新密码</w:t>
      </w:r>
    </w:p>
    <w:p w14:paraId="6CD4C76A" w14:textId="640270A1" w:rsidR="00490369" w:rsidRPr="00A94ADD" w:rsidRDefault="00490369" w:rsidP="00490369">
      <w:pPr>
        <w:pStyle w:val="af3"/>
        <w:numPr>
          <w:ilvl w:val="0"/>
          <w:numId w:val="17"/>
        </w:numPr>
        <w:ind w:firstLineChars="0"/>
      </w:pPr>
      <w:r>
        <w:rPr>
          <w:rFonts w:hint="eastAsia"/>
        </w:rPr>
        <w:t>点击</w:t>
      </w:r>
      <w:r>
        <w:t>保存</w:t>
      </w:r>
    </w:p>
    <w:p w14:paraId="23BEC7C2" w14:textId="1E21776B" w:rsidR="006E4F6A" w:rsidRDefault="006E4F6A">
      <w:pPr>
        <w:pStyle w:val="a2"/>
      </w:pPr>
      <w:bookmarkStart w:id="1215" w:name="_Toc503060518"/>
      <w:r>
        <w:rPr>
          <w:rFonts w:hint="eastAsia"/>
        </w:rPr>
        <w:t>教师</w:t>
      </w:r>
      <w:r>
        <w:t>申请</w:t>
      </w:r>
      <w:bookmarkEnd w:id="1215"/>
    </w:p>
    <w:p w14:paraId="04EEF6AD" w14:textId="77777777" w:rsidR="00F60D3D" w:rsidRPr="00F60D3D" w:rsidRDefault="00F60D3D" w:rsidP="00F60D3D"/>
    <w:p w14:paraId="7294EADB" w14:textId="7843E99A" w:rsidR="00B72F64" w:rsidRDefault="00B72F64" w:rsidP="00B72F64">
      <w:pPr>
        <w:rPr>
          <w:ins w:id="1216" w:author="HerculesHu" w:date="2017-12-23T23:45:00Z"/>
        </w:rPr>
      </w:pPr>
      <w:r>
        <w:rPr>
          <w:noProof/>
        </w:rPr>
        <w:lastRenderedPageBreak/>
        <w:drawing>
          <wp:inline distT="0" distB="0" distL="0" distR="0" wp14:anchorId="30575576" wp14:editId="1FB93D01">
            <wp:extent cx="5274310" cy="26701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670175"/>
                    </a:xfrm>
                    <a:prstGeom prst="rect">
                      <a:avLst/>
                    </a:prstGeom>
                  </pic:spPr>
                </pic:pic>
              </a:graphicData>
            </a:graphic>
          </wp:inline>
        </w:drawing>
      </w:r>
    </w:p>
    <w:p w14:paraId="5F3FFD61" w14:textId="77777777" w:rsidR="00ED245A" w:rsidRDefault="00ED245A" w:rsidP="00ED245A">
      <w:pPr>
        <w:jc w:val="center"/>
        <w:rPr>
          <w:ins w:id="1217" w:author="HerculesHu" w:date="2017-12-23T23:45:00Z"/>
        </w:rPr>
      </w:pPr>
      <w:ins w:id="1218" w:author="HerculesHu" w:date="2017-12-23T23:45:00Z">
        <w:r>
          <w:rPr>
            <w:rFonts w:hint="eastAsia"/>
          </w:rPr>
          <w:t>（电脑</w:t>
        </w:r>
        <w:r>
          <w:t>版</w:t>
        </w:r>
        <w:r>
          <w:rPr>
            <w:rFonts w:hint="eastAsia"/>
          </w:rPr>
          <w:t>）</w:t>
        </w:r>
      </w:ins>
    </w:p>
    <w:p w14:paraId="6065A7C3" w14:textId="77777777" w:rsidR="00ED245A" w:rsidRDefault="00ED245A" w:rsidP="00B72F64"/>
    <w:p w14:paraId="2833F2EC" w14:textId="515CC8AE" w:rsidR="00D053A9" w:rsidRDefault="00D053A9" w:rsidP="00D37960">
      <w:pPr>
        <w:pStyle w:val="af3"/>
        <w:numPr>
          <w:ilvl w:val="0"/>
          <w:numId w:val="15"/>
        </w:numPr>
        <w:ind w:firstLineChars="0"/>
      </w:pPr>
      <w:r>
        <w:rPr>
          <w:rFonts w:hint="eastAsia"/>
        </w:rPr>
        <w:t>点击</w:t>
      </w:r>
      <w:r>
        <w:t>教师申请</w:t>
      </w:r>
    </w:p>
    <w:p w14:paraId="27B182FD" w14:textId="12BBF092" w:rsidR="00D37960" w:rsidRDefault="00D37960" w:rsidP="00D37960">
      <w:pPr>
        <w:pStyle w:val="af3"/>
        <w:ind w:left="360" w:firstLineChars="0" w:firstLine="0"/>
        <w:rPr>
          <w:ins w:id="1219" w:author="HerculesHu" w:date="2017-12-23T23:45:00Z"/>
        </w:rPr>
      </w:pPr>
      <w:r>
        <w:rPr>
          <w:noProof/>
        </w:rPr>
        <w:drawing>
          <wp:inline distT="0" distB="0" distL="0" distR="0" wp14:anchorId="2D16C06D" wp14:editId="31ED8515">
            <wp:extent cx="5274310" cy="22402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40280"/>
                    </a:xfrm>
                    <a:prstGeom prst="rect">
                      <a:avLst/>
                    </a:prstGeom>
                  </pic:spPr>
                </pic:pic>
              </a:graphicData>
            </a:graphic>
          </wp:inline>
        </w:drawing>
      </w:r>
    </w:p>
    <w:p w14:paraId="5FCC0335" w14:textId="77777777" w:rsidR="00ED245A" w:rsidRDefault="00ED245A" w:rsidP="00ED245A">
      <w:pPr>
        <w:jc w:val="center"/>
        <w:rPr>
          <w:ins w:id="1220" w:author="HerculesHu" w:date="2017-12-23T23:45:00Z"/>
        </w:rPr>
      </w:pPr>
      <w:ins w:id="1221" w:author="HerculesHu" w:date="2017-12-23T23:45:00Z">
        <w:r>
          <w:rPr>
            <w:rFonts w:hint="eastAsia"/>
          </w:rPr>
          <w:t>（电脑</w:t>
        </w:r>
        <w:r>
          <w:t>版</w:t>
        </w:r>
        <w:r>
          <w:rPr>
            <w:rFonts w:hint="eastAsia"/>
          </w:rPr>
          <w:t>）</w:t>
        </w:r>
      </w:ins>
    </w:p>
    <w:p w14:paraId="4F08CA22" w14:textId="77777777" w:rsidR="00ED245A" w:rsidRDefault="00ED245A" w:rsidP="00D37960">
      <w:pPr>
        <w:pStyle w:val="af3"/>
        <w:ind w:left="360" w:firstLineChars="0" w:firstLine="0"/>
      </w:pPr>
    </w:p>
    <w:p w14:paraId="0A7E3403" w14:textId="22362B03" w:rsidR="00D37960" w:rsidRDefault="00D37960" w:rsidP="00D37960">
      <w:pPr>
        <w:pStyle w:val="af3"/>
        <w:ind w:left="360" w:firstLineChars="0" w:firstLine="0"/>
        <w:rPr>
          <w:ins w:id="1222" w:author="吴苏琪" w:date="2018-01-07T03:23:00Z"/>
        </w:rPr>
      </w:pPr>
      <w:r>
        <w:rPr>
          <w:rFonts w:hint="eastAsia"/>
        </w:rPr>
        <w:t>以</w:t>
      </w:r>
      <w:r>
        <w:t>弹框</w:t>
      </w:r>
      <w:r w:rsidR="007E2836">
        <w:rPr>
          <w:rFonts w:hint="eastAsia"/>
        </w:rPr>
        <w:t>所</w:t>
      </w:r>
      <w:r w:rsidR="007E2836">
        <w:t>描述的</w:t>
      </w:r>
      <w:r>
        <w:t>方式联系到管理员</w:t>
      </w:r>
    </w:p>
    <w:p w14:paraId="131CE231" w14:textId="7E569556" w:rsidR="00783B0B" w:rsidRDefault="00783B0B">
      <w:pPr>
        <w:pStyle w:val="af3"/>
        <w:numPr>
          <w:ilvl w:val="0"/>
          <w:numId w:val="15"/>
        </w:numPr>
        <w:ind w:firstLineChars="0"/>
        <w:rPr>
          <w:ins w:id="1223" w:author="吴苏琪" w:date="2018-01-07T03:25:00Z"/>
        </w:rPr>
        <w:pPrChange w:id="1224" w:author="吴苏琪" w:date="2018-01-07T03:23:00Z">
          <w:pPr>
            <w:pStyle w:val="af3"/>
            <w:ind w:left="360" w:firstLineChars="0" w:firstLine="0"/>
          </w:pPr>
        </w:pPrChange>
      </w:pPr>
      <w:ins w:id="1225" w:author="吴苏琪" w:date="2018-01-07T03:24:00Z">
        <w:r>
          <w:rPr>
            <w:rFonts w:hint="eastAsia"/>
          </w:rPr>
          <w:t>完成</w:t>
        </w:r>
        <w:r>
          <w:t>教师</w:t>
        </w:r>
      </w:ins>
      <w:ins w:id="1226" w:author="吴苏琪" w:date="2018-01-07T03:23:00Z">
        <w:r>
          <w:rPr>
            <w:rFonts w:hint="eastAsia"/>
          </w:rPr>
          <w:t>申请</w:t>
        </w:r>
      </w:ins>
      <w:ins w:id="1227" w:author="吴苏琪" w:date="2018-01-07T03:24:00Z">
        <w:r>
          <w:rPr>
            <w:rFonts w:hint="eastAsia"/>
          </w:rPr>
          <w:t>后</w:t>
        </w:r>
      </w:ins>
    </w:p>
    <w:tbl>
      <w:tblPr>
        <w:tblStyle w:val="Axure1"/>
        <w:tblpPr w:leftFromText="180" w:rightFromText="180" w:vertAnchor="text" w:horzAnchor="margin" w:tblpY="128"/>
        <w:tblW w:w="0" w:type="auto"/>
        <w:tblLook w:val="04A0" w:firstRow="1" w:lastRow="0" w:firstColumn="1" w:lastColumn="0" w:noHBand="0" w:noVBand="1"/>
      </w:tblPr>
      <w:tblGrid>
        <w:gridCol w:w="1413"/>
        <w:gridCol w:w="2268"/>
        <w:gridCol w:w="4536"/>
      </w:tblGrid>
      <w:tr w:rsidR="00783B0B" w14:paraId="72541AC8" w14:textId="77777777" w:rsidTr="008576A1">
        <w:trPr>
          <w:cnfStyle w:val="100000000000" w:firstRow="1" w:lastRow="0" w:firstColumn="0" w:lastColumn="0" w:oddVBand="0" w:evenVBand="0" w:oddHBand="0" w:evenHBand="0" w:firstRowFirstColumn="0" w:firstRowLastColumn="0" w:lastRowFirstColumn="0" w:lastRowLastColumn="0"/>
          <w:cantSplit/>
          <w:tblHeader/>
          <w:ins w:id="1228" w:author="吴苏琪" w:date="2018-01-07T03:25:00Z"/>
        </w:trPr>
        <w:tc>
          <w:tcPr>
            <w:tcW w:w="1413" w:type="dxa"/>
          </w:tcPr>
          <w:p w14:paraId="425B694D" w14:textId="77777777" w:rsidR="00783B0B" w:rsidRDefault="00783B0B" w:rsidP="008576A1">
            <w:pPr>
              <w:pStyle w:val="Axure"/>
              <w:rPr>
                <w:ins w:id="1229" w:author="吴苏琪" w:date="2018-01-07T03:25:00Z"/>
              </w:rPr>
            </w:pPr>
            <w:ins w:id="1230" w:author="吴苏琪" w:date="2018-01-07T03:25:00Z">
              <w:r>
                <w:t>脚注</w:t>
              </w:r>
            </w:ins>
          </w:p>
        </w:tc>
        <w:tc>
          <w:tcPr>
            <w:tcW w:w="2268" w:type="dxa"/>
          </w:tcPr>
          <w:p w14:paraId="47E38F41" w14:textId="77777777" w:rsidR="00783B0B" w:rsidRDefault="00783B0B" w:rsidP="008576A1">
            <w:pPr>
              <w:pStyle w:val="Axure"/>
              <w:rPr>
                <w:ins w:id="1231" w:author="吴苏琪" w:date="2018-01-07T03:25:00Z"/>
              </w:rPr>
            </w:pPr>
            <w:ins w:id="1232" w:author="吴苏琪" w:date="2018-01-07T03:25:00Z">
              <w:r>
                <w:t>名称</w:t>
              </w:r>
            </w:ins>
          </w:p>
        </w:tc>
        <w:tc>
          <w:tcPr>
            <w:tcW w:w="4536" w:type="dxa"/>
          </w:tcPr>
          <w:p w14:paraId="7FFB9A1C" w14:textId="77777777" w:rsidR="00783B0B" w:rsidRDefault="00783B0B" w:rsidP="008576A1">
            <w:pPr>
              <w:pStyle w:val="Axure"/>
              <w:tabs>
                <w:tab w:val="left" w:pos="1190"/>
              </w:tabs>
              <w:rPr>
                <w:ins w:id="1233" w:author="吴苏琪" w:date="2018-01-07T03:25:00Z"/>
              </w:rPr>
            </w:pPr>
            <w:ins w:id="1234" w:author="吴苏琪" w:date="2018-01-07T03:25:00Z">
              <w:r>
                <w:t>交互</w:t>
              </w:r>
              <w:r>
                <w:tab/>
              </w:r>
            </w:ins>
          </w:p>
        </w:tc>
      </w:tr>
      <w:tr w:rsidR="00783B0B" w:rsidRPr="00783B0B" w14:paraId="2ECFABF0" w14:textId="77777777" w:rsidTr="008576A1">
        <w:trPr>
          <w:cantSplit/>
          <w:ins w:id="1235" w:author="吴苏琪" w:date="2018-01-07T03:25:00Z"/>
        </w:trPr>
        <w:tc>
          <w:tcPr>
            <w:tcW w:w="1413" w:type="dxa"/>
          </w:tcPr>
          <w:p w14:paraId="1F94592E" w14:textId="77777777" w:rsidR="00783B0B" w:rsidRDefault="00783B0B" w:rsidP="008576A1">
            <w:pPr>
              <w:pStyle w:val="Axure0"/>
              <w:rPr>
                <w:ins w:id="1236" w:author="吴苏琪" w:date="2018-01-07T03:25:00Z"/>
              </w:rPr>
            </w:pPr>
            <w:ins w:id="1237" w:author="吴苏琪" w:date="2018-01-07T03:25:00Z">
              <w:r>
                <w:t>1</w:t>
              </w:r>
            </w:ins>
          </w:p>
        </w:tc>
        <w:tc>
          <w:tcPr>
            <w:tcW w:w="2268" w:type="dxa"/>
          </w:tcPr>
          <w:p w14:paraId="192DEA31" w14:textId="4C5D766D" w:rsidR="00783B0B" w:rsidRDefault="00783B0B" w:rsidP="008576A1">
            <w:pPr>
              <w:pStyle w:val="Axure0"/>
              <w:rPr>
                <w:ins w:id="1238" w:author="吴苏琪" w:date="2018-01-07T03:25:00Z"/>
                <w:lang w:eastAsia="zh-CN"/>
              </w:rPr>
            </w:pPr>
            <w:ins w:id="1239" w:author="吴苏琪" w:date="2018-01-07T03:25:00Z">
              <w:r>
                <w:rPr>
                  <w:rFonts w:hint="eastAsia"/>
                  <w:lang w:eastAsia="zh-CN"/>
                </w:rPr>
                <w:t>上传</w:t>
              </w:r>
              <w:r>
                <w:rPr>
                  <w:rFonts w:hint="eastAsia"/>
                  <w:lang w:eastAsia="zh-CN"/>
                </w:rPr>
                <w:t>HTML</w:t>
              </w:r>
            </w:ins>
          </w:p>
        </w:tc>
        <w:tc>
          <w:tcPr>
            <w:tcW w:w="4536" w:type="dxa"/>
          </w:tcPr>
          <w:p w14:paraId="117E2149" w14:textId="0DC6AFED" w:rsidR="00783B0B" w:rsidRDefault="00783B0B" w:rsidP="008576A1">
            <w:pPr>
              <w:pStyle w:val="Axure0"/>
              <w:rPr>
                <w:ins w:id="1240" w:author="吴苏琪" w:date="2018-01-07T03:25:00Z"/>
                <w:lang w:eastAsia="zh-CN"/>
              </w:rPr>
            </w:pPr>
            <w:ins w:id="1241" w:author="吴苏琪" w:date="2018-01-07T03:26:00Z">
              <w:r>
                <w:rPr>
                  <w:rFonts w:hint="eastAsia"/>
                  <w:lang w:eastAsia="zh-CN"/>
                </w:rPr>
                <w:t>点击后选择</w:t>
              </w:r>
              <w:r>
                <w:rPr>
                  <w:rFonts w:hint="eastAsia"/>
                  <w:lang w:eastAsia="zh-CN"/>
                </w:rPr>
                <w:t>HTML</w:t>
              </w:r>
              <w:r>
                <w:rPr>
                  <w:rFonts w:hint="eastAsia"/>
                  <w:lang w:eastAsia="zh-CN"/>
                </w:rPr>
                <w:t>上传，编辑教师介绍</w:t>
              </w:r>
            </w:ins>
          </w:p>
        </w:tc>
      </w:tr>
    </w:tbl>
    <w:p w14:paraId="5AAC0172" w14:textId="77777777" w:rsidR="00783B0B" w:rsidRDefault="00783B0B" w:rsidP="004D6FC1">
      <w:pPr>
        <w:pStyle w:val="af3"/>
        <w:ind w:left="360" w:firstLineChars="0" w:firstLine="0"/>
        <w:rPr>
          <w:ins w:id="1242" w:author="吴苏琪" w:date="2018-01-07T03:23:00Z"/>
        </w:rPr>
      </w:pPr>
    </w:p>
    <w:p w14:paraId="2FE977EB" w14:textId="6382858C" w:rsidR="00783B0B" w:rsidRDefault="00783B0B" w:rsidP="004D6FC1">
      <w:pPr>
        <w:pStyle w:val="af3"/>
        <w:ind w:left="360" w:firstLineChars="0" w:firstLine="0"/>
        <w:rPr>
          <w:ins w:id="1243" w:author="吴苏琪" w:date="2018-01-07T03:27:00Z"/>
        </w:rPr>
      </w:pPr>
      <w:ins w:id="1244" w:author="吴苏琪" w:date="2018-01-07T03:25:00Z">
        <w:r>
          <w:rPr>
            <w:noProof/>
          </w:rPr>
          <w:lastRenderedPageBreak/>
          <w:drawing>
            <wp:inline distT="0" distB="0" distL="0" distR="0" wp14:anchorId="7177D3B4" wp14:editId="3E8DDB14">
              <wp:extent cx="5274310" cy="272796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27960"/>
                      </a:xfrm>
                      <a:prstGeom prst="rect">
                        <a:avLst/>
                      </a:prstGeom>
                    </pic:spPr>
                  </pic:pic>
                </a:graphicData>
              </a:graphic>
            </wp:inline>
          </w:drawing>
        </w:r>
      </w:ins>
    </w:p>
    <w:p w14:paraId="214A4A6A" w14:textId="08FDE6CE" w:rsidR="002A54BD" w:rsidRDefault="002A54BD">
      <w:pPr>
        <w:pStyle w:val="af3"/>
        <w:ind w:left="360" w:firstLineChars="0" w:firstLine="0"/>
        <w:jc w:val="center"/>
        <w:rPr>
          <w:ins w:id="1245" w:author="吴苏琪" w:date="2018-01-07T03:27:00Z"/>
        </w:rPr>
        <w:pPrChange w:id="1246" w:author="吴苏琪" w:date="2018-01-07T03:27:00Z">
          <w:pPr>
            <w:pStyle w:val="af3"/>
            <w:ind w:left="360" w:firstLineChars="0" w:firstLine="0"/>
          </w:pPr>
        </w:pPrChange>
      </w:pPr>
      <w:ins w:id="1247" w:author="吴苏琪" w:date="2018-01-07T03:27:00Z">
        <w:r>
          <w:rPr>
            <w:rFonts w:hint="eastAsia"/>
          </w:rPr>
          <w:t>（电脑版）</w:t>
        </w:r>
      </w:ins>
    </w:p>
    <w:p w14:paraId="0F8C1C92" w14:textId="1C7E4083" w:rsidR="002A54BD" w:rsidRDefault="002A54BD">
      <w:pPr>
        <w:pStyle w:val="af3"/>
        <w:ind w:left="360" w:firstLineChars="0" w:firstLine="0"/>
        <w:jc w:val="center"/>
        <w:rPr>
          <w:ins w:id="1248" w:author="吴苏琪" w:date="2018-01-07T03:27:00Z"/>
        </w:rPr>
        <w:pPrChange w:id="1249" w:author="吴苏琪" w:date="2018-01-07T03:27:00Z">
          <w:pPr>
            <w:pStyle w:val="af3"/>
            <w:ind w:left="360" w:firstLineChars="0" w:firstLine="0"/>
          </w:pPr>
        </w:pPrChange>
      </w:pPr>
      <w:ins w:id="1250" w:author="吴苏琪" w:date="2018-01-07T03:27:00Z">
        <w:r>
          <w:rPr>
            <w:noProof/>
          </w:rPr>
          <w:drawing>
            <wp:inline distT="0" distB="0" distL="0" distR="0" wp14:anchorId="0EB913FB" wp14:editId="6693D9EC">
              <wp:extent cx="3068782" cy="5512172"/>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81508" cy="5535030"/>
                      </a:xfrm>
                      <a:prstGeom prst="rect">
                        <a:avLst/>
                      </a:prstGeom>
                    </pic:spPr>
                  </pic:pic>
                </a:graphicData>
              </a:graphic>
            </wp:inline>
          </w:drawing>
        </w:r>
      </w:ins>
    </w:p>
    <w:p w14:paraId="327DB356" w14:textId="78B1F742" w:rsidR="002A54BD" w:rsidRPr="00B72F64" w:rsidRDefault="002A54BD">
      <w:pPr>
        <w:pStyle w:val="af3"/>
        <w:ind w:left="360" w:firstLineChars="0" w:firstLine="0"/>
        <w:jc w:val="center"/>
        <w:pPrChange w:id="1251" w:author="吴苏琪" w:date="2018-01-07T03:27:00Z">
          <w:pPr>
            <w:pStyle w:val="af3"/>
            <w:ind w:left="360" w:firstLineChars="0" w:firstLine="0"/>
          </w:pPr>
        </w:pPrChange>
      </w:pPr>
      <w:ins w:id="1252" w:author="吴苏琪" w:date="2018-01-07T03:27:00Z">
        <w:r>
          <w:rPr>
            <w:rFonts w:hint="eastAsia"/>
          </w:rPr>
          <w:t>（手机版）</w:t>
        </w:r>
      </w:ins>
    </w:p>
    <w:p w14:paraId="62E38DBF" w14:textId="7E1CF5D8" w:rsidR="006E4F6A" w:rsidRDefault="006E4F6A">
      <w:pPr>
        <w:pStyle w:val="a2"/>
      </w:pPr>
      <w:bookmarkStart w:id="1253" w:name="_Toc503060519"/>
      <w:r>
        <w:rPr>
          <w:rFonts w:hint="eastAsia"/>
        </w:rPr>
        <w:lastRenderedPageBreak/>
        <w:t>我的</w:t>
      </w:r>
      <w:r>
        <w:t>开课</w:t>
      </w:r>
      <w:bookmarkEnd w:id="1253"/>
    </w:p>
    <w:p w14:paraId="3810534F" w14:textId="04B0DDE4" w:rsidR="0067765A" w:rsidRDefault="0067765A" w:rsidP="0067765A">
      <w:pPr>
        <w:rPr>
          <w:ins w:id="1254" w:author="HerculesHu" w:date="2017-12-23T23:45:00Z"/>
        </w:rPr>
      </w:pPr>
      <w:r>
        <w:rPr>
          <w:noProof/>
        </w:rPr>
        <w:drawing>
          <wp:inline distT="0" distB="0" distL="0" distR="0" wp14:anchorId="37632347" wp14:editId="4844CA1A">
            <wp:extent cx="5274310" cy="26892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689225"/>
                    </a:xfrm>
                    <a:prstGeom prst="rect">
                      <a:avLst/>
                    </a:prstGeom>
                  </pic:spPr>
                </pic:pic>
              </a:graphicData>
            </a:graphic>
          </wp:inline>
        </w:drawing>
      </w:r>
    </w:p>
    <w:p w14:paraId="1BA17035" w14:textId="77777777" w:rsidR="00ED245A" w:rsidRDefault="00ED245A" w:rsidP="00ED245A">
      <w:pPr>
        <w:jc w:val="center"/>
        <w:rPr>
          <w:ins w:id="1255" w:author="HerculesHu" w:date="2017-12-23T23:45:00Z"/>
        </w:rPr>
      </w:pPr>
      <w:ins w:id="1256" w:author="HerculesHu" w:date="2017-12-23T23:45:00Z">
        <w:r>
          <w:rPr>
            <w:rFonts w:hint="eastAsia"/>
          </w:rPr>
          <w:t>（电脑</w:t>
        </w:r>
        <w:r>
          <w:t>版</w:t>
        </w:r>
        <w:r>
          <w:rPr>
            <w:rFonts w:hint="eastAsia"/>
          </w:rPr>
          <w:t>）</w:t>
        </w:r>
      </w:ins>
    </w:p>
    <w:p w14:paraId="103D16BF" w14:textId="77777777" w:rsidR="00ED245A" w:rsidRDefault="00ED245A" w:rsidP="0067765A">
      <w:pPr>
        <w:rPr>
          <w:ins w:id="1257" w:author="HerculesHu" w:date="2017-12-23T22:00:00Z"/>
        </w:rPr>
      </w:pPr>
    </w:p>
    <w:p w14:paraId="22D9D46A" w14:textId="6FC95CB2" w:rsidR="00B850E8" w:rsidRDefault="00B850E8">
      <w:pPr>
        <w:ind w:firstLineChars="900" w:firstLine="1890"/>
        <w:rPr>
          <w:ins w:id="1258" w:author="HerculesHu" w:date="2017-12-23T23:55:00Z"/>
        </w:rPr>
        <w:pPrChange w:id="1259" w:author="HerculesHu" w:date="2017-12-24T00:11:00Z">
          <w:pPr/>
        </w:pPrChange>
      </w:pPr>
      <w:ins w:id="1260" w:author="HerculesHu" w:date="2017-12-23T22:00:00Z">
        <w:r>
          <w:rPr>
            <w:noProof/>
          </w:rPr>
          <w:drawing>
            <wp:inline distT="0" distB="0" distL="0" distR="0" wp14:anchorId="20B2C8FC" wp14:editId="5738CEC0">
              <wp:extent cx="2805546" cy="5024085"/>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3574" cy="5056370"/>
                      </a:xfrm>
                      <a:prstGeom prst="rect">
                        <a:avLst/>
                      </a:prstGeom>
                    </pic:spPr>
                  </pic:pic>
                </a:graphicData>
              </a:graphic>
            </wp:inline>
          </w:drawing>
        </w:r>
      </w:ins>
    </w:p>
    <w:p w14:paraId="5CCF4B5B" w14:textId="77777777" w:rsidR="00AB4442" w:rsidDel="002A54BD" w:rsidRDefault="00AB4442" w:rsidP="00AB4442">
      <w:pPr>
        <w:jc w:val="center"/>
        <w:rPr>
          <w:ins w:id="1261" w:author="HerculesHu" w:date="2017-12-23T23:55:00Z"/>
          <w:del w:id="1262" w:author="吴苏琪" w:date="2018-01-07T03:28:00Z"/>
        </w:rPr>
      </w:pPr>
      <w:ins w:id="1263" w:author="HerculesHu" w:date="2017-12-23T23:55:00Z">
        <w:r>
          <w:rPr>
            <w:rFonts w:hint="eastAsia"/>
          </w:rPr>
          <w:t>（手机</w:t>
        </w:r>
        <w:r>
          <w:t>版</w:t>
        </w:r>
        <w:r>
          <w:rPr>
            <w:rFonts w:hint="eastAsia"/>
          </w:rPr>
          <w:t>）</w:t>
        </w:r>
      </w:ins>
    </w:p>
    <w:p w14:paraId="1AF61918" w14:textId="77777777" w:rsidR="00AB4442" w:rsidRPr="00AB4442" w:rsidDel="002A54BD" w:rsidRDefault="00AB4442" w:rsidP="0067765A">
      <w:pPr>
        <w:rPr>
          <w:ins w:id="1264" w:author="HerculesHu" w:date="2017-12-23T21:58:00Z"/>
          <w:del w:id="1265" w:author="吴苏琪" w:date="2018-01-07T03:28:00Z"/>
          <w:b/>
          <w:rPrChange w:id="1266" w:author="HerculesHu" w:date="2017-12-23T23:55:00Z">
            <w:rPr>
              <w:ins w:id="1267" w:author="HerculesHu" w:date="2017-12-23T21:58:00Z"/>
              <w:del w:id="1268" w:author="吴苏琪" w:date="2018-01-07T03:28:00Z"/>
            </w:rPr>
          </w:rPrChange>
        </w:rPr>
      </w:pPr>
    </w:p>
    <w:p w14:paraId="465DEC85" w14:textId="77777777" w:rsidR="00D90B8F" w:rsidRDefault="00D90B8F">
      <w:pPr>
        <w:jc w:val="center"/>
        <w:pPrChange w:id="1269" w:author="吴苏琪" w:date="2018-01-07T03:28:00Z">
          <w:pPr/>
        </w:pPrChange>
      </w:pPr>
    </w:p>
    <w:p w14:paraId="6BB1CB59" w14:textId="40EC6160" w:rsidR="00F0351D" w:rsidRDefault="00F0351D" w:rsidP="00F0351D">
      <w:pPr>
        <w:pStyle w:val="af3"/>
        <w:numPr>
          <w:ilvl w:val="0"/>
          <w:numId w:val="18"/>
        </w:numPr>
        <w:ind w:firstLineChars="0"/>
      </w:pPr>
      <w:r>
        <w:rPr>
          <w:rFonts w:hint="eastAsia"/>
        </w:rPr>
        <w:lastRenderedPageBreak/>
        <w:t>进入</w:t>
      </w:r>
      <w:r>
        <w:t>具体课程页</w:t>
      </w:r>
      <w:r>
        <w:rPr>
          <w:rFonts w:hint="eastAsia"/>
        </w:rPr>
        <w:t>进行</w:t>
      </w:r>
      <w:r>
        <w:t>编辑</w:t>
      </w:r>
    </w:p>
    <w:p w14:paraId="64B9AED0" w14:textId="58A06BBE" w:rsidR="00F0351D" w:rsidRDefault="00F0351D" w:rsidP="00F0351D">
      <w:pPr>
        <w:pStyle w:val="af3"/>
        <w:numPr>
          <w:ilvl w:val="0"/>
          <w:numId w:val="18"/>
        </w:numPr>
        <w:ind w:firstLineChars="0"/>
      </w:pPr>
      <w:r>
        <w:rPr>
          <w:rFonts w:hint="eastAsia"/>
        </w:rPr>
        <w:t>删除</w:t>
      </w:r>
      <w:r>
        <w:t>课程</w:t>
      </w:r>
    </w:p>
    <w:p w14:paraId="1D5246B2" w14:textId="2C32D3D3" w:rsidR="00F0351D" w:rsidRDefault="00F0351D" w:rsidP="00F0351D">
      <w:pPr>
        <w:pStyle w:val="af3"/>
        <w:numPr>
          <w:ilvl w:val="0"/>
          <w:numId w:val="18"/>
        </w:numPr>
        <w:ind w:firstLineChars="0"/>
      </w:pPr>
      <w:r>
        <w:rPr>
          <w:rFonts w:hint="eastAsia"/>
        </w:rPr>
        <w:t>编辑</w:t>
      </w:r>
      <w:r>
        <w:t>完成</w:t>
      </w:r>
      <w:r>
        <w:rPr>
          <w:rFonts w:hint="eastAsia"/>
        </w:rPr>
        <w:t>后</w:t>
      </w:r>
      <w:r>
        <w:t>将滑块滑到激活</w:t>
      </w:r>
      <w:r>
        <w:rPr>
          <w:rFonts w:hint="eastAsia"/>
        </w:rPr>
        <w:t>，</w:t>
      </w:r>
      <w:r>
        <w:t>课程</w:t>
      </w:r>
      <w:r>
        <w:rPr>
          <w:rFonts w:hint="eastAsia"/>
        </w:rPr>
        <w:t>正式公开</w:t>
      </w:r>
    </w:p>
    <w:p w14:paraId="34F50CFC" w14:textId="4CED77EE" w:rsidR="00CA7A6C" w:rsidRDefault="00CA7A6C" w:rsidP="00F0351D">
      <w:pPr>
        <w:pStyle w:val="af3"/>
        <w:numPr>
          <w:ilvl w:val="0"/>
          <w:numId w:val="18"/>
        </w:numPr>
        <w:ind w:firstLineChars="0"/>
      </w:pPr>
      <w:r>
        <w:rPr>
          <w:rFonts w:hint="eastAsia"/>
        </w:rPr>
        <w:t>新增</w:t>
      </w:r>
      <w:r>
        <w:t>课程</w:t>
      </w:r>
    </w:p>
    <w:p w14:paraId="4D1EC9DD" w14:textId="02C697C0" w:rsidR="004D56B3" w:rsidRDefault="004D56B3">
      <w:pPr>
        <w:pStyle w:val="af3"/>
        <w:ind w:left="360" w:firstLineChars="800" w:firstLine="1680"/>
        <w:rPr>
          <w:ins w:id="1270" w:author="HerculesHu" w:date="2017-12-23T23:45:00Z"/>
        </w:rPr>
        <w:pPrChange w:id="1271" w:author="HerculesHu" w:date="2017-12-24T00:11:00Z">
          <w:pPr>
            <w:pStyle w:val="af3"/>
            <w:ind w:left="360" w:firstLineChars="0" w:firstLine="0"/>
          </w:pPr>
        </w:pPrChange>
      </w:pPr>
      <w:r>
        <w:rPr>
          <w:noProof/>
        </w:rPr>
        <w:drawing>
          <wp:inline distT="0" distB="0" distL="0" distR="0" wp14:anchorId="62743E6B" wp14:editId="05FCC2A8">
            <wp:extent cx="2855396" cy="2491394"/>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4722" cy="2499532"/>
                    </a:xfrm>
                    <a:prstGeom prst="rect">
                      <a:avLst/>
                    </a:prstGeom>
                  </pic:spPr>
                </pic:pic>
              </a:graphicData>
            </a:graphic>
          </wp:inline>
        </w:drawing>
      </w:r>
    </w:p>
    <w:p w14:paraId="54E00B8A" w14:textId="77777777" w:rsidR="00ED245A" w:rsidRDefault="00ED245A" w:rsidP="00ED245A">
      <w:pPr>
        <w:jc w:val="center"/>
        <w:rPr>
          <w:ins w:id="1272" w:author="HerculesHu" w:date="2017-12-23T23:45:00Z"/>
        </w:rPr>
      </w:pPr>
      <w:ins w:id="1273" w:author="HerculesHu" w:date="2017-12-23T23:45:00Z">
        <w:r>
          <w:rPr>
            <w:rFonts w:hint="eastAsia"/>
          </w:rPr>
          <w:t>（电脑</w:t>
        </w:r>
        <w:r>
          <w:t>版</w:t>
        </w:r>
        <w:r>
          <w:rPr>
            <w:rFonts w:hint="eastAsia"/>
          </w:rPr>
          <w:t>）</w:t>
        </w:r>
      </w:ins>
    </w:p>
    <w:p w14:paraId="17B8434B" w14:textId="77777777" w:rsidR="00ED245A" w:rsidRDefault="00ED245A" w:rsidP="004D56B3">
      <w:pPr>
        <w:pStyle w:val="af3"/>
        <w:ind w:left="360" w:firstLineChars="0" w:firstLine="0"/>
      </w:pPr>
    </w:p>
    <w:p w14:paraId="1C2B6C85" w14:textId="4FEB4D9D" w:rsidR="00854A3B" w:rsidRDefault="00854A3B" w:rsidP="004D56B3">
      <w:pPr>
        <w:pStyle w:val="af3"/>
        <w:ind w:left="360" w:firstLineChars="0" w:firstLine="0"/>
      </w:pPr>
      <w:r>
        <w:rPr>
          <w:rFonts w:hint="eastAsia"/>
        </w:rPr>
        <w:t>输入</w:t>
      </w:r>
      <w:r>
        <w:t>课程名，点击保存，无需通过管理员，即可开课。</w:t>
      </w:r>
    </w:p>
    <w:p w14:paraId="452ACA73" w14:textId="675F86F6" w:rsidR="00CA7A6C" w:rsidRDefault="00CA7A6C" w:rsidP="00F0351D">
      <w:pPr>
        <w:pStyle w:val="af3"/>
        <w:numPr>
          <w:ilvl w:val="0"/>
          <w:numId w:val="18"/>
        </w:numPr>
        <w:ind w:firstLineChars="0"/>
      </w:pPr>
      <w:r>
        <w:rPr>
          <w:rFonts w:hint="eastAsia"/>
        </w:rPr>
        <w:t>开课</w:t>
      </w:r>
      <w:r>
        <w:t>列表上</w:t>
      </w:r>
      <w:r>
        <w:rPr>
          <w:rFonts w:hint="eastAsia"/>
        </w:rPr>
        <w:t>一页</w:t>
      </w:r>
    </w:p>
    <w:p w14:paraId="56C987D2" w14:textId="2632FF8D" w:rsidR="00CA7A6C" w:rsidRPr="0067765A" w:rsidRDefault="00CA7A6C" w:rsidP="00F0351D">
      <w:pPr>
        <w:pStyle w:val="af3"/>
        <w:numPr>
          <w:ilvl w:val="0"/>
          <w:numId w:val="18"/>
        </w:numPr>
        <w:ind w:firstLineChars="0"/>
      </w:pPr>
      <w:r>
        <w:rPr>
          <w:rFonts w:hint="eastAsia"/>
        </w:rPr>
        <w:t>开课</w:t>
      </w:r>
      <w:r>
        <w:t>列表下一页</w:t>
      </w:r>
    </w:p>
    <w:p w14:paraId="1D10A7D0" w14:textId="5D43EA29" w:rsidR="006E4F6A" w:rsidRDefault="006E4F6A">
      <w:pPr>
        <w:pStyle w:val="a2"/>
      </w:pPr>
      <w:bookmarkStart w:id="1274" w:name="_Toc503060520"/>
      <w:r>
        <w:rPr>
          <w:rFonts w:hint="eastAsia"/>
        </w:rPr>
        <w:t>关注</w:t>
      </w:r>
      <w:r>
        <w:t>课程</w:t>
      </w:r>
      <w:bookmarkEnd w:id="1274"/>
    </w:p>
    <w:p w14:paraId="117B1CFC" w14:textId="6F6CCC7B" w:rsidR="00580F45" w:rsidRDefault="00580F45" w:rsidP="00580F45">
      <w:pPr>
        <w:rPr>
          <w:ins w:id="1275" w:author="HerculesHu" w:date="2017-12-23T23:46:00Z"/>
        </w:rPr>
      </w:pPr>
      <w:r>
        <w:rPr>
          <w:noProof/>
        </w:rPr>
        <w:drawing>
          <wp:inline distT="0" distB="0" distL="0" distR="0" wp14:anchorId="59111800" wp14:editId="0375AA0A">
            <wp:extent cx="5274310" cy="282892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28925"/>
                    </a:xfrm>
                    <a:prstGeom prst="rect">
                      <a:avLst/>
                    </a:prstGeom>
                  </pic:spPr>
                </pic:pic>
              </a:graphicData>
            </a:graphic>
          </wp:inline>
        </w:drawing>
      </w:r>
    </w:p>
    <w:p w14:paraId="7D24982A" w14:textId="77777777" w:rsidR="00ED245A" w:rsidRDefault="00ED245A" w:rsidP="00ED245A">
      <w:pPr>
        <w:jc w:val="center"/>
        <w:rPr>
          <w:ins w:id="1276" w:author="HerculesHu" w:date="2017-12-23T23:46:00Z"/>
        </w:rPr>
      </w:pPr>
      <w:ins w:id="1277" w:author="HerculesHu" w:date="2017-12-23T23:46:00Z">
        <w:r>
          <w:rPr>
            <w:rFonts w:hint="eastAsia"/>
          </w:rPr>
          <w:t>（电脑</w:t>
        </w:r>
        <w:r>
          <w:t>版</w:t>
        </w:r>
        <w:r>
          <w:rPr>
            <w:rFonts w:hint="eastAsia"/>
          </w:rPr>
          <w:t>）</w:t>
        </w:r>
      </w:ins>
    </w:p>
    <w:p w14:paraId="3BED6CC4" w14:textId="77777777" w:rsidR="00ED245A" w:rsidRDefault="00ED245A" w:rsidP="00580F45">
      <w:pPr>
        <w:rPr>
          <w:ins w:id="1278" w:author="HerculesHu" w:date="2017-12-23T22:02:00Z"/>
        </w:rPr>
      </w:pPr>
    </w:p>
    <w:p w14:paraId="7C70679B" w14:textId="48AF34F4" w:rsidR="00D05604" w:rsidRDefault="00AA593E">
      <w:pPr>
        <w:ind w:firstLineChars="800" w:firstLine="1680"/>
        <w:rPr>
          <w:ins w:id="1279" w:author="HerculesHu" w:date="2017-12-23T23:55:00Z"/>
        </w:rPr>
        <w:pPrChange w:id="1280" w:author="HerculesHu" w:date="2017-12-24T00:11:00Z">
          <w:pPr/>
        </w:pPrChange>
      </w:pPr>
      <w:ins w:id="1281" w:author="HerculesHu" w:date="2017-12-23T22:02:00Z">
        <w:r>
          <w:rPr>
            <w:noProof/>
          </w:rPr>
          <w:lastRenderedPageBreak/>
          <w:drawing>
            <wp:inline distT="0" distB="0" distL="0" distR="0" wp14:anchorId="6256F51A" wp14:editId="3D05D796">
              <wp:extent cx="3028950" cy="48768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8950" cy="4876800"/>
                      </a:xfrm>
                      <a:prstGeom prst="rect">
                        <a:avLst/>
                      </a:prstGeom>
                    </pic:spPr>
                  </pic:pic>
                </a:graphicData>
              </a:graphic>
            </wp:inline>
          </w:drawing>
        </w:r>
      </w:ins>
    </w:p>
    <w:p w14:paraId="76C969D9" w14:textId="77777777" w:rsidR="00AB4442" w:rsidRDefault="00AB4442" w:rsidP="00AB4442">
      <w:pPr>
        <w:jc w:val="center"/>
        <w:rPr>
          <w:ins w:id="1282" w:author="HerculesHu" w:date="2017-12-23T23:55:00Z"/>
        </w:rPr>
      </w:pPr>
      <w:ins w:id="1283" w:author="HerculesHu" w:date="2017-12-23T23:55:00Z">
        <w:r>
          <w:rPr>
            <w:rFonts w:hint="eastAsia"/>
          </w:rPr>
          <w:t>（手机</w:t>
        </w:r>
        <w:r>
          <w:t>版</w:t>
        </w:r>
        <w:r>
          <w:rPr>
            <w:rFonts w:hint="eastAsia"/>
          </w:rPr>
          <w:t>）</w:t>
        </w:r>
      </w:ins>
    </w:p>
    <w:p w14:paraId="048F5574" w14:textId="77777777" w:rsidR="00AB4442" w:rsidRDefault="00AB4442" w:rsidP="00580F45"/>
    <w:p w14:paraId="34A949E5" w14:textId="79D6D7C4" w:rsidR="00217865" w:rsidRDefault="00E33F21" w:rsidP="00E33F21">
      <w:pPr>
        <w:pStyle w:val="af3"/>
        <w:numPr>
          <w:ilvl w:val="0"/>
          <w:numId w:val="19"/>
        </w:numPr>
        <w:ind w:firstLineChars="0"/>
      </w:pPr>
      <w:r>
        <w:rPr>
          <w:rFonts w:hint="eastAsia"/>
        </w:rPr>
        <w:t>点击访问具体</w:t>
      </w:r>
      <w:r>
        <w:t>课程页</w:t>
      </w:r>
    </w:p>
    <w:p w14:paraId="23A7158A" w14:textId="2432069C" w:rsidR="00E33F21" w:rsidRDefault="009053BE" w:rsidP="00E33F21">
      <w:pPr>
        <w:pStyle w:val="af3"/>
        <w:numPr>
          <w:ilvl w:val="0"/>
          <w:numId w:val="19"/>
        </w:numPr>
        <w:ind w:firstLineChars="0"/>
      </w:pPr>
      <w:r>
        <w:rPr>
          <w:rFonts w:hint="eastAsia"/>
        </w:rPr>
        <w:t>选择课程是否</w:t>
      </w:r>
      <w:r>
        <w:t>关注</w:t>
      </w:r>
    </w:p>
    <w:p w14:paraId="2E3453D5" w14:textId="1B89D3DE" w:rsidR="009053BE" w:rsidRDefault="009053BE" w:rsidP="00E33F21">
      <w:pPr>
        <w:pStyle w:val="af3"/>
        <w:numPr>
          <w:ilvl w:val="0"/>
          <w:numId w:val="19"/>
        </w:numPr>
        <w:ind w:firstLineChars="0"/>
      </w:pPr>
      <w:r>
        <w:rPr>
          <w:rFonts w:hint="eastAsia"/>
        </w:rPr>
        <w:t>课程翻页</w:t>
      </w:r>
    </w:p>
    <w:p w14:paraId="1191A472" w14:textId="2130AA49" w:rsidR="00C6782E" w:rsidRDefault="006D3376">
      <w:pPr>
        <w:pStyle w:val="a1"/>
      </w:pPr>
      <w:bookmarkStart w:id="1284" w:name="_Toc503060521"/>
      <w:r>
        <w:rPr>
          <w:rFonts w:hint="eastAsia"/>
        </w:rPr>
        <w:t>教师</w:t>
      </w:r>
      <w:r>
        <w:t>页</w:t>
      </w:r>
      <w:bookmarkEnd w:id="1284"/>
    </w:p>
    <w:p w14:paraId="63017CEC" w14:textId="2BCA35D1" w:rsidR="00BD6B8D" w:rsidRDefault="00BD6B8D">
      <w:pPr>
        <w:pStyle w:val="a2"/>
      </w:pPr>
      <w:r>
        <w:rPr>
          <w:rFonts w:hint="eastAsia"/>
        </w:rPr>
        <w:t xml:space="preserve"> </w:t>
      </w:r>
      <w:bookmarkStart w:id="1285" w:name="_Toc503060522"/>
      <w:r>
        <w:rPr>
          <w:rFonts w:hint="eastAsia"/>
        </w:rPr>
        <w:t>教师</w:t>
      </w:r>
      <w:r>
        <w:t>详情</w:t>
      </w:r>
      <w:bookmarkEnd w:id="1285"/>
    </w:p>
    <w:p w14:paraId="40ED22D4" w14:textId="6651B308" w:rsidR="006937B8" w:rsidRPr="000258DD" w:rsidRDefault="006937B8" w:rsidP="006937B8">
      <w:r>
        <w:rPr>
          <w:rFonts w:hint="eastAsia"/>
        </w:rPr>
        <w:t xml:space="preserve">  1.</w:t>
      </w:r>
      <w:r w:rsidR="00B823B0">
        <w:rPr>
          <w:rFonts w:hint="eastAsia"/>
        </w:rPr>
        <w:t>点击</w:t>
      </w:r>
      <w:r>
        <w:rPr>
          <w:rFonts w:hint="eastAsia"/>
        </w:rPr>
        <w:t>查看</w:t>
      </w:r>
      <w:r>
        <w:t>详情</w:t>
      </w:r>
    </w:p>
    <w:p w14:paraId="077F6BCB" w14:textId="1583E116" w:rsidR="006937B8" w:rsidRPr="006937B8" w:rsidRDefault="006937B8" w:rsidP="006937B8"/>
    <w:p w14:paraId="25E702AD" w14:textId="67E8E78B" w:rsidR="000258DD" w:rsidRDefault="00756976" w:rsidP="000258DD">
      <w:pPr>
        <w:rPr>
          <w:ins w:id="1286" w:author="HerculesHu" w:date="2017-12-23T23:46:00Z"/>
        </w:rPr>
      </w:pPr>
      <w:r>
        <w:rPr>
          <w:noProof/>
        </w:rPr>
        <w:lastRenderedPageBreak/>
        <w:drawing>
          <wp:inline distT="0" distB="0" distL="0" distR="0" wp14:anchorId="69F240DF" wp14:editId="631FC93D">
            <wp:extent cx="5274310" cy="28314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31465"/>
                    </a:xfrm>
                    <a:prstGeom prst="rect">
                      <a:avLst/>
                    </a:prstGeom>
                  </pic:spPr>
                </pic:pic>
              </a:graphicData>
            </a:graphic>
          </wp:inline>
        </w:drawing>
      </w:r>
    </w:p>
    <w:p w14:paraId="28CAC911" w14:textId="77777777" w:rsidR="00ED245A" w:rsidRDefault="00ED245A" w:rsidP="00ED245A">
      <w:pPr>
        <w:jc w:val="center"/>
        <w:rPr>
          <w:ins w:id="1287" w:author="HerculesHu" w:date="2017-12-23T23:46:00Z"/>
        </w:rPr>
      </w:pPr>
      <w:ins w:id="1288" w:author="HerculesHu" w:date="2017-12-23T23:46:00Z">
        <w:r>
          <w:rPr>
            <w:rFonts w:hint="eastAsia"/>
          </w:rPr>
          <w:t>（电脑</w:t>
        </w:r>
        <w:r>
          <w:t>版</w:t>
        </w:r>
        <w:r>
          <w:rPr>
            <w:rFonts w:hint="eastAsia"/>
          </w:rPr>
          <w:t>）</w:t>
        </w:r>
      </w:ins>
    </w:p>
    <w:p w14:paraId="6D07AE76" w14:textId="77777777" w:rsidR="00ED245A" w:rsidRDefault="00ED245A" w:rsidP="000258DD">
      <w:pPr>
        <w:rPr>
          <w:ins w:id="1289" w:author="HerculesHu" w:date="2017-12-23T22:04:00Z"/>
        </w:rPr>
      </w:pPr>
    </w:p>
    <w:p w14:paraId="66B96B92" w14:textId="6A230955" w:rsidR="00834287" w:rsidRDefault="00834287">
      <w:pPr>
        <w:ind w:firstLineChars="800" w:firstLine="1680"/>
        <w:rPr>
          <w:ins w:id="1290" w:author="HerculesHu" w:date="2017-12-23T23:55:00Z"/>
        </w:rPr>
        <w:pPrChange w:id="1291" w:author="HerculesHu" w:date="2017-12-24T00:11:00Z">
          <w:pPr/>
        </w:pPrChange>
      </w:pPr>
      <w:ins w:id="1292" w:author="HerculesHu" w:date="2017-12-23T22:04:00Z">
        <w:r>
          <w:rPr>
            <w:noProof/>
          </w:rPr>
          <w:drawing>
            <wp:inline distT="0" distB="0" distL="0" distR="0" wp14:anchorId="0FC3BE2A" wp14:editId="636301E2">
              <wp:extent cx="3114675" cy="486727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14675" cy="4867275"/>
                      </a:xfrm>
                      <a:prstGeom prst="rect">
                        <a:avLst/>
                      </a:prstGeom>
                    </pic:spPr>
                  </pic:pic>
                </a:graphicData>
              </a:graphic>
            </wp:inline>
          </w:drawing>
        </w:r>
      </w:ins>
    </w:p>
    <w:p w14:paraId="192C1526" w14:textId="77777777" w:rsidR="00AB4442" w:rsidRDefault="00AB4442" w:rsidP="00AB4442">
      <w:pPr>
        <w:jc w:val="center"/>
        <w:rPr>
          <w:ins w:id="1293" w:author="HerculesHu" w:date="2017-12-23T23:55:00Z"/>
        </w:rPr>
      </w:pPr>
      <w:ins w:id="1294" w:author="HerculesHu" w:date="2017-12-23T23:55:00Z">
        <w:r>
          <w:rPr>
            <w:rFonts w:hint="eastAsia"/>
          </w:rPr>
          <w:t>（手机</w:t>
        </w:r>
        <w:r>
          <w:t>版</w:t>
        </w:r>
        <w:r>
          <w:rPr>
            <w:rFonts w:hint="eastAsia"/>
          </w:rPr>
          <w:t>）</w:t>
        </w:r>
      </w:ins>
    </w:p>
    <w:p w14:paraId="5D29F15F" w14:textId="77777777" w:rsidR="00AB4442" w:rsidRDefault="00AB4442" w:rsidP="000258DD"/>
    <w:p w14:paraId="339AB7CF" w14:textId="150A1604" w:rsidR="00E476B3" w:rsidRDefault="00E476B3">
      <w:pPr>
        <w:pStyle w:val="a2"/>
      </w:pPr>
      <w:bookmarkStart w:id="1295" w:name="_Toc503060523"/>
      <w:r>
        <w:rPr>
          <w:rFonts w:hint="eastAsia"/>
        </w:rPr>
        <w:lastRenderedPageBreak/>
        <w:t>查看</w:t>
      </w:r>
      <w:r>
        <w:t>教师个人信息</w:t>
      </w:r>
      <w:bookmarkEnd w:id="1295"/>
    </w:p>
    <w:p w14:paraId="136D45B4" w14:textId="710F03AE" w:rsidR="002F43CC" w:rsidRDefault="00A932E3">
      <w:pPr>
        <w:ind w:firstLineChars="250" w:firstLine="525"/>
        <w:rPr>
          <w:ins w:id="1296" w:author="HerculesHu" w:date="2017-12-23T23:46:00Z"/>
        </w:rPr>
        <w:pPrChange w:id="1297" w:author="HerculesHu" w:date="2017-12-24T00:11:00Z">
          <w:pPr/>
        </w:pPrChange>
      </w:pPr>
      <w:ins w:id="1298" w:author="HerculesHu" w:date="2017-12-23T22:05:00Z">
        <w:r>
          <w:rPr>
            <w:noProof/>
          </w:rPr>
          <w:drawing>
            <wp:inline distT="0" distB="0" distL="0" distR="0" wp14:anchorId="5B1BB8D0" wp14:editId="518DE6D7">
              <wp:extent cx="4714875" cy="47720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875" cy="4772025"/>
                      </a:xfrm>
                      <a:prstGeom prst="rect">
                        <a:avLst/>
                      </a:prstGeom>
                    </pic:spPr>
                  </pic:pic>
                </a:graphicData>
              </a:graphic>
            </wp:inline>
          </w:drawing>
        </w:r>
      </w:ins>
    </w:p>
    <w:p w14:paraId="452B371A" w14:textId="77777777" w:rsidR="00ED245A" w:rsidRDefault="00ED245A" w:rsidP="00ED245A">
      <w:pPr>
        <w:jc w:val="center"/>
        <w:rPr>
          <w:ins w:id="1299" w:author="HerculesHu" w:date="2017-12-23T23:46:00Z"/>
        </w:rPr>
      </w:pPr>
      <w:ins w:id="1300" w:author="HerculesHu" w:date="2017-12-23T23:46:00Z">
        <w:r>
          <w:rPr>
            <w:rFonts w:hint="eastAsia"/>
          </w:rPr>
          <w:t>（电脑</w:t>
        </w:r>
        <w:r>
          <w:t>版</w:t>
        </w:r>
        <w:r>
          <w:rPr>
            <w:rFonts w:hint="eastAsia"/>
          </w:rPr>
          <w:t>）</w:t>
        </w:r>
      </w:ins>
    </w:p>
    <w:p w14:paraId="680D0F96" w14:textId="77777777" w:rsidR="00ED245A" w:rsidRDefault="00ED245A" w:rsidP="000258DD">
      <w:pPr>
        <w:rPr>
          <w:ins w:id="1301" w:author="HerculesHu" w:date="2017-12-23T22:07:00Z"/>
        </w:rPr>
      </w:pPr>
    </w:p>
    <w:p w14:paraId="3BAC6DFA" w14:textId="77777777" w:rsidR="00AB4442" w:rsidRDefault="002F43CC">
      <w:pPr>
        <w:ind w:firstLineChars="700" w:firstLine="1470"/>
        <w:rPr>
          <w:ins w:id="1302" w:author="HerculesHu" w:date="2017-12-23T23:55:00Z"/>
        </w:rPr>
        <w:pPrChange w:id="1303" w:author="HerculesHu" w:date="2017-12-24T00:11:00Z">
          <w:pPr/>
        </w:pPrChange>
      </w:pPr>
      <w:ins w:id="1304" w:author="HerculesHu" w:date="2017-12-23T22:07:00Z">
        <w:r>
          <w:rPr>
            <w:noProof/>
          </w:rPr>
          <w:lastRenderedPageBreak/>
          <w:drawing>
            <wp:inline distT="0" distB="0" distL="0" distR="0" wp14:anchorId="4049CA59" wp14:editId="69E49BAF">
              <wp:extent cx="3914775" cy="64293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4775" cy="6429375"/>
                      </a:xfrm>
                      <a:prstGeom prst="rect">
                        <a:avLst/>
                      </a:prstGeom>
                    </pic:spPr>
                  </pic:pic>
                </a:graphicData>
              </a:graphic>
            </wp:inline>
          </w:drawing>
        </w:r>
      </w:ins>
    </w:p>
    <w:p w14:paraId="2AB59A9D" w14:textId="77777777" w:rsidR="00AB4442" w:rsidRDefault="00AB4442" w:rsidP="00AB4442">
      <w:pPr>
        <w:jc w:val="center"/>
        <w:rPr>
          <w:ins w:id="1305" w:author="HerculesHu" w:date="2017-12-23T23:55:00Z"/>
        </w:rPr>
      </w:pPr>
      <w:ins w:id="1306" w:author="HerculesHu" w:date="2017-12-23T23:55:00Z">
        <w:r>
          <w:rPr>
            <w:rFonts w:hint="eastAsia"/>
          </w:rPr>
          <w:t>（手机</w:t>
        </w:r>
        <w:r>
          <w:t>版</w:t>
        </w:r>
        <w:r>
          <w:rPr>
            <w:rFonts w:hint="eastAsia"/>
          </w:rPr>
          <w:t>）</w:t>
        </w:r>
      </w:ins>
    </w:p>
    <w:p w14:paraId="3CC6B85E" w14:textId="3479B1F2" w:rsidR="00756976" w:rsidRDefault="00AD2E43" w:rsidP="000258DD">
      <w:del w:id="1307" w:author="HerculesHu" w:date="2017-12-23T22:05:00Z">
        <w:r w:rsidDel="00A932E3">
          <w:rPr>
            <w:noProof/>
          </w:rPr>
          <w:drawing>
            <wp:inline distT="0" distB="0" distL="0" distR="0" wp14:anchorId="489764C4" wp14:editId="5007C326">
              <wp:extent cx="2202414" cy="2187828"/>
              <wp:effectExtent l="0" t="0" r="762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8642" cy="2203949"/>
                      </a:xfrm>
                      <a:prstGeom prst="rect">
                        <a:avLst/>
                      </a:prstGeom>
                    </pic:spPr>
                  </pic:pic>
                </a:graphicData>
              </a:graphic>
            </wp:inline>
          </w:drawing>
        </w:r>
      </w:del>
    </w:p>
    <w:p w14:paraId="2F29E619" w14:textId="21C50810" w:rsidR="005B12F0" w:rsidRDefault="005B12F0">
      <w:pPr>
        <w:pStyle w:val="a2"/>
      </w:pPr>
      <w:bookmarkStart w:id="1308" w:name="_Toc503060524"/>
      <w:r>
        <w:rPr>
          <w:rFonts w:hint="eastAsia"/>
        </w:rPr>
        <w:t>查看教师</w:t>
      </w:r>
      <w:del w:id="1309" w:author="HerculesHu" w:date="2017-12-23T22:05:00Z">
        <w:r w:rsidDel="0006018F">
          <w:delText>从业经历</w:delText>
        </w:r>
      </w:del>
      <w:ins w:id="1310" w:author="HerculesHu" w:date="2017-12-23T22:05:00Z">
        <w:r w:rsidR="0006018F">
          <w:rPr>
            <w:rFonts w:hint="eastAsia"/>
          </w:rPr>
          <w:t>介绍</w:t>
        </w:r>
      </w:ins>
      <w:bookmarkEnd w:id="1308"/>
    </w:p>
    <w:p w14:paraId="5FE7E6F9" w14:textId="7129938E" w:rsidR="002F43CC" w:rsidRDefault="0006018F">
      <w:pPr>
        <w:ind w:firstLineChars="200" w:firstLine="420"/>
        <w:jc w:val="center"/>
        <w:rPr>
          <w:ins w:id="1311" w:author="HerculesHu" w:date="2017-12-23T23:46:00Z"/>
        </w:rPr>
        <w:pPrChange w:id="1312" w:author="吴苏琪" w:date="2018-01-07T03:40:00Z">
          <w:pPr/>
        </w:pPrChange>
      </w:pPr>
      <w:ins w:id="1313" w:author="HerculesHu" w:date="2017-12-23T22:05:00Z">
        <w:del w:id="1314" w:author="吴苏琪" w:date="2018-01-07T03:40:00Z">
          <w:r w:rsidDel="004D6FC1">
            <w:rPr>
              <w:noProof/>
            </w:rPr>
            <w:lastRenderedPageBreak/>
            <w:drawing>
              <wp:inline distT="0" distB="0" distL="0" distR="0" wp14:anchorId="636AF65A" wp14:editId="503B407C">
                <wp:extent cx="4714875" cy="47625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4875" cy="4762500"/>
                        </a:xfrm>
                        <a:prstGeom prst="rect">
                          <a:avLst/>
                        </a:prstGeom>
                      </pic:spPr>
                    </pic:pic>
                  </a:graphicData>
                </a:graphic>
              </wp:inline>
            </w:drawing>
          </w:r>
        </w:del>
      </w:ins>
      <w:ins w:id="1315" w:author="吴苏琪" w:date="2018-01-07T03:40:00Z">
        <w:r w:rsidR="004D6FC1">
          <w:rPr>
            <w:noProof/>
          </w:rPr>
          <w:drawing>
            <wp:inline distT="0" distB="0" distL="0" distR="0" wp14:anchorId="630E95D6" wp14:editId="3F88A156">
              <wp:extent cx="3836101" cy="385098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56" t="1049" r="1339" b="1722"/>
                      <a:stretch/>
                    </pic:blipFill>
                    <pic:spPr bwMode="auto">
                      <a:xfrm>
                        <a:off x="0" y="0"/>
                        <a:ext cx="3838034" cy="3852926"/>
                      </a:xfrm>
                      <a:prstGeom prst="rect">
                        <a:avLst/>
                      </a:prstGeom>
                      <a:ln>
                        <a:noFill/>
                      </a:ln>
                      <a:extLst>
                        <a:ext uri="{53640926-AAD7-44D8-BBD7-CCE9431645EC}">
                          <a14:shadowObscured xmlns:a14="http://schemas.microsoft.com/office/drawing/2010/main"/>
                        </a:ext>
                      </a:extLst>
                    </pic:spPr>
                  </pic:pic>
                </a:graphicData>
              </a:graphic>
            </wp:inline>
          </w:drawing>
        </w:r>
      </w:ins>
    </w:p>
    <w:p w14:paraId="7E99AD62" w14:textId="77777777" w:rsidR="00ED245A" w:rsidRDefault="00ED245A" w:rsidP="00ED245A">
      <w:pPr>
        <w:jc w:val="center"/>
        <w:rPr>
          <w:ins w:id="1316" w:author="HerculesHu" w:date="2017-12-23T23:46:00Z"/>
        </w:rPr>
      </w:pPr>
      <w:ins w:id="1317" w:author="HerculesHu" w:date="2017-12-23T23:46:00Z">
        <w:r>
          <w:rPr>
            <w:rFonts w:hint="eastAsia"/>
          </w:rPr>
          <w:t>（电脑</w:t>
        </w:r>
        <w:r>
          <w:t>版</w:t>
        </w:r>
        <w:r>
          <w:rPr>
            <w:rFonts w:hint="eastAsia"/>
          </w:rPr>
          <w:t>）</w:t>
        </w:r>
      </w:ins>
    </w:p>
    <w:p w14:paraId="114982DC" w14:textId="77777777" w:rsidR="00ED245A" w:rsidRDefault="00ED245A" w:rsidP="00586301">
      <w:pPr>
        <w:rPr>
          <w:ins w:id="1318" w:author="HerculesHu" w:date="2017-12-23T22:07:00Z"/>
        </w:rPr>
      </w:pPr>
    </w:p>
    <w:p w14:paraId="740CACB7" w14:textId="727E3AAB" w:rsidR="00AB4442" w:rsidRDefault="002F43CC">
      <w:pPr>
        <w:ind w:firstLineChars="450" w:firstLine="945"/>
        <w:jc w:val="center"/>
        <w:rPr>
          <w:ins w:id="1319" w:author="HerculesHu" w:date="2017-12-23T23:55:00Z"/>
        </w:rPr>
        <w:pPrChange w:id="1320" w:author="吴苏琪" w:date="2018-01-07T03:40:00Z">
          <w:pPr/>
        </w:pPrChange>
      </w:pPr>
      <w:ins w:id="1321" w:author="HerculesHu" w:date="2017-12-23T22:07:00Z">
        <w:del w:id="1322" w:author="吴苏琪" w:date="2018-01-07T03:40:00Z">
          <w:r w:rsidDel="004D6FC1">
            <w:rPr>
              <w:noProof/>
            </w:rPr>
            <w:lastRenderedPageBreak/>
            <w:drawing>
              <wp:inline distT="0" distB="0" distL="0" distR="0" wp14:anchorId="72126790" wp14:editId="325679BA">
                <wp:extent cx="3952875" cy="64579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2875" cy="6457950"/>
                        </a:xfrm>
                        <a:prstGeom prst="rect">
                          <a:avLst/>
                        </a:prstGeom>
                      </pic:spPr>
                    </pic:pic>
                  </a:graphicData>
                </a:graphic>
              </wp:inline>
            </w:drawing>
          </w:r>
        </w:del>
      </w:ins>
      <w:ins w:id="1323" w:author="吴苏琪" w:date="2018-01-07T03:40:00Z">
        <w:r w:rsidR="004D6FC1">
          <w:rPr>
            <w:noProof/>
          </w:rPr>
          <w:drawing>
            <wp:inline distT="0" distB="0" distL="0" distR="0" wp14:anchorId="6F9D9C11" wp14:editId="0C793263">
              <wp:extent cx="3299746" cy="579170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99746" cy="5791702"/>
                      </a:xfrm>
                      <a:prstGeom prst="rect">
                        <a:avLst/>
                      </a:prstGeom>
                    </pic:spPr>
                  </pic:pic>
                </a:graphicData>
              </a:graphic>
            </wp:inline>
          </w:drawing>
        </w:r>
      </w:ins>
    </w:p>
    <w:p w14:paraId="3BF85EC3" w14:textId="77777777" w:rsidR="00AB4442" w:rsidRDefault="00AB4442" w:rsidP="00AB4442">
      <w:pPr>
        <w:jc w:val="center"/>
        <w:rPr>
          <w:ins w:id="1324" w:author="HerculesHu" w:date="2017-12-23T23:55:00Z"/>
        </w:rPr>
      </w:pPr>
      <w:ins w:id="1325" w:author="HerculesHu" w:date="2017-12-23T23:55:00Z">
        <w:r>
          <w:rPr>
            <w:rFonts w:hint="eastAsia"/>
          </w:rPr>
          <w:t>（手机</w:t>
        </w:r>
        <w:r>
          <w:t>版</w:t>
        </w:r>
        <w:r>
          <w:rPr>
            <w:rFonts w:hint="eastAsia"/>
          </w:rPr>
          <w:t>）</w:t>
        </w:r>
      </w:ins>
    </w:p>
    <w:p w14:paraId="4766221E" w14:textId="646E3C50" w:rsidR="00586301" w:rsidRPr="00586301" w:rsidRDefault="00586301" w:rsidP="00586301">
      <w:del w:id="1326" w:author="HerculesHu" w:date="2017-12-23T22:05:00Z">
        <w:r w:rsidDel="0006018F">
          <w:rPr>
            <w:noProof/>
          </w:rPr>
          <w:drawing>
            <wp:inline distT="0" distB="0" distL="0" distR="0" wp14:anchorId="326283B8" wp14:editId="39CB203C">
              <wp:extent cx="2233778" cy="2243751"/>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55617" cy="2265687"/>
                      </a:xfrm>
                      <a:prstGeom prst="rect">
                        <a:avLst/>
                      </a:prstGeom>
                    </pic:spPr>
                  </pic:pic>
                </a:graphicData>
              </a:graphic>
            </wp:inline>
          </w:drawing>
        </w:r>
      </w:del>
    </w:p>
    <w:p w14:paraId="23D61BA7" w14:textId="7AC50A14" w:rsidR="005B12F0" w:rsidDel="00B121E5" w:rsidRDefault="005B12F0">
      <w:pPr>
        <w:pStyle w:val="a2"/>
        <w:numPr>
          <w:ilvl w:val="0"/>
          <w:numId w:val="0"/>
        </w:numPr>
        <w:rPr>
          <w:del w:id="1327" w:author="HerculesHu" w:date="2017-12-23T22:06:00Z"/>
        </w:rPr>
        <w:pPrChange w:id="1328" w:author="吴苏琪" w:date="2018-01-07T03:39:00Z">
          <w:pPr>
            <w:pStyle w:val="a2"/>
          </w:pPr>
        </w:pPrChange>
      </w:pPr>
      <w:del w:id="1329" w:author="HerculesHu" w:date="2017-12-23T22:06:00Z">
        <w:r w:rsidDel="00B121E5">
          <w:rPr>
            <w:rFonts w:hint="eastAsia"/>
          </w:rPr>
          <w:delText>查看</w:delText>
        </w:r>
        <w:r w:rsidDel="00B121E5">
          <w:delText>教师所获荣誉</w:delText>
        </w:r>
      </w:del>
    </w:p>
    <w:p w14:paraId="7420AB0E" w14:textId="661ED4C4" w:rsidR="00586301" w:rsidRPr="00586301" w:rsidRDefault="00586301" w:rsidP="006D4A38">
      <w:pPr>
        <w:pPrChange w:id="1330" w:author="吴苏琪" w:date="2018-01-18T00:35:00Z">
          <w:pPr/>
        </w:pPrChange>
      </w:pPr>
      <w:del w:id="1331" w:author="HerculesHu" w:date="2017-12-23T22:06:00Z">
        <w:r w:rsidDel="00B121E5">
          <w:drawing>
            <wp:inline distT="0" distB="0" distL="0" distR="0" wp14:anchorId="1D4FA1C3" wp14:editId="154E24C1">
              <wp:extent cx="2162770" cy="2187018"/>
              <wp:effectExtent l="0" t="0" r="952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86153" cy="2210664"/>
                      </a:xfrm>
                      <a:prstGeom prst="rect">
                        <a:avLst/>
                      </a:prstGeom>
                    </pic:spPr>
                  </pic:pic>
                </a:graphicData>
              </a:graphic>
            </wp:inline>
          </w:drawing>
        </w:r>
      </w:del>
    </w:p>
    <w:p w14:paraId="0DCB764D" w14:textId="5B56E1AB" w:rsidR="005B12F0" w:rsidRDefault="005B12F0">
      <w:pPr>
        <w:pStyle w:val="a2"/>
      </w:pPr>
      <w:bookmarkStart w:id="1332" w:name="_Toc503060525"/>
      <w:r>
        <w:rPr>
          <w:rFonts w:hint="eastAsia"/>
        </w:rPr>
        <w:t>查看</w:t>
      </w:r>
      <w:r>
        <w:t>教师所开课程</w:t>
      </w:r>
      <w:bookmarkEnd w:id="1332"/>
    </w:p>
    <w:p w14:paraId="2F1C4ABA" w14:textId="180EF024" w:rsidR="007A75F1" w:rsidRPr="006F34FD" w:rsidRDefault="006F34FD" w:rsidP="007A75F1">
      <w:r>
        <w:rPr>
          <w:rFonts w:hint="eastAsia"/>
        </w:rPr>
        <w:t xml:space="preserve"> 1.点击</w:t>
      </w:r>
      <w:r>
        <w:t>课程名访问具体课程</w:t>
      </w:r>
    </w:p>
    <w:p w14:paraId="63552CBE" w14:textId="7052F976" w:rsidR="006F34FD" w:rsidRDefault="006F34FD">
      <w:pPr>
        <w:ind w:firstLineChars="700" w:firstLine="1470"/>
        <w:rPr>
          <w:ins w:id="1333" w:author="HerculesHu" w:date="2017-12-23T23:46:00Z"/>
        </w:rPr>
        <w:pPrChange w:id="1334" w:author="HerculesHu" w:date="2017-12-24T00:12:00Z">
          <w:pPr/>
        </w:pPrChange>
      </w:pPr>
      <w:del w:id="1335" w:author="HerculesHu" w:date="2017-12-23T22:06:00Z">
        <w:r w:rsidDel="00B121E5">
          <w:rPr>
            <w:noProof/>
          </w:rPr>
          <w:lastRenderedPageBreak/>
          <w:drawing>
            <wp:inline distT="0" distB="0" distL="0" distR="0" wp14:anchorId="042A985B" wp14:editId="62E3579D">
              <wp:extent cx="2106373" cy="2120510"/>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7692" cy="2131905"/>
                      </a:xfrm>
                      <a:prstGeom prst="rect">
                        <a:avLst/>
                      </a:prstGeom>
                    </pic:spPr>
                  </pic:pic>
                </a:graphicData>
              </a:graphic>
            </wp:inline>
          </w:drawing>
        </w:r>
      </w:del>
      <w:ins w:id="1336" w:author="HerculesHu" w:date="2017-12-23T22:06:00Z">
        <w:r w:rsidR="00B121E5">
          <w:rPr>
            <w:noProof/>
          </w:rPr>
          <w:drawing>
            <wp:inline distT="0" distB="0" distL="0" distR="0" wp14:anchorId="5D31A7BE" wp14:editId="54FCFE63">
              <wp:extent cx="3724275" cy="376237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4275" cy="3762375"/>
                      </a:xfrm>
                      <a:prstGeom prst="rect">
                        <a:avLst/>
                      </a:prstGeom>
                    </pic:spPr>
                  </pic:pic>
                </a:graphicData>
              </a:graphic>
            </wp:inline>
          </w:drawing>
        </w:r>
      </w:ins>
    </w:p>
    <w:p w14:paraId="785AE03A" w14:textId="77777777" w:rsidR="00ED245A" w:rsidRDefault="00ED245A" w:rsidP="00ED245A">
      <w:pPr>
        <w:jc w:val="center"/>
        <w:rPr>
          <w:ins w:id="1337" w:author="HerculesHu" w:date="2017-12-23T23:46:00Z"/>
        </w:rPr>
      </w:pPr>
      <w:ins w:id="1338" w:author="HerculesHu" w:date="2017-12-23T23:46:00Z">
        <w:r>
          <w:rPr>
            <w:rFonts w:hint="eastAsia"/>
          </w:rPr>
          <w:t>（电脑</w:t>
        </w:r>
        <w:r>
          <w:t>版</w:t>
        </w:r>
        <w:r>
          <w:rPr>
            <w:rFonts w:hint="eastAsia"/>
          </w:rPr>
          <w:t>）</w:t>
        </w:r>
      </w:ins>
    </w:p>
    <w:p w14:paraId="3A391995" w14:textId="77777777" w:rsidR="00ED245A" w:rsidRDefault="00ED245A" w:rsidP="007A75F1">
      <w:pPr>
        <w:rPr>
          <w:ins w:id="1339" w:author="HerculesHu" w:date="2017-12-23T22:08:00Z"/>
        </w:rPr>
      </w:pPr>
    </w:p>
    <w:p w14:paraId="391AC2DD" w14:textId="202B170B" w:rsidR="00FD6719" w:rsidRDefault="00FD6719">
      <w:pPr>
        <w:ind w:firstLineChars="800" w:firstLine="1680"/>
        <w:rPr>
          <w:ins w:id="1340" w:author="HerculesHu" w:date="2017-12-23T23:55:00Z"/>
        </w:rPr>
        <w:pPrChange w:id="1341" w:author="HerculesHu" w:date="2017-12-24T00:12:00Z">
          <w:pPr/>
        </w:pPrChange>
      </w:pPr>
      <w:ins w:id="1342" w:author="HerculesHu" w:date="2017-12-23T22:08:00Z">
        <w:del w:id="1343" w:author="吴苏琪" w:date="2018-01-07T03:41:00Z">
          <w:r w:rsidDel="004D6FC1">
            <w:rPr>
              <w:noProof/>
            </w:rPr>
            <w:drawing>
              <wp:inline distT="0" distB="0" distL="0" distR="0" wp14:anchorId="7B3080F0" wp14:editId="6E8F3A00">
                <wp:extent cx="3095625" cy="505777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95625" cy="5057775"/>
                        </a:xfrm>
                        <a:prstGeom prst="rect">
                          <a:avLst/>
                        </a:prstGeom>
                      </pic:spPr>
                    </pic:pic>
                  </a:graphicData>
                </a:graphic>
              </wp:inline>
            </w:drawing>
          </w:r>
        </w:del>
      </w:ins>
      <w:ins w:id="1344" w:author="吴苏琪" w:date="2018-01-07T03:41:00Z">
        <w:r w:rsidR="004D6FC1">
          <w:rPr>
            <w:noProof/>
          </w:rPr>
          <w:drawing>
            <wp:inline distT="0" distB="0" distL="0" distR="0" wp14:anchorId="301FB466" wp14:editId="4B5877C2">
              <wp:extent cx="3231160" cy="2796782"/>
              <wp:effectExtent l="0" t="0" r="762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1160" cy="2796782"/>
                      </a:xfrm>
                      <a:prstGeom prst="rect">
                        <a:avLst/>
                      </a:prstGeom>
                    </pic:spPr>
                  </pic:pic>
                </a:graphicData>
              </a:graphic>
            </wp:inline>
          </w:drawing>
        </w:r>
      </w:ins>
    </w:p>
    <w:p w14:paraId="02386738" w14:textId="77777777" w:rsidR="00AB4442" w:rsidRDefault="00AB4442" w:rsidP="00AB4442">
      <w:pPr>
        <w:jc w:val="center"/>
        <w:rPr>
          <w:ins w:id="1345" w:author="HerculesHu" w:date="2017-12-23T23:55:00Z"/>
        </w:rPr>
      </w:pPr>
      <w:ins w:id="1346" w:author="HerculesHu" w:date="2017-12-23T23:55:00Z">
        <w:r>
          <w:rPr>
            <w:rFonts w:hint="eastAsia"/>
          </w:rPr>
          <w:t>（手机</w:t>
        </w:r>
        <w:r>
          <w:t>版</w:t>
        </w:r>
        <w:r>
          <w:rPr>
            <w:rFonts w:hint="eastAsia"/>
          </w:rPr>
          <w:t>）</w:t>
        </w:r>
      </w:ins>
    </w:p>
    <w:p w14:paraId="625D6531" w14:textId="77777777" w:rsidR="00AB4442" w:rsidRDefault="00AB4442" w:rsidP="007A75F1"/>
    <w:p w14:paraId="60CF2F45" w14:textId="01A20E89" w:rsidR="008322F7" w:rsidRPr="000F4BCE" w:rsidRDefault="004B7F1A">
      <w:pPr>
        <w:pStyle w:val="a1"/>
      </w:pPr>
      <w:bookmarkStart w:id="1347" w:name="_Toc503060526"/>
      <w:r>
        <w:rPr>
          <w:rFonts w:hint="eastAsia"/>
        </w:rPr>
        <w:t>论坛</w:t>
      </w:r>
      <w:r>
        <w:t>首页</w:t>
      </w:r>
      <w:bookmarkEnd w:id="1347"/>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8322F7" w14:paraId="7CF79EB0"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07556148" w14:textId="77777777" w:rsidR="008322F7" w:rsidRDefault="008322F7" w:rsidP="00EB2A62">
            <w:pPr>
              <w:pStyle w:val="Axure"/>
            </w:pPr>
            <w:r>
              <w:lastRenderedPageBreak/>
              <w:t>脚注</w:t>
            </w:r>
          </w:p>
        </w:tc>
        <w:tc>
          <w:tcPr>
            <w:tcW w:w="2268" w:type="dxa"/>
          </w:tcPr>
          <w:p w14:paraId="7181BA41" w14:textId="77777777" w:rsidR="008322F7" w:rsidRDefault="008322F7" w:rsidP="00EB2A62">
            <w:pPr>
              <w:pStyle w:val="Axure"/>
            </w:pPr>
            <w:r>
              <w:t>名称</w:t>
            </w:r>
          </w:p>
        </w:tc>
        <w:tc>
          <w:tcPr>
            <w:tcW w:w="4536" w:type="dxa"/>
          </w:tcPr>
          <w:p w14:paraId="18D34B2C" w14:textId="77777777" w:rsidR="008322F7" w:rsidRDefault="008322F7" w:rsidP="00EB2A62">
            <w:pPr>
              <w:pStyle w:val="Axure"/>
              <w:tabs>
                <w:tab w:val="left" w:pos="1190"/>
              </w:tabs>
            </w:pPr>
            <w:r>
              <w:t>交互</w:t>
            </w:r>
            <w:r>
              <w:tab/>
            </w:r>
          </w:p>
        </w:tc>
      </w:tr>
      <w:tr w:rsidR="008322F7" w14:paraId="5684F8A9" w14:textId="77777777" w:rsidTr="00EB2A62">
        <w:trPr>
          <w:cantSplit/>
        </w:trPr>
        <w:tc>
          <w:tcPr>
            <w:tcW w:w="1413" w:type="dxa"/>
          </w:tcPr>
          <w:p w14:paraId="428FBF9F" w14:textId="77777777" w:rsidR="008322F7" w:rsidRDefault="008322F7" w:rsidP="00EB2A62">
            <w:pPr>
              <w:pStyle w:val="Axure0"/>
            </w:pPr>
            <w:r>
              <w:t>1</w:t>
            </w:r>
          </w:p>
        </w:tc>
        <w:tc>
          <w:tcPr>
            <w:tcW w:w="2268" w:type="dxa"/>
          </w:tcPr>
          <w:p w14:paraId="1FB71001" w14:textId="703B089E" w:rsidR="008322F7" w:rsidRDefault="0098721B" w:rsidP="00EB2A62">
            <w:pPr>
              <w:pStyle w:val="Axure0"/>
            </w:pPr>
            <w:r>
              <w:rPr>
                <w:rFonts w:hint="eastAsia"/>
                <w:lang w:eastAsia="zh-CN"/>
              </w:rPr>
              <w:t>我要发帖</w:t>
            </w:r>
          </w:p>
        </w:tc>
        <w:tc>
          <w:tcPr>
            <w:tcW w:w="4536" w:type="dxa"/>
          </w:tcPr>
          <w:p w14:paraId="4CEDB6A7" w14:textId="6346949A" w:rsidR="008322F7" w:rsidRDefault="00B25664" w:rsidP="00EB2A62">
            <w:pPr>
              <w:pStyle w:val="Axure0"/>
              <w:rPr>
                <w:lang w:eastAsia="zh-CN"/>
              </w:rPr>
            </w:pPr>
            <w:r>
              <w:rPr>
                <w:rFonts w:hint="eastAsia"/>
                <w:lang w:eastAsia="zh-CN"/>
              </w:rPr>
              <w:t>进</w:t>
            </w:r>
            <w:r>
              <w:rPr>
                <w:lang w:eastAsia="zh-CN"/>
              </w:rPr>
              <w:t>入发帖编辑页</w:t>
            </w:r>
          </w:p>
        </w:tc>
      </w:tr>
      <w:tr w:rsidR="008322F7" w14:paraId="018CC60E"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6445CFC" w14:textId="77777777" w:rsidR="008322F7" w:rsidRDefault="008322F7" w:rsidP="00EB2A62">
            <w:pPr>
              <w:pStyle w:val="Axure0"/>
            </w:pPr>
            <w:r>
              <w:t>2</w:t>
            </w:r>
          </w:p>
        </w:tc>
        <w:tc>
          <w:tcPr>
            <w:tcW w:w="2268" w:type="dxa"/>
          </w:tcPr>
          <w:p w14:paraId="47B01779" w14:textId="7ED83414" w:rsidR="008322F7" w:rsidRDefault="0098721B" w:rsidP="00EB2A62">
            <w:pPr>
              <w:pStyle w:val="Axure0"/>
            </w:pPr>
            <w:r>
              <w:rPr>
                <w:rFonts w:hint="eastAsia"/>
                <w:lang w:eastAsia="zh-CN"/>
              </w:rPr>
              <w:t>论坛</w:t>
            </w:r>
            <w:r>
              <w:rPr>
                <w:lang w:eastAsia="zh-CN"/>
              </w:rPr>
              <w:t>搜索</w:t>
            </w:r>
          </w:p>
        </w:tc>
        <w:tc>
          <w:tcPr>
            <w:tcW w:w="4536" w:type="dxa"/>
          </w:tcPr>
          <w:p w14:paraId="49815453" w14:textId="224673E0" w:rsidR="008322F7" w:rsidRDefault="00B25664" w:rsidP="00EB2A62">
            <w:pPr>
              <w:pStyle w:val="Axure0"/>
              <w:rPr>
                <w:lang w:eastAsia="zh-CN"/>
              </w:rPr>
            </w:pPr>
            <w:r>
              <w:rPr>
                <w:rFonts w:hint="eastAsia"/>
                <w:lang w:eastAsia="zh-CN"/>
              </w:rPr>
              <w:t>按照关键字搜索全论坛</w:t>
            </w:r>
          </w:p>
        </w:tc>
      </w:tr>
      <w:tr w:rsidR="008322F7" w14:paraId="5D09BC23" w14:textId="77777777" w:rsidTr="00EB2A62">
        <w:trPr>
          <w:cantSplit/>
        </w:trPr>
        <w:tc>
          <w:tcPr>
            <w:tcW w:w="1413" w:type="dxa"/>
          </w:tcPr>
          <w:p w14:paraId="1096A8A8" w14:textId="77777777" w:rsidR="008322F7" w:rsidRDefault="008322F7" w:rsidP="00EB2A62">
            <w:pPr>
              <w:pStyle w:val="Axure0"/>
              <w:rPr>
                <w:lang w:eastAsia="zh-CN"/>
              </w:rPr>
            </w:pPr>
            <w:r>
              <w:t>3</w:t>
            </w:r>
            <w:r>
              <w:rPr>
                <w:rFonts w:hint="eastAsia"/>
                <w:lang w:eastAsia="zh-CN"/>
              </w:rPr>
              <w:t>、</w:t>
            </w:r>
          </w:p>
        </w:tc>
        <w:tc>
          <w:tcPr>
            <w:tcW w:w="2268" w:type="dxa"/>
          </w:tcPr>
          <w:p w14:paraId="7ED0F6E4" w14:textId="04366759" w:rsidR="008322F7" w:rsidRDefault="0098721B" w:rsidP="00EB2A62">
            <w:pPr>
              <w:pStyle w:val="Axure0"/>
            </w:pPr>
            <w:r>
              <w:rPr>
                <w:rFonts w:hint="eastAsia"/>
                <w:lang w:eastAsia="zh-CN"/>
              </w:rPr>
              <w:t>标签</w:t>
            </w:r>
          </w:p>
        </w:tc>
        <w:tc>
          <w:tcPr>
            <w:tcW w:w="4536" w:type="dxa"/>
          </w:tcPr>
          <w:p w14:paraId="319C8792" w14:textId="64C35E20" w:rsidR="008322F7" w:rsidRDefault="009672C4" w:rsidP="00EB2A62">
            <w:pPr>
              <w:pStyle w:val="Axure0"/>
              <w:rPr>
                <w:lang w:eastAsia="zh-CN"/>
              </w:rPr>
            </w:pPr>
            <w:r>
              <w:rPr>
                <w:rFonts w:hint="eastAsia"/>
                <w:lang w:eastAsia="zh-CN"/>
              </w:rPr>
              <w:t>选择</w:t>
            </w:r>
            <w:r>
              <w:rPr>
                <w:lang w:eastAsia="zh-CN"/>
              </w:rPr>
              <w:t>置顶与精华进行筛选</w:t>
            </w:r>
          </w:p>
        </w:tc>
      </w:tr>
      <w:tr w:rsidR="008322F7" w14:paraId="6ADF046B"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59836B39" w14:textId="77777777" w:rsidR="008322F7" w:rsidRDefault="008322F7" w:rsidP="00EB2A62">
            <w:pPr>
              <w:pStyle w:val="Axure0"/>
              <w:rPr>
                <w:lang w:eastAsia="zh-CN"/>
              </w:rPr>
            </w:pPr>
            <w:r>
              <w:rPr>
                <w:lang w:eastAsia="zh-CN"/>
              </w:rPr>
              <w:t>4</w:t>
            </w:r>
          </w:p>
        </w:tc>
        <w:tc>
          <w:tcPr>
            <w:tcW w:w="2268" w:type="dxa"/>
          </w:tcPr>
          <w:p w14:paraId="21B541C0" w14:textId="3F68BC79" w:rsidR="008322F7" w:rsidRDefault="0098721B" w:rsidP="00EB2A62">
            <w:pPr>
              <w:pStyle w:val="Axure0"/>
            </w:pPr>
            <w:r>
              <w:rPr>
                <w:rFonts w:hint="eastAsia"/>
                <w:lang w:eastAsia="zh-CN"/>
              </w:rPr>
              <w:t>主题</w:t>
            </w:r>
          </w:p>
        </w:tc>
        <w:tc>
          <w:tcPr>
            <w:tcW w:w="4536" w:type="dxa"/>
          </w:tcPr>
          <w:p w14:paraId="41A826A3" w14:textId="67DFDE98" w:rsidR="008322F7" w:rsidRDefault="00D07013" w:rsidP="00EB2A62">
            <w:pPr>
              <w:pStyle w:val="Axure0"/>
              <w:rPr>
                <w:lang w:eastAsia="zh-CN"/>
              </w:rPr>
            </w:pPr>
            <w:r>
              <w:rPr>
                <w:rFonts w:hint="eastAsia"/>
                <w:lang w:eastAsia="zh-CN"/>
              </w:rPr>
              <w:t>点击进行</w:t>
            </w:r>
            <w:r>
              <w:rPr>
                <w:lang w:eastAsia="zh-CN"/>
              </w:rPr>
              <w:t>主题的排序</w:t>
            </w:r>
          </w:p>
        </w:tc>
      </w:tr>
      <w:tr w:rsidR="008322F7" w14:paraId="5B325D36" w14:textId="77777777" w:rsidTr="00EB2A62">
        <w:tc>
          <w:tcPr>
            <w:tcW w:w="1413" w:type="dxa"/>
          </w:tcPr>
          <w:p w14:paraId="08B96879" w14:textId="77777777" w:rsidR="008322F7" w:rsidRDefault="008322F7" w:rsidP="00EB2A62">
            <w:pPr>
              <w:pStyle w:val="Axure0"/>
              <w:rPr>
                <w:lang w:eastAsia="zh-CN"/>
              </w:rPr>
            </w:pPr>
            <w:r>
              <w:rPr>
                <w:rFonts w:hint="eastAsia"/>
                <w:lang w:eastAsia="zh-CN"/>
              </w:rPr>
              <w:t>5</w:t>
            </w:r>
          </w:p>
        </w:tc>
        <w:tc>
          <w:tcPr>
            <w:tcW w:w="2268" w:type="dxa"/>
          </w:tcPr>
          <w:p w14:paraId="4BE99723" w14:textId="249C442E" w:rsidR="008322F7" w:rsidRDefault="0098721B" w:rsidP="00EB2A62">
            <w:pPr>
              <w:pStyle w:val="Axure0"/>
              <w:rPr>
                <w:lang w:eastAsia="zh-CN"/>
              </w:rPr>
            </w:pPr>
            <w:r>
              <w:rPr>
                <w:rFonts w:hint="eastAsia"/>
                <w:lang w:eastAsia="zh-CN"/>
              </w:rPr>
              <w:t>附件</w:t>
            </w:r>
          </w:p>
        </w:tc>
        <w:tc>
          <w:tcPr>
            <w:tcW w:w="4536" w:type="dxa"/>
          </w:tcPr>
          <w:p w14:paraId="5B5807DC" w14:textId="51B26499" w:rsidR="008322F7" w:rsidRDefault="008322F7" w:rsidP="00EB2A62">
            <w:pPr>
              <w:pStyle w:val="Axure0"/>
              <w:rPr>
                <w:lang w:eastAsia="zh-CN"/>
              </w:rPr>
            </w:pPr>
          </w:p>
        </w:tc>
      </w:tr>
      <w:tr w:rsidR="008322F7" w14:paraId="41698B1C"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362EB5BD" w14:textId="77777777" w:rsidR="008322F7" w:rsidRDefault="008322F7" w:rsidP="00EB2A62">
            <w:pPr>
              <w:pStyle w:val="Axure0"/>
              <w:rPr>
                <w:lang w:eastAsia="zh-CN"/>
              </w:rPr>
            </w:pPr>
            <w:r>
              <w:rPr>
                <w:rFonts w:hint="eastAsia"/>
                <w:lang w:eastAsia="zh-CN"/>
              </w:rPr>
              <w:t>6</w:t>
            </w:r>
          </w:p>
        </w:tc>
        <w:tc>
          <w:tcPr>
            <w:tcW w:w="2268" w:type="dxa"/>
          </w:tcPr>
          <w:p w14:paraId="38FED453" w14:textId="2C8ABC22" w:rsidR="008322F7" w:rsidRDefault="0098721B" w:rsidP="00EB2A62">
            <w:pPr>
              <w:pStyle w:val="Axure0"/>
              <w:rPr>
                <w:lang w:eastAsia="zh-CN"/>
              </w:rPr>
            </w:pPr>
            <w:r>
              <w:rPr>
                <w:rFonts w:hint="eastAsia"/>
                <w:lang w:eastAsia="zh-CN"/>
              </w:rPr>
              <w:t>回复</w:t>
            </w:r>
          </w:p>
        </w:tc>
        <w:tc>
          <w:tcPr>
            <w:tcW w:w="4536" w:type="dxa"/>
          </w:tcPr>
          <w:p w14:paraId="232444A1" w14:textId="75DA0028" w:rsidR="008322F7" w:rsidRDefault="00D07013" w:rsidP="00EB2A62">
            <w:pPr>
              <w:pStyle w:val="Axure0"/>
              <w:rPr>
                <w:lang w:eastAsia="zh-CN"/>
              </w:rPr>
            </w:pPr>
            <w:r>
              <w:rPr>
                <w:rFonts w:hint="eastAsia"/>
                <w:lang w:eastAsia="zh-CN"/>
              </w:rPr>
              <w:t>查看</w:t>
            </w:r>
            <w:r>
              <w:rPr>
                <w:lang w:eastAsia="zh-CN"/>
              </w:rPr>
              <w:t>回复数</w:t>
            </w:r>
          </w:p>
        </w:tc>
      </w:tr>
      <w:tr w:rsidR="008322F7" w14:paraId="35F40600" w14:textId="77777777" w:rsidTr="00EB2A62">
        <w:tc>
          <w:tcPr>
            <w:tcW w:w="1413" w:type="dxa"/>
          </w:tcPr>
          <w:p w14:paraId="090A9AF9" w14:textId="77777777" w:rsidR="008322F7" w:rsidRDefault="008322F7" w:rsidP="00EB2A62">
            <w:pPr>
              <w:pStyle w:val="Axure0"/>
              <w:rPr>
                <w:lang w:eastAsia="zh-CN"/>
              </w:rPr>
            </w:pPr>
            <w:r>
              <w:rPr>
                <w:rFonts w:hint="eastAsia"/>
                <w:lang w:eastAsia="zh-CN"/>
              </w:rPr>
              <w:t>7</w:t>
            </w:r>
          </w:p>
        </w:tc>
        <w:tc>
          <w:tcPr>
            <w:tcW w:w="2268" w:type="dxa"/>
          </w:tcPr>
          <w:p w14:paraId="76E80836" w14:textId="679F4EB7" w:rsidR="008322F7" w:rsidRDefault="0098721B" w:rsidP="00EB2A62">
            <w:pPr>
              <w:pStyle w:val="Axure0"/>
              <w:rPr>
                <w:lang w:eastAsia="zh-CN"/>
              </w:rPr>
            </w:pPr>
            <w:r>
              <w:rPr>
                <w:rFonts w:hint="eastAsia"/>
                <w:lang w:eastAsia="zh-CN"/>
              </w:rPr>
              <w:t>作者</w:t>
            </w:r>
          </w:p>
        </w:tc>
        <w:tc>
          <w:tcPr>
            <w:tcW w:w="4536" w:type="dxa"/>
          </w:tcPr>
          <w:p w14:paraId="3E9003F1" w14:textId="61016018" w:rsidR="008322F7" w:rsidRDefault="00D07013" w:rsidP="00EB2A62">
            <w:pPr>
              <w:pStyle w:val="Axure0"/>
              <w:rPr>
                <w:lang w:eastAsia="zh-CN"/>
              </w:rPr>
            </w:pPr>
            <w:r>
              <w:rPr>
                <w:rFonts w:hint="eastAsia"/>
                <w:lang w:eastAsia="zh-CN"/>
              </w:rPr>
              <w:t>点击以</w:t>
            </w:r>
            <w:r>
              <w:rPr>
                <w:lang w:eastAsia="zh-CN"/>
              </w:rPr>
              <w:t>作者字典序排序</w:t>
            </w:r>
          </w:p>
        </w:tc>
      </w:tr>
      <w:tr w:rsidR="008322F7" w14:paraId="5682F0E1"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6D96F27B" w14:textId="77777777" w:rsidR="008322F7" w:rsidRDefault="008322F7" w:rsidP="00EB2A62">
            <w:pPr>
              <w:pStyle w:val="Axure0"/>
              <w:rPr>
                <w:lang w:eastAsia="zh-CN"/>
              </w:rPr>
            </w:pPr>
            <w:r>
              <w:rPr>
                <w:rFonts w:hint="eastAsia"/>
                <w:lang w:eastAsia="zh-CN"/>
              </w:rPr>
              <w:t>8</w:t>
            </w:r>
          </w:p>
        </w:tc>
        <w:tc>
          <w:tcPr>
            <w:tcW w:w="2268" w:type="dxa"/>
          </w:tcPr>
          <w:p w14:paraId="52E159A2" w14:textId="520A1AAA" w:rsidR="008322F7" w:rsidRDefault="0098721B" w:rsidP="00EB2A62">
            <w:pPr>
              <w:pStyle w:val="Axure0"/>
              <w:rPr>
                <w:lang w:eastAsia="zh-CN"/>
              </w:rPr>
            </w:pPr>
            <w:r>
              <w:rPr>
                <w:rFonts w:hint="eastAsia"/>
                <w:lang w:eastAsia="zh-CN"/>
              </w:rPr>
              <w:t>时间</w:t>
            </w:r>
          </w:p>
        </w:tc>
        <w:tc>
          <w:tcPr>
            <w:tcW w:w="4536" w:type="dxa"/>
          </w:tcPr>
          <w:p w14:paraId="2A388CEC" w14:textId="66A30752" w:rsidR="008322F7" w:rsidRDefault="008322F7" w:rsidP="00D07013">
            <w:pPr>
              <w:pStyle w:val="Axure0"/>
              <w:rPr>
                <w:lang w:eastAsia="zh-CN"/>
              </w:rPr>
            </w:pPr>
            <w:r>
              <w:rPr>
                <w:rFonts w:hint="eastAsia"/>
                <w:lang w:eastAsia="zh-CN"/>
              </w:rPr>
              <w:t>点击</w:t>
            </w:r>
            <w:r w:rsidR="00D07013">
              <w:rPr>
                <w:rFonts w:hint="eastAsia"/>
                <w:lang w:eastAsia="zh-CN"/>
              </w:rPr>
              <w:t>根据时间</w:t>
            </w:r>
            <w:r w:rsidR="00D07013">
              <w:rPr>
                <w:lang w:eastAsia="zh-CN"/>
              </w:rPr>
              <w:t>排序</w:t>
            </w:r>
          </w:p>
        </w:tc>
      </w:tr>
      <w:tr w:rsidR="008322F7" w14:paraId="0537AA9C" w14:textId="77777777" w:rsidTr="00EB2A62">
        <w:tc>
          <w:tcPr>
            <w:tcW w:w="1413" w:type="dxa"/>
          </w:tcPr>
          <w:p w14:paraId="785FDBF3" w14:textId="77777777" w:rsidR="008322F7" w:rsidRDefault="008322F7" w:rsidP="00EB2A62">
            <w:pPr>
              <w:pStyle w:val="Axure0"/>
              <w:rPr>
                <w:lang w:eastAsia="zh-CN"/>
              </w:rPr>
            </w:pPr>
            <w:r>
              <w:rPr>
                <w:rFonts w:hint="eastAsia"/>
                <w:lang w:eastAsia="zh-CN"/>
              </w:rPr>
              <w:t>9</w:t>
            </w:r>
          </w:p>
        </w:tc>
        <w:tc>
          <w:tcPr>
            <w:tcW w:w="2268" w:type="dxa"/>
          </w:tcPr>
          <w:p w14:paraId="1085EEEB" w14:textId="5DC41611" w:rsidR="008322F7" w:rsidRDefault="0098721B" w:rsidP="00EB2A62">
            <w:pPr>
              <w:pStyle w:val="Axure0"/>
              <w:rPr>
                <w:lang w:eastAsia="zh-CN"/>
              </w:rPr>
            </w:pPr>
            <w:r>
              <w:rPr>
                <w:rFonts w:hint="eastAsia"/>
                <w:lang w:eastAsia="zh-CN"/>
              </w:rPr>
              <w:t>具体附件</w:t>
            </w:r>
          </w:p>
        </w:tc>
        <w:tc>
          <w:tcPr>
            <w:tcW w:w="4536" w:type="dxa"/>
          </w:tcPr>
          <w:p w14:paraId="7D2B67BD" w14:textId="6CFCFE90" w:rsidR="008322F7" w:rsidRDefault="00AE46B9" w:rsidP="00EB2A62">
            <w:pPr>
              <w:pStyle w:val="Axure0"/>
              <w:rPr>
                <w:lang w:eastAsia="zh-CN"/>
              </w:rPr>
            </w:pPr>
            <w:r>
              <w:rPr>
                <w:rFonts w:hint="eastAsia"/>
                <w:lang w:eastAsia="zh-CN"/>
              </w:rPr>
              <w:t>鼠标点击</w:t>
            </w:r>
            <w:r>
              <w:rPr>
                <w:lang w:eastAsia="zh-CN"/>
              </w:rPr>
              <w:t>浏览器下载附件</w:t>
            </w:r>
          </w:p>
        </w:tc>
      </w:tr>
      <w:tr w:rsidR="00F845FF" w14:paraId="25DAC78B"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23715E47" w14:textId="4425ED3A" w:rsidR="00F845FF" w:rsidRDefault="00F845FF" w:rsidP="00EB2A62">
            <w:pPr>
              <w:pStyle w:val="Axure0"/>
              <w:rPr>
                <w:lang w:eastAsia="zh-CN"/>
              </w:rPr>
            </w:pPr>
            <w:r>
              <w:rPr>
                <w:rFonts w:hint="eastAsia"/>
                <w:lang w:eastAsia="zh-CN"/>
              </w:rPr>
              <w:t>10</w:t>
            </w:r>
          </w:p>
        </w:tc>
        <w:tc>
          <w:tcPr>
            <w:tcW w:w="2268" w:type="dxa"/>
          </w:tcPr>
          <w:p w14:paraId="4F3A8D61" w14:textId="6DCD6904" w:rsidR="00F845FF" w:rsidRDefault="00F845FF" w:rsidP="00EB2A62">
            <w:pPr>
              <w:pStyle w:val="Axure0"/>
              <w:rPr>
                <w:lang w:eastAsia="zh-CN"/>
              </w:rPr>
            </w:pPr>
            <w:r>
              <w:rPr>
                <w:rFonts w:hint="eastAsia"/>
                <w:lang w:eastAsia="zh-CN"/>
              </w:rPr>
              <w:t>主题</w:t>
            </w:r>
            <w:r>
              <w:rPr>
                <w:lang w:eastAsia="zh-CN"/>
              </w:rPr>
              <w:t>翻页</w:t>
            </w:r>
          </w:p>
        </w:tc>
        <w:tc>
          <w:tcPr>
            <w:tcW w:w="4536" w:type="dxa"/>
          </w:tcPr>
          <w:p w14:paraId="144E95F0" w14:textId="5AEAABC6" w:rsidR="00F845FF" w:rsidRDefault="00AE46B9" w:rsidP="00EB2A62">
            <w:pPr>
              <w:pStyle w:val="Axure0"/>
              <w:rPr>
                <w:lang w:eastAsia="zh-CN"/>
              </w:rPr>
            </w:pPr>
            <w:r>
              <w:rPr>
                <w:rFonts w:hint="eastAsia"/>
                <w:lang w:eastAsia="zh-CN"/>
              </w:rPr>
              <w:t>点击进行</w:t>
            </w:r>
            <w:r>
              <w:rPr>
                <w:lang w:eastAsia="zh-CN"/>
              </w:rPr>
              <w:t>翻页</w:t>
            </w:r>
          </w:p>
        </w:tc>
      </w:tr>
    </w:tbl>
    <w:p w14:paraId="23C385DD" w14:textId="672E01B5" w:rsidR="008322F7" w:rsidRDefault="008322F7" w:rsidP="008322F7"/>
    <w:p w14:paraId="6B045FCF" w14:textId="7F869930" w:rsidR="00707983" w:rsidRDefault="00707983" w:rsidP="008322F7">
      <w:pPr>
        <w:rPr>
          <w:ins w:id="1348" w:author="HerculesHu" w:date="2017-12-23T23:46:00Z"/>
        </w:rPr>
      </w:pPr>
      <w:r>
        <w:rPr>
          <w:noProof/>
        </w:rPr>
        <w:lastRenderedPageBreak/>
        <w:drawing>
          <wp:inline distT="0" distB="0" distL="0" distR="0" wp14:anchorId="3E1709CD" wp14:editId="7F7DCBA5">
            <wp:extent cx="5274310" cy="50266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026660"/>
                    </a:xfrm>
                    <a:prstGeom prst="rect">
                      <a:avLst/>
                    </a:prstGeom>
                  </pic:spPr>
                </pic:pic>
              </a:graphicData>
            </a:graphic>
          </wp:inline>
        </w:drawing>
      </w:r>
    </w:p>
    <w:p w14:paraId="635A8298" w14:textId="77777777" w:rsidR="00ED245A" w:rsidRDefault="00ED245A" w:rsidP="00ED245A">
      <w:pPr>
        <w:jc w:val="center"/>
        <w:rPr>
          <w:ins w:id="1349" w:author="HerculesHu" w:date="2017-12-23T23:46:00Z"/>
        </w:rPr>
      </w:pPr>
      <w:ins w:id="1350" w:author="HerculesHu" w:date="2017-12-23T23:46:00Z">
        <w:r>
          <w:rPr>
            <w:rFonts w:hint="eastAsia"/>
          </w:rPr>
          <w:t>（电脑</w:t>
        </w:r>
        <w:r>
          <w:t>版</w:t>
        </w:r>
        <w:r>
          <w:rPr>
            <w:rFonts w:hint="eastAsia"/>
          </w:rPr>
          <w:t>）</w:t>
        </w:r>
      </w:ins>
    </w:p>
    <w:p w14:paraId="69AFBCD2" w14:textId="77777777" w:rsidR="00ED245A" w:rsidRDefault="00ED245A" w:rsidP="008322F7">
      <w:pPr>
        <w:rPr>
          <w:ins w:id="1351" w:author="HerculesHu" w:date="2017-12-23T22:15:00Z"/>
        </w:rPr>
      </w:pPr>
    </w:p>
    <w:p w14:paraId="7A3B3E92" w14:textId="47DE4FB7" w:rsidR="00FE6B6B" w:rsidRDefault="00FE6B6B">
      <w:pPr>
        <w:ind w:firstLineChars="850" w:firstLine="1785"/>
        <w:rPr>
          <w:ins w:id="1352" w:author="HerculesHu" w:date="2017-12-23T23:56:00Z"/>
        </w:rPr>
        <w:pPrChange w:id="1353" w:author="HerculesHu" w:date="2017-12-24T00:12:00Z">
          <w:pPr/>
        </w:pPrChange>
      </w:pPr>
      <w:ins w:id="1354" w:author="HerculesHu" w:date="2017-12-23T22:15:00Z">
        <w:r>
          <w:rPr>
            <w:noProof/>
          </w:rPr>
          <w:lastRenderedPageBreak/>
          <w:drawing>
            <wp:inline distT="0" distB="0" distL="0" distR="0" wp14:anchorId="2F78D820" wp14:editId="4A08081C">
              <wp:extent cx="3171825" cy="50673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71825" cy="5067300"/>
                      </a:xfrm>
                      <a:prstGeom prst="rect">
                        <a:avLst/>
                      </a:prstGeom>
                    </pic:spPr>
                  </pic:pic>
                </a:graphicData>
              </a:graphic>
            </wp:inline>
          </w:drawing>
        </w:r>
      </w:ins>
    </w:p>
    <w:p w14:paraId="57EF099B" w14:textId="77777777" w:rsidR="00AB4442" w:rsidRDefault="00AB4442" w:rsidP="00AB4442">
      <w:pPr>
        <w:jc w:val="center"/>
        <w:rPr>
          <w:ins w:id="1355" w:author="HerculesHu" w:date="2017-12-23T23:56:00Z"/>
        </w:rPr>
      </w:pPr>
      <w:ins w:id="1356" w:author="HerculesHu" w:date="2017-12-23T23:56:00Z">
        <w:r>
          <w:rPr>
            <w:rFonts w:hint="eastAsia"/>
          </w:rPr>
          <w:t>（手机</w:t>
        </w:r>
        <w:r>
          <w:t>版</w:t>
        </w:r>
        <w:r>
          <w:rPr>
            <w:rFonts w:hint="eastAsia"/>
          </w:rPr>
          <w:t>）</w:t>
        </w:r>
      </w:ins>
    </w:p>
    <w:p w14:paraId="36A50024" w14:textId="77777777" w:rsidR="00AB4442" w:rsidRDefault="00AB4442" w:rsidP="008322F7"/>
    <w:p w14:paraId="44ABD4B2" w14:textId="09C2A2CE" w:rsidR="003172D9" w:rsidRDefault="00EA385D">
      <w:pPr>
        <w:pStyle w:val="a1"/>
      </w:pPr>
      <w:bookmarkStart w:id="1357" w:name="_Toc503060527"/>
      <w:r>
        <w:rPr>
          <w:rFonts w:hint="eastAsia"/>
        </w:rPr>
        <w:t>发帖</w:t>
      </w:r>
      <w:bookmarkEnd w:id="1357"/>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E359B8" w14:paraId="76FBDE1E"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48D8E195" w14:textId="77777777" w:rsidR="00E359B8" w:rsidRDefault="00E359B8" w:rsidP="00EB2A62">
            <w:pPr>
              <w:pStyle w:val="Axure"/>
            </w:pPr>
            <w:r>
              <w:t>脚注</w:t>
            </w:r>
          </w:p>
        </w:tc>
        <w:tc>
          <w:tcPr>
            <w:tcW w:w="2268" w:type="dxa"/>
          </w:tcPr>
          <w:p w14:paraId="4352E520" w14:textId="77777777" w:rsidR="00E359B8" w:rsidRDefault="00E359B8" w:rsidP="00EB2A62">
            <w:pPr>
              <w:pStyle w:val="Axure"/>
            </w:pPr>
            <w:r>
              <w:t>名称</w:t>
            </w:r>
          </w:p>
        </w:tc>
        <w:tc>
          <w:tcPr>
            <w:tcW w:w="4536" w:type="dxa"/>
          </w:tcPr>
          <w:p w14:paraId="5E2CC7DA" w14:textId="77777777" w:rsidR="00E359B8" w:rsidRDefault="00E359B8" w:rsidP="00EB2A62">
            <w:pPr>
              <w:pStyle w:val="Axure"/>
              <w:tabs>
                <w:tab w:val="left" w:pos="1190"/>
              </w:tabs>
            </w:pPr>
            <w:r>
              <w:t>交互</w:t>
            </w:r>
            <w:r>
              <w:tab/>
            </w:r>
          </w:p>
        </w:tc>
      </w:tr>
      <w:tr w:rsidR="00E359B8" w14:paraId="2CE7C233" w14:textId="77777777" w:rsidTr="00EB2A62">
        <w:trPr>
          <w:cantSplit/>
        </w:trPr>
        <w:tc>
          <w:tcPr>
            <w:tcW w:w="1413" w:type="dxa"/>
          </w:tcPr>
          <w:p w14:paraId="378522A1" w14:textId="77777777" w:rsidR="00E359B8" w:rsidRDefault="00E359B8" w:rsidP="00EB2A62">
            <w:pPr>
              <w:pStyle w:val="Axure0"/>
            </w:pPr>
            <w:r>
              <w:t>1</w:t>
            </w:r>
          </w:p>
        </w:tc>
        <w:tc>
          <w:tcPr>
            <w:tcW w:w="2268" w:type="dxa"/>
          </w:tcPr>
          <w:p w14:paraId="098E4C8A" w14:textId="76D395A8" w:rsidR="00E359B8" w:rsidRDefault="004E629C" w:rsidP="00EB2A62">
            <w:pPr>
              <w:pStyle w:val="Axure0"/>
            </w:pPr>
            <w:r>
              <w:rPr>
                <w:rFonts w:hint="eastAsia"/>
                <w:lang w:eastAsia="zh-CN"/>
              </w:rPr>
              <w:t>作者</w:t>
            </w:r>
          </w:p>
        </w:tc>
        <w:tc>
          <w:tcPr>
            <w:tcW w:w="4536" w:type="dxa"/>
          </w:tcPr>
          <w:p w14:paraId="331AF9A3" w14:textId="707A955E" w:rsidR="00E359B8" w:rsidRDefault="0046357A" w:rsidP="00EB2A62">
            <w:pPr>
              <w:pStyle w:val="Axure0"/>
              <w:rPr>
                <w:lang w:eastAsia="zh-CN"/>
              </w:rPr>
            </w:pPr>
            <w:r>
              <w:rPr>
                <w:rFonts w:hint="eastAsia"/>
                <w:lang w:eastAsia="zh-CN"/>
              </w:rPr>
              <w:t>显示作者</w:t>
            </w:r>
          </w:p>
        </w:tc>
      </w:tr>
      <w:tr w:rsidR="00E359B8" w14:paraId="7E737462"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211EC27" w14:textId="77777777" w:rsidR="00E359B8" w:rsidRDefault="00E359B8" w:rsidP="00EB2A62">
            <w:pPr>
              <w:pStyle w:val="Axure0"/>
            </w:pPr>
            <w:r>
              <w:t>2</w:t>
            </w:r>
          </w:p>
        </w:tc>
        <w:tc>
          <w:tcPr>
            <w:tcW w:w="2268" w:type="dxa"/>
          </w:tcPr>
          <w:p w14:paraId="149D74E7" w14:textId="0CE6E890" w:rsidR="00E359B8" w:rsidRDefault="004E629C" w:rsidP="00EB2A62">
            <w:pPr>
              <w:pStyle w:val="Axure0"/>
            </w:pPr>
            <w:r>
              <w:rPr>
                <w:rFonts w:hint="eastAsia"/>
                <w:lang w:eastAsia="zh-CN"/>
              </w:rPr>
              <w:t>时间</w:t>
            </w:r>
          </w:p>
        </w:tc>
        <w:tc>
          <w:tcPr>
            <w:tcW w:w="4536" w:type="dxa"/>
          </w:tcPr>
          <w:p w14:paraId="779A887F" w14:textId="71304C57" w:rsidR="00E359B8" w:rsidRDefault="0046357A" w:rsidP="00EB2A62">
            <w:pPr>
              <w:pStyle w:val="Axure0"/>
              <w:rPr>
                <w:lang w:eastAsia="zh-CN"/>
              </w:rPr>
            </w:pPr>
            <w:r>
              <w:rPr>
                <w:rFonts w:hint="eastAsia"/>
                <w:lang w:eastAsia="zh-CN"/>
              </w:rPr>
              <w:t>显示时间</w:t>
            </w:r>
          </w:p>
        </w:tc>
      </w:tr>
      <w:tr w:rsidR="00E359B8" w14:paraId="04A62EC0" w14:textId="77777777" w:rsidTr="00EB2A62">
        <w:trPr>
          <w:cantSplit/>
        </w:trPr>
        <w:tc>
          <w:tcPr>
            <w:tcW w:w="1413" w:type="dxa"/>
          </w:tcPr>
          <w:p w14:paraId="2E44C45F" w14:textId="77777777" w:rsidR="00E359B8" w:rsidRDefault="00E359B8" w:rsidP="00EB2A62">
            <w:pPr>
              <w:pStyle w:val="Axure0"/>
              <w:rPr>
                <w:lang w:eastAsia="zh-CN"/>
              </w:rPr>
            </w:pPr>
            <w:r>
              <w:t>3</w:t>
            </w:r>
            <w:r>
              <w:rPr>
                <w:rFonts w:hint="eastAsia"/>
                <w:lang w:eastAsia="zh-CN"/>
              </w:rPr>
              <w:t>、</w:t>
            </w:r>
          </w:p>
        </w:tc>
        <w:tc>
          <w:tcPr>
            <w:tcW w:w="2268" w:type="dxa"/>
          </w:tcPr>
          <w:p w14:paraId="1F2E323A" w14:textId="4D9D5749" w:rsidR="00E359B8" w:rsidRDefault="004E629C" w:rsidP="00EB2A62">
            <w:pPr>
              <w:pStyle w:val="Axure0"/>
            </w:pPr>
            <w:r>
              <w:rPr>
                <w:rFonts w:hint="eastAsia"/>
                <w:lang w:eastAsia="zh-CN"/>
              </w:rPr>
              <w:t>主题框</w:t>
            </w:r>
          </w:p>
        </w:tc>
        <w:tc>
          <w:tcPr>
            <w:tcW w:w="4536" w:type="dxa"/>
          </w:tcPr>
          <w:p w14:paraId="4A499A03" w14:textId="5EF3E77A" w:rsidR="00E359B8" w:rsidRDefault="0046357A" w:rsidP="00EB2A62">
            <w:pPr>
              <w:pStyle w:val="Axure0"/>
              <w:rPr>
                <w:lang w:eastAsia="zh-CN"/>
              </w:rPr>
            </w:pPr>
            <w:r>
              <w:rPr>
                <w:rFonts w:hint="eastAsia"/>
                <w:lang w:eastAsia="zh-CN"/>
              </w:rPr>
              <w:t>输入主题</w:t>
            </w:r>
          </w:p>
        </w:tc>
      </w:tr>
      <w:tr w:rsidR="00E359B8" w14:paraId="5C6C992B"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765C1E10" w14:textId="77777777" w:rsidR="00E359B8" w:rsidRDefault="00E359B8" w:rsidP="00EB2A62">
            <w:pPr>
              <w:pStyle w:val="Axure0"/>
              <w:rPr>
                <w:lang w:eastAsia="zh-CN"/>
              </w:rPr>
            </w:pPr>
            <w:r>
              <w:rPr>
                <w:lang w:eastAsia="zh-CN"/>
              </w:rPr>
              <w:t>4</w:t>
            </w:r>
          </w:p>
        </w:tc>
        <w:tc>
          <w:tcPr>
            <w:tcW w:w="2268" w:type="dxa"/>
          </w:tcPr>
          <w:p w14:paraId="46FA535C" w14:textId="16F13EE8" w:rsidR="00E359B8" w:rsidRDefault="004E629C" w:rsidP="00EB2A62">
            <w:pPr>
              <w:pStyle w:val="Axure0"/>
            </w:pPr>
            <w:r>
              <w:rPr>
                <w:rFonts w:hint="eastAsia"/>
                <w:lang w:eastAsia="zh-CN"/>
              </w:rPr>
              <w:t>内容</w:t>
            </w:r>
            <w:r>
              <w:rPr>
                <w:lang w:eastAsia="zh-CN"/>
              </w:rPr>
              <w:t>框</w:t>
            </w:r>
          </w:p>
        </w:tc>
        <w:tc>
          <w:tcPr>
            <w:tcW w:w="4536" w:type="dxa"/>
          </w:tcPr>
          <w:p w14:paraId="0C5CBA88" w14:textId="2482BFDA" w:rsidR="00E359B8" w:rsidRDefault="0046357A" w:rsidP="00EB2A62">
            <w:pPr>
              <w:pStyle w:val="Axure0"/>
              <w:rPr>
                <w:lang w:eastAsia="zh-CN"/>
              </w:rPr>
            </w:pPr>
            <w:r>
              <w:rPr>
                <w:rFonts w:hint="eastAsia"/>
                <w:lang w:eastAsia="zh-CN"/>
              </w:rPr>
              <w:t>输入内容</w:t>
            </w:r>
          </w:p>
        </w:tc>
      </w:tr>
      <w:tr w:rsidR="00E359B8" w14:paraId="0C7386AF" w14:textId="77777777" w:rsidTr="00EB2A62">
        <w:tc>
          <w:tcPr>
            <w:tcW w:w="1413" w:type="dxa"/>
          </w:tcPr>
          <w:p w14:paraId="4D3CF571" w14:textId="77777777" w:rsidR="00E359B8" w:rsidRDefault="00E359B8" w:rsidP="00EB2A62">
            <w:pPr>
              <w:pStyle w:val="Axure0"/>
              <w:rPr>
                <w:lang w:eastAsia="zh-CN"/>
              </w:rPr>
            </w:pPr>
            <w:r>
              <w:rPr>
                <w:rFonts w:hint="eastAsia"/>
                <w:lang w:eastAsia="zh-CN"/>
              </w:rPr>
              <w:lastRenderedPageBreak/>
              <w:t>5</w:t>
            </w:r>
          </w:p>
        </w:tc>
        <w:tc>
          <w:tcPr>
            <w:tcW w:w="2268" w:type="dxa"/>
          </w:tcPr>
          <w:p w14:paraId="36A0BC54" w14:textId="4E261AC9" w:rsidR="00E359B8" w:rsidRDefault="004E629C" w:rsidP="00EB2A62">
            <w:pPr>
              <w:pStyle w:val="Axure0"/>
              <w:rPr>
                <w:lang w:eastAsia="zh-CN"/>
              </w:rPr>
            </w:pPr>
            <w:r>
              <w:rPr>
                <w:rFonts w:hint="eastAsia"/>
                <w:lang w:eastAsia="zh-CN"/>
              </w:rPr>
              <w:t>选择</w:t>
            </w:r>
            <w:r>
              <w:rPr>
                <w:lang w:eastAsia="zh-CN"/>
              </w:rPr>
              <w:t>上传文件</w:t>
            </w:r>
          </w:p>
        </w:tc>
        <w:tc>
          <w:tcPr>
            <w:tcW w:w="4536" w:type="dxa"/>
          </w:tcPr>
          <w:p w14:paraId="4F65B8E8" w14:textId="29DE6A80" w:rsidR="00E359B8" w:rsidRDefault="0046357A" w:rsidP="00EB2A62">
            <w:pPr>
              <w:pStyle w:val="Axure0"/>
              <w:rPr>
                <w:lang w:eastAsia="zh-CN"/>
              </w:rPr>
            </w:pPr>
            <w:r>
              <w:rPr>
                <w:rFonts w:hint="eastAsia"/>
                <w:lang w:eastAsia="zh-CN"/>
              </w:rPr>
              <w:t>选择</w:t>
            </w:r>
            <w:r>
              <w:rPr>
                <w:lang w:eastAsia="zh-CN"/>
              </w:rPr>
              <w:t>文件进行上传</w:t>
            </w:r>
          </w:p>
        </w:tc>
      </w:tr>
      <w:tr w:rsidR="00E359B8" w14:paraId="3358238E"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4702985A" w14:textId="77777777" w:rsidR="00E359B8" w:rsidRDefault="00E359B8" w:rsidP="00EB2A62">
            <w:pPr>
              <w:pStyle w:val="Axure0"/>
              <w:rPr>
                <w:lang w:eastAsia="zh-CN"/>
              </w:rPr>
            </w:pPr>
            <w:r>
              <w:rPr>
                <w:rFonts w:hint="eastAsia"/>
                <w:lang w:eastAsia="zh-CN"/>
              </w:rPr>
              <w:t>6</w:t>
            </w:r>
          </w:p>
        </w:tc>
        <w:tc>
          <w:tcPr>
            <w:tcW w:w="2268" w:type="dxa"/>
          </w:tcPr>
          <w:p w14:paraId="499B980D" w14:textId="38B7E7D3" w:rsidR="00E359B8" w:rsidRDefault="004E629C" w:rsidP="00EB2A62">
            <w:pPr>
              <w:pStyle w:val="Axure0"/>
              <w:rPr>
                <w:lang w:eastAsia="zh-CN"/>
              </w:rPr>
            </w:pPr>
            <w:r>
              <w:rPr>
                <w:rFonts w:hint="eastAsia"/>
                <w:lang w:eastAsia="zh-CN"/>
              </w:rPr>
              <w:t>上传</w:t>
            </w:r>
            <w:r>
              <w:rPr>
                <w:lang w:eastAsia="zh-CN"/>
              </w:rPr>
              <w:t>建议</w:t>
            </w:r>
          </w:p>
        </w:tc>
        <w:tc>
          <w:tcPr>
            <w:tcW w:w="4536" w:type="dxa"/>
          </w:tcPr>
          <w:p w14:paraId="7124FF04" w14:textId="241351A8" w:rsidR="00E359B8" w:rsidRDefault="0046357A" w:rsidP="00EB2A62">
            <w:pPr>
              <w:pStyle w:val="Axure0"/>
              <w:rPr>
                <w:lang w:eastAsia="zh-CN"/>
              </w:rPr>
            </w:pPr>
            <w:r>
              <w:rPr>
                <w:rFonts w:hint="eastAsia"/>
                <w:lang w:eastAsia="zh-CN"/>
              </w:rPr>
              <w:t>显示</w:t>
            </w:r>
            <w:r>
              <w:rPr>
                <w:lang w:eastAsia="zh-CN"/>
              </w:rPr>
              <w:t>上传建议</w:t>
            </w:r>
          </w:p>
        </w:tc>
      </w:tr>
      <w:tr w:rsidR="00E359B8" w14:paraId="084B973F" w14:textId="77777777" w:rsidTr="00EB2A62">
        <w:tc>
          <w:tcPr>
            <w:tcW w:w="1413" w:type="dxa"/>
          </w:tcPr>
          <w:p w14:paraId="5758D607" w14:textId="77777777" w:rsidR="00E359B8" w:rsidRDefault="00E359B8" w:rsidP="00EB2A62">
            <w:pPr>
              <w:pStyle w:val="Axure0"/>
              <w:rPr>
                <w:lang w:eastAsia="zh-CN"/>
              </w:rPr>
            </w:pPr>
            <w:r>
              <w:rPr>
                <w:rFonts w:hint="eastAsia"/>
                <w:lang w:eastAsia="zh-CN"/>
              </w:rPr>
              <w:t>7</w:t>
            </w:r>
          </w:p>
        </w:tc>
        <w:tc>
          <w:tcPr>
            <w:tcW w:w="2268" w:type="dxa"/>
          </w:tcPr>
          <w:p w14:paraId="0617A369" w14:textId="1412CFDB" w:rsidR="00E359B8" w:rsidRDefault="004E629C" w:rsidP="00EB2A62">
            <w:pPr>
              <w:pStyle w:val="Axure0"/>
              <w:rPr>
                <w:lang w:eastAsia="zh-CN"/>
              </w:rPr>
            </w:pPr>
            <w:r>
              <w:rPr>
                <w:rFonts w:hint="eastAsia"/>
                <w:lang w:eastAsia="zh-CN"/>
              </w:rPr>
              <w:t>确认加载</w:t>
            </w:r>
          </w:p>
        </w:tc>
        <w:tc>
          <w:tcPr>
            <w:tcW w:w="4536" w:type="dxa"/>
          </w:tcPr>
          <w:p w14:paraId="53E4B6F4" w14:textId="3AB1F5D1" w:rsidR="00E359B8" w:rsidRDefault="0046357A" w:rsidP="00EB2A62">
            <w:pPr>
              <w:pStyle w:val="Axure0"/>
              <w:rPr>
                <w:lang w:eastAsia="zh-CN"/>
              </w:rPr>
            </w:pPr>
            <w:r>
              <w:rPr>
                <w:rFonts w:hint="eastAsia"/>
                <w:lang w:eastAsia="zh-CN"/>
              </w:rPr>
              <w:t>加载到</w:t>
            </w:r>
            <w:r>
              <w:rPr>
                <w:lang w:eastAsia="zh-CN"/>
              </w:rPr>
              <w:t>内容中</w:t>
            </w:r>
          </w:p>
        </w:tc>
      </w:tr>
      <w:tr w:rsidR="00E359B8" w14:paraId="388DF3CF"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56F5EEE1" w14:textId="77777777" w:rsidR="00E359B8" w:rsidRDefault="00E359B8" w:rsidP="00EB2A62">
            <w:pPr>
              <w:pStyle w:val="Axure0"/>
              <w:rPr>
                <w:lang w:eastAsia="zh-CN"/>
              </w:rPr>
            </w:pPr>
            <w:r>
              <w:rPr>
                <w:rFonts w:hint="eastAsia"/>
                <w:lang w:eastAsia="zh-CN"/>
              </w:rPr>
              <w:t>8</w:t>
            </w:r>
          </w:p>
        </w:tc>
        <w:tc>
          <w:tcPr>
            <w:tcW w:w="2268" w:type="dxa"/>
          </w:tcPr>
          <w:p w14:paraId="33DA00E9" w14:textId="77B90A60" w:rsidR="00E359B8" w:rsidRDefault="004E629C" w:rsidP="00EB2A62">
            <w:pPr>
              <w:pStyle w:val="Axure0"/>
              <w:rPr>
                <w:lang w:eastAsia="zh-CN"/>
              </w:rPr>
            </w:pPr>
            <w:r>
              <w:rPr>
                <w:rFonts w:hint="eastAsia"/>
                <w:lang w:eastAsia="zh-CN"/>
              </w:rPr>
              <w:t>取消</w:t>
            </w:r>
            <w:r>
              <w:rPr>
                <w:lang w:eastAsia="zh-CN"/>
              </w:rPr>
              <w:t>上传</w:t>
            </w:r>
          </w:p>
        </w:tc>
        <w:tc>
          <w:tcPr>
            <w:tcW w:w="4536" w:type="dxa"/>
          </w:tcPr>
          <w:p w14:paraId="4D61B5F2" w14:textId="4CEB4F91" w:rsidR="00E359B8" w:rsidRDefault="0046357A" w:rsidP="00EB2A62">
            <w:pPr>
              <w:pStyle w:val="Axure0"/>
              <w:rPr>
                <w:lang w:eastAsia="zh-CN"/>
              </w:rPr>
            </w:pPr>
            <w:r>
              <w:rPr>
                <w:rFonts w:hint="eastAsia"/>
                <w:lang w:eastAsia="zh-CN"/>
              </w:rPr>
              <w:t>取消文件</w:t>
            </w:r>
            <w:r>
              <w:rPr>
                <w:lang w:eastAsia="zh-CN"/>
              </w:rPr>
              <w:t>上传</w:t>
            </w:r>
          </w:p>
        </w:tc>
      </w:tr>
      <w:tr w:rsidR="00E359B8" w14:paraId="77F33806" w14:textId="77777777" w:rsidTr="00EB2A62">
        <w:tc>
          <w:tcPr>
            <w:tcW w:w="1413" w:type="dxa"/>
          </w:tcPr>
          <w:p w14:paraId="38CF1F72" w14:textId="77777777" w:rsidR="00E359B8" w:rsidRDefault="00E359B8" w:rsidP="00EB2A62">
            <w:pPr>
              <w:pStyle w:val="Axure0"/>
              <w:rPr>
                <w:lang w:eastAsia="zh-CN"/>
              </w:rPr>
            </w:pPr>
            <w:r>
              <w:rPr>
                <w:rFonts w:hint="eastAsia"/>
                <w:lang w:eastAsia="zh-CN"/>
              </w:rPr>
              <w:t>9</w:t>
            </w:r>
          </w:p>
        </w:tc>
        <w:tc>
          <w:tcPr>
            <w:tcW w:w="2268" w:type="dxa"/>
          </w:tcPr>
          <w:p w14:paraId="7CF62AAF" w14:textId="1D7572EF" w:rsidR="00E359B8" w:rsidRDefault="004E629C" w:rsidP="00EB2A62">
            <w:pPr>
              <w:pStyle w:val="Axure0"/>
              <w:rPr>
                <w:lang w:eastAsia="zh-CN"/>
              </w:rPr>
            </w:pPr>
            <w:r>
              <w:rPr>
                <w:rFonts w:hint="eastAsia"/>
                <w:lang w:eastAsia="zh-CN"/>
              </w:rPr>
              <w:t>取消发帖</w:t>
            </w:r>
          </w:p>
        </w:tc>
        <w:tc>
          <w:tcPr>
            <w:tcW w:w="4536" w:type="dxa"/>
          </w:tcPr>
          <w:p w14:paraId="0AD0665A" w14:textId="0DE4BD96" w:rsidR="00E359B8" w:rsidRDefault="0046357A" w:rsidP="00EB2A62">
            <w:pPr>
              <w:pStyle w:val="Axure0"/>
              <w:rPr>
                <w:lang w:eastAsia="zh-CN"/>
              </w:rPr>
            </w:pPr>
            <w:r>
              <w:rPr>
                <w:rFonts w:hint="eastAsia"/>
                <w:lang w:eastAsia="zh-CN"/>
              </w:rPr>
              <w:t>点击取消发帖</w:t>
            </w:r>
            <w:r>
              <w:rPr>
                <w:lang w:eastAsia="zh-CN"/>
              </w:rPr>
              <w:t>并返回</w:t>
            </w:r>
            <w:r>
              <w:rPr>
                <w:rFonts w:hint="eastAsia"/>
                <w:lang w:eastAsia="zh-CN"/>
              </w:rPr>
              <w:t>论坛</w:t>
            </w:r>
            <w:r>
              <w:rPr>
                <w:lang w:eastAsia="zh-CN"/>
              </w:rPr>
              <w:t>首页</w:t>
            </w:r>
          </w:p>
        </w:tc>
      </w:tr>
      <w:tr w:rsidR="00E359B8" w14:paraId="47E8C85D"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48B93A43" w14:textId="77777777" w:rsidR="00E359B8" w:rsidRDefault="00E359B8" w:rsidP="00EB2A62">
            <w:pPr>
              <w:pStyle w:val="Axure0"/>
              <w:rPr>
                <w:lang w:eastAsia="zh-CN"/>
              </w:rPr>
            </w:pPr>
            <w:r>
              <w:rPr>
                <w:rFonts w:hint="eastAsia"/>
                <w:lang w:eastAsia="zh-CN"/>
              </w:rPr>
              <w:t>10</w:t>
            </w:r>
          </w:p>
        </w:tc>
        <w:tc>
          <w:tcPr>
            <w:tcW w:w="2268" w:type="dxa"/>
          </w:tcPr>
          <w:p w14:paraId="04FCEE64" w14:textId="4DDE9E15" w:rsidR="00E359B8" w:rsidRDefault="004E629C" w:rsidP="00EB2A62">
            <w:pPr>
              <w:pStyle w:val="Axure0"/>
              <w:rPr>
                <w:lang w:eastAsia="zh-CN"/>
              </w:rPr>
            </w:pPr>
            <w:r>
              <w:rPr>
                <w:rFonts w:hint="eastAsia"/>
                <w:lang w:eastAsia="zh-CN"/>
              </w:rPr>
              <w:t>确认</w:t>
            </w:r>
            <w:r>
              <w:rPr>
                <w:lang w:eastAsia="zh-CN"/>
              </w:rPr>
              <w:t>发帖</w:t>
            </w:r>
          </w:p>
        </w:tc>
        <w:tc>
          <w:tcPr>
            <w:tcW w:w="4536" w:type="dxa"/>
          </w:tcPr>
          <w:p w14:paraId="765221D4" w14:textId="49B17BE9" w:rsidR="00E359B8" w:rsidRDefault="0046357A" w:rsidP="00EB2A62">
            <w:pPr>
              <w:pStyle w:val="Axure0"/>
              <w:rPr>
                <w:lang w:eastAsia="zh-CN"/>
              </w:rPr>
            </w:pPr>
            <w:r>
              <w:rPr>
                <w:rFonts w:hint="eastAsia"/>
                <w:lang w:eastAsia="zh-CN"/>
              </w:rPr>
              <w:t>点击</w:t>
            </w:r>
            <w:r>
              <w:rPr>
                <w:lang w:eastAsia="zh-CN"/>
              </w:rPr>
              <w:t>确认发帖，返回论坛</w:t>
            </w:r>
            <w:r>
              <w:rPr>
                <w:rFonts w:hint="eastAsia"/>
                <w:lang w:eastAsia="zh-CN"/>
              </w:rPr>
              <w:t>首页</w:t>
            </w:r>
          </w:p>
        </w:tc>
      </w:tr>
    </w:tbl>
    <w:p w14:paraId="0AEC5CF4" w14:textId="77777777" w:rsidR="003821E4" w:rsidRPr="003821E4" w:rsidRDefault="003821E4" w:rsidP="003821E4"/>
    <w:p w14:paraId="3BF42DF0" w14:textId="24223C14" w:rsidR="00D3140A" w:rsidRDefault="007A4FEF" w:rsidP="00D3140A">
      <w:pPr>
        <w:rPr>
          <w:ins w:id="1358" w:author="HerculesHu" w:date="2017-12-23T23:46:00Z"/>
        </w:rPr>
      </w:pPr>
      <w:r>
        <w:rPr>
          <w:noProof/>
        </w:rPr>
        <w:drawing>
          <wp:inline distT="0" distB="0" distL="0" distR="0" wp14:anchorId="79DA098A" wp14:editId="386A14BE">
            <wp:extent cx="5274310" cy="36569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56965"/>
                    </a:xfrm>
                    <a:prstGeom prst="rect">
                      <a:avLst/>
                    </a:prstGeom>
                  </pic:spPr>
                </pic:pic>
              </a:graphicData>
            </a:graphic>
          </wp:inline>
        </w:drawing>
      </w:r>
    </w:p>
    <w:p w14:paraId="777CCDC1" w14:textId="77777777" w:rsidR="00ED245A" w:rsidRDefault="00ED245A" w:rsidP="00ED245A">
      <w:pPr>
        <w:jc w:val="center"/>
        <w:rPr>
          <w:ins w:id="1359" w:author="HerculesHu" w:date="2017-12-23T23:46:00Z"/>
        </w:rPr>
      </w:pPr>
      <w:ins w:id="1360" w:author="HerculesHu" w:date="2017-12-23T23:46:00Z">
        <w:r>
          <w:rPr>
            <w:rFonts w:hint="eastAsia"/>
          </w:rPr>
          <w:t>（电脑</w:t>
        </w:r>
        <w:r>
          <w:t>版</w:t>
        </w:r>
        <w:r>
          <w:rPr>
            <w:rFonts w:hint="eastAsia"/>
          </w:rPr>
          <w:t>）</w:t>
        </w:r>
      </w:ins>
    </w:p>
    <w:p w14:paraId="50679E10" w14:textId="77777777" w:rsidR="00ED245A" w:rsidRDefault="00ED245A" w:rsidP="00D3140A">
      <w:pPr>
        <w:rPr>
          <w:ins w:id="1361" w:author="HerculesHu" w:date="2017-12-23T22:18:00Z"/>
        </w:rPr>
      </w:pPr>
    </w:p>
    <w:p w14:paraId="39982C6B" w14:textId="0C8AC9C8" w:rsidR="00BF3AC9" w:rsidRDefault="00193D27">
      <w:pPr>
        <w:ind w:firstLineChars="900" w:firstLine="1890"/>
        <w:rPr>
          <w:ins w:id="1362" w:author="HerculesHu" w:date="2017-12-23T23:56:00Z"/>
        </w:rPr>
        <w:pPrChange w:id="1363" w:author="HerculesHu" w:date="2017-12-24T00:12:00Z">
          <w:pPr/>
        </w:pPrChange>
      </w:pPr>
      <w:ins w:id="1364" w:author="HerculesHu" w:date="2017-12-23T22:19:00Z">
        <w:r>
          <w:rPr>
            <w:noProof/>
          </w:rPr>
          <w:lastRenderedPageBreak/>
          <w:drawing>
            <wp:inline distT="0" distB="0" distL="0" distR="0" wp14:anchorId="037E2A40" wp14:editId="1A27968B">
              <wp:extent cx="3076575" cy="50863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76575" cy="5086350"/>
                      </a:xfrm>
                      <a:prstGeom prst="rect">
                        <a:avLst/>
                      </a:prstGeom>
                    </pic:spPr>
                  </pic:pic>
                </a:graphicData>
              </a:graphic>
            </wp:inline>
          </w:drawing>
        </w:r>
      </w:ins>
    </w:p>
    <w:p w14:paraId="4417956B" w14:textId="77777777" w:rsidR="00AB4442" w:rsidRDefault="00AB4442" w:rsidP="00AB4442">
      <w:pPr>
        <w:jc w:val="center"/>
        <w:rPr>
          <w:ins w:id="1365" w:author="HerculesHu" w:date="2017-12-23T23:56:00Z"/>
        </w:rPr>
      </w:pPr>
      <w:ins w:id="1366" w:author="HerculesHu" w:date="2017-12-23T23:56:00Z">
        <w:r>
          <w:rPr>
            <w:rFonts w:hint="eastAsia"/>
          </w:rPr>
          <w:t>（手机</w:t>
        </w:r>
        <w:r>
          <w:t>版</w:t>
        </w:r>
        <w:r>
          <w:rPr>
            <w:rFonts w:hint="eastAsia"/>
          </w:rPr>
          <w:t>）</w:t>
        </w:r>
      </w:ins>
    </w:p>
    <w:p w14:paraId="436BB939" w14:textId="77777777" w:rsidR="00AB4442" w:rsidRDefault="00AB4442" w:rsidP="00D3140A"/>
    <w:p w14:paraId="54536862" w14:textId="648A067F" w:rsidR="00D17AA7" w:rsidRDefault="00D17AA7">
      <w:pPr>
        <w:pStyle w:val="a1"/>
      </w:pPr>
      <w:bookmarkStart w:id="1367" w:name="_Toc503060528"/>
      <w:r>
        <w:rPr>
          <w:rFonts w:hint="eastAsia"/>
        </w:rPr>
        <w:t>帖子</w:t>
      </w:r>
      <w:r>
        <w:t>详情页</w:t>
      </w:r>
      <w:bookmarkEnd w:id="1367"/>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F743B8" w14:paraId="56F33CB7"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4710F82B" w14:textId="77777777" w:rsidR="00F743B8" w:rsidRDefault="00F743B8" w:rsidP="00EB2A62">
            <w:pPr>
              <w:pStyle w:val="Axure"/>
            </w:pPr>
            <w:r>
              <w:t>脚注</w:t>
            </w:r>
          </w:p>
        </w:tc>
        <w:tc>
          <w:tcPr>
            <w:tcW w:w="2268" w:type="dxa"/>
          </w:tcPr>
          <w:p w14:paraId="710D7690" w14:textId="77777777" w:rsidR="00F743B8" w:rsidRDefault="00F743B8" w:rsidP="00EB2A62">
            <w:pPr>
              <w:pStyle w:val="Axure"/>
            </w:pPr>
            <w:r>
              <w:t>名称</w:t>
            </w:r>
          </w:p>
        </w:tc>
        <w:tc>
          <w:tcPr>
            <w:tcW w:w="4536" w:type="dxa"/>
          </w:tcPr>
          <w:p w14:paraId="2C8A7690" w14:textId="77777777" w:rsidR="00F743B8" w:rsidRDefault="00F743B8" w:rsidP="00EB2A62">
            <w:pPr>
              <w:pStyle w:val="Axure"/>
              <w:tabs>
                <w:tab w:val="left" w:pos="1190"/>
              </w:tabs>
            </w:pPr>
            <w:r>
              <w:t>交互</w:t>
            </w:r>
            <w:r>
              <w:tab/>
            </w:r>
          </w:p>
        </w:tc>
      </w:tr>
      <w:tr w:rsidR="00F743B8" w14:paraId="6B8BDD86" w14:textId="77777777" w:rsidTr="00EB2A62">
        <w:trPr>
          <w:cantSplit/>
        </w:trPr>
        <w:tc>
          <w:tcPr>
            <w:tcW w:w="1413" w:type="dxa"/>
          </w:tcPr>
          <w:p w14:paraId="4C6D207B" w14:textId="77777777" w:rsidR="00F743B8" w:rsidRDefault="00F743B8" w:rsidP="00EB2A62">
            <w:pPr>
              <w:pStyle w:val="Axure0"/>
            </w:pPr>
            <w:r>
              <w:t>1</w:t>
            </w:r>
          </w:p>
        </w:tc>
        <w:tc>
          <w:tcPr>
            <w:tcW w:w="2268" w:type="dxa"/>
          </w:tcPr>
          <w:p w14:paraId="1183ED05" w14:textId="34509467" w:rsidR="00F743B8" w:rsidRDefault="00F743B8" w:rsidP="00EB2A62">
            <w:pPr>
              <w:pStyle w:val="Axure0"/>
            </w:pPr>
            <w:r>
              <w:rPr>
                <w:rFonts w:hint="eastAsia"/>
                <w:lang w:eastAsia="zh-CN"/>
              </w:rPr>
              <w:t>标签</w:t>
            </w:r>
          </w:p>
        </w:tc>
        <w:tc>
          <w:tcPr>
            <w:tcW w:w="4536" w:type="dxa"/>
          </w:tcPr>
          <w:p w14:paraId="0D28A698" w14:textId="0E67881D" w:rsidR="00F743B8" w:rsidRDefault="00F743B8" w:rsidP="00EB2A62">
            <w:pPr>
              <w:pStyle w:val="Axure0"/>
              <w:rPr>
                <w:lang w:eastAsia="zh-CN"/>
              </w:rPr>
            </w:pPr>
            <w:r>
              <w:rPr>
                <w:rFonts w:hint="eastAsia"/>
                <w:lang w:eastAsia="zh-CN"/>
              </w:rPr>
              <w:t>显示置顶或者</w:t>
            </w:r>
            <w:r>
              <w:rPr>
                <w:lang w:eastAsia="zh-CN"/>
              </w:rPr>
              <w:t>精华或者不显示</w:t>
            </w:r>
          </w:p>
        </w:tc>
      </w:tr>
      <w:tr w:rsidR="00F743B8" w14:paraId="7D1F868B"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6FBE4261" w14:textId="77777777" w:rsidR="00F743B8" w:rsidRDefault="00F743B8" w:rsidP="00EB2A62">
            <w:pPr>
              <w:pStyle w:val="Axure0"/>
            </w:pPr>
            <w:r>
              <w:t>2</w:t>
            </w:r>
          </w:p>
        </w:tc>
        <w:tc>
          <w:tcPr>
            <w:tcW w:w="2268" w:type="dxa"/>
          </w:tcPr>
          <w:p w14:paraId="7105883C" w14:textId="680BA29A" w:rsidR="00F743B8" w:rsidRDefault="00F743B8" w:rsidP="00EB2A62">
            <w:pPr>
              <w:pStyle w:val="Axure0"/>
            </w:pPr>
            <w:r>
              <w:rPr>
                <w:rFonts w:hint="eastAsia"/>
                <w:lang w:eastAsia="zh-CN"/>
              </w:rPr>
              <w:t>主题</w:t>
            </w:r>
          </w:p>
        </w:tc>
        <w:tc>
          <w:tcPr>
            <w:tcW w:w="4536" w:type="dxa"/>
          </w:tcPr>
          <w:p w14:paraId="7C484F84" w14:textId="0E928201" w:rsidR="00F743B8" w:rsidRDefault="00F743B8" w:rsidP="00EB2A62">
            <w:pPr>
              <w:pStyle w:val="Axure0"/>
              <w:rPr>
                <w:lang w:eastAsia="zh-CN"/>
              </w:rPr>
            </w:pPr>
            <w:r>
              <w:rPr>
                <w:rFonts w:hint="eastAsia"/>
                <w:lang w:eastAsia="zh-CN"/>
              </w:rPr>
              <w:t>显示主题</w:t>
            </w:r>
          </w:p>
        </w:tc>
      </w:tr>
      <w:tr w:rsidR="00F743B8" w14:paraId="0BA78CB0" w14:textId="77777777" w:rsidTr="00EB2A62">
        <w:trPr>
          <w:cantSplit/>
        </w:trPr>
        <w:tc>
          <w:tcPr>
            <w:tcW w:w="1413" w:type="dxa"/>
          </w:tcPr>
          <w:p w14:paraId="3D796B9F" w14:textId="77777777" w:rsidR="00F743B8" w:rsidRDefault="00F743B8" w:rsidP="00EB2A62">
            <w:pPr>
              <w:pStyle w:val="Axure0"/>
              <w:rPr>
                <w:lang w:eastAsia="zh-CN"/>
              </w:rPr>
            </w:pPr>
            <w:r>
              <w:t>3</w:t>
            </w:r>
            <w:r>
              <w:rPr>
                <w:rFonts w:hint="eastAsia"/>
                <w:lang w:eastAsia="zh-CN"/>
              </w:rPr>
              <w:t>、</w:t>
            </w:r>
          </w:p>
        </w:tc>
        <w:tc>
          <w:tcPr>
            <w:tcW w:w="2268" w:type="dxa"/>
          </w:tcPr>
          <w:p w14:paraId="7622869A" w14:textId="4B06C77B" w:rsidR="00F743B8" w:rsidRDefault="00721E81" w:rsidP="00EB2A62">
            <w:pPr>
              <w:pStyle w:val="Axure0"/>
            </w:pPr>
            <w:r>
              <w:rPr>
                <w:rFonts w:hint="eastAsia"/>
                <w:lang w:eastAsia="zh-CN"/>
              </w:rPr>
              <w:t>层</w:t>
            </w:r>
            <w:r w:rsidR="00F743B8">
              <w:rPr>
                <w:lang w:eastAsia="zh-CN"/>
              </w:rPr>
              <w:t>主个人信息</w:t>
            </w:r>
          </w:p>
        </w:tc>
        <w:tc>
          <w:tcPr>
            <w:tcW w:w="4536" w:type="dxa"/>
          </w:tcPr>
          <w:p w14:paraId="2592CBF7" w14:textId="3577ACB8" w:rsidR="00F743B8" w:rsidRDefault="00F743B8" w:rsidP="00EB2A62">
            <w:pPr>
              <w:pStyle w:val="Axure0"/>
              <w:rPr>
                <w:lang w:eastAsia="zh-CN"/>
              </w:rPr>
            </w:pPr>
            <w:r>
              <w:rPr>
                <w:rFonts w:hint="eastAsia"/>
                <w:lang w:eastAsia="zh-CN"/>
              </w:rPr>
              <w:t>显示层</w:t>
            </w:r>
            <w:r>
              <w:rPr>
                <w:lang w:eastAsia="zh-CN"/>
              </w:rPr>
              <w:t>主个人信息</w:t>
            </w:r>
          </w:p>
        </w:tc>
      </w:tr>
      <w:tr w:rsidR="00F743B8" w14:paraId="223785AB"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35CCFA21" w14:textId="77777777" w:rsidR="00F743B8" w:rsidRDefault="00F743B8" w:rsidP="00EB2A62">
            <w:pPr>
              <w:pStyle w:val="Axure0"/>
              <w:rPr>
                <w:lang w:eastAsia="zh-CN"/>
              </w:rPr>
            </w:pPr>
            <w:r>
              <w:rPr>
                <w:lang w:eastAsia="zh-CN"/>
              </w:rPr>
              <w:t>4</w:t>
            </w:r>
          </w:p>
        </w:tc>
        <w:tc>
          <w:tcPr>
            <w:tcW w:w="2268" w:type="dxa"/>
          </w:tcPr>
          <w:p w14:paraId="13A494B0" w14:textId="77777777" w:rsidR="00F743B8" w:rsidRDefault="00F743B8" w:rsidP="00EB2A62">
            <w:pPr>
              <w:pStyle w:val="Axure0"/>
            </w:pPr>
            <w:r>
              <w:rPr>
                <w:rFonts w:hint="eastAsia"/>
                <w:lang w:eastAsia="zh-CN"/>
              </w:rPr>
              <w:t>内容</w:t>
            </w:r>
            <w:r>
              <w:rPr>
                <w:lang w:eastAsia="zh-CN"/>
              </w:rPr>
              <w:t>框</w:t>
            </w:r>
          </w:p>
        </w:tc>
        <w:tc>
          <w:tcPr>
            <w:tcW w:w="4536" w:type="dxa"/>
          </w:tcPr>
          <w:p w14:paraId="2BE8EF77" w14:textId="52A9AEAF" w:rsidR="00F743B8" w:rsidRDefault="00681535" w:rsidP="00EB2A62">
            <w:pPr>
              <w:pStyle w:val="Axure0"/>
              <w:rPr>
                <w:lang w:eastAsia="zh-CN"/>
              </w:rPr>
            </w:pPr>
            <w:r>
              <w:rPr>
                <w:rFonts w:hint="eastAsia"/>
                <w:lang w:eastAsia="zh-CN"/>
              </w:rPr>
              <w:t>显示</w:t>
            </w:r>
            <w:r>
              <w:rPr>
                <w:lang w:eastAsia="zh-CN"/>
              </w:rPr>
              <w:t>层内容</w:t>
            </w:r>
          </w:p>
        </w:tc>
      </w:tr>
      <w:tr w:rsidR="00F743B8" w14:paraId="1E631F1B" w14:textId="77777777" w:rsidTr="00EB2A62">
        <w:tc>
          <w:tcPr>
            <w:tcW w:w="1413" w:type="dxa"/>
          </w:tcPr>
          <w:p w14:paraId="470FB801" w14:textId="77777777" w:rsidR="00F743B8" w:rsidRDefault="00F743B8" w:rsidP="00EB2A62">
            <w:pPr>
              <w:pStyle w:val="Axure0"/>
              <w:rPr>
                <w:lang w:eastAsia="zh-CN"/>
              </w:rPr>
            </w:pPr>
            <w:r>
              <w:rPr>
                <w:rFonts w:hint="eastAsia"/>
                <w:lang w:eastAsia="zh-CN"/>
              </w:rPr>
              <w:lastRenderedPageBreak/>
              <w:t>5</w:t>
            </w:r>
          </w:p>
        </w:tc>
        <w:tc>
          <w:tcPr>
            <w:tcW w:w="2268" w:type="dxa"/>
          </w:tcPr>
          <w:p w14:paraId="4112D1C2" w14:textId="4111B6F7" w:rsidR="00F743B8" w:rsidRDefault="001E7502" w:rsidP="00EB2A62">
            <w:pPr>
              <w:pStyle w:val="Axure0"/>
              <w:rPr>
                <w:lang w:eastAsia="zh-CN"/>
              </w:rPr>
            </w:pPr>
            <w:r>
              <w:rPr>
                <w:rFonts w:hint="eastAsia"/>
                <w:lang w:eastAsia="zh-CN"/>
              </w:rPr>
              <w:t>附件</w:t>
            </w:r>
          </w:p>
        </w:tc>
        <w:tc>
          <w:tcPr>
            <w:tcW w:w="4536" w:type="dxa"/>
          </w:tcPr>
          <w:p w14:paraId="0A05DFB0" w14:textId="3C577C16" w:rsidR="00F743B8" w:rsidRDefault="001E7502" w:rsidP="00EB2A62">
            <w:pPr>
              <w:pStyle w:val="Axure0"/>
              <w:rPr>
                <w:lang w:eastAsia="zh-CN"/>
              </w:rPr>
            </w:pPr>
            <w:r>
              <w:rPr>
                <w:rFonts w:hint="eastAsia"/>
                <w:lang w:eastAsia="zh-CN"/>
              </w:rPr>
              <w:t>点击下载</w:t>
            </w:r>
            <w:r>
              <w:rPr>
                <w:lang w:eastAsia="zh-CN"/>
              </w:rPr>
              <w:t>附件</w:t>
            </w:r>
          </w:p>
        </w:tc>
      </w:tr>
      <w:tr w:rsidR="00F743B8" w14:paraId="405FD80A"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5BAD232D" w14:textId="77777777" w:rsidR="00F743B8" w:rsidRDefault="00F743B8" w:rsidP="00EB2A62">
            <w:pPr>
              <w:pStyle w:val="Axure0"/>
              <w:rPr>
                <w:lang w:eastAsia="zh-CN"/>
              </w:rPr>
            </w:pPr>
            <w:r>
              <w:rPr>
                <w:rFonts w:hint="eastAsia"/>
                <w:lang w:eastAsia="zh-CN"/>
              </w:rPr>
              <w:t>6</w:t>
            </w:r>
          </w:p>
        </w:tc>
        <w:tc>
          <w:tcPr>
            <w:tcW w:w="2268" w:type="dxa"/>
          </w:tcPr>
          <w:p w14:paraId="1C2B636B" w14:textId="758B7E81" w:rsidR="00F743B8" w:rsidRDefault="008A4619" w:rsidP="00EB2A62">
            <w:pPr>
              <w:pStyle w:val="Axure0"/>
              <w:rPr>
                <w:lang w:eastAsia="zh-CN"/>
              </w:rPr>
            </w:pPr>
            <w:r>
              <w:rPr>
                <w:rFonts w:hint="eastAsia"/>
                <w:lang w:eastAsia="zh-CN"/>
              </w:rPr>
              <w:t>引用</w:t>
            </w:r>
          </w:p>
        </w:tc>
        <w:tc>
          <w:tcPr>
            <w:tcW w:w="4536" w:type="dxa"/>
          </w:tcPr>
          <w:p w14:paraId="4791D331" w14:textId="6C276286" w:rsidR="00F743B8" w:rsidRDefault="008A4619" w:rsidP="00EB2A62">
            <w:pPr>
              <w:pStyle w:val="Axure0"/>
              <w:rPr>
                <w:lang w:eastAsia="zh-CN"/>
              </w:rPr>
            </w:pPr>
            <w:r>
              <w:rPr>
                <w:rFonts w:hint="eastAsia"/>
                <w:lang w:eastAsia="zh-CN"/>
              </w:rPr>
              <w:t>点击</w:t>
            </w:r>
            <w:r>
              <w:rPr>
                <w:lang w:eastAsia="zh-CN"/>
              </w:rPr>
              <w:t>引用回复</w:t>
            </w:r>
            <w:r>
              <w:rPr>
                <w:rFonts w:hint="eastAsia"/>
                <w:lang w:eastAsia="zh-CN"/>
              </w:rPr>
              <w:t>某</w:t>
            </w:r>
            <w:r>
              <w:rPr>
                <w:lang w:eastAsia="zh-CN"/>
              </w:rPr>
              <w:t>楼</w:t>
            </w:r>
          </w:p>
        </w:tc>
      </w:tr>
      <w:tr w:rsidR="00F743B8" w14:paraId="50376DA3" w14:textId="77777777" w:rsidTr="00EB2A62">
        <w:tc>
          <w:tcPr>
            <w:tcW w:w="1413" w:type="dxa"/>
          </w:tcPr>
          <w:p w14:paraId="37EFDE49" w14:textId="77777777" w:rsidR="00F743B8" w:rsidRDefault="00F743B8" w:rsidP="00EB2A62">
            <w:pPr>
              <w:pStyle w:val="Axure0"/>
              <w:rPr>
                <w:lang w:eastAsia="zh-CN"/>
              </w:rPr>
            </w:pPr>
            <w:r>
              <w:rPr>
                <w:rFonts w:hint="eastAsia"/>
                <w:lang w:eastAsia="zh-CN"/>
              </w:rPr>
              <w:t>7</w:t>
            </w:r>
          </w:p>
        </w:tc>
        <w:tc>
          <w:tcPr>
            <w:tcW w:w="2268" w:type="dxa"/>
          </w:tcPr>
          <w:p w14:paraId="082F6A85" w14:textId="406D7791" w:rsidR="00F743B8" w:rsidRDefault="00605C20" w:rsidP="00EB2A62">
            <w:pPr>
              <w:pStyle w:val="Axure0"/>
              <w:rPr>
                <w:lang w:eastAsia="zh-CN"/>
              </w:rPr>
            </w:pPr>
            <w:r>
              <w:rPr>
                <w:rFonts w:hint="eastAsia"/>
                <w:lang w:eastAsia="zh-CN"/>
              </w:rPr>
              <w:t>举报</w:t>
            </w:r>
          </w:p>
        </w:tc>
        <w:tc>
          <w:tcPr>
            <w:tcW w:w="4536" w:type="dxa"/>
          </w:tcPr>
          <w:p w14:paraId="1E16152F" w14:textId="5DAB3DBF" w:rsidR="00F743B8" w:rsidRDefault="00605C20" w:rsidP="00EB2A62">
            <w:pPr>
              <w:pStyle w:val="Axure0"/>
              <w:rPr>
                <w:lang w:eastAsia="zh-CN"/>
              </w:rPr>
            </w:pPr>
            <w:r>
              <w:rPr>
                <w:rFonts w:hint="eastAsia"/>
                <w:lang w:eastAsia="zh-CN"/>
              </w:rPr>
              <w:t>点击举报</w:t>
            </w:r>
            <w:r>
              <w:rPr>
                <w:lang w:eastAsia="zh-CN"/>
              </w:rPr>
              <w:t>此信息</w:t>
            </w:r>
          </w:p>
        </w:tc>
      </w:tr>
      <w:tr w:rsidR="00F743B8" w14:paraId="333C150E"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7975DD94" w14:textId="77777777" w:rsidR="00F743B8" w:rsidRDefault="00F743B8" w:rsidP="00EB2A62">
            <w:pPr>
              <w:pStyle w:val="Axure0"/>
              <w:rPr>
                <w:lang w:eastAsia="zh-CN"/>
              </w:rPr>
            </w:pPr>
            <w:r>
              <w:rPr>
                <w:rFonts w:hint="eastAsia"/>
                <w:lang w:eastAsia="zh-CN"/>
              </w:rPr>
              <w:t>8</w:t>
            </w:r>
          </w:p>
        </w:tc>
        <w:tc>
          <w:tcPr>
            <w:tcW w:w="2268" w:type="dxa"/>
          </w:tcPr>
          <w:p w14:paraId="39C26F07" w14:textId="304ACA02" w:rsidR="00F743B8" w:rsidRDefault="000C5242" w:rsidP="000C5242">
            <w:pPr>
              <w:pStyle w:val="Axure0"/>
              <w:rPr>
                <w:lang w:eastAsia="zh-CN"/>
              </w:rPr>
            </w:pPr>
            <w:r>
              <w:rPr>
                <w:rFonts w:hint="eastAsia"/>
                <w:lang w:eastAsia="zh-CN"/>
              </w:rPr>
              <w:t>发表</w:t>
            </w:r>
            <w:r>
              <w:rPr>
                <w:lang w:eastAsia="zh-CN"/>
              </w:rPr>
              <w:t>回复</w:t>
            </w:r>
          </w:p>
        </w:tc>
        <w:tc>
          <w:tcPr>
            <w:tcW w:w="4536" w:type="dxa"/>
          </w:tcPr>
          <w:p w14:paraId="732A278C" w14:textId="62C889CC" w:rsidR="00F743B8" w:rsidRDefault="000C5242" w:rsidP="00EB2A62">
            <w:pPr>
              <w:pStyle w:val="Axure0"/>
              <w:rPr>
                <w:lang w:eastAsia="zh-CN"/>
              </w:rPr>
            </w:pPr>
            <w:r>
              <w:rPr>
                <w:rFonts w:hint="eastAsia"/>
                <w:lang w:eastAsia="zh-CN"/>
              </w:rPr>
              <w:t>发表新</w:t>
            </w:r>
            <w:r>
              <w:rPr>
                <w:lang w:eastAsia="zh-CN"/>
              </w:rPr>
              <w:t>回复</w:t>
            </w:r>
          </w:p>
        </w:tc>
      </w:tr>
      <w:tr w:rsidR="00F743B8" w14:paraId="1120D900" w14:textId="77777777" w:rsidTr="00EB2A62">
        <w:tc>
          <w:tcPr>
            <w:tcW w:w="1413" w:type="dxa"/>
          </w:tcPr>
          <w:p w14:paraId="230082D8" w14:textId="77777777" w:rsidR="00F743B8" w:rsidRDefault="00F743B8" w:rsidP="00EB2A62">
            <w:pPr>
              <w:pStyle w:val="Axure0"/>
              <w:rPr>
                <w:lang w:eastAsia="zh-CN"/>
              </w:rPr>
            </w:pPr>
            <w:r>
              <w:rPr>
                <w:rFonts w:hint="eastAsia"/>
                <w:lang w:eastAsia="zh-CN"/>
              </w:rPr>
              <w:t>9</w:t>
            </w:r>
          </w:p>
        </w:tc>
        <w:tc>
          <w:tcPr>
            <w:tcW w:w="2268" w:type="dxa"/>
          </w:tcPr>
          <w:p w14:paraId="65A85A41" w14:textId="69AC5402" w:rsidR="00F743B8" w:rsidRDefault="00D351A8" w:rsidP="00EB2A62">
            <w:pPr>
              <w:pStyle w:val="Axure0"/>
              <w:rPr>
                <w:lang w:eastAsia="zh-CN"/>
              </w:rPr>
            </w:pPr>
            <w:r>
              <w:rPr>
                <w:rFonts w:hint="eastAsia"/>
                <w:lang w:eastAsia="zh-CN"/>
              </w:rPr>
              <w:t>翻页</w:t>
            </w:r>
          </w:p>
        </w:tc>
        <w:tc>
          <w:tcPr>
            <w:tcW w:w="4536" w:type="dxa"/>
          </w:tcPr>
          <w:p w14:paraId="069B5BE3" w14:textId="40EF63ED" w:rsidR="00F743B8" w:rsidRDefault="003C2CBB" w:rsidP="00EB2A62">
            <w:pPr>
              <w:pStyle w:val="Axure0"/>
              <w:rPr>
                <w:lang w:eastAsia="zh-CN"/>
              </w:rPr>
            </w:pPr>
            <w:r>
              <w:rPr>
                <w:rFonts w:hint="eastAsia"/>
                <w:lang w:eastAsia="zh-CN"/>
              </w:rPr>
              <w:t>点击进行</w:t>
            </w:r>
            <w:r>
              <w:rPr>
                <w:lang w:eastAsia="zh-CN"/>
              </w:rPr>
              <w:t>帖子翻页功能</w:t>
            </w:r>
          </w:p>
        </w:tc>
      </w:tr>
      <w:tr w:rsidR="00F743B8" w14:paraId="782C7074"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34319E0E" w14:textId="77777777" w:rsidR="00F743B8" w:rsidRDefault="00F743B8" w:rsidP="00EB2A62">
            <w:pPr>
              <w:pStyle w:val="Axure0"/>
              <w:rPr>
                <w:lang w:eastAsia="zh-CN"/>
              </w:rPr>
            </w:pPr>
            <w:r>
              <w:rPr>
                <w:rFonts w:hint="eastAsia"/>
                <w:lang w:eastAsia="zh-CN"/>
              </w:rPr>
              <w:t>10</w:t>
            </w:r>
          </w:p>
        </w:tc>
        <w:tc>
          <w:tcPr>
            <w:tcW w:w="2268" w:type="dxa"/>
          </w:tcPr>
          <w:p w14:paraId="6E895CBE" w14:textId="77777777" w:rsidR="00F743B8" w:rsidRDefault="00F743B8" w:rsidP="00EB2A62">
            <w:pPr>
              <w:pStyle w:val="Axure0"/>
              <w:rPr>
                <w:lang w:eastAsia="zh-CN"/>
              </w:rPr>
            </w:pPr>
            <w:r>
              <w:rPr>
                <w:rFonts w:hint="eastAsia"/>
                <w:lang w:eastAsia="zh-CN"/>
              </w:rPr>
              <w:t>确认</w:t>
            </w:r>
            <w:r>
              <w:rPr>
                <w:lang w:eastAsia="zh-CN"/>
              </w:rPr>
              <w:t>发帖</w:t>
            </w:r>
          </w:p>
        </w:tc>
        <w:tc>
          <w:tcPr>
            <w:tcW w:w="4536" w:type="dxa"/>
          </w:tcPr>
          <w:p w14:paraId="26B7E72D" w14:textId="77777777" w:rsidR="00F743B8" w:rsidRDefault="00F743B8" w:rsidP="00EB2A62">
            <w:pPr>
              <w:pStyle w:val="Axure0"/>
              <w:rPr>
                <w:lang w:eastAsia="zh-CN"/>
              </w:rPr>
            </w:pPr>
            <w:r>
              <w:rPr>
                <w:rFonts w:hint="eastAsia"/>
                <w:lang w:eastAsia="zh-CN"/>
              </w:rPr>
              <w:t>点击</w:t>
            </w:r>
            <w:r>
              <w:rPr>
                <w:lang w:eastAsia="zh-CN"/>
              </w:rPr>
              <w:t>确认发帖，返回论坛</w:t>
            </w:r>
            <w:r>
              <w:rPr>
                <w:rFonts w:hint="eastAsia"/>
                <w:lang w:eastAsia="zh-CN"/>
              </w:rPr>
              <w:t>首页</w:t>
            </w:r>
          </w:p>
        </w:tc>
      </w:tr>
    </w:tbl>
    <w:p w14:paraId="1E2824E2" w14:textId="77777777" w:rsidR="001E7E53" w:rsidRPr="00F743B8" w:rsidRDefault="001E7E53" w:rsidP="001E7E53"/>
    <w:p w14:paraId="2CC22936" w14:textId="4FE3563C" w:rsidR="00D17AA7" w:rsidRDefault="00321E1D" w:rsidP="00D17AA7">
      <w:pPr>
        <w:rPr>
          <w:ins w:id="1368" w:author="HerculesHu" w:date="2017-12-23T23:46:00Z"/>
        </w:rPr>
      </w:pPr>
      <w:r>
        <w:rPr>
          <w:noProof/>
        </w:rPr>
        <w:drawing>
          <wp:inline distT="0" distB="0" distL="0" distR="0" wp14:anchorId="31DC7AE9" wp14:editId="5A4C7909">
            <wp:extent cx="5274310" cy="3164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64840"/>
                    </a:xfrm>
                    <a:prstGeom prst="rect">
                      <a:avLst/>
                    </a:prstGeom>
                  </pic:spPr>
                </pic:pic>
              </a:graphicData>
            </a:graphic>
          </wp:inline>
        </w:drawing>
      </w:r>
    </w:p>
    <w:p w14:paraId="3FE6648A" w14:textId="77777777" w:rsidR="00ED245A" w:rsidRDefault="00ED245A" w:rsidP="00ED245A">
      <w:pPr>
        <w:jc w:val="center"/>
        <w:rPr>
          <w:ins w:id="1369" w:author="HerculesHu" w:date="2017-12-23T23:47:00Z"/>
        </w:rPr>
      </w:pPr>
      <w:ins w:id="1370" w:author="HerculesHu" w:date="2017-12-23T23:47:00Z">
        <w:r>
          <w:rPr>
            <w:rFonts w:hint="eastAsia"/>
          </w:rPr>
          <w:t>（电脑</w:t>
        </w:r>
        <w:r>
          <w:t>版</w:t>
        </w:r>
        <w:r>
          <w:rPr>
            <w:rFonts w:hint="eastAsia"/>
          </w:rPr>
          <w:t>）</w:t>
        </w:r>
      </w:ins>
    </w:p>
    <w:p w14:paraId="5F701A81" w14:textId="77777777" w:rsidR="00ED245A" w:rsidRDefault="00ED245A" w:rsidP="00D17AA7">
      <w:pPr>
        <w:rPr>
          <w:ins w:id="1371" w:author="HerculesHu" w:date="2017-12-23T22:21:00Z"/>
        </w:rPr>
      </w:pPr>
    </w:p>
    <w:p w14:paraId="7157F991" w14:textId="3840EC67" w:rsidR="00D83FD2" w:rsidRDefault="00961BCA" w:rsidP="00D17AA7">
      <w:pPr>
        <w:rPr>
          <w:ins w:id="1372" w:author="HerculesHu" w:date="2017-12-23T23:56:00Z"/>
        </w:rPr>
      </w:pPr>
      <w:ins w:id="1373" w:author="HerculesHu" w:date="2017-12-23T22:38:00Z">
        <w:r>
          <w:rPr>
            <w:noProof/>
          </w:rPr>
          <w:lastRenderedPageBreak/>
          <w:drawing>
            <wp:inline distT="0" distB="0" distL="0" distR="0" wp14:anchorId="27AD0A5C" wp14:editId="34733899">
              <wp:extent cx="4629150" cy="74390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9150" cy="7439025"/>
                      </a:xfrm>
                      <a:prstGeom prst="rect">
                        <a:avLst/>
                      </a:prstGeom>
                    </pic:spPr>
                  </pic:pic>
                </a:graphicData>
              </a:graphic>
            </wp:inline>
          </w:drawing>
        </w:r>
      </w:ins>
    </w:p>
    <w:p w14:paraId="5C640E06" w14:textId="77777777" w:rsidR="00AB4442" w:rsidRDefault="00AB4442" w:rsidP="00AB4442">
      <w:pPr>
        <w:jc w:val="center"/>
        <w:rPr>
          <w:ins w:id="1374" w:author="HerculesHu" w:date="2017-12-23T23:56:00Z"/>
        </w:rPr>
      </w:pPr>
      <w:ins w:id="1375" w:author="HerculesHu" w:date="2017-12-23T23:56:00Z">
        <w:r>
          <w:rPr>
            <w:rFonts w:hint="eastAsia"/>
          </w:rPr>
          <w:t>（手机</w:t>
        </w:r>
        <w:r>
          <w:t>版</w:t>
        </w:r>
        <w:r>
          <w:rPr>
            <w:rFonts w:hint="eastAsia"/>
          </w:rPr>
          <w:t>）</w:t>
        </w:r>
      </w:ins>
    </w:p>
    <w:p w14:paraId="2DB9F17A" w14:textId="77777777" w:rsidR="00AB4442" w:rsidRDefault="00AB4442" w:rsidP="00D17AA7"/>
    <w:p w14:paraId="3E6DC651" w14:textId="5E3BE0DC" w:rsidR="003E4575" w:rsidRDefault="003E4575" w:rsidP="00D17AA7"/>
    <w:p w14:paraId="66A2801A" w14:textId="6DFB5CC9" w:rsidR="007D63FA" w:rsidRDefault="007D63FA">
      <w:pPr>
        <w:pStyle w:val="a2"/>
      </w:pPr>
      <w:bookmarkStart w:id="1376" w:name="_Toc503060529"/>
      <w:r>
        <w:rPr>
          <w:rFonts w:hint="eastAsia"/>
        </w:rPr>
        <w:t>发表</w:t>
      </w:r>
      <w:r>
        <w:t>回复</w:t>
      </w:r>
      <w:bookmarkEnd w:id="1376"/>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7D63FA" w14:paraId="1CDAF45C"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03195BD6" w14:textId="77777777" w:rsidR="007D63FA" w:rsidRDefault="007D63FA" w:rsidP="00EB2A62">
            <w:pPr>
              <w:pStyle w:val="Axure"/>
            </w:pPr>
            <w:r>
              <w:lastRenderedPageBreak/>
              <w:t>脚注</w:t>
            </w:r>
          </w:p>
        </w:tc>
        <w:tc>
          <w:tcPr>
            <w:tcW w:w="2268" w:type="dxa"/>
          </w:tcPr>
          <w:p w14:paraId="7EE4D3EA" w14:textId="77777777" w:rsidR="007D63FA" w:rsidRDefault="007D63FA" w:rsidP="00EB2A62">
            <w:pPr>
              <w:pStyle w:val="Axure"/>
            </w:pPr>
            <w:r>
              <w:t>名称</w:t>
            </w:r>
          </w:p>
        </w:tc>
        <w:tc>
          <w:tcPr>
            <w:tcW w:w="4536" w:type="dxa"/>
          </w:tcPr>
          <w:p w14:paraId="2BA2BA89" w14:textId="77777777" w:rsidR="007D63FA" w:rsidRDefault="007D63FA" w:rsidP="00EB2A62">
            <w:pPr>
              <w:pStyle w:val="Axure"/>
              <w:tabs>
                <w:tab w:val="left" w:pos="1190"/>
              </w:tabs>
            </w:pPr>
            <w:r>
              <w:t>交互</w:t>
            </w:r>
            <w:r>
              <w:tab/>
            </w:r>
          </w:p>
        </w:tc>
      </w:tr>
      <w:tr w:rsidR="007D63FA" w14:paraId="6AE15EBF" w14:textId="77777777" w:rsidTr="00EB2A62">
        <w:trPr>
          <w:cantSplit/>
        </w:trPr>
        <w:tc>
          <w:tcPr>
            <w:tcW w:w="1413" w:type="dxa"/>
          </w:tcPr>
          <w:p w14:paraId="16DD380E" w14:textId="77777777" w:rsidR="007D63FA" w:rsidRDefault="007D63FA" w:rsidP="00EB2A62">
            <w:pPr>
              <w:pStyle w:val="Axure0"/>
            </w:pPr>
            <w:r>
              <w:t>1</w:t>
            </w:r>
          </w:p>
        </w:tc>
        <w:tc>
          <w:tcPr>
            <w:tcW w:w="2268" w:type="dxa"/>
          </w:tcPr>
          <w:p w14:paraId="3FBC2144" w14:textId="77777777" w:rsidR="007D63FA" w:rsidRDefault="007D63FA" w:rsidP="00EB2A62">
            <w:pPr>
              <w:pStyle w:val="Axure0"/>
            </w:pPr>
            <w:r>
              <w:rPr>
                <w:rFonts w:hint="eastAsia"/>
                <w:lang w:eastAsia="zh-CN"/>
              </w:rPr>
              <w:t>作者</w:t>
            </w:r>
          </w:p>
        </w:tc>
        <w:tc>
          <w:tcPr>
            <w:tcW w:w="4536" w:type="dxa"/>
          </w:tcPr>
          <w:p w14:paraId="2F54FFAD" w14:textId="77777777" w:rsidR="007D63FA" w:rsidRDefault="007D63FA" w:rsidP="00EB2A62">
            <w:pPr>
              <w:pStyle w:val="Axure0"/>
              <w:rPr>
                <w:lang w:eastAsia="zh-CN"/>
              </w:rPr>
            </w:pPr>
            <w:r>
              <w:rPr>
                <w:rFonts w:hint="eastAsia"/>
                <w:lang w:eastAsia="zh-CN"/>
              </w:rPr>
              <w:t>显示作者</w:t>
            </w:r>
          </w:p>
        </w:tc>
      </w:tr>
      <w:tr w:rsidR="007D63FA" w14:paraId="5A269383"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62FCA97D" w14:textId="77777777" w:rsidR="007D63FA" w:rsidRDefault="007D63FA" w:rsidP="00EB2A62">
            <w:pPr>
              <w:pStyle w:val="Axure0"/>
            </w:pPr>
            <w:r>
              <w:t>2</w:t>
            </w:r>
          </w:p>
        </w:tc>
        <w:tc>
          <w:tcPr>
            <w:tcW w:w="2268" w:type="dxa"/>
          </w:tcPr>
          <w:p w14:paraId="11FF1407" w14:textId="77777777" w:rsidR="007D63FA" w:rsidRDefault="007D63FA" w:rsidP="00EB2A62">
            <w:pPr>
              <w:pStyle w:val="Axure0"/>
            </w:pPr>
            <w:r>
              <w:rPr>
                <w:rFonts w:hint="eastAsia"/>
                <w:lang w:eastAsia="zh-CN"/>
              </w:rPr>
              <w:t>时间</w:t>
            </w:r>
          </w:p>
        </w:tc>
        <w:tc>
          <w:tcPr>
            <w:tcW w:w="4536" w:type="dxa"/>
          </w:tcPr>
          <w:p w14:paraId="01B00E70" w14:textId="77777777" w:rsidR="007D63FA" w:rsidRDefault="007D63FA" w:rsidP="00EB2A62">
            <w:pPr>
              <w:pStyle w:val="Axure0"/>
              <w:rPr>
                <w:lang w:eastAsia="zh-CN"/>
              </w:rPr>
            </w:pPr>
            <w:r>
              <w:rPr>
                <w:rFonts w:hint="eastAsia"/>
                <w:lang w:eastAsia="zh-CN"/>
              </w:rPr>
              <w:t>显示时间</w:t>
            </w:r>
          </w:p>
        </w:tc>
      </w:tr>
      <w:tr w:rsidR="007D63FA" w14:paraId="3EA0AA10" w14:textId="77777777" w:rsidTr="00EB2A62">
        <w:trPr>
          <w:cantSplit/>
        </w:trPr>
        <w:tc>
          <w:tcPr>
            <w:tcW w:w="1413" w:type="dxa"/>
          </w:tcPr>
          <w:p w14:paraId="14F5E49B" w14:textId="77777777" w:rsidR="007D63FA" w:rsidRDefault="007D63FA" w:rsidP="00EB2A62">
            <w:pPr>
              <w:pStyle w:val="Axure0"/>
              <w:rPr>
                <w:lang w:eastAsia="zh-CN"/>
              </w:rPr>
            </w:pPr>
            <w:r>
              <w:t>3</w:t>
            </w:r>
            <w:r>
              <w:rPr>
                <w:rFonts w:hint="eastAsia"/>
                <w:lang w:eastAsia="zh-CN"/>
              </w:rPr>
              <w:t>、</w:t>
            </w:r>
          </w:p>
        </w:tc>
        <w:tc>
          <w:tcPr>
            <w:tcW w:w="2268" w:type="dxa"/>
          </w:tcPr>
          <w:p w14:paraId="384FDAE3" w14:textId="556032AB" w:rsidR="007D63FA" w:rsidRDefault="00835D5B" w:rsidP="00EB2A62">
            <w:pPr>
              <w:pStyle w:val="Axure0"/>
            </w:pPr>
            <w:r>
              <w:rPr>
                <w:rFonts w:hint="eastAsia"/>
                <w:lang w:eastAsia="zh-CN"/>
              </w:rPr>
              <w:t>提交回复</w:t>
            </w:r>
          </w:p>
        </w:tc>
        <w:tc>
          <w:tcPr>
            <w:tcW w:w="4536" w:type="dxa"/>
          </w:tcPr>
          <w:p w14:paraId="6A8D025D" w14:textId="7954B21C" w:rsidR="007D63FA" w:rsidRDefault="00835D5B" w:rsidP="00EB2A62">
            <w:pPr>
              <w:pStyle w:val="Axure0"/>
              <w:rPr>
                <w:lang w:eastAsia="zh-CN"/>
              </w:rPr>
            </w:pPr>
            <w:r>
              <w:rPr>
                <w:rFonts w:hint="eastAsia"/>
                <w:lang w:eastAsia="zh-CN"/>
              </w:rPr>
              <w:t>点击提交</w:t>
            </w:r>
            <w:r>
              <w:rPr>
                <w:lang w:eastAsia="zh-CN"/>
              </w:rPr>
              <w:t>回复</w:t>
            </w:r>
          </w:p>
        </w:tc>
      </w:tr>
      <w:tr w:rsidR="007D63FA" w14:paraId="62A4B89E"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34A90074" w14:textId="77777777" w:rsidR="007D63FA" w:rsidRDefault="007D63FA" w:rsidP="00EB2A62">
            <w:pPr>
              <w:pStyle w:val="Axure0"/>
              <w:rPr>
                <w:lang w:eastAsia="zh-CN"/>
              </w:rPr>
            </w:pPr>
            <w:r>
              <w:rPr>
                <w:lang w:eastAsia="zh-CN"/>
              </w:rPr>
              <w:t>4</w:t>
            </w:r>
          </w:p>
        </w:tc>
        <w:tc>
          <w:tcPr>
            <w:tcW w:w="2268" w:type="dxa"/>
          </w:tcPr>
          <w:p w14:paraId="52833769" w14:textId="77777777" w:rsidR="007D63FA" w:rsidRDefault="007D63FA" w:rsidP="00EB2A62">
            <w:pPr>
              <w:pStyle w:val="Axure0"/>
            </w:pPr>
            <w:r>
              <w:rPr>
                <w:rFonts w:hint="eastAsia"/>
                <w:lang w:eastAsia="zh-CN"/>
              </w:rPr>
              <w:t>内容</w:t>
            </w:r>
            <w:r>
              <w:rPr>
                <w:lang w:eastAsia="zh-CN"/>
              </w:rPr>
              <w:t>框</w:t>
            </w:r>
          </w:p>
        </w:tc>
        <w:tc>
          <w:tcPr>
            <w:tcW w:w="4536" w:type="dxa"/>
          </w:tcPr>
          <w:p w14:paraId="0EF185BF" w14:textId="77777777" w:rsidR="007D63FA" w:rsidRDefault="007D63FA" w:rsidP="00EB2A62">
            <w:pPr>
              <w:pStyle w:val="Axure0"/>
              <w:rPr>
                <w:lang w:eastAsia="zh-CN"/>
              </w:rPr>
            </w:pPr>
            <w:r>
              <w:rPr>
                <w:rFonts w:hint="eastAsia"/>
                <w:lang w:eastAsia="zh-CN"/>
              </w:rPr>
              <w:t>输入内容</w:t>
            </w:r>
          </w:p>
        </w:tc>
      </w:tr>
      <w:tr w:rsidR="007D63FA" w14:paraId="34D50A56" w14:textId="77777777" w:rsidTr="00EB2A62">
        <w:tc>
          <w:tcPr>
            <w:tcW w:w="1413" w:type="dxa"/>
          </w:tcPr>
          <w:p w14:paraId="644B6322" w14:textId="77777777" w:rsidR="007D63FA" w:rsidRDefault="007D63FA" w:rsidP="00EB2A62">
            <w:pPr>
              <w:pStyle w:val="Axure0"/>
              <w:rPr>
                <w:lang w:eastAsia="zh-CN"/>
              </w:rPr>
            </w:pPr>
            <w:r>
              <w:rPr>
                <w:rFonts w:hint="eastAsia"/>
                <w:lang w:eastAsia="zh-CN"/>
              </w:rPr>
              <w:t>5</w:t>
            </w:r>
          </w:p>
        </w:tc>
        <w:tc>
          <w:tcPr>
            <w:tcW w:w="2268" w:type="dxa"/>
          </w:tcPr>
          <w:p w14:paraId="3B26F21C" w14:textId="77777777" w:rsidR="007D63FA" w:rsidRDefault="007D63FA" w:rsidP="00EB2A62">
            <w:pPr>
              <w:pStyle w:val="Axure0"/>
              <w:rPr>
                <w:lang w:eastAsia="zh-CN"/>
              </w:rPr>
            </w:pPr>
            <w:r>
              <w:rPr>
                <w:rFonts w:hint="eastAsia"/>
                <w:lang w:eastAsia="zh-CN"/>
              </w:rPr>
              <w:t>选择</w:t>
            </w:r>
            <w:r>
              <w:rPr>
                <w:lang w:eastAsia="zh-CN"/>
              </w:rPr>
              <w:t>上传文件</w:t>
            </w:r>
          </w:p>
        </w:tc>
        <w:tc>
          <w:tcPr>
            <w:tcW w:w="4536" w:type="dxa"/>
          </w:tcPr>
          <w:p w14:paraId="6022DF15" w14:textId="77777777" w:rsidR="007D63FA" w:rsidRDefault="007D63FA" w:rsidP="00EB2A62">
            <w:pPr>
              <w:pStyle w:val="Axure0"/>
              <w:rPr>
                <w:lang w:eastAsia="zh-CN"/>
              </w:rPr>
            </w:pPr>
            <w:r>
              <w:rPr>
                <w:rFonts w:hint="eastAsia"/>
                <w:lang w:eastAsia="zh-CN"/>
              </w:rPr>
              <w:t>选择</w:t>
            </w:r>
            <w:r>
              <w:rPr>
                <w:lang w:eastAsia="zh-CN"/>
              </w:rPr>
              <w:t>文件进行上传</w:t>
            </w:r>
          </w:p>
        </w:tc>
      </w:tr>
      <w:tr w:rsidR="007D63FA" w14:paraId="7937B039"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6BFA59AF" w14:textId="77777777" w:rsidR="007D63FA" w:rsidRDefault="007D63FA" w:rsidP="00EB2A62">
            <w:pPr>
              <w:pStyle w:val="Axure0"/>
              <w:rPr>
                <w:lang w:eastAsia="zh-CN"/>
              </w:rPr>
            </w:pPr>
            <w:r>
              <w:rPr>
                <w:rFonts w:hint="eastAsia"/>
                <w:lang w:eastAsia="zh-CN"/>
              </w:rPr>
              <w:t>6</w:t>
            </w:r>
          </w:p>
        </w:tc>
        <w:tc>
          <w:tcPr>
            <w:tcW w:w="2268" w:type="dxa"/>
          </w:tcPr>
          <w:p w14:paraId="7E4F839C" w14:textId="77777777" w:rsidR="007D63FA" w:rsidRDefault="007D63FA" w:rsidP="00EB2A62">
            <w:pPr>
              <w:pStyle w:val="Axure0"/>
              <w:rPr>
                <w:lang w:eastAsia="zh-CN"/>
              </w:rPr>
            </w:pPr>
            <w:r>
              <w:rPr>
                <w:rFonts w:hint="eastAsia"/>
                <w:lang w:eastAsia="zh-CN"/>
              </w:rPr>
              <w:t>上传</w:t>
            </w:r>
            <w:r>
              <w:rPr>
                <w:lang w:eastAsia="zh-CN"/>
              </w:rPr>
              <w:t>建议</w:t>
            </w:r>
          </w:p>
        </w:tc>
        <w:tc>
          <w:tcPr>
            <w:tcW w:w="4536" w:type="dxa"/>
          </w:tcPr>
          <w:p w14:paraId="4B78ED62" w14:textId="77777777" w:rsidR="007D63FA" w:rsidRDefault="007D63FA" w:rsidP="00EB2A62">
            <w:pPr>
              <w:pStyle w:val="Axure0"/>
              <w:rPr>
                <w:lang w:eastAsia="zh-CN"/>
              </w:rPr>
            </w:pPr>
            <w:r>
              <w:rPr>
                <w:rFonts w:hint="eastAsia"/>
                <w:lang w:eastAsia="zh-CN"/>
              </w:rPr>
              <w:t>显示</w:t>
            </w:r>
            <w:r>
              <w:rPr>
                <w:lang w:eastAsia="zh-CN"/>
              </w:rPr>
              <w:t>上传建议</w:t>
            </w:r>
          </w:p>
        </w:tc>
      </w:tr>
      <w:tr w:rsidR="007D63FA" w14:paraId="37E303A1" w14:textId="77777777" w:rsidTr="00EB2A62">
        <w:tc>
          <w:tcPr>
            <w:tcW w:w="1413" w:type="dxa"/>
          </w:tcPr>
          <w:p w14:paraId="687082ED" w14:textId="77777777" w:rsidR="007D63FA" w:rsidRDefault="007D63FA" w:rsidP="00EB2A62">
            <w:pPr>
              <w:pStyle w:val="Axure0"/>
              <w:rPr>
                <w:lang w:eastAsia="zh-CN"/>
              </w:rPr>
            </w:pPr>
            <w:r>
              <w:rPr>
                <w:rFonts w:hint="eastAsia"/>
                <w:lang w:eastAsia="zh-CN"/>
              </w:rPr>
              <w:t>7</w:t>
            </w:r>
          </w:p>
        </w:tc>
        <w:tc>
          <w:tcPr>
            <w:tcW w:w="2268" w:type="dxa"/>
          </w:tcPr>
          <w:p w14:paraId="3F5BA0A1" w14:textId="77777777" w:rsidR="007D63FA" w:rsidRDefault="007D63FA" w:rsidP="00EB2A62">
            <w:pPr>
              <w:pStyle w:val="Axure0"/>
              <w:rPr>
                <w:lang w:eastAsia="zh-CN"/>
              </w:rPr>
            </w:pPr>
            <w:r>
              <w:rPr>
                <w:rFonts w:hint="eastAsia"/>
                <w:lang w:eastAsia="zh-CN"/>
              </w:rPr>
              <w:t>确认加载</w:t>
            </w:r>
          </w:p>
        </w:tc>
        <w:tc>
          <w:tcPr>
            <w:tcW w:w="4536" w:type="dxa"/>
          </w:tcPr>
          <w:p w14:paraId="392E14DC" w14:textId="77777777" w:rsidR="007D63FA" w:rsidRDefault="007D63FA" w:rsidP="00EB2A62">
            <w:pPr>
              <w:pStyle w:val="Axure0"/>
              <w:rPr>
                <w:lang w:eastAsia="zh-CN"/>
              </w:rPr>
            </w:pPr>
            <w:r>
              <w:rPr>
                <w:rFonts w:hint="eastAsia"/>
                <w:lang w:eastAsia="zh-CN"/>
              </w:rPr>
              <w:t>加载到</w:t>
            </w:r>
            <w:r>
              <w:rPr>
                <w:lang w:eastAsia="zh-CN"/>
              </w:rPr>
              <w:t>内容中</w:t>
            </w:r>
          </w:p>
        </w:tc>
      </w:tr>
      <w:tr w:rsidR="007D63FA" w14:paraId="3C4EF09A"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1B0F0AD0" w14:textId="77777777" w:rsidR="007D63FA" w:rsidRDefault="007D63FA" w:rsidP="00EB2A62">
            <w:pPr>
              <w:pStyle w:val="Axure0"/>
              <w:rPr>
                <w:lang w:eastAsia="zh-CN"/>
              </w:rPr>
            </w:pPr>
            <w:r>
              <w:rPr>
                <w:rFonts w:hint="eastAsia"/>
                <w:lang w:eastAsia="zh-CN"/>
              </w:rPr>
              <w:t>8</w:t>
            </w:r>
          </w:p>
        </w:tc>
        <w:tc>
          <w:tcPr>
            <w:tcW w:w="2268" w:type="dxa"/>
          </w:tcPr>
          <w:p w14:paraId="2B1E8071" w14:textId="77777777" w:rsidR="007D63FA" w:rsidRDefault="007D63FA" w:rsidP="00EB2A62">
            <w:pPr>
              <w:pStyle w:val="Axure0"/>
              <w:rPr>
                <w:lang w:eastAsia="zh-CN"/>
              </w:rPr>
            </w:pPr>
            <w:r>
              <w:rPr>
                <w:rFonts w:hint="eastAsia"/>
                <w:lang w:eastAsia="zh-CN"/>
              </w:rPr>
              <w:t>取消</w:t>
            </w:r>
            <w:r>
              <w:rPr>
                <w:lang w:eastAsia="zh-CN"/>
              </w:rPr>
              <w:t>上传</w:t>
            </w:r>
          </w:p>
        </w:tc>
        <w:tc>
          <w:tcPr>
            <w:tcW w:w="4536" w:type="dxa"/>
          </w:tcPr>
          <w:p w14:paraId="4C322F57" w14:textId="77777777" w:rsidR="007D63FA" w:rsidRDefault="007D63FA" w:rsidP="00EB2A62">
            <w:pPr>
              <w:pStyle w:val="Axure0"/>
              <w:rPr>
                <w:lang w:eastAsia="zh-CN"/>
              </w:rPr>
            </w:pPr>
            <w:r>
              <w:rPr>
                <w:rFonts w:hint="eastAsia"/>
                <w:lang w:eastAsia="zh-CN"/>
              </w:rPr>
              <w:t>取消文件</w:t>
            </w:r>
            <w:r>
              <w:rPr>
                <w:lang w:eastAsia="zh-CN"/>
              </w:rPr>
              <w:t>上传</w:t>
            </w:r>
          </w:p>
        </w:tc>
      </w:tr>
    </w:tbl>
    <w:p w14:paraId="7E73350C" w14:textId="525638B3" w:rsidR="007D63FA" w:rsidRDefault="0016306A" w:rsidP="007D63FA">
      <w:pPr>
        <w:rPr>
          <w:ins w:id="1377" w:author="HerculesHu" w:date="2017-12-23T23:47:00Z"/>
        </w:rPr>
      </w:pPr>
      <w:r>
        <w:rPr>
          <w:noProof/>
        </w:rPr>
        <w:drawing>
          <wp:inline distT="0" distB="0" distL="0" distR="0" wp14:anchorId="6D8F61CD" wp14:editId="670A72BF">
            <wp:extent cx="5274310" cy="209994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099945"/>
                    </a:xfrm>
                    <a:prstGeom prst="rect">
                      <a:avLst/>
                    </a:prstGeom>
                  </pic:spPr>
                </pic:pic>
              </a:graphicData>
            </a:graphic>
          </wp:inline>
        </w:drawing>
      </w:r>
    </w:p>
    <w:p w14:paraId="1D62B17A" w14:textId="77777777" w:rsidR="00ED245A" w:rsidRDefault="00ED245A" w:rsidP="00ED245A">
      <w:pPr>
        <w:jc w:val="center"/>
        <w:rPr>
          <w:ins w:id="1378" w:author="HerculesHu" w:date="2017-12-23T23:47:00Z"/>
        </w:rPr>
      </w:pPr>
      <w:ins w:id="1379" w:author="HerculesHu" w:date="2017-12-23T23:47:00Z">
        <w:r>
          <w:rPr>
            <w:rFonts w:hint="eastAsia"/>
          </w:rPr>
          <w:t>（电脑</w:t>
        </w:r>
        <w:r>
          <w:t>版</w:t>
        </w:r>
        <w:r>
          <w:rPr>
            <w:rFonts w:hint="eastAsia"/>
          </w:rPr>
          <w:t>）</w:t>
        </w:r>
      </w:ins>
    </w:p>
    <w:p w14:paraId="50CA15B9" w14:textId="77777777" w:rsidR="00ED245A" w:rsidRDefault="00ED245A" w:rsidP="007D63FA">
      <w:pPr>
        <w:rPr>
          <w:ins w:id="1380" w:author="HerculesHu" w:date="2017-12-23T22:23:00Z"/>
        </w:rPr>
      </w:pPr>
    </w:p>
    <w:p w14:paraId="52134D78" w14:textId="2C9C5639" w:rsidR="003377F0" w:rsidRDefault="003377F0" w:rsidP="007D63FA">
      <w:pPr>
        <w:rPr>
          <w:ins w:id="1381" w:author="HerculesHu" w:date="2017-12-23T22:23:00Z"/>
        </w:rPr>
      </w:pPr>
    </w:p>
    <w:p w14:paraId="04A49942" w14:textId="66F28500" w:rsidR="003377F0" w:rsidRDefault="003377F0">
      <w:pPr>
        <w:ind w:firstLineChars="850" w:firstLine="1785"/>
        <w:rPr>
          <w:ins w:id="1382" w:author="HerculesHu" w:date="2017-12-23T23:56:00Z"/>
        </w:rPr>
        <w:pPrChange w:id="1383" w:author="HerculesHu" w:date="2017-12-24T00:12:00Z">
          <w:pPr/>
        </w:pPrChange>
      </w:pPr>
      <w:ins w:id="1384" w:author="HerculesHu" w:date="2017-12-23T22:23:00Z">
        <w:r>
          <w:rPr>
            <w:noProof/>
          </w:rPr>
          <w:lastRenderedPageBreak/>
          <w:drawing>
            <wp:inline distT="0" distB="0" distL="0" distR="0" wp14:anchorId="42A02FB7" wp14:editId="16535E0B">
              <wp:extent cx="3200400" cy="220027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0400" cy="2200275"/>
                      </a:xfrm>
                      <a:prstGeom prst="rect">
                        <a:avLst/>
                      </a:prstGeom>
                    </pic:spPr>
                  </pic:pic>
                </a:graphicData>
              </a:graphic>
            </wp:inline>
          </w:drawing>
        </w:r>
      </w:ins>
    </w:p>
    <w:p w14:paraId="285E9A0C" w14:textId="77777777" w:rsidR="00AB4442" w:rsidRDefault="00AB4442" w:rsidP="00AB4442">
      <w:pPr>
        <w:jc w:val="center"/>
        <w:rPr>
          <w:ins w:id="1385" w:author="HerculesHu" w:date="2017-12-23T23:56:00Z"/>
        </w:rPr>
      </w:pPr>
      <w:ins w:id="1386" w:author="HerculesHu" w:date="2017-12-23T23:56:00Z">
        <w:r>
          <w:rPr>
            <w:rFonts w:hint="eastAsia"/>
          </w:rPr>
          <w:t>（手机</w:t>
        </w:r>
        <w:r>
          <w:t>版</w:t>
        </w:r>
        <w:r>
          <w:rPr>
            <w:rFonts w:hint="eastAsia"/>
          </w:rPr>
          <w:t>）</w:t>
        </w:r>
      </w:ins>
    </w:p>
    <w:p w14:paraId="00E55002" w14:textId="3A796F89" w:rsidR="00AB4442" w:rsidRDefault="00AB4442" w:rsidP="007D63FA">
      <w:pPr>
        <w:rPr>
          <w:ins w:id="1387" w:author="吴苏琪" w:date="2018-01-07T03:52:00Z"/>
        </w:rPr>
      </w:pPr>
    </w:p>
    <w:p w14:paraId="5FB8BECC" w14:textId="77777777" w:rsidR="00E54CDC" w:rsidRDefault="00E54CDC" w:rsidP="007D63FA"/>
    <w:p w14:paraId="147F6D17" w14:textId="5755BA4D" w:rsidR="000555FB" w:rsidDel="00E54CDC" w:rsidRDefault="007665DE">
      <w:pPr>
        <w:pStyle w:val="a1"/>
        <w:rPr>
          <w:del w:id="1388" w:author="吴苏琪" w:date="2018-01-07T03:52:00Z"/>
        </w:rPr>
      </w:pPr>
      <w:del w:id="1389" w:author="吴苏琪" w:date="2018-01-07T03:52:00Z">
        <w:r w:rsidDel="00E54CDC">
          <w:rPr>
            <w:rFonts w:hint="eastAsia"/>
          </w:rPr>
          <w:delText>课程</w:delText>
        </w:r>
        <w:r w:rsidDel="00E54CDC">
          <w:delText>页</w:delText>
        </w:r>
        <w:bookmarkStart w:id="1390" w:name="_Toc503060530"/>
        <w:bookmarkEnd w:id="1390"/>
      </w:del>
    </w:p>
    <w:p w14:paraId="2ADEA88F" w14:textId="2E41CF64" w:rsidR="00C175FC" w:rsidRPr="001B49F1" w:rsidRDefault="00E54CDC">
      <w:pPr>
        <w:pStyle w:val="a1"/>
        <w:pPrChange w:id="1391" w:author="HerculesHu" w:date="2017-12-24T00:20:00Z">
          <w:pPr/>
        </w:pPrChange>
      </w:pPr>
      <w:bookmarkStart w:id="1392" w:name="_Toc503060531"/>
      <w:ins w:id="1393" w:author="吴苏琪" w:date="2018-01-07T03:52:00Z">
        <w:r>
          <w:rPr>
            <w:rFonts w:hint="eastAsia"/>
          </w:rPr>
          <w:t>课程页</w:t>
        </w:r>
      </w:ins>
      <w:bookmarkEnd w:id="1392"/>
      <w:del w:id="1394" w:author="吴苏琪" w:date="2018-01-07T03:52:00Z">
        <w:r w:rsidR="001B49F1" w:rsidDel="00E54CDC">
          <w:rPr>
            <w:rFonts w:hint="eastAsia"/>
          </w:rPr>
          <w:delText xml:space="preserve"> </w:delText>
        </w:r>
      </w:del>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175FC" w14:paraId="508522A8"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3AF53B1C" w14:textId="77777777" w:rsidR="00C175FC" w:rsidRDefault="00C175FC" w:rsidP="00EB2A62">
            <w:pPr>
              <w:pStyle w:val="Axure"/>
            </w:pPr>
            <w:r>
              <w:t>脚注</w:t>
            </w:r>
          </w:p>
        </w:tc>
        <w:tc>
          <w:tcPr>
            <w:tcW w:w="2268" w:type="dxa"/>
          </w:tcPr>
          <w:p w14:paraId="6CE96DBF" w14:textId="77777777" w:rsidR="00C175FC" w:rsidRDefault="00C175FC" w:rsidP="00EB2A62">
            <w:pPr>
              <w:pStyle w:val="Axure"/>
            </w:pPr>
            <w:r>
              <w:t>名称</w:t>
            </w:r>
          </w:p>
        </w:tc>
        <w:tc>
          <w:tcPr>
            <w:tcW w:w="4536" w:type="dxa"/>
          </w:tcPr>
          <w:p w14:paraId="52242AA7" w14:textId="77777777" w:rsidR="00C175FC" w:rsidRDefault="00C175FC" w:rsidP="00EB2A62">
            <w:pPr>
              <w:pStyle w:val="Axure"/>
              <w:tabs>
                <w:tab w:val="left" w:pos="1190"/>
              </w:tabs>
            </w:pPr>
            <w:r>
              <w:t>交互</w:t>
            </w:r>
            <w:r>
              <w:tab/>
            </w:r>
          </w:p>
        </w:tc>
      </w:tr>
      <w:tr w:rsidR="00C175FC" w14:paraId="3C6977B8" w14:textId="77777777" w:rsidTr="00EB2A62">
        <w:trPr>
          <w:cantSplit/>
        </w:trPr>
        <w:tc>
          <w:tcPr>
            <w:tcW w:w="1413" w:type="dxa"/>
          </w:tcPr>
          <w:p w14:paraId="1E8F66A4" w14:textId="77777777" w:rsidR="00C175FC" w:rsidRDefault="00C175FC" w:rsidP="00EB2A62">
            <w:pPr>
              <w:pStyle w:val="Axure0"/>
            </w:pPr>
            <w:r>
              <w:t>1</w:t>
            </w:r>
          </w:p>
        </w:tc>
        <w:tc>
          <w:tcPr>
            <w:tcW w:w="2268" w:type="dxa"/>
          </w:tcPr>
          <w:p w14:paraId="7E6172B9" w14:textId="23273EBA" w:rsidR="00C175FC" w:rsidRDefault="002D46C0" w:rsidP="00EB2A62">
            <w:pPr>
              <w:pStyle w:val="Axure0"/>
            </w:pPr>
            <w:r>
              <w:rPr>
                <w:rFonts w:hint="eastAsia"/>
                <w:lang w:eastAsia="zh-CN"/>
              </w:rPr>
              <w:t>课程</w:t>
            </w:r>
            <w:r>
              <w:rPr>
                <w:lang w:eastAsia="zh-CN"/>
              </w:rPr>
              <w:t>名</w:t>
            </w:r>
          </w:p>
        </w:tc>
        <w:tc>
          <w:tcPr>
            <w:tcW w:w="4536" w:type="dxa"/>
          </w:tcPr>
          <w:p w14:paraId="7B7B188B" w14:textId="4E39E933" w:rsidR="00C175FC" w:rsidRDefault="00C175FC" w:rsidP="002D46C0">
            <w:pPr>
              <w:pStyle w:val="Axure0"/>
              <w:rPr>
                <w:lang w:eastAsia="zh-CN"/>
              </w:rPr>
            </w:pPr>
            <w:r>
              <w:rPr>
                <w:rFonts w:hint="eastAsia"/>
                <w:lang w:eastAsia="zh-CN"/>
              </w:rPr>
              <w:t>显示</w:t>
            </w:r>
            <w:r w:rsidR="002D46C0">
              <w:rPr>
                <w:rFonts w:hint="eastAsia"/>
                <w:lang w:eastAsia="zh-CN"/>
              </w:rPr>
              <w:t>课程名</w:t>
            </w:r>
            <w:r w:rsidR="002D46C0">
              <w:rPr>
                <w:lang w:eastAsia="zh-CN"/>
              </w:rPr>
              <w:t>和开课老师</w:t>
            </w:r>
          </w:p>
        </w:tc>
      </w:tr>
      <w:tr w:rsidR="00C175FC" w14:paraId="655CF2B7"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522A4FD" w14:textId="77777777" w:rsidR="00C175FC" w:rsidRDefault="00C175FC" w:rsidP="00EB2A62">
            <w:pPr>
              <w:pStyle w:val="Axure0"/>
            </w:pPr>
            <w:r>
              <w:t>2</w:t>
            </w:r>
          </w:p>
        </w:tc>
        <w:tc>
          <w:tcPr>
            <w:tcW w:w="2268" w:type="dxa"/>
          </w:tcPr>
          <w:p w14:paraId="0D203AE8" w14:textId="6B31B653" w:rsidR="00C175FC" w:rsidRDefault="002D46C0" w:rsidP="00EB2A62">
            <w:pPr>
              <w:pStyle w:val="Axure0"/>
            </w:pPr>
            <w:r>
              <w:rPr>
                <w:rFonts w:hint="eastAsia"/>
                <w:lang w:eastAsia="zh-CN"/>
              </w:rPr>
              <w:t>课程</w:t>
            </w:r>
            <w:r>
              <w:rPr>
                <w:lang w:eastAsia="zh-CN"/>
              </w:rPr>
              <w:t>介绍框</w:t>
            </w:r>
          </w:p>
        </w:tc>
        <w:tc>
          <w:tcPr>
            <w:tcW w:w="4536" w:type="dxa"/>
          </w:tcPr>
          <w:p w14:paraId="28808437" w14:textId="04ADEBFC" w:rsidR="00C175FC" w:rsidRDefault="004A1EF7" w:rsidP="00EB2A62">
            <w:pPr>
              <w:pStyle w:val="Axure0"/>
              <w:rPr>
                <w:lang w:eastAsia="zh-CN"/>
              </w:rPr>
            </w:pPr>
            <w:r>
              <w:rPr>
                <w:rFonts w:hint="eastAsia"/>
                <w:lang w:eastAsia="zh-CN"/>
              </w:rPr>
              <w:t>显示</w:t>
            </w:r>
            <w:r>
              <w:rPr>
                <w:lang w:eastAsia="zh-CN"/>
              </w:rPr>
              <w:t>课程介绍</w:t>
            </w:r>
          </w:p>
        </w:tc>
      </w:tr>
      <w:tr w:rsidR="00F56ECE" w14:paraId="67C4C38F" w14:textId="77777777" w:rsidTr="00EB2A62">
        <w:trPr>
          <w:cantSplit/>
        </w:trPr>
        <w:tc>
          <w:tcPr>
            <w:tcW w:w="1413" w:type="dxa"/>
          </w:tcPr>
          <w:p w14:paraId="30F79D23" w14:textId="51A74885" w:rsidR="00F56ECE" w:rsidRDefault="00F56ECE" w:rsidP="00EB2A62">
            <w:pPr>
              <w:pStyle w:val="Axure0"/>
              <w:rPr>
                <w:lang w:eastAsia="zh-CN"/>
              </w:rPr>
            </w:pPr>
            <w:r>
              <w:rPr>
                <w:rFonts w:hint="eastAsia"/>
                <w:lang w:eastAsia="zh-CN"/>
              </w:rPr>
              <w:t>3</w:t>
            </w:r>
          </w:p>
        </w:tc>
        <w:tc>
          <w:tcPr>
            <w:tcW w:w="2268" w:type="dxa"/>
          </w:tcPr>
          <w:p w14:paraId="26541258" w14:textId="7606510A" w:rsidR="00F56ECE" w:rsidRDefault="00674A67" w:rsidP="00EB2A62">
            <w:pPr>
              <w:pStyle w:val="Axure0"/>
              <w:rPr>
                <w:lang w:eastAsia="zh-CN"/>
              </w:rPr>
            </w:pPr>
            <w:r>
              <w:rPr>
                <w:rFonts w:hint="eastAsia"/>
                <w:lang w:eastAsia="zh-CN"/>
              </w:rPr>
              <w:t>课程</w:t>
            </w:r>
            <w:r>
              <w:rPr>
                <w:lang w:eastAsia="zh-CN"/>
              </w:rPr>
              <w:t>预览图</w:t>
            </w:r>
          </w:p>
        </w:tc>
        <w:tc>
          <w:tcPr>
            <w:tcW w:w="4536" w:type="dxa"/>
          </w:tcPr>
          <w:p w14:paraId="02509084" w14:textId="55B0D1F0" w:rsidR="00F56ECE" w:rsidRDefault="00674A67" w:rsidP="00EB2A62">
            <w:pPr>
              <w:pStyle w:val="Axure0"/>
              <w:rPr>
                <w:lang w:eastAsia="zh-CN"/>
              </w:rPr>
            </w:pPr>
            <w:r>
              <w:rPr>
                <w:rFonts w:hint="eastAsia"/>
                <w:lang w:eastAsia="zh-CN"/>
              </w:rPr>
              <w:t>显示</w:t>
            </w:r>
            <w:r>
              <w:rPr>
                <w:lang w:eastAsia="zh-CN"/>
              </w:rPr>
              <w:t>课程预览图</w:t>
            </w:r>
          </w:p>
        </w:tc>
      </w:tr>
      <w:tr w:rsidR="00F56ECE" w14:paraId="6F9CC384"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76130512" w14:textId="5BEEC009" w:rsidR="00F56ECE" w:rsidRDefault="00F56ECE" w:rsidP="00EB2A62">
            <w:pPr>
              <w:pStyle w:val="Axure0"/>
              <w:rPr>
                <w:lang w:eastAsia="zh-CN"/>
              </w:rPr>
            </w:pPr>
            <w:r>
              <w:rPr>
                <w:rFonts w:hint="eastAsia"/>
                <w:lang w:eastAsia="zh-CN"/>
              </w:rPr>
              <w:t>4</w:t>
            </w:r>
          </w:p>
        </w:tc>
        <w:tc>
          <w:tcPr>
            <w:tcW w:w="2268" w:type="dxa"/>
          </w:tcPr>
          <w:p w14:paraId="52B68098" w14:textId="1577A044" w:rsidR="00F56ECE" w:rsidRDefault="00674A67" w:rsidP="00EB2A62">
            <w:pPr>
              <w:pStyle w:val="Axure0"/>
              <w:rPr>
                <w:lang w:eastAsia="zh-CN"/>
              </w:rPr>
            </w:pPr>
            <w:r>
              <w:rPr>
                <w:rFonts w:hint="eastAsia"/>
                <w:lang w:eastAsia="zh-CN"/>
              </w:rPr>
              <w:t>课程</w:t>
            </w:r>
            <w:r>
              <w:rPr>
                <w:lang w:eastAsia="zh-CN"/>
              </w:rPr>
              <w:t>公告</w:t>
            </w:r>
          </w:p>
        </w:tc>
        <w:tc>
          <w:tcPr>
            <w:tcW w:w="4536" w:type="dxa"/>
          </w:tcPr>
          <w:p w14:paraId="3E702734" w14:textId="6C5E0F18" w:rsidR="00F56ECE" w:rsidRDefault="00674A67" w:rsidP="00EB2A62">
            <w:pPr>
              <w:pStyle w:val="Axure0"/>
              <w:rPr>
                <w:lang w:eastAsia="zh-CN"/>
              </w:rPr>
            </w:pPr>
            <w:r>
              <w:rPr>
                <w:rFonts w:hint="eastAsia"/>
                <w:lang w:eastAsia="zh-CN"/>
              </w:rPr>
              <w:t>显示</w:t>
            </w:r>
            <w:r>
              <w:rPr>
                <w:lang w:eastAsia="zh-CN"/>
              </w:rPr>
              <w:t>课程公告</w:t>
            </w:r>
          </w:p>
        </w:tc>
      </w:tr>
      <w:tr w:rsidR="00F56ECE" w14:paraId="52F9E088" w14:textId="77777777" w:rsidTr="00EB2A62">
        <w:trPr>
          <w:cantSplit/>
        </w:trPr>
        <w:tc>
          <w:tcPr>
            <w:tcW w:w="1413" w:type="dxa"/>
          </w:tcPr>
          <w:p w14:paraId="31B78ED9" w14:textId="10C64500" w:rsidR="00F56ECE" w:rsidRDefault="00F56ECE" w:rsidP="00EB2A62">
            <w:pPr>
              <w:pStyle w:val="Axure0"/>
              <w:rPr>
                <w:lang w:eastAsia="zh-CN"/>
              </w:rPr>
            </w:pPr>
            <w:r>
              <w:rPr>
                <w:rFonts w:hint="eastAsia"/>
                <w:lang w:eastAsia="zh-CN"/>
              </w:rPr>
              <w:t>5</w:t>
            </w:r>
          </w:p>
        </w:tc>
        <w:tc>
          <w:tcPr>
            <w:tcW w:w="2268" w:type="dxa"/>
          </w:tcPr>
          <w:p w14:paraId="69EFD619" w14:textId="21ED7D66" w:rsidR="00F56ECE" w:rsidRDefault="00674A67" w:rsidP="00EB2A62">
            <w:pPr>
              <w:pStyle w:val="Axure0"/>
              <w:rPr>
                <w:lang w:eastAsia="zh-CN"/>
              </w:rPr>
            </w:pPr>
            <w:r>
              <w:rPr>
                <w:rFonts w:hint="eastAsia"/>
                <w:lang w:eastAsia="zh-CN"/>
              </w:rPr>
              <w:t>教师</w:t>
            </w:r>
            <w:r>
              <w:rPr>
                <w:lang w:eastAsia="zh-CN"/>
              </w:rPr>
              <w:t>介绍导航项</w:t>
            </w:r>
          </w:p>
        </w:tc>
        <w:tc>
          <w:tcPr>
            <w:tcW w:w="4536" w:type="dxa"/>
          </w:tcPr>
          <w:p w14:paraId="30F570EC" w14:textId="207E8980" w:rsidR="00F56ECE" w:rsidRDefault="00674A67" w:rsidP="00EB2A62">
            <w:pPr>
              <w:pStyle w:val="Axure0"/>
              <w:rPr>
                <w:lang w:eastAsia="zh-CN"/>
              </w:rPr>
            </w:pPr>
            <w:r>
              <w:rPr>
                <w:rFonts w:hint="eastAsia"/>
                <w:lang w:eastAsia="zh-CN"/>
              </w:rPr>
              <w:t>点击切换</w:t>
            </w:r>
            <w:r>
              <w:rPr>
                <w:lang w:eastAsia="zh-CN"/>
              </w:rPr>
              <w:t>到教师介绍</w:t>
            </w:r>
          </w:p>
        </w:tc>
      </w:tr>
      <w:tr w:rsidR="00F56ECE" w14:paraId="500DF6E8"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BEB8803" w14:textId="40FDFD8E" w:rsidR="00F56ECE" w:rsidRDefault="00F56ECE" w:rsidP="00EB2A62">
            <w:pPr>
              <w:pStyle w:val="Axure0"/>
              <w:rPr>
                <w:lang w:eastAsia="zh-CN"/>
              </w:rPr>
            </w:pPr>
            <w:r>
              <w:rPr>
                <w:rFonts w:hint="eastAsia"/>
                <w:lang w:eastAsia="zh-CN"/>
              </w:rPr>
              <w:t>6</w:t>
            </w:r>
          </w:p>
        </w:tc>
        <w:tc>
          <w:tcPr>
            <w:tcW w:w="2268" w:type="dxa"/>
          </w:tcPr>
          <w:p w14:paraId="75CDCA0E" w14:textId="01290178" w:rsidR="00F56ECE" w:rsidRDefault="00674A67" w:rsidP="00EB2A62">
            <w:pPr>
              <w:pStyle w:val="Axure0"/>
              <w:rPr>
                <w:lang w:eastAsia="zh-CN"/>
              </w:rPr>
            </w:pPr>
            <w:r>
              <w:rPr>
                <w:rFonts w:hint="eastAsia"/>
                <w:lang w:eastAsia="zh-CN"/>
              </w:rPr>
              <w:t>课程</w:t>
            </w:r>
            <w:r>
              <w:rPr>
                <w:lang w:eastAsia="zh-CN"/>
              </w:rPr>
              <w:t>资料导航项</w:t>
            </w:r>
          </w:p>
        </w:tc>
        <w:tc>
          <w:tcPr>
            <w:tcW w:w="4536" w:type="dxa"/>
          </w:tcPr>
          <w:p w14:paraId="72CD7BA9" w14:textId="69968456" w:rsidR="00F56ECE" w:rsidRDefault="00674A67" w:rsidP="00EB2A62">
            <w:pPr>
              <w:pStyle w:val="Axure0"/>
              <w:rPr>
                <w:lang w:eastAsia="zh-CN"/>
              </w:rPr>
            </w:pPr>
            <w:r>
              <w:rPr>
                <w:rFonts w:hint="eastAsia"/>
                <w:lang w:eastAsia="zh-CN"/>
              </w:rPr>
              <w:t>点击切换到</w:t>
            </w:r>
            <w:r>
              <w:rPr>
                <w:lang w:eastAsia="zh-CN"/>
              </w:rPr>
              <w:t>课程资料</w:t>
            </w:r>
          </w:p>
        </w:tc>
      </w:tr>
      <w:tr w:rsidR="00F56ECE" w14:paraId="252B4C08" w14:textId="77777777" w:rsidTr="00EB2A62">
        <w:trPr>
          <w:cantSplit/>
        </w:trPr>
        <w:tc>
          <w:tcPr>
            <w:tcW w:w="1413" w:type="dxa"/>
          </w:tcPr>
          <w:p w14:paraId="38B597E4" w14:textId="58D73AE8" w:rsidR="00F56ECE" w:rsidRDefault="00F56ECE" w:rsidP="00EB2A62">
            <w:pPr>
              <w:pStyle w:val="Axure0"/>
              <w:rPr>
                <w:lang w:eastAsia="zh-CN"/>
              </w:rPr>
            </w:pPr>
            <w:r>
              <w:rPr>
                <w:rFonts w:hint="eastAsia"/>
                <w:lang w:eastAsia="zh-CN"/>
              </w:rPr>
              <w:t>7</w:t>
            </w:r>
          </w:p>
        </w:tc>
        <w:tc>
          <w:tcPr>
            <w:tcW w:w="2268" w:type="dxa"/>
          </w:tcPr>
          <w:p w14:paraId="2990E48A" w14:textId="77698E2B" w:rsidR="00F56ECE" w:rsidRDefault="00674A67" w:rsidP="00EB2A62">
            <w:pPr>
              <w:pStyle w:val="Axure0"/>
              <w:rPr>
                <w:lang w:eastAsia="zh-CN"/>
              </w:rPr>
            </w:pPr>
            <w:r>
              <w:rPr>
                <w:rFonts w:hint="eastAsia"/>
                <w:lang w:eastAsia="zh-CN"/>
              </w:rPr>
              <w:t>课程</w:t>
            </w:r>
            <w:r>
              <w:rPr>
                <w:lang w:eastAsia="zh-CN"/>
              </w:rPr>
              <w:t>答疑导航项</w:t>
            </w:r>
          </w:p>
        </w:tc>
        <w:tc>
          <w:tcPr>
            <w:tcW w:w="4536" w:type="dxa"/>
          </w:tcPr>
          <w:p w14:paraId="369C4C63" w14:textId="7556971C" w:rsidR="00F56ECE" w:rsidRDefault="00674A67" w:rsidP="00EB2A62">
            <w:pPr>
              <w:pStyle w:val="Axure0"/>
              <w:rPr>
                <w:lang w:eastAsia="zh-CN"/>
              </w:rPr>
            </w:pPr>
            <w:r>
              <w:rPr>
                <w:rFonts w:hint="eastAsia"/>
                <w:lang w:eastAsia="zh-CN"/>
              </w:rPr>
              <w:t>点击</w:t>
            </w:r>
            <w:r>
              <w:rPr>
                <w:lang w:eastAsia="zh-CN"/>
              </w:rPr>
              <w:t>切换到课程答疑</w:t>
            </w:r>
          </w:p>
        </w:tc>
      </w:tr>
      <w:tr w:rsidR="00F56ECE" w14:paraId="3E1B26AF"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DBD3A68" w14:textId="6285AA93" w:rsidR="00F56ECE" w:rsidRDefault="00F56ECE" w:rsidP="00EB2A62">
            <w:pPr>
              <w:pStyle w:val="Axure0"/>
              <w:rPr>
                <w:lang w:eastAsia="zh-CN"/>
              </w:rPr>
            </w:pPr>
            <w:r>
              <w:rPr>
                <w:rFonts w:hint="eastAsia"/>
                <w:lang w:eastAsia="zh-CN"/>
              </w:rPr>
              <w:t>8</w:t>
            </w:r>
          </w:p>
        </w:tc>
        <w:tc>
          <w:tcPr>
            <w:tcW w:w="2268" w:type="dxa"/>
          </w:tcPr>
          <w:p w14:paraId="4F76642C" w14:textId="703E02F7" w:rsidR="00F56ECE" w:rsidRDefault="001F3A52" w:rsidP="00EB2A62">
            <w:pPr>
              <w:pStyle w:val="Axure0"/>
              <w:rPr>
                <w:lang w:eastAsia="zh-CN"/>
              </w:rPr>
            </w:pPr>
            <w:r>
              <w:rPr>
                <w:rFonts w:hint="eastAsia"/>
                <w:lang w:eastAsia="zh-CN"/>
              </w:rPr>
              <w:t>课程</w:t>
            </w:r>
            <w:r>
              <w:rPr>
                <w:lang w:eastAsia="zh-CN"/>
              </w:rPr>
              <w:t>论坛导航项</w:t>
            </w:r>
          </w:p>
        </w:tc>
        <w:tc>
          <w:tcPr>
            <w:tcW w:w="4536" w:type="dxa"/>
          </w:tcPr>
          <w:p w14:paraId="0BEDD543" w14:textId="0BDD4968" w:rsidR="00F56ECE" w:rsidRDefault="001F3A52" w:rsidP="00EB2A62">
            <w:pPr>
              <w:pStyle w:val="Axure0"/>
              <w:rPr>
                <w:lang w:eastAsia="zh-CN"/>
              </w:rPr>
            </w:pPr>
            <w:r>
              <w:rPr>
                <w:rFonts w:hint="eastAsia"/>
                <w:lang w:eastAsia="zh-CN"/>
              </w:rPr>
              <w:t>点击</w:t>
            </w:r>
            <w:r>
              <w:rPr>
                <w:lang w:eastAsia="zh-CN"/>
              </w:rPr>
              <w:t>切换到</w:t>
            </w:r>
            <w:r>
              <w:rPr>
                <w:rFonts w:hint="eastAsia"/>
                <w:lang w:eastAsia="zh-CN"/>
              </w:rPr>
              <w:t>课程</w:t>
            </w:r>
            <w:r>
              <w:rPr>
                <w:lang w:eastAsia="zh-CN"/>
              </w:rPr>
              <w:t>论坛</w:t>
            </w:r>
          </w:p>
        </w:tc>
      </w:tr>
      <w:tr w:rsidR="00F56ECE" w14:paraId="1D2B8E41" w14:textId="77777777" w:rsidTr="00EB2A62">
        <w:trPr>
          <w:cantSplit/>
        </w:trPr>
        <w:tc>
          <w:tcPr>
            <w:tcW w:w="1413" w:type="dxa"/>
          </w:tcPr>
          <w:p w14:paraId="723D10F4" w14:textId="09697A98" w:rsidR="00F56ECE" w:rsidRDefault="00F56ECE" w:rsidP="00EB2A62">
            <w:pPr>
              <w:pStyle w:val="Axure0"/>
              <w:rPr>
                <w:lang w:eastAsia="zh-CN"/>
              </w:rPr>
            </w:pPr>
            <w:r>
              <w:rPr>
                <w:rFonts w:hint="eastAsia"/>
                <w:lang w:eastAsia="zh-CN"/>
              </w:rPr>
              <w:t>9</w:t>
            </w:r>
          </w:p>
        </w:tc>
        <w:tc>
          <w:tcPr>
            <w:tcW w:w="2268" w:type="dxa"/>
          </w:tcPr>
          <w:p w14:paraId="2BC0547B" w14:textId="4D5A64A0" w:rsidR="00F56ECE" w:rsidRDefault="001F3A52" w:rsidP="00EB2A62">
            <w:pPr>
              <w:pStyle w:val="Axure0"/>
              <w:rPr>
                <w:lang w:eastAsia="zh-CN"/>
              </w:rPr>
            </w:pPr>
            <w:r>
              <w:rPr>
                <w:rFonts w:hint="eastAsia"/>
                <w:lang w:eastAsia="zh-CN"/>
              </w:rPr>
              <w:t>课程</w:t>
            </w:r>
            <w:r>
              <w:rPr>
                <w:lang w:eastAsia="zh-CN"/>
              </w:rPr>
              <w:t>链接</w:t>
            </w:r>
            <w:r>
              <w:rPr>
                <w:rFonts w:hint="eastAsia"/>
                <w:lang w:eastAsia="zh-CN"/>
              </w:rPr>
              <w:t>导航</w:t>
            </w:r>
            <w:r>
              <w:rPr>
                <w:lang w:eastAsia="zh-CN"/>
              </w:rPr>
              <w:t>项</w:t>
            </w:r>
          </w:p>
        </w:tc>
        <w:tc>
          <w:tcPr>
            <w:tcW w:w="4536" w:type="dxa"/>
          </w:tcPr>
          <w:p w14:paraId="0C75C5A2" w14:textId="258DFA58" w:rsidR="00F56ECE" w:rsidRDefault="001F3A52" w:rsidP="00EB2A62">
            <w:pPr>
              <w:pStyle w:val="Axure0"/>
              <w:rPr>
                <w:lang w:eastAsia="zh-CN"/>
              </w:rPr>
            </w:pPr>
            <w:r>
              <w:rPr>
                <w:rFonts w:hint="eastAsia"/>
                <w:lang w:eastAsia="zh-CN"/>
              </w:rPr>
              <w:t>点击</w:t>
            </w:r>
            <w:r>
              <w:rPr>
                <w:lang w:eastAsia="zh-CN"/>
              </w:rPr>
              <w:t>切换到课程链接</w:t>
            </w:r>
          </w:p>
        </w:tc>
      </w:tr>
      <w:tr w:rsidR="00F56ECE" w14:paraId="28E25B7A"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98C595D" w14:textId="55D20F55" w:rsidR="00F56ECE" w:rsidRDefault="00F56ECE" w:rsidP="00EB2A62">
            <w:pPr>
              <w:pStyle w:val="Axure0"/>
              <w:rPr>
                <w:lang w:eastAsia="zh-CN"/>
              </w:rPr>
            </w:pPr>
            <w:r>
              <w:rPr>
                <w:rFonts w:hint="eastAsia"/>
                <w:lang w:eastAsia="zh-CN"/>
              </w:rPr>
              <w:t>10</w:t>
            </w:r>
          </w:p>
        </w:tc>
        <w:tc>
          <w:tcPr>
            <w:tcW w:w="2268" w:type="dxa"/>
          </w:tcPr>
          <w:p w14:paraId="784D3819" w14:textId="2F892AD2" w:rsidR="00F56ECE" w:rsidRDefault="001F3A52" w:rsidP="00EB2A62">
            <w:pPr>
              <w:pStyle w:val="Axure0"/>
              <w:rPr>
                <w:lang w:eastAsia="zh-CN"/>
              </w:rPr>
            </w:pPr>
            <w:r>
              <w:rPr>
                <w:rFonts w:hint="eastAsia"/>
                <w:lang w:eastAsia="zh-CN"/>
              </w:rPr>
              <w:t>课程</w:t>
            </w:r>
            <w:r>
              <w:rPr>
                <w:lang w:eastAsia="zh-CN"/>
              </w:rPr>
              <w:t>搜索</w:t>
            </w:r>
            <w:r>
              <w:rPr>
                <w:rFonts w:hint="eastAsia"/>
                <w:lang w:eastAsia="zh-CN"/>
              </w:rPr>
              <w:t>导航</w:t>
            </w:r>
            <w:r>
              <w:rPr>
                <w:lang w:eastAsia="zh-CN"/>
              </w:rPr>
              <w:t>项</w:t>
            </w:r>
          </w:p>
        </w:tc>
        <w:tc>
          <w:tcPr>
            <w:tcW w:w="4536" w:type="dxa"/>
          </w:tcPr>
          <w:p w14:paraId="456E05D3" w14:textId="0F5C8888" w:rsidR="00F56ECE" w:rsidRDefault="001F3A52" w:rsidP="00EB2A62">
            <w:pPr>
              <w:pStyle w:val="Axure0"/>
              <w:rPr>
                <w:lang w:eastAsia="zh-CN"/>
              </w:rPr>
            </w:pPr>
            <w:r>
              <w:rPr>
                <w:rFonts w:hint="eastAsia"/>
                <w:lang w:eastAsia="zh-CN"/>
              </w:rPr>
              <w:t>点击切换</w:t>
            </w:r>
            <w:r>
              <w:rPr>
                <w:lang w:eastAsia="zh-CN"/>
              </w:rPr>
              <w:t>到课程搜索</w:t>
            </w:r>
          </w:p>
        </w:tc>
      </w:tr>
      <w:tr w:rsidR="0034057A" w14:paraId="6D24F050" w14:textId="77777777" w:rsidTr="00EB2A62">
        <w:trPr>
          <w:cantSplit/>
          <w:ins w:id="1395" w:author="HerculesHu" w:date="2017-12-23T22:27:00Z"/>
        </w:trPr>
        <w:tc>
          <w:tcPr>
            <w:tcW w:w="1413" w:type="dxa"/>
          </w:tcPr>
          <w:p w14:paraId="474B567A" w14:textId="252077D2" w:rsidR="0034057A" w:rsidRDefault="0034057A" w:rsidP="00EB2A62">
            <w:pPr>
              <w:pStyle w:val="Axure0"/>
              <w:rPr>
                <w:ins w:id="1396" w:author="HerculesHu" w:date="2017-12-23T22:27:00Z"/>
                <w:lang w:eastAsia="zh-CN"/>
              </w:rPr>
            </w:pPr>
            <w:ins w:id="1397" w:author="HerculesHu" w:date="2017-12-23T22:27:00Z">
              <w:r>
                <w:rPr>
                  <w:rFonts w:hint="eastAsia"/>
                  <w:lang w:eastAsia="zh-CN"/>
                </w:rPr>
                <w:t>11</w:t>
              </w:r>
            </w:ins>
          </w:p>
        </w:tc>
        <w:tc>
          <w:tcPr>
            <w:tcW w:w="2268" w:type="dxa"/>
          </w:tcPr>
          <w:p w14:paraId="3041615C" w14:textId="0270CD17" w:rsidR="0034057A" w:rsidRDefault="0034057A" w:rsidP="00EB2A62">
            <w:pPr>
              <w:pStyle w:val="Axure0"/>
              <w:rPr>
                <w:ins w:id="1398" w:author="HerculesHu" w:date="2017-12-23T22:27:00Z"/>
                <w:lang w:eastAsia="zh-CN"/>
              </w:rPr>
            </w:pPr>
            <w:ins w:id="1399" w:author="HerculesHu" w:date="2017-12-23T22:27:00Z">
              <w:r>
                <w:rPr>
                  <w:rFonts w:hint="eastAsia"/>
                  <w:lang w:eastAsia="zh-CN"/>
                </w:rPr>
                <w:t>课程</w:t>
              </w:r>
              <w:r>
                <w:rPr>
                  <w:lang w:eastAsia="zh-CN"/>
                </w:rPr>
                <w:t>关注按钮</w:t>
              </w:r>
            </w:ins>
          </w:p>
        </w:tc>
        <w:tc>
          <w:tcPr>
            <w:tcW w:w="4536" w:type="dxa"/>
          </w:tcPr>
          <w:p w14:paraId="5740D47F" w14:textId="3322153C" w:rsidR="0034057A" w:rsidRDefault="0034057A" w:rsidP="00EB2A62">
            <w:pPr>
              <w:pStyle w:val="Axure0"/>
              <w:rPr>
                <w:ins w:id="1400" w:author="HerculesHu" w:date="2017-12-23T22:27:00Z"/>
                <w:lang w:eastAsia="zh-CN"/>
              </w:rPr>
            </w:pPr>
            <w:ins w:id="1401" w:author="HerculesHu" w:date="2017-12-23T22:27:00Z">
              <w:r>
                <w:rPr>
                  <w:rFonts w:hint="eastAsia"/>
                  <w:lang w:eastAsia="zh-CN"/>
                </w:rPr>
                <w:t>点击</w:t>
              </w:r>
              <w:r>
                <w:rPr>
                  <w:lang w:eastAsia="zh-CN"/>
                </w:rPr>
                <w:t>切换关注与未关注模式</w:t>
              </w:r>
            </w:ins>
          </w:p>
        </w:tc>
      </w:tr>
    </w:tbl>
    <w:p w14:paraId="6550757D" w14:textId="2A9B8233" w:rsidR="001B49F1" w:rsidRPr="001B49F1" w:rsidRDefault="001B49F1" w:rsidP="001B49F1"/>
    <w:p w14:paraId="6F4D9EF7" w14:textId="41DC8275" w:rsidR="00E530D6" w:rsidRDefault="001B49F1" w:rsidP="00E530D6">
      <w:pPr>
        <w:rPr>
          <w:ins w:id="1402" w:author="HerculesHu" w:date="2017-12-23T23:47:00Z"/>
        </w:rPr>
      </w:pPr>
      <w:del w:id="1403" w:author="HerculesHu" w:date="2017-12-23T22:30:00Z">
        <w:r w:rsidDel="008F1694">
          <w:rPr>
            <w:noProof/>
          </w:rPr>
          <w:lastRenderedPageBreak/>
          <w:drawing>
            <wp:inline distT="0" distB="0" distL="0" distR="0" wp14:anchorId="3BBE80E0" wp14:editId="7344BF67">
              <wp:extent cx="5274310" cy="67373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6737350"/>
                      </a:xfrm>
                      <a:prstGeom prst="rect">
                        <a:avLst/>
                      </a:prstGeom>
                    </pic:spPr>
                  </pic:pic>
                </a:graphicData>
              </a:graphic>
            </wp:inline>
          </w:drawing>
        </w:r>
      </w:del>
      <w:ins w:id="1404" w:author="HerculesHu" w:date="2017-12-23T22:30:00Z">
        <w:r w:rsidR="008F1694">
          <w:rPr>
            <w:noProof/>
          </w:rPr>
          <w:drawing>
            <wp:inline distT="0" distB="0" distL="0" distR="0" wp14:anchorId="3F738AFA" wp14:editId="4EA77B20">
              <wp:extent cx="5267325" cy="53816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7325" cy="5381625"/>
                      </a:xfrm>
                      <a:prstGeom prst="rect">
                        <a:avLst/>
                      </a:prstGeom>
                    </pic:spPr>
                  </pic:pic>
                </a:graphicData>
              </a:graphic>
            </wp:inline>
          </w:drawing>
        </w:r>
      </w:ins>
    </w:p>
    <w:p w14:paraId="0FCA6024" w14:textId="77777777" w:rsidR="00ED245A" w:rsidRDefault="00ED245A" w:rsidP="00ED245A">
      <w:pPr>
        <w:jc w:val="center"/>
        <w:rPr>
          <w:ins w:id="1405" w:author="HerculesHu" w:date="2017-12-23T23:47:00Z"/>
        </w:rPr>
      </w:pPr>
      <w:ins w:id="1406" w:author="HerculesHu" w:date="2017-12-23T23:47:00Z">
        <w:r>
          <w:rPr>
            <w:rFonts w:hint="eastAsia"/>
          </w:rPr>
          <w:t>（电脑</w:t>
        </w:r>
        <w:r>
          <w:t>版</w:t>
        </w:r>
        <w:r>
          <w:rPr>
            <w:rFonts w:hint="eastAsia"/>
          </w:rPr>
          <w:t>）</w:t>
        </w:r>
      </w:ins>
    </w:p>
    <w:p w14:paraId="4385A722" w14:textId="77777777" w:rsidR="00ED245A" w:rsidRDefault="00ED245A" w:rsidP="00E530D6">
      <w:pPr>
        <w:rPr>
          <w:ins w:id="1407" w:author="HerculesHu" w:date="2017-12-23T22:30:00Z"/>
        </w:rPr>
      </w:pPr>
    </w:p>
    <w:p w14:paraId="3C8F6D2E" w14:textId="5AB9C8BB" w:rsidR="008F1694" w:rsidRDefault="008F1694">
      <w:pPr>
        <w:ind w:firstLineChars="900" w:firstLine="1890"/>
        <w:rPr>
          <w:ins w:id="1408" w:author="HerculesHu" w:date="2017-12-23T23:56:00Z"/>
        </w:rPr>
        <w:pPrChange w:id="1409" w:author="HerculesHu" w:date="2017-12-24T00:12:00Z">
          <w:pPr/>
        </w:pPrChange>
      </w:pPr>
      <w:ins w:id="1410" w:author="HerculesHu" w:date="2017-12-23T22:30:00Z">
        <w:r>
          <w:rPr>
            <w:noProof/>
          </w:rPr>
          <w:lastRenderedPageBreak/>
          <w:drawing>
            <wp:inline distT="0" distB="0" distL="0" distR="0" wp14:anchorId="3519F878" wp14:editId="405DD861">
              <wp:extent cx="3181350" cy="52292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81350" cy="5229225"/>
                      </a:xfrm>
                      <a:prstGeom prst="rect">
                        <a:avLst/>
                      </a:prstGeom>
                    </pic:spPr>
                  </pic:pic>
                </a:graphicData>
              </a:graphic>
            </wp:inline>
          </w:drawing>
        </w:r>
      </w:ins>
    </w:p>
    <w:p w14:paraId="2F8F6C3A" w14:textId="77777777" w:rsidR="00AB4442" w:rsidRDefault="00AB4442" w:rsidP="00AB4442">
      <w:pPr>
        <w:jc w:val="center"/>
        <w:rPr>
          <w:ins w:id="1411" w:author="HerculesHu" w:date="2017-12-23T23:56:00Z"/>
        </w:rPr>
      </w:pPr>
      <w:ins w:id="1412" w:author="HerculesHu" w:date="2017-12-23T23:56:00Z">
        <w:r>
          <w:rPr>
            <w:rFonts w:hint="eastAsia"/>
          </w:rPr>
          <w:t>（手机</w:t>
        </w:r>
        <w:r>
          <w:t>版</w:t>
        </w:r>
        <w:r>
          <w:rPr>
            <w:rFonts w:hint="eastAsia"/>
          </w:rPr>
          <w:t>）</w:t>
        </w:r>
      </w:ins>
    </w:p>
    <w:p w14:paraId="245686BA" w14:textId="77777777" w:rsidR="00AB4442" w:rsidRPr="00E530D6" w:rsidRDefault="00AB4442" w:rsidP="00E530D6"/>
    <w:p w14:paraId="748CF8A3" w14:textId="40CB7999" w:rsidR="007336CF" w:rsidRDefault="00807309">
      <w:pPr>
        <w:pStyle w:val="a2"/>
      </w:pPr>
      <w:bookmarkStart w:id="1413" w:name="_Toc503060532"/>
      <w:r>
        <w:rPr>
          <w:rFonts w:hint="eastAsia"/>
        </w:rPr>
        <w:t>课程</w:t>
      </w:r>
      <w:r>
        <w:t>公告</w:t>
      </w:r>
      <w:r w:rsidR="0085574E">
        <w:rPr>
          <w:rFonts w:hint="eastAsia"/>
        </w:rPr>
        <w:t>（普通注册</w:t>
      </w:r>
      <w:r w:rsidR="0085574E">
        <w:t>用户</w:t>
      </w:r>
      <w:r w:rsidR="0085574E">
        <w:rPr>
          <w:rFonts w:hint="eastAsia"/>
        </w:rPr>
        <w:t>）</w:t>
      </w:r>
      <w:bookmarkEnd w:id="1413"/>
    </w:p>
    <w:p w14:paraId="4DD43E42" w14:textId="77777777" w:rsidR="00CD2344" w:rsidRPr="001B49F1" w:rsidRDefault="00CD2344" w:rsidP="00CD2344">
      <w:r>
        <w:rPr>
          <w:rFonts w:hint="eastAsia"/>
        </w:rPr>
        <w:t xml:space="preserve"> </w:t>
      </w:r>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D2344" w14:paraId="5C410B58"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265458A" w14:textId="77777777" w:rsidR="00CD2344" w:rsidRDefault="00CD2344" w:rsidP="00EB2A62">
            <w:pPr>
              <w:pStyle w:val="Axure"/>
            </w:pPr>
            <w:r>
              <w:t>脚注</w:t>
            </w:r>
          </w:p>
        </w:tc>
        <w:tc>
          <w:tcPr>
            <w:tcW w:w="2268" w:type="dxa"/>
          </w:tcPr>
          <w:p w14:paraId="6229979F" w14:textId="77777777" w:rsidR="00CD2344" w:rsidRDefault="00CD2344" w:rsidP="00EB2A62">
            <w:pPr>
              <w:pStyle w:val="Axure"/>
            </w:pPr>
            <w:r>
              <w:t>名称</w:t>
            </w:r>
          </w:p>
        </w:tc>
        <w:tc>
          <w:tcPr>
            <w:tcW w:w="4536" w:type="dxa"/>
          </w:tcPr>
          <w:p w14:paraId="70AA9C74" w14:textId="77777777" w:rsidR="00CD2344" w:rsidRDefault="00CD2344" w:rsidP="00EB2A62">
            <w:pPr>
              <w:pStyle w:val="Axure"/>
              <w:tabs>
                <w:tab w:val="left" w:pos="1190"/>
              </w:tabs>
            </w:pPr>
            <w:r>
              <w:t>交互</w:t>
            </w:r>
            <w:r>
              <w:tab/>
            </w:r>
          </w:p>
        </w:tc>
      </w:tr>
      <w:tr w:rsidR="00CD2344" w14:paraId="4F61160F" w14:textId="77777777" w:rsidTr="00EB2A62">
        <w:trPr>
          <w:cantSplit/>
        </w:trPr>
        <w:tc>
          <w:tcPr>
            <w:tcW w:w="1413" w:type="dxa"/>
          </w:tcPr>
          <w:p w14:paraId="465D1CE3" w14:textId="77777777" w:rsidR="00CD2344" w:rsidRDefault="00CD2344" w:rsidP="00EB2A62">
            <w:pPr>
              <w:pStyle w:val="Axure0"/>
            </w:pPr>
            <w:r>
              <w:t>1</w:t>
            </w:r>
          </w:p>
        </w:tc>
        <w:tc>
          <w:tcPr>
            <w:tcW w:w="2268" w:type="dxa"/>
          </w:tcPr>
          <w:p w14:paraId="7D2A1C35" w14:textId="11672BE9" w:rsidR="00CD2344" w:rsidRDefault="00CD2344" w:rsidP="00EB2A62">
            <w:pPr>
              <w:pStyle w:val="Axure0"/>
            </w:pPr>
            <w:r>
              <w:rPr>
                <w:rFonts w:hint="eastAsia"/>
                <w:lang w:eastAsia="zh-CN"/>
              </w:rPr>
              <w:t>公告项</w:t>
            </w:r>
          </w:p>
        </w:tc>
        <w:tc>
          <w:tcPr>
            <w:tcW w:w="4536" w:type="dxa"/>
          </w:tcPr>
          <w:p w14:paraId="53892519" w14:textId="00B98946" w:rsidR="00CD2344" w:rsidRDefault="00CD2344" w:rsidP="00EB2A62">
            <w:pPr>
              <w:pStyle w:val="Axure0"/>
              <w:rPr>
                <w:lang w:eastAsia="zh-CN"/>
              </w:rPr>
            </w:pPr>
            <w:r>
              <w:rPr>
                <w:rFonts w:hint="eastAsia"/>
                <w:lang w:eastAsia="zh-CN"/>
              </w:rPr>
              <w:t>点击显示</w:t>
            </w:r>
            <w:r>
              <w:rPr>
                <w:lang w:eastAsia="zh-CN"/>
              </w:rPr>
              <w:t>具体公告弹窗</w:t>
            </w:r>
          </w:p>
        </w:tc>
      </w:tr>
      <w:tr w:rsidR="00CD2344" w14:paraId="7ED3A625"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A981F74" w14:textId="77777777" w:rsidR="00CD2344" w:rsidRDefault="00CD2344" w:rsidP="00EB2A62">
            <w:pPr>
              <w:pStyle w:val="Axure0"/>
            </w:pPr>
            <w:r>
              <w:t>2</w:t>
            </w:r>
          </w:p>
        </w:tc>
        <w:tc>
          <w:tcPr>
            <w:tcW w:w="2268" w:type="dxa"/>
          </w:tcPr>
          <w:p w14:paraId="18FB9576" w14:textId="718B53A1" w:rsidR="00CD2344" w:rsidRDefault="00CD2344" w:rsidP="00EB2A62">
            <w:pPr>
              <w:pStyle w:val="Axure0"/>
            </w:pPr>
            <w:r>
              <w:rPr>
                <w:rFonts w:hint="eastAsia"/>
                <w:lang w:eastAsia="zh-CN"/>
              </w:rPr>
              <w:t>公告</w:t>
            </w:r>
            <w:r>
              <w:rPr>
                <w:lang w:eastAsia="zh-CN"/>
              </w:rPr>
              <w:t>翻页</w:t>
            </w:r>
          </w:p>
        </w:tc>
        <w:tc>
          <w:tcPr>
            <w:tcW w:w="4536" w:type="dxa"/>
          </w:tcPr>
          <w:p w14:paraId="06A18E10" w14:textId="3C1DB5B1" w:rsidR="00CD2344" w:rsidRDefault="00CD2344" w:rsidP="00EB2A62">
            <w:pPr>
              <w:pStyle w:val="Axure0"/>
              <w:rPr>
                <w:lang w:eastAsia="zh-CN"/>
              </w:rPr>
            </w:pPr>
            <w:r>
              <w:rPr>
                <w:rFonts w:hint="eastAsia"/>
                <w:lang w:eastAsia="zh-CN"/>
              </w:rPr>
              <w:t>点击</w:t>
            </w:r>
            <w:r>
              <w:rPr>
                <w:lang w:eastAsia="zh-CN"/>
              </w:rPr>
              <w:t>进行公告</w:t>
            </w:r>
            <w:r>
              <w:rPr>
                <w:rFonts w:hint="eastAsia"/>
                <w:lang w:eastAsia="zh-CN"/>
              </w:rPr>
              <w:t>列表</w:t>
            </w:r>
            <w:r>
              <w:rPr>
                <w:lang w:eastAsia="zh-CN"/>
              </w:rPr>
              <w:t>的</w:t>
            </w:r>
            <w:r>
              <w:rPr>
                <w:rFonts w:hint="eastAsia"/>
                <w:lang w:eastAsia="zh-CN"/>
              </w:rPr>
              <w:t>翻页</w:t>
            </w:r>
          </w:p>
        </w:tc>
      </w:tr>
    </w:tbl>
    <w:p w14:paraId="5904BA06" w14:textId="455EB742" w:rsidR="00CD2344" w:rsidRPr="00CD2344" w:rsidRDefault="00CD2344" w:rsidP="00CD2344"/>
    <w:p w14:paraId="1C8A0153" w14:textId="36C4B365" w:rsidR="00932F6F" w:rsidRDefault="00847FE6">
      <w:pPr>
        <w:ind w:firstLineChars="900" w:firstLine="1890"/>
        <w:rPr>
          <w:ins w:id="1414" w:author="HerculesHu" w:date="2017-12-23T23:47:00Z"/>
        </w:rPr>
        <w:pPrChange w:id="1415" w:author="HerculesHu" w:date="2017-12-24T00:12:00Z">
          <w:pPr/>
        </w:pPrChange>
      </w:pPr>
      <w:r>
        <w:rPr>
          <w:noProof/>
        </w:rPr>
        <w:lastRenderedPageBreak/>
        <w:drawing>
          <wp:inline distT="0" distB="0" distL="0" distR="0" wp14:anchorId="2695D90F" wp14:editId="5DB4EBBD">
            <wp:extent cx="2895600" cy="37433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95600" cy="3743325"/>
                    </a:xfrm>
                    <a:prstGeom prst="rect">
                      <a:avLst/>
                    </a:prstGeom>
                  </pic:spPr>
                </pic:pic>
              </a:graphicData>
            </a:graphic>
          </wp:inline>
        </w:drawing>
      </w:r>
    </w:p>
    <w:p w14:paraId="75C9561D" w14:textId="77777777" w:rsidR="00ED245A" w:rsidRDefault="00ED245A" w:rsidP="00ED245A">
      <w:pPr>
        <w:jc w:val="center"/>
        <w:rPr>
          <w:ins w:id="1416" w:author="HerculesHu" w:date="2017-12-23T23:47:00Z"/>
        </w:rPr>
      </w:pPr>
      <w:ins w:id="1417" w:author="HerculesHu" w:date="2017-12-23T23:47:00Z">
        <w:r>
          <w:rPr>
            <w:rFonts w:hint="eastAsia"/>
          </w:rPr>
          <w:t>（电脑</w:t>
        </w:r>
        <w:r>
          <w:t>版</w:t>
        </w:r>
        <w:r>
          <w:rPr>
            <w:rFonts w:hint="eastAsia"/>
          </w:rPr>
          <w:t>）</w:t>
        </w:r>
      </w:ins>
    </w:p>
    <w:p w14:paraId="3322FF8F" w14:textId="77777777" w:rsidR="00ED245A" w:rsidRDefault="00ED245A" w:rsidP="00932F6F">
      <w:pPr>
        <w:rPr>
          <w:ins w:id="1418" w:author="HerculesHu" w:date="2017-12-23T22:32:00Z"/>
        </w:rPr>
      </w:pPr>
    </w:p>
    <w:p w14:paraId="48DFC566" w14:textId="45510F64" w:rsidR="00DC51E5" w:rsidRDefault="00DC51E5">
      <w:pPr>
        <w:ind w:firstLineChars="850" w:firstLine="1785"/>
        <w:rPr>
          <w:ins w:id="1419" w:author="HerculesHu" w:date="2017-12-23T23:56:00Z"/>
        </w:rPr>
        <w:pPrChange w:id="1420" w:author="HerculesHu" w:date="2017-12-24T00:12:00Z">
          <w:pPr/>
        </w:pPrChange>
      </w:pPr>
      <w:ins w:id="1421" w:author="HerculesHu" w:date="2017-12-23T22:32:00Z">
        <w:r>
          <w:rPr>
            <w:noProof/>
          </w:rPr>
          <w:lastRenderedPageBreak/>
          <w:drawing>
            <wp:inline distT="0" distB="0" distL="0" distR="0" wp14:anchorId="38CB44B3" wp14:editId="69175600">
              <wp:extent cx="2828925" cy="464820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28925" cy="4648200"/>
                      </a:xfrm>
                      <a:prstGeom prst="rect">
                        <a:avLst/>
                      </a:prstGeom>
                    </pic:spPr>
                  </pic:pic>
                </a:graphicData>
              </a:graphic>
            </wp:inline>
          </w:drawing>
        </w:r>
      </w:ins>
    </w:p>
    <w:p w14:paraId="78AD219C" w14:textId="77777777" w:rsidR="00AB4442" w:rsidRDefault="00AB4442" w:rsidP="00AB4442">
      <w:pPr>
        <w:jc w:val="center"/>
        <w:rPr>
          <w:ins w:id="1422" w:author="HerculesHu" w:date="2017-12-23T23:56:00Z"/>
        </w:rPr>
      </w:pPr>
      <w:ins w:id="1423" w:author="HerculesHu" w:date="2017-12-23T23:56:00Z">
        <w:r>
          <w:rPr>
            <w:rFonts w:hint="eastAsia"/>
          </w:rPr>
          <w:t>（手机</w:t>
        </w:r>
        <w:r>
          <w:t>版</w:t>
        </w:r>
        <w:r>
          <w:rPr>
            <w:rFonts w:hint="eastAsia"/>
          </w:rPr>
          <w:t>）</w:t>
        </w:r>
      </w:ins>
    </w:p>
    <w:p w14:paraId="51C83C5B" w14:textId="77777777" w:rsidR="00AB4442" w:rsidRDefault="00AB4442" w:rsidP="00932F6F"/>
    <w:p w14:paraId="306A1F23" w14:textId="4B9D81AD" w:rsidR="006B70E6" w:rsidRDefault="006B70E6">
      <w:pPr>
        <w:pStyle w:val="a2"/>
      </w:pPr>
      <w:bookmarkStart w:id="1424" w:name="_Toc503060533"/>
      <w:r>
        <w:rPr>
          <w:rFonts w:hint="eastAsia"/>
        </w:rPr>
        <w:t>课程公告</w:t>
      </w:r>
      <w:r>
        <w:t>（</w:t>
      </w:r>
      <w:r>
        <w:rPr>
          <w:rFonts w:hint="eastAsia"/>
        </w:rPr>
        <w:t>教师</w:t>
      </w:r>
      <w:r>
        <w:t>）</w:t>
      </w:r>
      <w:bookmarkEnd w:id="1424"/>
    </w:p>
    <w:p w14:paraId="1F687733" w14:textId="77777777" w:rsidR="00C56051" w:rsidRPr="00C56051" w:rsidRDefault="00C56051" w:rsidP="00C56051">
      <w:r>
        <w:rPr>
          <w:rFonts w:hint="eastAsia"/>
        </w:rPr>
        <w:t xml:space="preserve"> </w:t>
      </w:r>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56051" w14:paraId="5C61D0E3"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05B1AFEE" w14:textId="77777777" w:rsidR="00C56051" w:rsidRDefault="00C56051" w:rsidP="00EB2A62">
            <w:pPr>
              <w:pStyle w:val="Axure"/>
            </w:pPr>
            <w:r>
              <w:t>脚注</w:t>
            </w:r>
          </w:p>
        </w:tc>
        <w:tc>
          <w:tcPr>
            <w:tcW w:w="2268" w:type="dxa"/>
          </w:tcPr>
          <w:p w14:paraId="0CB6ED1E" w14:textId="77777777" w:rsidR="00C56051" w:rsidRDefault="00C56051" w:rsidP="00EB2A62">
            <w:pPr>
              <w:pStyle w:val="Axure"/>
            </w:pPr>
            <w:r>
              <w:t>名称</w:t>
            </w:r>
          </w:p>
        </w:tc>
        <w:tc>
          <w:tcPr>
            <w:tcW w:w="4536" w:type="dxa"/>
          </w:tcPr>
          <w:p w14:paraId="60B35F74" w14:textId="77777777" w:rsidR="00C56051" w:rsidRDefault="00C56051" w:rsidP="00EB2A62">
            <w:pPr>
              <w:pStyle w:val="Axure"/>
              <w:tabs>
                <w:tab w:val="left" w:pos="1190"/>
              </w:tabs>
            </w:pPr>
            <w:r>
              <w:t>交互</w:t>
            </w:r>
            <w:r>
              <w:tab/>
            </w:r>
          </w:p>
        </w:tc>
      </w:tr>
      <w:tr w:rsidR="00C56051" w14:paraId="750147CE" w14:textId="77777777" w:rsidTr="00EB2A62">
        <w:trPr>
          <w:cantSplit/>
        </w:trPr>
        <w:tc>
          <w:tcPr>
            <w:tcW w:w="1413" w:type="dxa"/>
          </w:tcPr>
          <w:p w14:paraId="2F9775F3" w14:textId="77777777" w:rsidR="00C56051" w:rsidRDefault="00C56051" w:rsidP="00EB2A62">
            <w:pPr>
              <w:pStyle w:val="Axure0"/>
            </w:pPr>
            <w:r>
              <w:t>1</w:t>
            </w:r>
          </w:p>
        </w:tc>
        <w:tc>
          <w:tcPr>
            <w:tcW w:w="2268" w:type="dxa"/>
          </w:tcPr>
          <w:p w14:paraId="6094AAD1" w14:textId="77777777" w:rsidR="00C56051" w:rsidRDefault="00C56051" w:rsidP="00EB2A62">
            <w:pPr>
              <w:pStyle w:val="Axure0"/>
            </w:pPr>
            <w:r>
              <w:rPr>
                <w:rFonts w:hint="eastAsia"/>
                <w:lang w:eastAsia="zh-CN"/>
              </w:rPr>
              <w:t>公告项</w:t>
            </w:r>
          </w:p>
        </w:tc>
        <w:tc>
          <w:tcPr>
            <w:tcW w:w="4536" w:type="dxa"/>
          </w:tcPr>
          <w:p w14:paraId="4269EEF7" w14:textId="77777777" w:rsidR="00C56051" w:rsidRDefault="00C56051" w:rsidP="00EB2A62">
            <w:pPr>
              <w:pStyle w:val="Axure0"/>
              <w:rPr>
                <w:lang w:eastAsia="zh-CN"/>
              </w:rPr>
            </w:pPr>
            <w:r>
              <w:rPr>
                <w:rFonts w:hint="eastAsia"/>
                <w:lang w:eastAsia="zh-CN"/>
              </w:rPr>
              <w:t>点击显示</w:t>
            </w:r>
            <w:r>
              <w:rPr>
                <w:lang w:eastAsia="zh-CN"/>
              </w:rPr>
              <w:t>具体公告弹窗</w:t>
            </w:r>
          </w:p>
        </w:tc>
      </w:tr>
      <w:tr w:rsidR="00C56051" w14:paraId="77EB9BD9"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D2C8E04" w14:textId="77777777" w:rsidR="00C56051" w:rsidRDefault="00C56051" w:rsidP="00EB2A62">
            <w:pPr>
              <w:pStyle w:val="Axure0"/>
            </w:pPr>
            <w:r>
              <w:t>2</w:t>
            </w:r>
          </w:p>
        </w:tc>
        <w:tc>
          <w:tcPr>
            <w:tcW w:w="2268" w:type="dxa"/>
          </w:tcPr>
          <w:p w14:paraId="415103BF" w14:textId="77777777" w:rsidR="00C56051" w:rsidRDefault="00C56051" w:rsidP="00EB2A62">
            <w:pPr>
              <w:pStyle w:val="Axure0"/>
            </w:pPr>
            <w:r>
              <w:rPr>
                <w:rFonts w:hint="eastAsia"/>
                <w:lang w:eastAsia="zh-CN"/>
              </w:rPr>
              <w:t>公告</w:t>
            </w:r>
            <w:r>
              <w:rPr>
                <w:lang w:eastAsia="zh-CN"/>
              </w:rPr>
              <w:t>翻页</w:t>
            </w:r>
          </w:p>
        </w:tc>
        <w:tc>
          <w:tcPr>
            <w:tcW w:w="4536" w:type="dxa"/>
          </w:tcPr>
          <w:p w14:paraId="5C099D7D" w14:textId="77777777" w:rsidR="00C56051" w:rsidRDefault="00C56051" w:rsidP="00EB2A62">
            <w:pPr>
              <w:pStyle w:val="Axure0"/>
              <w:rPr>
                <w:lang w:eastAsia="zh-CN"/>
              </w:rPr>
            </w:pPr>
            <w:r>
              <w:rPr>
                <w:rFonts w:hint="eastAsia"/>
                <w:lang w:eastAsia="zh-CN"/>
              </w:rPr>
              <w:t>点击</w:t>
            </w:r>
            <w:r>
              <w:rPr>
                <w:lang w:eastAsia="zh-CN"/>
              </w:rPr>
              <w:t>进行公告</w:t>
            </w:r>
            <w:r>
              <w:rPr>
                <w:rFonts w:hint="eastAsia"/>
                <w:lang w:eastAsia="zh-CN"/>
              </w:rPr>
              <w:t>列表</w:t>
            </w:r>
            <w:r>
              <w:rPr>
                <w:lang w:eastAsia="zh-CN"/>
              </w:rPr>
              <w:t>的</w:t>
            </w:r>
            <w:r>
              <w:rPr>
                <w:rFonts w:hint="eastAsia"/>
                <w:lang w:eastAsia="zh-CN"/>
              </w:rPr>
              <w:t>翻页</w:t>
            </w:r>
          </w:p>
        </w:tc>
      </w:tr>
      <w:tr w:rsidR="009D5A5D" w14:paraId="15ECC24B" w14:textId="77777777" w:rsidTr="00EB2A62">
        <w:trPr>
          <w:cantSplit/>
        </w:trPr>
        <w:tc>
          <w:tcPr>
            <w:tcW w:w="1413" w:type="dxa"/>
          </w:tcPr>
          <w:p w14:paraId="54130C92" w14:textId="789FEA68" w:rsidR="009D5A5D" w:rsidRDefault="009D5A5D" w:rsidP="00EB2A62">
            <w:pPr>
              <w:pStyle w:val="Axure0"/>
              <w:rPr>
                <w:lang w:eastAsia="zh-CN"/>
              </w:rPr>
            </w:pPr>
            <w:r>
              <w:rPr>
                <w:rFonts w:hint="eastAsia"/>
                <w:lang w:eastAsia="zh-CN"/>
              </w:rPr>
              <w:t>3</w:t>
            </w:r>
          </w:p>
        </w:tc>
        <w:tc>
          <w:tcPr>
            <w:tcW w:w="2268" w:type="dxa"/>
          </w:tcPr>
          <w:p w14:paraId="79D62A48" w14:textId="30D412AA" w:rsidR="009D5A5D" w:rsidRDefault="000133C2" w:rsidP="00EB2A62">
            <w:pPr>
              <w:pStyle w:val="Axure0"/>
              <w:rPr>
                <w:lang w:eastAsia="zh-CN"/>
              </w:rPr>
            </w:pPr>
            <w:r>
              <w:rPr>
                <w:rFonts w:hint="eastAsia"/>
                <w:lang w:eastAsia="zh-CN"/>
              </w:rPr>
              <w:t>发布</w:t>
            </w:r>
            <w:r>
              <w:rPr>
                <w:lang w:eastAsia="zh-CN"/>
              </w:rPr>
              <w:t>公告</w:t>
            </w:r>
          </w:p>
        </w:tc>
        <w:tc>
          <w:tcPr>
            <w:tcW w:w="4536" w:type="dxa"/>
          </w:tcPr>
          <w:p w14:paraId="282105EB" w14:textId="31C188BD" w:rsidR="009D5A5D" w:rsidRDefault="009B294A" w:rsidP="00EB2A62">
            <w:pPr>
              <w:pStyle w:val="Axure0"/>
              <w:rPr>
                <w:lang w:eastAsia="zh-CN"/>
              </w:rPr>
            </w:pPr>
            <w:r>
              <w:rPr>
                <w:rFonts w:hint="eastAsia"/>
                <w:lang w:eastAsia="zh-CN"/>
              </w:rPr>
              <w:t>点击进行</w:t>
            </w:r>
            <w:r>
              <w:rPr>
                <w:lang w:eastAsia="zh-CN"/>
              </w:rPr>
              <w:t>公告的发布</w:t>
            </w:r>
          </w:p>
        </w:tc>
      </w:tr>
    </w:tbl>
    <w:p w14:paraId="7484A1D0" w14:textId="6B6F143E" w:rsidR="00C56051" w:rsidRPr="00C56051" w:rsidRDefault="00C56051" w:rsidP="00C56051"/>
    <w:p w14:paraId="2E6D96A3" w14:textId="33C3E298" w:rsidR="00383DF8" w:rsidRDefault="00633198">
      <w:pPr>
        <w:ind w:firstLineChars="800" w:firstLine="1680"/>
        <w:rPr>
          <w:ins w:id="1425" w:author="HerculesHu" w:date="2017-12-23T23:47:00Z"/>
        </w:rPr>
        <w:pPrChange w:id="1426" w:author="HerculesHu" w:date="2017-12-24T00:12:00Z">
          <w:pPr/>
        </w:pPrChange>
      </w:pPr>
      <w:r>
        <w:rPr>
          <w:noProof/>
        </w:rPr>
        <w:lastRenderedPageBreak/>
        <w:drawing>
          <wp:inline distT="0" distB="0" distL="0" distR="0" wp14:anchorId="0CCF2136" wp14:editId="0139D1D6">
            <wp:extent cx="3333750" cy="4000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3750" cy="4000500"/>
                    </a:xfrm>
                    <a:prstGeom prst="rect">
                      <a:avLst/>
                    </a:prstGeom>
                  </pic:spPr>
                </pic:pic>
              </a:graphicData>
            </a:graphic>
          </wp:inline>
        </w:drawing>
      </w:r>
    </w:p>
    <w:p w14:paraId="002ABEF7" w14:textId="77777777" w:rsidR="00ED245A" w:rsidRDefault="00ED245A" w:rsidP="00ED245A">
      <w:pPr>
        <w:jc w:val="center"/>
        <w:rPr>
          <w:ins w:id="1427" w:author="HerculesHu" w:date="2017-12-23T23:47:00Z"/>
        </w:rPr>
      </w:pPr>
      <w:ins w:id="1428" w:author="HerculesHu" w:date="2017-12-23T23:47:00Z">
        <w:r>
          <w:rPr>
            <w:rFonts w:hint="eastAsia"/>
          </w:rPr>
          <w:t>（电脑</w:t>
        </w:r>
        <w:r>
          <w:t>版</w:t>
        </w:r>
        <w:r>
          <w:rPr>
            <w:rFonts w:hint="eastAsia"/>
          </w:rPr>
          <w:t>）</w:t>
        </w:r>
      </w:ins>
    </w:p>
    <w:p w14:paraId="7CD8B090" w14:textId="77777777" w:rsidR="00ED245A" w:rsidRDefault="00ED245A" w:rsidP="00383DF8"/>
    <w:p w14:paraId="4D7CFEAB" w14:textId="7BA397C2" w:rsidR="002A6BBF" w:rsidRDefault="002A6BBF" w:rsidP="00383DF8">
      <w:r>
        <w:rPr>
          <w:rFonts w:hint="eastAsia"/>
        </w:rPr>
        <w:t>在</w:t>
      </w:r>
      <w:r>
        <w:t>弹窗处填写公告内容。</w:t>
      </w:r>
    </w:p>
    <w:p w14:paraId="0547A70C" w14:textId="1AE484ED" w:rsidR="00460603" w:rsidRDefault="00460603" w:rsidP="00383DF8"/>
    <w:p w14:paraId="4BCC3FF4" w14:textId="7AB2B2BC" w:rsidR="00460603" w:rsidRDefault="00460603">
      <w:pPr>
        <w:ind w:firstLineChars="850" w:firstLine="1785"/>
        <w:rPr>
          <w:ins w:id="1429" w:author="HerculesHu" w:date="2017-12-23T23:56:00Z"/>
        </w:rPr>
        <w:pPrChange w:id="1430" w:author="HerculesHu" w:date="2017-12-24T00:12:00Z">
          <w:pPr/>
        </w:pPrChange>
      </w:pPr>
      <w:r>
        <w:rPr>
          <w:noProof/>
        </w:rPr>
        <w:drawing>
          <wp:inline distT="0" distB="0" distL="0" distR="0" wp14:anchorId="4BF7950E" wp14:editId="21D3C59D">
            <wp:extent cx="3046131" cy="3680167"/>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1111" cy="3686184"/>
                    </a:xfrm>
                    <a:prstGeom prst="rect">
                      <a:avLst/>
                    </a:prstGeom>
                  </pic:spPr>
                </pic:pic>
              </a:graphicData>
            </a:graphic>
          </wp:inline>
        </w:drawing>
      </w:r>
    </w:p>
    <w:p w14:paraId="347FD287" w14:textId="77777777" w:rsidR="00AB4442" w:rsidRDefault="00AB4442" w:rsidP="00383DF8">
      <w:pPr>
        <w:rPr>
          <w:ins w:id="1431" w:author="HerculesHu" w:date="2017-12-23T23:47:00Z"/>
        </w:rPr>
      </w:pPr>
    </w:p>
    <w:p w14:paraId="4C8D4282" w14:textId="77777777" w:rsidR="00ED245A" w:rsidRDefault="00ED245A" w:rsidP="00ED245A">
      <w:pPr>
        <w:jc w:val="center"/>
        <w:rPr>
          <w:ins w:id="1432" w:author="HerculesHu" w:date="2017-12-23T23:47:00Z"/>
        </w:rPr>
      </w:pPr>
      <w:ins w:id="1433" w:author="HerculesHu" w:date="2017-12-23T23:47:00Z">
        <w:r>
          <w:rPr>
            <w:rFonts w:hint="eastAsia"/>
          </w:rPr>
          <w:t>（电脑</w:t>
        </w:r>
        <w:r>
          <w:t>版</w:t>
        </w:r>
        <w:r>
          <w:rPr>
            <w:rFonts w:hint="eastAsia"/>
          </w:rPr>
          <w:t>）</w:t>
        </w:r>
      </w:ins>
    </w:p>
    <w:p w14:paraId="33ABF5A0" w14:textId="77777777" w:rsidR="00ED245A" w:rsidRPr="00383DF8" w:rsidRDefault="00ED245A" w:rsidP="00383DF8"/>
    <w:p w14:paraId="06B99256" w14:textId="4F306F67" w:rsidR="00807309" w:rsidRDefault="00807309">
      <w:pPr>
        <w:pStyle w:val="a2"/>
      </w:pPr>
      <w:bookmarkStart w:id="1434" w:name="_Toc503060534"/>
      <w:r>
        <w:rPr>
          <w:rFonts w:hint="eastAsia"/>
        </w:rPr>
        <w:t>课程</w:t>
      </w:r>
      <w:r>
        <w:t>介绍</w:t>
      </w:r>
      <w:r w:rsidR="0085574E">
        <w:rPr>
          <w:rFonts w:hint="eastAsia"/>
        </w:rPr>
        <w:t>（普通注册</w:t>
      </w:r>
      <w:r w:rsidR="0085574E">
        <w:t>用户</w:t>
      </w:r>
      <w:r w:rsidR="0085574E">
        <w:rPr>
          <w:rFonts w:hint="eastAsia"/>
        </w:rPr>
        <w:t>）</w:t>
      </w:r>
      <w:bookmarkEnd w:id="1434"/>
    </w:p>
    <w:p w14:paraId="76728371" w14:textId="77777777" w:rsidR="00CA53EC" w:rsidRPr="00C56051" w:rsidRDefault="00CA53EC" w:rsidP="00CA53EC">
      <w:r>
        <w:rPr>
          <w:rFonts w:hint="eastAsia"/>
        </w:rPr>
        <w:t xml:space="preserve"> </w:t>
      </w:r>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A53EC" w14:paraId="630BCA4A"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22297984" w14:textId="77777777" w:rsidR="00CA53EC" w:rsidRDefault="00CA53EC" w:rsidP="00EB2A62">
            <w:pPr>
              <w:pStyle w:val="Axure"/>
            </w:pPr>
            <w:r>
              <w:t>脚注</w:t>
            </w:r>
          </w:p>
        </w:tc>
        <w:tc>
          <w:tcPr>
            <w:tcW w:w="2268" w:type="dxa"/>
          </w:tcPr>
          <w:p w14:paraId="2C279359" w14:textId="77777777" w:rsidR="00CA53EC" w:rsidRDefault="00CA53EC" w:rsidP="00EB2A62">
            <w:pPr>
              <w:pStyle w:val="Axure"/>
            </w:pPr>
            <w:r>
              <w:t>名称</w:t>
            </w:r>
          </w:p>
        </w:tc>
        <w:tc>
          <w:tcPr>
            <w:tcW w:w="4536" w:type="dxa"/>
          </w:tcPr>
          <w:p w14:paraId="054C815F" w14:textId="77777777" w:rsidR="00CA53EC" w:rsidRDefault="00CA53EC" w:rsidP="00EB2A62">
            <w:pPr>
              <w:pStyle w:val="Axure"/>
              <w:tabs>
                <w:tab w:val="left" w:pos="1190"/>
              </w:tabs>
            </w:pPr>
            <w:r>
              <w:t>交互</w:t>
            </w:r>
            <w:r>
              <w:tab/>
            </w:r>
          </w:p>
        </w:tc>
      </w:tr>
      <w:tr w:rsidR="00CA53EC" w14:paraId="23F22AF7" w14:textId="77777777" w:rsidTr="00EB2A62">
        <w:trPr>
          <w:cantSplit/>
        </w:trPr>
        <w:tc>
          <w:tcPr>
            <w:tcW w:w="1413" w:type="dxa"/>
          </w:tcPr>
          <w:p w14:paraId="565C5C3D" w14:textId="77777777" w:rsidR="00CA53EC" w:rsidRDefault="00CA53EC" w:rsidP="00EB2A62">
            <w:pPr>
              <w:pStyle w:val="Axure0"/>
            </w:pPr>
            <w:r>
              <w:t>1</w:t>
            </w:r>
          </w:p>
        </w:tc>
        <w:tc>
          <w:tcPr>
            <w:tcW w:w="2268" w:type="dxa"/>
          </w:tcPr>
          <w:p w14:paraId="304B6475" w14:textId="1C508952" w:rsidR="00CA53EC" w:rsidRDefault="0057433B" w:rsidP="00EB2A62">
            <w:pPr>
              <w:pStyle w:val="Axure0"/>
            </w:pPr>
            <w:r>
              <w:rPr>
                <w:rFonts w:hint="eastAsia"/>
                <w:lang w:eastAsia="zh-CN"/>
              </w:rPr>
              <w:t>关注滑块</w:t>
            </w:r>
          </w:p>
        </w:tc>
        <w:tc>
          <w:tcPr>
            <w:tcW w:w="4536" w:type="dxa"/>
          </w:tcPr>
          <w:p w14:paraId="57599D3E" w14:textId="4932E6C0" w:rsidR="00CA53EC" w:rsidRDefault="0057433B" w:rsidP="00EB2A62">
            <w:pPr>
              <w:pStyle w:val="Axure0"/>
              <w:rPr>
                <w:lang w:eastAsia="zh-CN"/>
              </w:rPr>
            </w:pPr>
            <w:r>
              <w:rPr>
                <w:rFonts w:hint="eastAsia"/>
                <w:lang w:eastAsia="zh-CN"/>
              </w:rPr>
              <w:t>滑动关注</w:t>
            </w:r>
            <w:r>
              <w:rPr>
                <w:lang w:eastAsia="zh-CN"/>
              </w:rPr>
              <w:t>课程或取消关注</w:t>
            </w:r>
          </w:p>
        </w:tc>
      </w:tr>
    </w:tbl>
    <w:p w14:paraId="102E9D3C" w14:textId="626283C0" w:rsidR="00CA53EC" w:rsidRPr="00CA53EC" w:rsidRDefault="00CA53EC" w:rsidP="00CA53EC"/>
    <w:p w14:paraId="45398353" w14:textId="5F26CDE8" w:rsidR="006B7020" w:rsidRDefault="006B7020">
      <w:pPr>
        <w:ind w:firstLineChars="750" w:firstLine="1575"/>
        <w:rPr>
          <w:ins w:id="1435" w:author="HerculesHu" w:date="2017-12-23T23:47:00Z"/>
        </w:rPr>
        <w:pPrChange w:id="1436" w:author="HerculesHu" w:date="2017-12-24T00:12:00Z">
          <w:pPr/>
        </w:pPrChange>
      </w:pPr>
      <w:r>
        <w:rPr>
          <w:noProof/>
        </w:rPr>
        <w:drawing>
          <wp:inline distT="0" distB="0" distL="0" distR="0" wp14:anchorId="0A0F6E5D" wp14:editId="0D09912C">
            <wp:extent cx="3314700" cy="4000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4700" cy="4000500"/>
                    </a:xfrm>
                    <a:prstGeom prst="rect">
                      <a:avLst/>
                    </a:prstGeom>
                  </pic:spPr>
                </pic:pic>
              </a:graphicData>
            </a:graphic>
          </wp:inline>
        </w:drawing>
      </w:r>
    </w:p>
    <w:p w14:paraId="7C873331" w14:textId="77777777" w:rsidR="00ED245A" w:rsidRDefault="00ED245A" w:rsidP="00ED245A">
      <w:pPr>
        <w:jc w:val="center"/>
        <w:rPr>
          <w:ins w:id="1437" w:author="HerculesHu" w:date="2017-12-23T23:47:00Z"/>
        </w:rPr>
      </w:pPr>
      <w:ins w:id="1438" w:author="HerculesHu" w:date="2017-12-23T23:47:00Z">
        <w:r>
          <w:rPr>
            <w:rFonts w:hint="eastAsia"/>
          </w:rPr>
          <w:t>（电脑</w:t>
        </w:r>
        <w:r>
          <w:t>版</w:t>
        </w:r>
        <w:r>
          <w:rPr>
            <w:rFonts w:hint="eastAsia"/>
          </w:rPr>
          <w:t>）</w:t>
        </w:r>
      </w:ins>
    </w:p>
    <w:p w14:paraId="6EB630E5" w14:textId="77777777" w:rsidR="00ED245A" w:rsidRDefault="00ED245A" w:rsidP="006B7020">
      <w:pPr>
        <w:rPr>
          <w:ins w:id="1439" w:author="HerculesHu" w:date="2017-12-23T22:52:00Z"/>
        </w:rPr>
      </w:pPr>
    </w:p>
    <w:p w14:paraId="7CBEF1C0" w14:textId="2830CC21" w:rsidR="006810B5" w:rsidRDefault="006810B5">
      <w:pPr>
        <w:ind w:firstLineChars="500" w:firstLine="1050"/>
        <w:rPr>
          <w:ins w:id="1440" w:author="HerculesHu" w:date="2017-12-23T23:56:00Z"/>
        </w:rPr>
        <w:pPrChange w:id="1441" w:author="HerculesHu" w:date="2017-12-24T00:12:00Z">
          <w:pPr/>
        </w:pPrChange>
      </w:pPr>
      <w:ins w:id="1442" w:author="HerculesHu" w:date="2017-12-23T22:52:00Z">
        <w:r>
          <w:rPr>
            <w:noProof/>
          </w:rPr>
          <w:lastRenderedPageBreak/>
          <w:drawing>
            <wp:inline distT="0" distB="0" distL="0" distR="0" wp14:anchorId="3C1851B5" wp14:editId="0C037056">
              <wp:extent cx="4076700" cy="66675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76700" cy="6667500"/>
                      </a:xfrm>
                      <a:prstGeom prst="rect">
                        <a:avLst/>
                      </a:prstGeom>
                    </pic:spPr>
                  </pic:pic>
                </a:graphicData>
              </a:graphic>
            </wp:inline>
          </w:drawing>
        </w:r>
      </w:ins>
    </w:p>
    <w:p w14:paraId="02C58F74" w14:textId="77777777" w:rsidR="00AB4442" w:rsidRDefault="00AB4442" w:rsidP="00AB4442">
      <w:pPr>
        <w:jc w:val="center"/>
        <w:rPr>
          <w:ins w:id="1443" w:author="HerculesHu" w:date="2017-12-23T23:56:00Z"/>
        </w:rPr>
      </w:pPr>
      <w:ins w:id="1444" w:author="HerculesHu" w:date="2017-12-23T23:56:00Z">
        <w:r>
          <w:rPr>
            <w:rFonts w:hint="eastAsia"/>
          </w:rPr>
          <w:t>（手机</w:t>
        </w:r>
        <w:r>
          <w:t>版</w:t>
        </w:r>
        <w:r>
          <w:rPr>
            <w:rFonts w:hint="eastAsia"/>
          </w:rPr>
          <w:t>）</w:t>
        </w:r>
      </w:ins>
    </w:p>
    <w:p w14:paraId="7313CE33" w14:textId="77777777" w:rsidR="00AB4442" w:rsidRPr="006B7020" w:rsidRDefault="00AB4442" w:rsidP="006B7020"/>
    <w:p w14:paraId="644D51D3" w14:textId="64914BDB" w:rsidR="00913D5F" w:rsidRDefault="00913D5F">
      <w:pPr>
        <w:pStyle w:val="a2"/>
      </w:pPr>
      <w:bookmarkStart w:id="1445" w:name="_Toc503060535"/>
      <w:r>
        <w:rPr>
          <w:rFonts w:hint="eastAsia"/>
        </w:rPr>
        <w:t>课程</w:t>
      </w:r>
      <w:r>
        <w:t>介绍</w:t>
      </w:r>
      <w:r>
        <w:rPr>
          <w:rFonts w:hint="eastAsia"/>
        </w:rPr>
        <w:t>（教师）</w:t>
      </w:r>
      <w:bookmarkEnd w:id="1445"/>
    </w:p>
    <w:p w14:paraId="351803B9" w14:textId="0F1CFF20" w:rsidR="00C93E1A" w:rsidRDefault="00C93E1A" w:rsidP="00C93E1A"/>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8200F8" w14:paraId="7D01D871"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555A8030" w14:textId="77777777" w:rsidR="008200F8" w:rsidRDefault="008200F8" w:rsidP="00EB2A62">
            <w:pPr>
              <w:pStyle w:val="Axure"/>
            </w:pPr>
            <w:r>
              <w:lastRenderedPageBreak/>
              <w:t>脚注</w:t>
            </w:r>
          </w:p>
        </w:tc>
        <w:tc>
          <w:tcPr>
            <w:tcW w:w="2268" w:type="dxa"/>
          </w:tcPr>
          <w:p w14:paraId="0BF488A8" w14:textId="77777777" w:rsidR="008200F8" w:rsidRDefault="008200F8" w:rsidP="00EB2A62">
            <w:pPr>
              <w:pStyle w:val="Axure"/>
            </w:pPr>
            <w:r>
              <w:t>名称</w:t>
            </w:r>
          </w:p>
        </w:tc>
        <w:tc>
          <w:tcPr>
            <w:tcW w:w="4536" w:type="dxa"/>
          </w:tcPr>
          <w:p w14:paraId="3F2B58FE" w14:textId="77777777" w:rsidR="008200F8" w:rsidRDefault="008200F8" w:rsidP="00EB2A62">
            <w:pPr>
              <w:pStyle w:val="Axure"/>
              <w:tabs>
                <w:tab w:val="left" w:pos="1190"/>
              </w:tabs>
            </w:pPr>
            <w:r>
              <w:t>交互</w:t>
            </w:r>
            <w:r>
              <w:tab/>
            </w:r>
          </w:p>
        </w:tc>
      </w:tr>
      <w:tr w:rsidR="008200F8" w14:paraId="123176AB" w14:textId="77777777" w:rsidTr="00EB2A62">
        <w:trPr>
          <w:cantSplit/>
        </w:trPr>
        <w:tc>
          <w:tcPr>
            <w:tcW w:w="1413" w:type="dxa"/>
          </w:tcPr>
          <w:p w14:paraId="4AD974E4" w14:textId="77777777" w:rsidR="008200F8" w:rsidRDefault="008200F8" w:rsidP="00EB2A62">
            <w:pPr>
              <w:pStyle w:val="Axure0"/>
            </w:pPr>
            <w:r>
              <w:t>1</w:t>
            </w:r>
          </w:p>
        </w:tc>
        <w:tc>
          <w:tcPr>
            <w:tcW w:w="2268" w:type="dxa"/>
          </w:tcPr>
          <w:p w14:paraId="136622D3" w14:textId="4A3CF76D" w:rsidR="008200F8" w:rsidRDefault="004867CD" w:rsidP="00EB2A62">
            <w:pPr>
              <w:pStyle w:val="Axure0"/>
            </w:pPr>
            <w:r>
              <w:rPr>
                <w:rFonts w:hint="eastAsia"/>
                <w:lang w:eastAsia="zh-CN"/>
              </w:rPr>
              <w:t>编辑介绍</w:t>
            </w:r>
          </w:p>
        </w:tc>
        <w:tc>
          <w:tcPr>
            <w:tcW w:w="4536" w:type="dxa"/>
          </w:tcPr>
          <w:p w14:paraId="5052C3E1" w14:textId="54633351" w:rsidR="008200F8" w:rsidRDefault="005164FA" w:rsidP="00EB2A62">
            <w:pPr>
              <w:pStyle w:val="Axure0"/>
              <w:rPr>
                <w:lang w:eastAsia="zh-CN"/>
              </w:rPr>
            </w:pPr>
            <w:r>
              <w:rPr>
                <w:rFonts w:hint="eastAsia"/>
                <w:lang w:eastAsia="zh-CN"/>
              </w:rPr>
              <w:t>点击进入</w:t>
            </w:r>
            <w:r>
              <w:rPr>
                <w:lang w:eastAsia="zh-CN"/>
              </w:rPr>
              <w:t>编辑介绍</w:t>
            </w:r>
          </w:p>
        </w:tc>
      </w:tr>
    </w:tbl>
    <w:p w14:paraId="667426BF" w14:textId="77777777" w:rsidR="008200F8" w:rsidRPr="008200F8" w:rsidRDefault="008200F8" w:rsidP="00C93E1A"/>
    <w:p w14:paraId="4A3D226D" w14:textId="64793139" w:rsidR="00C93E1A" w:rsidRDefault="00C93E1A">
      <w:pPr>
        <w:ind w:firstLineChars="750" w:firstLine="1575"/>
        <w:rPr>
          <w:ins w:id="1446" w:author="HerculesHu" w:date="2017-12-23T23:47:00Z"/>
        </w:rPr>
        <w:pPrChange w:id="1447" w:author="HerculesHu" w:date="2017-12-24T00:12:00Z">
          <w:pPr/>
        </w:pPrChange>
      </w:pPr>
      <w:r>
        <w:rPr>
          <w:noProof/>
        </w:rPr>
        <w:drawing>
          <wp:inline distT="0" distB="0" distL="0" distR="0" wp14:anchorId="3A5CBE72" wp14:editId="1302F39C">
            <wp:extent cx="3314700" cy="41052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4700" cy="4105275"/>
                    </a:xfrm>
                    <a:prstGeom prst="rect">
                      <a:avLst/>
                    </a:prstGeom>
                  </pic:spPr>
                </pic:pic>
              </a:graphicData>
            </a:graphic>
          </wp:inline>
        </w:drawing>
      </w:r>
    </w:p>
    <w:p w14:paraId="4CA9D8C9" w14:textId="77777777" w:rsidR="00ED245A" w:rsidRDefault="00ED245A" w:rsidP="00ED245A">
      <w:pPr>
        <w:jc w:val="center"/>
        <w:rPr>
          <w:ins w:id="1448" w:author="HerculesHu" w:date="2017-12-23T23:47:00Z"/>
        </w:rPr>
      </w:pPr>
      <w:ins w:id="1449" w:author="HerculesHu" w:date="2017-12-23T23:47:00Z">
        <w:r>
          <w:rPr>
            <w:rFonts w:hint="eastAsia"/>
          </w:rPr>
          <w:t>（电脑</w:t>
        </w:r>
        <w:r>
          <w:t>版</w:t>
        </w:r>
        <w:r>
          <w:rPr>
            <w:rFonts w:hint="eastAsia"/>
          </w:rPr>
          <w:t>）</w:t>
        </w:r>
      </w:ins>
    </w:p>
    <w:p w14:paraId="1862367E" w14:textId="77777777" w:rsidR="00ED245A" w:rsidRDefault="00ED245A" w:rsidP="00C93E1A"/>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8C7F6B" w14:paraId="0F9793E7"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4A8DFB46" w14:textId="77777777" w:rsidR="008C7F6B" w:rsidRDefault="008C7F6B" w:rsidP="00EB2A62">
            <w:pPr>
              <w:pStyle w:val="Axure"/>
            </w:pPr>
            <w:r>
              <w:t>脚注</w:t>
            </w:r>
          </w:p>
        </w:tc>
        <w:tc>
          <w:tcPr>
            <w:tcW w:w="2268" w:type="dxa"/>
          </w:tcPr>
          <w:p w14:paraId="43ED92B5" w14:textId="77777777" w:rsidR="008C7F6B" w:rsidRDefault="008C7F6B" w:rsidP="00EB2A62">
            <w:pPr>
              <w:pStyle w:val="Axure"/>
            </w:pPr>
            <w:r>
              <w:t>名称</w:t>
            </w:r>
          </w:p>
        </w:tc>
        <w:tc>
          <w:tcPr>
            <w:tcW w:w="4536" w:type="dxa"/>
          </w:tcPr>
          <w:p w14:paraId="0C220146" w14:textId="77777777" w:rsidR="008C7F6B" w:rsidRDefault="008C7F6B" w:rsidP="00EB2A62">
            <w:pPr>
              <w:pStyle w:val="Axure"/>
              <w:tabs>
                <w:tab w:val="left" w:pos="1190"/>
              </w:tabs>
            </w:pPr>
            <w:r>
              <w:t>交互</w:t>
            </w:r>
            <w:r>
              <w:tab/>
            </w:r>
          </w:p>
        </w:tc>
      </w:tr>
      <w:tr w:rsidR="008C7F6B" w14:paraId="586ACE9F" w14:textId="77777777" w:rsidTr="00EB2A62">
        <w:trPr>
          <w:cantSplit/>
        </w:trPr>
        <w:tc>
          <w:tcPr>
            <w:tcW w:w="1413" w:type="dxa"/>
          </w:tcPr>
          <w:p w14:paraId="4511C49B" w14:textId="77777777" w:rsidR="008C7F6B" w:rsidRDefault="008C7F6B" w:rsidP="00EB2A62">
            <w:pPr>
              <w:pStyle w:val="Axure0"/>
            </w:pPr>
            <w:r>
              <w:t>1</w:t>
            </w:r>
          </w:p>
        </w:tc>
        <w:tc>
          <w:tcPr>
            <w:tcW w:w="2268" w:type="dxa"/>
          </w:tcPr>
          <w:p w14:paraId="55B05748" w14:textId="1FEC102B" w:rsidR="008C7F6B" w:rsidRDefault="0007555F" w:rsidP="00EB2A62">
            <w:pPr>
              <w:pStyle w:val="Axure0"/>
            </w:pPr>
            <w:r>
              <w:rPr>
                <w:rFonts w:hint="eastAsia"/>
                <w:lang w:eastAsia="zh-CN"/>
              </w:rPr>
              <w:t>取消编辑</w:t>
            </w:r>
          </w:p>
        </w:tc>
        <w:tc>
          <w:tcPr>
            <w:tcW w:w="4536" w:type="dxa"/>
          </w:tcPr>
          <w:p w14:paraId="6911515A" w14:textId="627DE80B" w:rsidR="008C7F6B" w:rsidRDefault="008C7F6B" w:rsidP="00A801CE">
            <w:pPr>
              <w:pStyle w:val="Axure0"/>
              <w:rPr>
                <w:lang w:eastAsia="zh-CN"/>
              </w:rPr>
            </w:pPr>
            <w:r>
              <w:rPr>
                <w:rFonts w:hint="eastAsia"/>
                <w:lang w:eastAsia="zh-CN"/>
              </w:rPr>
              <w:t>点击</w:t>
            </w:r>
            <w:r w:rsidR="00A801CE">
              <w:rPr>
                <w:rFonts w:hint="eastAsia"/>
                <w:lang w:eastAsia="zh-CN"/>
              </w:rPr>
              <w:t>取消编辑</w:t>
            </w:r>
            <w:r w:rsidR="00A801CE">
              <w:rPr>
                <w:lang w:eastAsia="zh-CN"/>
              </w:rPr>
              <w:t>并退出</w:t>
            </w:r>
          </w:p>
        </w:tc>
      </w:tr>
      <w:tr w:rsidR="0007555F" w14:paraId="473CC3F1"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14F946ED" w14:textId="6E7DC691" w:rsidR="0007555F" w:rsidRDefault="0007555F" w:rsidP="00EB2A62">
            <w:pPr>
              <w:pStyle w:val="Axure0"/>
              <w:rPr>
                <w:lang w:eastAsia="zh-CN"/>
              </w:rPr>
            </w:pPr>
            <w:r>
              <w:rPr>
                <w:rFonts w:hint="eastAsia"/>
                <w:lang w:eastAsia="zh-CN"/>
              </w:rPr>
              <w:t>2</w:t>
            </w:r>
          </w:p>
        </w:tc>
        <w:tc>
          <w:tcPr>
            <w:tcW w:w="2268" w:type="dxa"/>
          </w:tcPr>
          <w:p w14:paraId="3A22B7A2" w14:textId="514AD5E0" w:rsidR="0007555F" w:rsidRDefault="00444994" w:rsidP="00EB2A62">
            <w:pPr>
              <w:pStyle w:val="Axure0"/>
              <w:rPr>
                <w:lang w:eastAsia="zh-CN"/>
              </w:rPr>
            </w:pPr>
            <w:r>
              <w:rPr>
                <w:rFonts w:hint="eastAsia"/>
                <w:lang w:eastAsia="zh-CN"/>
              </w:rPr>
              <w:t>课程</w:t>
            </w:r>
            <w:r>
              <w:rPr>
                <w:lang w:eastAsia="zh-CN"/>
              </w:rPr>
              <w:t>介绍编辑框</w:t>
            </w:r>
          </w:p>
        </w:tc>
        <w:tc>
          <w:tcPr>
            <w:tcW w:w="4536" w:type="dxa"/>
          </w:tcPr>
          <w:p w14:paraId="60EB8AE8" w14:textId="57AFB4E7" w:rsidR="0007555F" w:rsidRDefault="00444994" w:rsidP="00EB2A62">
            <w:pPr>
              <w:pStyle w:val="Axure0"/>
              <w:rPr>
                <w:lang w:eastAsia="zh-CN"/>
              </w:rPr>
            </w:pPr>
            <w:r>
              <w:rPr>
                <w:rFonts w:hint="eastAsia"/>
                <w:lang w:eastAsia="zh-CN"/>
              </w:rPr>
              <w:t>进行</w:t>
            </w:r>
            <w:r>
              <w:rPr>
                <w:lang w:eastAsia="zh-CN"/>
              </w:rPr>
              <w:t>课程介绍的编辑</w:t>
            </w:r>
          </w:p>
        </w:tc>
      </w:tr>
      <w:tr w:rsidR="0007555F" w14:paraId="6A553AFC" w14:textId="77777777" w:rsidTr="00EB2A62">
        <w:trPr>
          <w:cantSplit/>
        </w:trPr>
        <w:tc>
          <w:tcPr>
            <w:tcW w:w="1413" w:type="dxa"/>
          </w:tcPr>
          <w:p w14:paraId="69FABEAE" w14:textId="0F7F7C28" w:rsidR="0007555F" w:rsidRDefault="0007555F" w:rsidP="00EB2A62">
            <w:pPr>
              <w:pStyle w:val="Axure0"/>
              <w:rPr>
                <w:lang w:eastAsia="zh-CN"/>
              </w:rPr>
            </w:pPr>
            <w:r>
              <w:rPr>
                <w:rFonts w:hint="eastAsia"/>
                <w:lang w:eastAsia="zh-CN"/>
              </w:rPr>
              <w:lastRenderedPageBreak/>
              <w:t>3</w:t>
            </w:r>
          </w:p>
        </w:tc>
        <w:tc>
          <w:tcPr>
            <w:tcW w:w="2268" w:type="dxa"/>
          </w:tcPr>
          <w:p w14:paraId="53720FE6" w14:textId="74CF264B" w:rsidR="0007555F" w:rsidRDefault="003F1C31" w:rsidP="00EB2A62">
            <w:pPr>
              <w:pStyle w:val="Axure0"/>
              <w:rPr>
                <w:lang w:eastAsia="zh-CN"/>
              </w:rPr>
            </w:pPr>
            <w:r>
              <w:rPr>
                <w:rFonts w:hint="eastAsia"/>
                <w:lang w:eastAsia="zh-CN"/>
              </w:rPr>
              <w:t>确认</w:t>
            </w:r>
          </w:p>
        </w:tc>
        <w:tc>
          <w:tcPr>
            <w:tcW w:w="4536" w:type="dxa"/>
          </w:tcPr>
          <w:p w14:paraId="59D8B99A" w14:textId="41E0895E" w:rsidR="0007555F" w:rsidRDefault="003F1C31" w:rsidP="00EB2A62">
            <w:pPr>
              <w:pStyle w:val="Axure0"/>
              <w:rPr>
                <w:lang w:eastAsia="zh-CN"/>
              </w:rPr>
            </w:pPr>
            <w:r>
              <w:rPr>
                <w:rFonts w:hint="eastAsia"/>
                <w:lang w:eastAsia="zh-CN"/>
              </w:rPr>
              <w:t>点击</w:t>
            </w:r>
            <w:r>
              <w:rPr>
                <w:lang w:eastAsia="zh-CN"/>
              </w:rPr>
              <w:t>确认</w:t>
            </w:r>
            <w:r>
              <w:rPr>
                <w:rFonts w:hint="eastAsia"/>
                <w:lang w:eastAsia="zh-CN"/>
              </w:rPr>
              <w:t>发布</w:t>
            </w:r>
            <w:r>
              <w:rPr>
                <w:lang w:eastAsia="zh-CN"/>
              </w:rPr>
              <w:t>课程介绍</w:t>
            </w:r>
          </w:p>
        </w:tc>
      </w:tr>
    </w:tbl>
    <w:p w14:paraId="7FF70475" w14:textId="77777777" w:rsidR="008C7F6B" w:rsidRPr="00C93E1A" w:rsidRDefault="008C7F6B" w:rsidP="00C93E1A"/>
    <w:p w14:paraId="5774120F" w14:textId="322FF377" w:rsidR="00913D5F" w:rsidRDefault="005F6D0A">
      <w:pPr>
        <w:ind w:firstLineChars="750" w:firstLine="1575"/>
        <w:rPr>
          <w:ins w:id="1450" w:author="HerculesHu" w:date="2017-12-23T23:48:00Z"/>
        </w:rPr>
        <w:pPrChange w:id="1451" w:author="HerculesHu" w:date="2017-12-24T00:13:00Z">
          <w:pPr/>
        </w:pPrChange>
      </w:pPr>
      <w:r>
        <w:rPr>
          <w:noProof/>
        </w:rPr>
        <w:drawing>
          <wp:inline distT="0" distB="0" distL="0" distR="0" wp14:anchorId="7CCACEB5" wp14:editId="41FA45AD">
            <wp:extent cx="3689614" cy="4723465"/>
            <wp:effectExtent l="0" t="0" r="635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90016" cy="4723980"/>
                    </a:xfrm>
                    <a:prstGeom prst="rect">
                      <a:avLst/>
                    </a:prstGeom>
                  </pic:spPr>
                </pic:pic>
              </a:graphicData>
            </a:graphic>
          </wp:inline>
        </w:drawing>
      </w:r>
    </w:p>
    <w:p w14:paraId="460785D5" w14:textId="77777777" w:rsidR="00ED245A" w:rsidRDefault="00ED245A" w:rsidP="00ED245A">
      <w:pPr>
        <w:jc w:val="center"/>
        <w:rPr>
          <w:ins w:id="1452" w:author="HerculesHu" w:date="2017-12-23T23:48:00Z"/>
        </w:rPr>
      </w:pPr>
      <w:ins w:id="1453" w:author="HerculesHu" w:date="2017-12-23T23:48:00Z">
        <w:r>
          <w:rPr>
            <w:rFonts w:hint="eastAsia"/>
          </w:rPr>
          <w:t>（电脑</w:t>
        </w:r>
        <w:r>
          <w:t>版</w:t>
        </w:r>
        <w:r>
          <w:rPr>
            <w:rFonts w:hint="eastAsia"/>
          </w:rPr>
          <w:t>）</w:t>
        </w:r>
      </w:ins>
    </w:p>
    <w:p w14:paraId="749BED9A" w14:textId="77777777" w:rsidR="00ED245A" w:rsidRDefault="00ED245A" w:rsidP="00913D5F"/>
    <w:p w14:paraId="017E5340" w14:textId="77777777" w:rsidR="001D4CF7" w:rsidRPr="00913D5F" w:rsidRDefault="001D4CF7" w:rsidP="00913D5F"/>
    <w:p w14:paraId="0A638763" w14:textId="14E30F7B" w:rsidR="00807309" w:rsidRDefault="00807309">
      <w:pPr>
        <w:pStyle w:val="a2"/>
      </w:pPr>
      <w:bookmarkStart w:id="1454" w:name="_Toc503060536"/>
      <w:r>
        <w:rPr>
          <w:rFonts w:hint="eastAsia"/>
        </w:rPr>
        <w:t>教师</w:t>
      </w:r>
      <w:r>
        <w:t>介绍</w:t>
      </w:r>
      <w:r w:rsidR="0085574E">
        <w:rPr>
          <w:rFonts w:hint="eastAsia"/>
        </w:rPr>
        <w:t>（普通注册</w:t>
      </w:r>
      <w:r w:rsidR="0085574E">
        <w:t>用户</w:t>
      </w:r>
      <w:r w:rsidR="0085574E">
        <w:rPr>
          <w:rFonts w:hint="eastAsia"/>
        </w:rPr>
        <w:t>）</w:t>
      </w:r>
      <w:bookmarkEnd w:id="1454"/>
    </w:p>
    <w:p w14:paraId="585C1CFB" w14:textId="26CD0818" w:rsidR="00F575A8" w:rsidRDefault="000944C5" w:rsidP="006658A6">
      <w:pPr>
        <w:rPr>
          <w:ins w:id="1455" w:author="HerculesHu" w:date="2017-12-23T23:48:00Z"/>
        </w:rPr>
      </w:pPr>
      <w:r>
        <w:rPr>
          <w:noProof/>
        </w:rPr>
        <w:lastRenderedPageBreak/>
        <w:drawing>
          <wp:inline distT="0" distB="0" distL="0" distR="0" wp14:anchorId="46D57298" wp14:editId="7CA0B158">
            <wp:extent cx="5274310" cy="33845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384550"/>
                    </a:xfrm>
                    <a:prstGeom prst="rect">
                      <a:avLst/>
                    </a:prstGeom>
                  </pic:spPr>
                </pic:pic>
              </a:graphicData>
            </a:graphic>
          </wp:inline>
        </w:drawing>
      </w:r>
    </w:p>
    <w:p w14:paraId="478FD238" w14:textId="77777777" w:rsidR="00ED245A" w:rsidRDefault="00ED245A" w:rsidP="00ED245A">
      <w:pPr>
        <w:jc w:val="center"/>
        <w:rPr>
          <w:ins w:id="1456" w:author="HerculesHu" w:date="2017-12-23T23:48:00Z"/>
        </w:rPr>
      </w:pPr>
      <w:ins w:id="1457" w:author="HerculesHu" w:date="2017-12-23T23:48:00Z">
        <w:r>
          <w:rPr>
            <w:rFonts w:hint="eastAsia"/>
          </w:rPr>
          <w:t>（电脑</w:t>
        </w:r>
        <w:r>
          <w:t>版</w:t>
        </w:r>
        <w:r>
          <w:rPr>
            <w:rFonts w:hint="eastAsia"/>
          </w:rPr>
          <w:t>）</w:t>
        </w:r>
      </w:ins>
    </w:p>
    <w:p w14:paraId="1F70B70D" w14:textId="77777777" w:rsidR="00ED245A" w:rsidRDefault="00ED245A" w:rsidP="006658A6"/>
    <w:p w14:paraId="267E901C" w14:textId="75DFB790" w:rsidR="005E5784" w:rsidRPr="000934CD" w:rsidRDefault="005E5784" w:rsidP="006658A6">
      <w:r>
        <w:rPr>
          <w:rFonts w:hint="eastAsia"/>
        </w:rPr>
        <w:t>您</w:t>
      </w:r>
      <w:r>
        <w:t>只能浏览本课的教师介绍</w:t>
      </w:r>
    </w:p>
    <w:p w14:paraId="5286E96F" w14:textId="366CCCEA" w:rsidR="00913D5F" w:rsidRDefault="00913D5F">
      <w:pPr>
        <w:pStyle w:val="a2"/>
      </w:pPr>
      <w:bookmarkStart w:id="1458" w:name="_Toc503060537"/>
      <w:r>
        <w:rPr>
          <w:rFonts w:hint="eastAsia"/>
        </w:rPr>
        <w:t>教师</w:t>
      </w:r>
      <w:r>
        <w:t>介绍</w:t>
      </w:r>
      <w:r>
        <w:rPr>
          <w:rFonts w:hint="eastAsia"/>
        </w:rPr>
        <w:t>（教师）</w:t>
      </w:r>
      <w:bookmarkEnd w:id="1458"/>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04EE9" w:rsidDel="004D6FC1" w14:paraId="666614B6" w14:textId="19C2170B" w:rsidTr="00EB2A62">
        <w:trPr>
          <w:cnfStyle w:val="100000000000" w:firstRow="1" w:lastRow="0" w:firstColumn="0" w:lastColumn="0" w:oddVBand="0" w:evenVBand="0" w:oddHBand="0" w:evenHBand="0" w:firstRowFirstColumn="0" w:firstRowLastColumn="0" w:lastRowFirstColumn="0" w:lastRowLastColumn="0"/>
          <w:cantSplit/>
          <w:tblHeader/>
          <w:del w:id="1459" w:author="吴苏琪" w:date="2018-01-07T03:43:00Z"/>
        </w:trPr>
        <w:tc>
          <w:tcPr>
            <w:tcW w:w="1413" w:type="dxa"/>
          </w:tcPr>
          <w:p w14:paraId="4F855A5D" w14:textId="3FA2FFC6" w:rsidR="00C04EE9" w:rsidDel="004D6FC1" w:rsidRDefault="00C04EE9" w:rsidP="00EB2A62">
            <w:pPr>
              <w:pStyle w:val="Axure"/>
              <w:rPr>
                <w:del w:id="1460" w:author="吴苏琪" w:date="2018-01-07T03:43:00Z"/>
              </w:rPr>
            </w:pPr>
            <w:del w:id="1461" w:author="吴苏琪" w:date="2018-01-07T03:43:00Z">
              <w:r w:rsidDel="004D6FC1">
                <w:delText>脚注</w:delText>
              </w:r>
            </w:del>
          </w:p>
        </w:tc>
        <w:tc>
          <w:tcPr>
            <w:tcW w:w="2268" w:type="dxa"/>
          </w:tcPr>
          <w:p w14:paraId="49E88DFB" w14:textId="57AEDE34" w:rsidR="00C04EE9" w:rsidDel="004D6FC1" w:rsidRDefault="00C04EE9" w:rsidP="00EB2A62">
            <w:pPr>
              <w:pStyle w:val="Axure"/>
              <w:rPr>
                <w:del w:id="1462" w:author="吴苏琪" w:date="2018-01-07T03:43:00Z"/>
              </w:rPr>
            </w:pPr>
            <w:del w:id="1463" w:author="吴苏琪" w:date="2018-01-07T03:43:00Z">
              <w:r w:rsidDel="004D6FC1">
                <w:delText>名称</w:delText>
              </w:r>
            </w:del>
          </w:p>
        </w:tc>
        <w:tc>
          <w:tcPr>
            <w:tcW w:w="4536" w:type="dxa"/>
          </w:tcPr>
          <w:p w14:paraId="799BBB1C" w14:textId="7DBB6942" w:rsidR="00C04EE9" w:rsidDel="004D6FC1" w:rsidRDefault="00C04EE9" w:rsidP="00EB2A62">
            <w:pPr>
              <w:pStyle w:val="Axure"/>
              <w:tabs>
                <w:tab w:val="left" w:pos="1190"/>
              </w:tabs>
              <w:rPr>
                <w:del w:id="1464" w:author="吴苏琪" w:date="2018-01-07T03:43:00Z"/>
              </w:rPr>
            </w:pPr>
            <w:del w:id="1465" w:author="吴苏琪" w:date="2018-01-07T03:43:00Z">
              <w:r w:rsidDel="004D6FC1">
                <w:delText>交互</w:delText>
              </w:r>
              <w:r w:rsidDel="004D6FC1">
                <w:tab/>
              </w:r>
            </w:del>
          </w:p>
        </w:tc>
      </w:tr>
      <w:tr w:rsidR="00C04EE9" w:rsidDel="004D6FC1" w14:paraId="539360DC" w14:textId="293ACA8E" w:rsidTr="00EB2A62">
        <w:trPr>
          <w:cantSplit/>
          <w:del w:id="1466" w:author="吴苏琪" w:date="2018-01-07T03:43:00Z"/>
        </w:trPr>
        <w:tc>
          <w:tcPr>
            <w:tcW w:w="1413" w:type="dxa"/>
          </w:tcPr>
          <w:p w14:paraId="7535678D" w14:textId="40293DC4" w:rsidR="00C04EE9" w:rsidDel="004D6FC1" w:rsidRDefault="00C04EE9" w:rsidP="00EB2A62">
            <w:pPr>
              <w:pStyle w:val="Axure0"/>
              <w:rPr>
                <w:del w:id="1467" w:author="吴苏琪" w:date="2018-01-07T03:43:00Z"/>
              </w:rPr>
            </w:pPr>
            <w:del w:id="1468" w:author="吴苏琪" w:date="2018-01-07T03:43:00Z">
              <w:r w:rsidDel="004D6FC1">
                <w:delText>1</w:delText>
              </w:r>
            </w:del>
          </w:p>
        </w:tc>
        <w:tc>
          <w:tcPr>
            <w:tcW w:w="2268" w:type="dxa"/>
          </w:tcPr>
          <w:p w14:paraId="1CD27978" w14:textId="36202A50" w:rsidR="00C04EE9" w:rsidDel="004D6FC1" w:rsidRDefault="00EA0A29" w:rsidP="00EB2A62">
            <w:pPr>
              <w:pStyle w:val="Axure0"/>
              <w:rPr>
                <w:del w:id="1469" w:author="吴苏琪" w:date="2018-01-07T03:43:00Z"/>
              </w:rPr>
            </w:pPr>
            <w:del w:id="1470" w:author="吴苏琪" w:date="2018-01-07T03:43:00Z">
              <w:r w:rsidDel="004D6FC1">
                <w:rPr>
                  <w:rFonts w:hint="eastAsia"/>
                  <w:lang w:eastAsia="zh-CN"/>
                </w:rPr>
                <w:delText>上</w:delText>
              </w:r>
              <w:r w:rsidDel="004D6FC1">
                <w:rPr>
                  <w:lang w:eastAsia="zh-CN"/>
                </w:rPr>
                <w:delText>传</w:delText>
              </w:r>
              <w:r w:rsidDel="004D6FC1">
                <w:rPr>
                  <w:lang w:eastAsia="zh-CN"/>
                </w:rPr>
                <w:delText>HTML</w:delText>
              </w:r>
            </w:del>
          </w:p>
        </w:tc>
        <w:tc>
          <w:tcPr>
            <w:tcW w:w="4536" w:type="dxa"/>
          </w:tcPr>
          <w:p w14:paraId="518AC423" w14:textId="6DFD4B33" w:rsidR="00C04EE9" w:rsidDel="004D6FC1" w:rsidRDefault="00C04EE9" w:rsidP="007D345A">
            <w:pPr>
              <w:pStyle w:val="Axure0"/>
              <w:rPr>
                <w:del w:id="1471" w:author="吴苏琪" w:date="2018-01-07T03:43:00Z"/>
                <w:lang w:eastAsia="zh-CN"/>
              </w:rPr>
            </w:pPr>
            <w:del w:id="1472" w:author="吴苏琪" w:date="2018-01-07T03:43:00Z">
              <w:r w:rsidDel="004D6FC1">
                <w:rPr>
                  <w:rFonts w:hint="eastAsia"/>
                  <w:lang w:eastAsia="zh-CN"/>
                </w:rPr>
                <w:delText>点击</w:delText>
              </w:r>
              <w:r w:rsidR="007D345A" w:rsidDel="004D6FC1">
                <w:rPr>
                  <w:rFonts w:hint="eastAsia"/>
                  <w:lang w:eastAsia="zh-CN"/>
                </w:rPr>
                <w:delText>上传</w:delText>
              </w:r>
              <w:r w:rsidR="007D345A" w:rsidDel="004D6FC1">
                <w:rPr>
                  <w:rFonts w:hint="eastAsia"/>
                  <w:lang w:eastAsia="zh-CN"/>
                </w:rPr>
                <w:delText>HTML</w:delText>
              </w:r>
              <w:r w:rsidR="007D345A" w:rsidDel="004D6FC1">
                <w:rPr>
                  <w:rFonts w:hint="eastAsia"/>
                  <w:lang w:eastAsia="zh-CN"/>
                </w:rPr>
                <w:delText>版</w:delText>
              </w:r>
              <w:r w:rsidR="007D345A" w:rsidDel="004D6FC1">
                <w:rPr>
                  <w:lang w:eastAsia="zh-CN"/>
                </w:rPr>
                <w:delText>的</w:delText>
              </w:r>
              <w:r w:rsidR="00A317E5" w:rsidDel="004D6FC1">
                <w:rPr>
                  <w:rFonts w:hint="eastAsia"/>
                  <w:lang w:eastAsia="zh-CN"/>
                </w:rPr>
                <w:delText>教师</w:delText>
              </w:r>
              <w:r w:rsidR="00A317E5" w:rsidDel="004D6FC1">
                <w:rPr>
                  <w:lang w:eastAsia="zh-CN"/>
                </w:rPr>
                <w:delText>介绍</w:delText>
              </w:r>
            </w:del>
          </w:p>
        </w:tc>
      </w:tr>
    </w:tbl>
    <w:p w14:paraId="06FDFF6F" w14:textId="77777777" w:rsidR="00C04EE9" w:rsidRPr="004D6FC1" w:rsidRDefault="00C04EE9" w:rsidP="00C04EE9"/>
    <w:p w14:paraId="395267C5" w14:textId="228B30C7" w:rsidR="00913D5F" w:rsidRDefault="006D4A38" w:rsidP="00913D5F">
      <w:pPr>
        <w:rPr>
          <w:ins w:id="1473" w:author="HerculesHu" w:date="2017-12-23T23:48:00Z"/>
        </w:rPr>
      </w:pPr>
      <w:ins w:id="1474" w:author="吴苏琪" w:date="2018-01-18T00:39:00Z">
        <w:r>
          <w:rPr>
            <w:noProof/>
          </w:rPr>
          <w:drawing>
            <wp:inline distT="0" distB="0" distL="0" distR="0" wp14:anchorId="50DB1444" wp14:editId="4D56ACD5">
              <wp:extent cx="5274310" cy="319976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99765"/>
                      </a:xfrm>
                      <a:prstGeom prst="rect">
                        <a:avLst/>
                      </a:prstGeom>
                    </pic:spPr>
                  </pic:pic>
                </a:graphicData>
              </a:graphic>
            </wp:inline>
          </w:drawing>
        </w:r>
      </w:ins>
      <w:del w:id="1475" w:author="吴苏琪" w:date="2018-01-18T00:36:00Z">
        <w:r w:rsidR="00BE765A" w:rsidDel="006D4A38">
          <w:rPr>
            <w:noProof/>
          </w:rPr>
          <w:drawing>
            <wp:inline distT="0" distB="0" distL="0" distR="0" wp14:anchorId="284DF563" wp14:editId="53C6D555">
              <wp:extent cx="5274310" cy="32175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217545"/>
                      </a:xfrm>
                      <a:prstGeom prst="rect">
                        <a:avLst/>
                      </a:prstGeom>
                    </pic:spPr>
                  </pic:pic>
                </a:graphicData>
              </a:graphic>
            </wp:inline>
          </w:drawing>
        </w:r>
      </w:del>
    </w:p>
    <w:p w14:paraId="747BA410" w14:textId="457EA3C1" w:rsidR="00ED245A" w:rsidRDefault="00ED245A" w:rsidP="00ED245A">
      <w:pPr>
        <w:jc w:val="center"/>
        <w:rPr>
          <w:ins w:id="1476" w:author="吴苏琪" w:date="2018-01-07T03:46:00Z"/>
        </w:rPr>
      </w:pPr>
      <w:ins w:id="1477" w:author="HerculesHu" w:date="2017-12-23T23:48:00Z">
        <w:r>
          <w:rPr>
            <w:rFonts w:hint="eastAsia"/>
          </w:rPr>
          <w:t>（电脑</w:t>
        </w:r>
        <w:r>
          <w:t>版</w:t>
        </w:r>
        <w:r>
          <w:rPr>
            <w:rFonts w:hint="eastAsia"/>
          </w:rPr>
          <w:t>）</w:t>
        </w:r>
      </w:ins>
    </w:p>
    <w:p w14:paraId="265D0FCC" w14:textId="73023C46" w:rsidR="00F575A8" w:rsidRDefault="00F575A8" w:rsidP="00ED245A">
      <w:pPr>
        <w:jc w:val="center"/>
        <w:rPr>
          <w:ins w:id="1478" w:author="吴苏琪" w:date="2018-01-07T03:46:00Z"/>
        </w:rPr>
      </w:pPr>
      <w:ins w:id="1479" w:author="吴苏琪" w:date="2018-01-07T03:46:00Z">
        <w:r>
          <w:rPr>
            <w:noProof/>
          </w:rPr>
          <w:lastRenderedPageBreak/>
          <w:drawing>
            <wp:inline distT="0" distB="0" distL="0" distR="0" wp14:anchorId="2C64DC67" wp14:editId="3468187C">
              <wp:extent cx="3246401" cy="5784081"/>
              <wp:effectExtent l="0" t="0" r="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6401" cy="5784081"/>
                      </a:xfrm>
                      <a:prstGeom prst="rect">
                        <a:avLst/>
                      </a:prstGeom>
                    </pic:spPr>
                  </pic:pic>
                </a:graphicData>
              </a:graphic>
            </wp:inline>
          </w:drawing>
        </w:r>
      </w:ins>
    </w:p>
    <w:p w14:paraId="37CF4F97" w14:textId="2E07ABB3" w:rsidR="00F575A8" w:rsidRDefault="00F575A8" w:rsidP="00ED245A">
      <w:pPr>
        <w:jc w:val="center"/>
        <w:rPr>
          <w:ins w:id="1480" w:author="HerculesHu" w:date="2017-12-23T23:48:00Z"/>
        </w:rPr>
      </w:pPr>
      <w:ins w:id="1481" w:author="吴苏琪" w:date="2018-01-07T03:46:00Z">
        <w:r>
          <w:rPr>
            <w:rFonts w:hint="eastAsia"/>
          </w:rPr>
          <w:t>（手机版）</w:t>
        </w:r>
      </w:ins>
    </w:p>
    <w:p w14:paraId="5C93BEEF" w14:textId="49DDC679" w:rsidR="00F575A8" w:rsidRPr="000934CD" w:rsidRDefault="006D4A38" w:rsidP="00F575A8">
      <w:pPr>
        <w:rPr>
          <w:ins w:id="1482" w:author="吴苏琪" w:date="2018-01-07T03:46:00Z"/>
        </w:rPr>
      </w:pPr>
      <w:ins w:id="1483" w:author="吴苏琪" w:date="2018-01-18T00:39:00Z">
        <w:r>
          <w:rPr>
            <w:rFonts w:hint="eastAsia"/>
          </w:rPr>
          <w:t>手机版</w:t>
        </w:r>
      </w:ins>
      <w:ins w:id="1484" w:author="吴苏琪" w:date="2018-01-07T03:46:00Z">
        <w:r w:rsidR="00F575A8">
          <w:t>只能</w:t>
        </w:r>
        <w:r w:rsidR="00F575A8">
          <w:rPr>
            <w:rFonts w:hint="eastAsia"/>
          </w:rPr>
          <w:t>浏览</w:t>
        </w:r>
        <w:r w:rsidR="00F575A8">
          <w:t>教师介绍</w:t>
        </w:r>
        <w:r w:rsidR="00F575A8">
          <w:rPr>
            <w:rFonts w:hint="eastAsia"/>
          </w:rPr>
          <w:t>，</w:t>
        </w:r>
      </w:ins>
      <w:ins w:id="1485" w:author="吴苏琪" w:date="2018-01-18T00:39:00Z">
        <w:r>
          <w:rPr>
            <w:rFonts w:hint="eastAsia"/>
          </w:rPr>
          <w:t>电脑版</w:t>
        </w:r>
      </w:ins>
      <w:ins w:id="1486" w:author="吴苏琪" w:date="2018-01-07T03:46:00Z">
        <w:r w:rsidR="00F575A8">
          <w:rPr>
            <w:rFonts w:hint="eastAsia"/>
          </w:rPr>
          <w:t>可以</w:t>
        </w:r>
      </w:ins>
      <w:ins w:id="1487" w:author="吴苏琪" w:date="2018-01-18T00:39:00Z">
        <w:r>
          <w:rPr>
            <w:rFonts w:hint="eastAsia"/>
          </w:rPr>
          <w:t>点击</w:t>
        </w:r>
      </w:ins>
      <w:ins w:id="1488" w:author="吴苏琪" w:date="2018-01-18T00:40:00Z">
        <w:r>
          <w:rPr>
            <w:rFonts w:hint="eastAsia"/>
          </w:rPr>
          <w:t>编辑按钮跳转到</w:t>
        </w:r>
      </w:ins>
      <w:ins w:id="1489" w:author="吴苏琪" w:date="2018-01-07T03:46:00Z">
        <w:r w:rsidR="00F575A8">
          <w:rPr>
            <w:rFonts w:hint="eastAsia"/>
          </w:rPr>
          <w:t>电脑版个人中心编辑</w:t>
        </w:r>
      </w:ins>
    </w:p>
    <w:p w14:paraId="27043271" w14:textId="77777777" w:rsidR="00ED245A" w:rsidRPr="00F575A8" w:rsidRDefault="00ED245A" w:rsidP="00913D5F"/>
    <w:p w14:paraId="4FA9C5F4" w14:textId="6B991B64" w:rsidR="00807309" w:rsidRDefault="00807309">
      <w:pPr>
        <w:pStyle w:val="a2"/>
      </w:pPr>
      <w:bookmarkStart w:id="1490" w:name="_Toc503060538"/>
      <w:r>
        <w:rPr>
          <w:rFonts w:hint="eastAsia"/>
        </w:rPr>
        <w:t>课程</w:t>
      </w:r>
      <w:r>
        <w:t>资料</w:t>
      </w:r>
      <w:r w:rsidR="0085574E">
        <w:rPr>
          <w:rFonts w:hint="eastAsia"/>
        </w:rPr>
        <w:t>（普通注册</w:t>
      </w:r>
      <w:r w:rsidR="0085574E">
        <w:t>用户</w:t>
      </w:r>
      <w:r w:rsidR="0085574E">
        <w:rPr>
          <w:rFonts w:hint="eastAsia"/>
        </w:rPr>
        <w:t>）</w:t>
      </w:r>
      <w:bookmarkEnd w:id="1490"/>
    </w:p>
    <w:p w14:paraId="29B391DD" w14:textId="77777777" w:rsidR="00DD2DC6" w:rsidRPr="00DD2DC6" w:rsidRDefault="00DD2DC6" w:rsidP="00DD2DC6">
      <w:r>
        <w:rPr>
          <w:rFonts w:hint="eastAsia"/>
        </w:rPr>
        <w:t xml:space="preserve"> </w:t>
      </w:r>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DD2DC6" w14:paraId="132C1C0C"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8EF8FFE" w14:textId="77777777" w:rsidR="00DD2DC6" w:rsidRDefault="00DD2DC6" w:rsidP="00EB2A62">
            <w:pPr>
              <w:pStyle w:val="Axure"/>
            </w:pPr>
            <w:r>
              <w:lastRenderedPageBreak/>
              <w:t>脚注</w:t>
            </w:r>
          </w:p>
        </w:tc>
        <w:tc>
          <w:tcPr>
            <w:tcW w:w="2268" w:type="dxa"/>
          </w:tcPr>
          <w:p w14:paraId="4973F2C4" w14:textId="77777777" w:rsidR="00DD2DC6" w:rsidRDefault="00DD2DC6" w:rsidP="00EB2A62">
            <w:pPr>
              <w:pStyle w:val="Axure"/>
            </w:pPr>
            <w:r>
              <w:t>名称</w:t>
            </w:r>
          </w:p>
        </w:tc>
        <w:tc>
          <w:tcPr>
            <w:tcW w:w="4536" w:type="dxa"/>
          </w:tcPr>
          <w:p w14:paraId="00352DD6" w14:textId="77777777" w:rsidR="00DD2DC6" w:rsidRDefault="00DD2DC6" w:rsidP="00EB2A62">
            <w:pPr>
              <w:pStyle w:val="Axure"/>
              <w:tabs>
                <w:tab w:val="left" w:pos="1190"/>
              </w:tabs>
            </w:pPr>
            <w:r>
              <w:t>交互</w:t>
            </w:r>
            <w:r>
              <w:tab/>
            </w:r>
          </w:p>
        </w:tc>
      </w:tr>
      <w:tr w:rsidR="00DD2DC6" w14:paraId="0387A539" w14:textId="77777777" w:rsidTr="00EB2A62">
        <w:trPr>
          <w:cantSplit/>
        </w:trPr>
        <w:tc>
          <w:tcPr>
            <w:tcW w:w="1413" w:type="dxa"/>
          </w:tcPr>
          <w:p w14:paraId="1E3CBFC5" w14:textId="77777777" w:rsidR="00DD2DC6" w:rsidRDefault="00DD2DC6" w:rsidP="00EB2A62">
            <w:pPr>
              <w:pStyle w:val="Axure0"/>
            </w:pPr>
            <w:r>
              <w:t>1</w:t>
            </w:r>
          </w:p>
        </w:tc>
        <w:tc>
          <w:tcPr>
            <w:tcW w:w="2268" w:type="dxa"/>
          </w:tcPr>
          <w:p w14:paraId="1B95AE62" w14:textId="43364431" w:rsidR="00DD2DC6" w:rsidRDefault="00191B58" w:rsidP="00EB2A62">
            <w:pPr>
              <w:pStyle w:val="Axure0"/>
            </w:pPr>
            <w:r>
              <w:rPr>
                <w:rFonts w:hint="eastAsia"/>
                <w:lang w:eastAsia="zh-CN"/>
              </w:rPr>
              <w:t>课程资料</w:t>
            </w:r>
            <w:r>
              <w:rPr>
                <w:lang w:eastAsia="zh-CN"/>
              </w:rPr>
              <w:t>名</w:t>
            </w:r>
          </w:p>
        </w:tc>
        <w:tc>
          <w:tcPr>
            <w:tcW w:w="4536" w:type="dxa"/>
          </w:tcPr>
          <w:p w14:paraId="584FAC08" w14:textId="13CAAEE5" w:rsidR="00DD2DC6" w:rsidRDefault="00DD2DC6" w:rsidP="00EB2A62">
            <w:pPr>
              <w:pStyle w:val="Axure0"/>
              <w:rPr>
                <w:lang w:eastAsia="zh-CN"/>
              </w:rPr>
            </w:pPr>
          </w:p>
        </w:tc>
      </w:tr>
      <w:tr w:rsidR="002E3F55" w14:paraId="058102D1"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EAE2A5E" w14:textId="29574D70" w:rsidR="002E3F55" w:rsidRDefault="002E3F55" w:rsidP="00EB2A62">
            <w:pPr>
              <w:pStyle w:val="Axure0"/>
              <w:rPr>
                <w:lang w:eastAsia="zh-CN"/>
              </w:rPr>
            </w:pPr>
            <w:r>
              <w:rPr>
                <w:rFonts w:hint="eastAsia"/>
                <w:lang w:eastAsia="zh-CN"/>
              </w:rPr>
              <w:t>2</w:t>
            </w:r>
          </w:p>
        </w:tc>
        <w:tc>
          <w:tcPr>
            <w:tcW w:w="2268" w:type="dxa"/>
          </w:tcPr>
          <w:p w14:paraId="5A9C4C83" w14:textId="308B505A" w:rsidR="002E3F55" w:rsidRDefault="002E3F55" w:rsidP="00EB2A62">
            <w:pPr>
              <w:pStyle w:val="Axure0"/>
              <w:rPr>
                <w:lang w:eastAsia="zh-CN"/>
              </w:rPr>
            </w:pPr>
            <w:r>
              <w:rPr>
                <w:rFonts w:hint="eastAsia"/>
                <w:lang w:eastAsia="zh-CN"/>
              </w:rPr>
              <w:t>课程</w:t>
            </w:r>
            <w:r>
              <w:rPr>
                <w:lang w:eastAsia="zh-CN"/>
              </w:rPr>
              <w:t>资料</w:t>
            </w:r>
          </w:p>
        </w:tc>
        <w:tc>
          <w:tcPr>
            <w:tcW w:w="4536" w:type="dxa"/>
          </w:tcPr>
          <w:p w14:paraId="39301ACD" w14:textId="59BD9696" w:rsidR="002E3F55" w:rsidRDefault="002E3F55" w:rsidP="00EB2A62">
            <w:pPr>
              <w:pStyle w:val="Axure0"/>
              <w:rPr>
                <w:lang w:eastAsia="zh-CN"/>
              </w:rPr>
            </w:pPr>
            <w:r>
              <w:rPr>
                <w:rFonts w:hint="eastAsia"/>
                <w:lang w:eastAsia="zh-CN"/>
              </w:rPr>
              <w:t>点击</w:t>
            </w:r>
            <w:r>
              <w:rPr>
                <w:lang w:eastAsia="zh-CN"/>
              </w:rPr>
              <w:t>下载课程资料</w:t>
            </w:r>
          </w:p>
        </w:tc>
      </w:tr>
      <w:tr w:rsidR="005C2468" w14:paraId="3F6A8AFE" w14:textId="77777777" w:rsidTr="00EB2A62">
        <w:trPr>
          <w:cantSplit/>
        </w:trPr>
        <w:tc>
          <w:tcPr>
            <w:tcW w:w="1413" w:type="dxa"/>
          </w:tcPr>
          <w:p w14:paraId="0AF76044" w14:textId="2CB93228" w:rsidR="005C2468" w:rsidRDefault="005C2468" w:rsidP="00EB2A62">
            <w:pPr>
              <w:pStyle w:val="Axure0"/>
              <w:rPr>
                <w:lang w:eastAsia="zh-CN"/>
              </w:rPr>
            </w:pPr>
            <w:r>
              <w:rPr>
                <w:rFonts w:hint="eastAsia"/>
                <w:lang w:eastAsia="zh-CN"/>
              </w:rPr>
              <w:t>3</w:t>
            </w:r>
          </w:p>
        </w:tc>
        <w:tc>
          <w:tcPr>
            <w:tcW w:w="2268" w:type="dxa"/>
          </w:tcPr>
          <w:p w14:paraId="4F34C42E" w14:textId="076E6933" w:rsidR="005C2468" w:rsidRDefault="005C2468" w:rsidP="00EB2A62">
            <w:pPr>
              <w:pStyle w:val="Axure0"/>
              <w:rPr>
                <w:lang w:eastAsia="zh-CN"/>
              </w:rPr>
            </w:pPr>
            <w:r>
              <w:rPr>
                <w:rFonts w:hint="eastAsia"/>
                <w:lang w:eastAsia="zh-CN"/>
              </w:rPr>
              <w:t>课程</w:t>
            </w:r>
            <w:r>
              <w:rPr>
                <w:lang w:eastAsia="zh-CN"/>
              </w:rPr>
              <w:t>资料翻</w:t>
            </w:r>
            <w:r>
              <w:rPr>
                <w:rFonts w:hint="eastAsia"/>
                <w:lang w:eastAsia="zh-CN"/>
              </w:rPr>
              <w:t>页</w:t>
            </w:r>
          </w:p>
        </w:tc>
        <w:tc>
          <w:tcPr>
            <w:tcW w:w="4536" w:type="dxa"/>
          </w:tcPr>
          <w:p w14:paraId="3656EA62" w14:textId="75E8171A" w:rsidR="005C2468" w:rsidRDefault="00F13364" w:rsidP="00EB2A62">
            <w:pPr>
              <w:pStyle w:val="Axure0"/>
              <w:rPr>
                <w:lang w:eastAsia="zh-CN"/>
              </w:rPr>
            </w:pPr>
            <w:r>
              <w:rPr>
                <w:rFonts w:hint="eastAsia"/>
                <w:lang w:eastAsia="zh-CN"/>
              </w:rPr>
              <w:t>点击进行</w:t>
            </w:r>
            <w:r>
              <w:rPr>
                <w:lang w:eastAsia="zh-CN"/>
              </w:rPr>
              <w:t>课程资料翻页</w:t>
            </w:r>
          </w:p>
        </w:tc>
      </w:tr>
    </w:tbl>
    <w:p w14:paraId="6BBCB25A" w14:textId="5E597A3E" w:rsidR="00DD2DC6" w:rsidRPr="00DD2DC6" w:rsidRDefault="00DD2DC6" w:rsidP="00DD2DC6"/>
    <w:p w14:paraId="327B2ADB" w14:textId="17DA56A1" w:rsidR="009D5A9D" w:rsidRDefault="00446C61" w:rsidP="009D5A9D">
      <w:pPr>
        <w:rPr>
          <w:ins w:id="1491" w:author="HerculesHu" w:date="2017-12-23T23:48:00Z"/>
        </w:rPr>
      </w:pPr>
      <w:r>
        <w:rPr>
          <w:noProof/>
        </w:rPr>
        <w:drawing>
          <wp:inline distT="0" distB="0" distL="0" distR="0" wp14:anchorId="511A6DFE" wp14:editId="7B01D2D5">
            <wp:extent cx="5274310" cy="30803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080385"/>
                    </a:xfrm>
                    <a:prstGeom prst="rect">
                      <a:avLst/>
                    </a:prstGeom>
                  </pic:spPr>
                </pic:pic>
              </a:graphicData>
            </a:graphic>
          </wp:inline>
        </w:drawing>
      </w:r>
    </w:p>
    <w:p w14:paraId="70F50B70" w14:textId="77777777" w:rsidR="00ED245A" w:rsidRDefault="00ED245A" w:rsidP="00ED245A">
      <w:pPr>
        <w:jc w:val="center"/>
        <w:rPr>
          <w:ins w:id="1492" w:author="HerculesHu" w:date="2017-12-23T23:48:00Z"/>
        </w:rPr>
      </w:pPr>
      <w:ins w:id="1493" w:author="HerculesHu" w:date="2017-12-23T23:48:00Z">
        <w:r>
          <w:rPr>
            <w:rFonts w:hint="eastAsia"/>
          </w:rPr>
          <w:t>（电脑</w:t>
        </w:r>
        <w:r>
          <w:t>版</w:t>
        </w:r>
        <w:r>
          <w:rPr>
            <w:rFonts w:hint="eastAsia"/>
          </w:rPr>
          <w:t>）</w:t>
        </w:r>
      </w:ins>
    </w:p>
    <w:p w14:paraId="2E3A218D" w14:textId="77777777" w:rsidR="00ED245A" w:rsidRDefault="00ED245A" w:rsidP="009D5A9D">
      <w:pPr>
        <w:rPr>
          <w:ins w:id="1494" w:author="HerculesHu" w:date="2017-12-23T23:01:00Z"/>
        </w:rPr>
      </w:pPr>
    </w:p>
    <w:p w14:paraId="1104FBE1" w14:textId="39F26F60" w:rsidR="00AD6BCD" w:rsidRDefault="00AD6BCD">
      <w:pPr>
        <w:ind w:firstLineChars="400" w:firstLine="840"/>
        <w:rPr>
          <w:ins w:id="1495" w:author="HerculesHu" w:date="2017-12-23T23:57:00Z"/>
        </w:rPr>
        <w:pPrChange w:id="1496" w:author="HerculesHu" w:date="2017-12-24T00:13:00Z">
          <w:pPr/>
        </w:pPrChange>
      </w:pPr>
      <w:ins w:id="1497" w:author="HerculesHu" w:date="2017-12-23T23:01:00Z">
        <w:r>
          <w:rPr>
            <w:noProof/>
          </w:rPr>
          <w:lastRenderedPageBreak/>
          <w:drawing>
            <wp:inline distT="0" distB="0" distL="0" distR="0" wp14:anchorId="3EF48FBF" wp14:editId="473B5F57">
              <wp:extent cx="4105275" cy="671512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05275" cy="6715125"/>
                      </a:xfrm>
                      <a:prstGeom prst="rect">
                        <a:avLst/>
                      </a:prstGeom>
                    </pic:spPr>
                  </pic:pic>
                </a:graphicData>
              </a:graphic>
            </wp:inline>
          </w:drawing>
        </w:r>
      </w:ins>
    </w:p>
    <w:p w14:paraId="1BB04DAA" w14:textId="77777777" w:rsidR="00AB4442" w:rsidRDefault="00AB4442" w:rsidP="00AB4442">
      <w:pPr>
        <w:jc w:val="center"/>
        <w:rPr>
          <w:ins w:id="1498" w:author="HerculesHu" w:date="2017-12-23T23:57:00Z"/>
        </w:rPr>
      </w:pPr>
      <w:ins w:id="1499" w:author="HerculesHu" w:date="2017-12-23T23:57:00Z">
        <w:r>
          <w:rPr>
            <w:rFonts w:hint="eastAsia"/>
          </w:rPr>
          <w:t>（手机</w:t>
        </w:r>
        <w:r>
          <w:t>版</w:t>
        </w:r>
        <w:r>
          <w:rPr>
            <w:rFonts w:hint="eastAsia"/>
          </w:rPr>
          <w:t>）</w:t>
        </w:r>
      </w:ins>
    </w:p>
    <w:p w14:paraId="24A7945D" w14:textId="77777777" w:rsidR="00AB4442" w:rsidRPr="009D5A9D" w:rsidRDefault="00AB4442" w:rsidP="009D5A9D"/>
    <w:p w14:paraId="1D834B5B" w14:textId="53013E29" w:rsidR="00913D5F" w:rsidRDefault="00913D5F">
      <w:pPr>
        <w:pStyle w:val="a2"/>
      </w:pPr>
      <w:bookmarkStart w:id="1500" w:name="_Toc503060539"/>
      <w:r>
        <w:rPr>
          <w:rFonts w:hint="eastAsia"/>
        </w:rPr>
        <w:t>课程</w:t>
      </w:r>
      <w:r>
        <w:t>资料</w:t>
      </w:r>
      <w:r>
        <w:rPr>
          <w:rFonts w:hint="eastAsia"/>
        </w:rPr>
        <w:t>（教师）</w:t>
      </w:r>
      <w:bookmarkEnd w:id="1500"/>
    </w:p>
    <w:tbl>
      <w:tblPr>
        <w:tblStyle w:val="Axure1"/>
        <w:tblpPr w:leftFromText="180" w:rightFromText="180" w:vertAnchor="text" w:horzAnchor="margin" w:tblpY="988"/>
        <w:tblW w:w="0" w:type="auto"/>
        <w:tblLook w:val="04A0" w:firstRow="1" w:lastRow="0" w:firstColumn="1" w:lastColumn="0" w:noHBand="0" w:noVBand="1"/>
      </w:tblPr>
      <w:tblGrid>
        <w:gridCol w:w="1413"/>
        <w:gridCol w:w="2268"/>
        <w:gridCol w:w="4536"/>
      </w:tblGrid>
      <w:tr w:rsidR="00302EBE" w14:paraId="1B0E9984" w14:textId="77777777" w:rsidTr="00302EBE">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E90E222" w14:textId="77777777" w:rsidR="00302EBE" w:rsidRDefault="00302EBE" w:rsidP="00302EBE">
            <w:pPr>
              <w:pStyle w:val="Axure"/>
            </w:pPr>
            <w:r>
              <w:t>脚注</w:t>
            </w:r>
          </w:p>
        </w:tc>
        <w:tc>
          <w:tcPr>
            <w:tcW w:w="2268" w:type="dxa"/>
          </w:tcPr>
          <w:p w14:paraId="474026B7" w14:textId="77777777" w:rsidR="00302EBE" w:rsidRDefault="00302EBE" w:rsidP="00302EBE">
            <w:pPr>
              <w:pStyle w:val="Axure"/>
            </w:pPr>
            <w:r>
              <w:t>名称</w:t>
            </w:r>
          </w:p>
        </w:tc>
        <w:tc>
          <w:tcPr>
            <w:tcW w:w="4536" w:type="dxa"/>
          </w:tcPr>
          <w:p w14:paraId="031A17C5" w14:textId="77777777" w:rsidR="00302EBE" w:rsidRDefault="00302EBE" w:rsidP="00302EBE">
            <w:pPr>
              <w:pStyle w:val="Axure"/>
              <w:tabs>
                <w:tab w:val="left" w:pos="1190"/>
              </w:tabs>
            </w:pPr>
            <w:r>
              <w:t>交互</w:t>
            </w:r>
            <w:r>
              <w:tab/>
            </w:r>
          </w:p>
        </w:tc>
      </w:tr>
      <w:tr w:rsidR="00302EBE" w14:paraId="45F9FF0C" w14:textId="77777777" w:rsidTr="00302EBE">
        <w:trPr>
          <w:cantSplit/>
        </w:trPr>
        <w:tc>
          <w:tcPr>
            <w:tcW w:w="1413" w:type="dxa"/>
          </w:tcPr>
          <w:p w14:paraId="1A24123B" w14:textId="77777777" w:rsidR="00302EBE" w:rsidRDefault="00302EBE" w:rsidP="00302EBE">
            <w:pPr>
              <w:pStyle w:val="Axure0"/>
            </w:pPr>
            <w:r>
              <w:t>1</w:t>
            </w:r>
          </w:p>
        </w:tc>
        <w:tc>
          <w:tcPr>
            <w:tcW w:w="2268" w:type="dxa"/>
          </w:tcPr>
          <w:p w14:paraId="74DC3187" w14:textId="77777777" w:rsidR="00302EBE" w:rsidRDefault="00302EBE" w:rsidP="00302EBE">
            <w:pPr>
              <w:pStyle w:val="Axure0"/>
            </w:pPr>
            <w:r>
              <w:rPr>
                <w:rFonts w:hint="eastAsia"/>
                <w:lang w:eastAsia="zh-CN"/>
              </w:rPr>
              <w:t>课程资料</w:t>
            </w:r>
            <w:r>
              <w:rPr>
                <w:lang w:eastAsia="zh-CN"/>
              </w:rPr>
              <w:t>名</w:t>
            </w:r>
          </w:p>
        </w:tc>
        <w:tc>
          <w:tcPr>
            <w:tcW w:w="4536" w:type="dxa"/>
          </w:tcPr>
          <w:p w14:paraId="3E650EEA" w14:textId="77777777" w:rsidR="00302EBE" w:rsidRDefault="00302EBE" w:rsidP="00302EBE">
            <w:pPr>
              <w:pStyle w:val="Axure0"/>
              <w:rPr>
                <w:lang w:eastAsia="zh-CN"/>
              </w:rPr>
            </w:pPr>
          </w:p>
        </w:tc>
      </w:tr>
      <w:tr w:rsidR="00302EBE" w14:paraId="18521E01" w14:textId="77777777" w:rsidTr="00302EBE">
        <w:trPr>
          <w:cnfStyle w:val="000000010000" w:firstRow="0" w:lastRow="0" w:firstColumn="0" w:lastColumn="0" w:oddVBand="0" w:evenVBand="0" w:oddHBand="0" w:evenHBand="1" w:firstRowFirstColumn="0" w:firstRowLastColumn="0" w:lastRowFirstColumn="0" w:lastRowLastColumn="0"/>
          <w:cantSplit/>
        </w:trPr>
        <w:tc>
          <w:tcPr>
            <w:tcW w:w="1413" w:type="dxa"/>
          </w:tcPr>
          <w:p w14:paraId="22BA599C" w14:textId="77777777" w:rsidR="00302EBE" w:rsidRDefault="00302EBE" w:rsidP="00302EBE">
            <w:pPr>
              <w:pStyle w:val="Axure0"/>
              <w:rPr>
                <w:lang w:eastAsia="zh-CN"/>
              </w:rPr>
            </w:pPr>
            <w:r>
              <w:rPr>
                <w:rFonts w:hint="eastAsia"/>
                <w:lang w:eastAsia="zh-CN"/>
              </w:rPr>
              <w:lastRenderedPageBreak/>
              <w:t>2</w:t>
            </w:r>
          </w:p>
        </w:tc>
        <w:tc>
          <w:tcPr>
            <w:tcW w:w="2268" w:type="dxa"/>
          </w:tcPr>
          <w:p w14:paraId="620C7EE0" w14:textId="77777777" w:rsidR="00302EBE" w:rsidRDefault="00302EBE" w:rsidP="00302EBE">
            <w:pPr>
              <w:pStyle w:val="Axure0"/>
              <w:rPr>
                <w:lang w:eastAsia="zh-CN"/>
              </w:rPr>
            </w:pPr>
            <w:r>
              <w:rPr>
                <w:rFonts w:hint="eastAsia"/>
                <w:lang w:eastAsia="zh-CN"/>
              </w:rPr>
              <w:t>课程</w:t>
            </w:r>
            <w:r>
              <w:rPr>
                <w:lang w:eastAsia="zh-CN"/>
              </w:rPr>
              <w:t>资料</w:t>
            </w:r>
          </w:p>
        </w:tc>
        <w:tc>
          <w:tcPr>
            <w:tcW w:w="4536" w:type="dxa"/>
          </w:tcPr>
          <w:p w14:paraId="146C42FA" w14:textId="77777777" w:rsidR="00302EBE" w:rsidRDefault="00302EBE" w:rsidP="00302EBE">
            <w:pPr>
              <w:pStyle w:val="Axure0"/>
              <w:rPr>
                <w:lang w:eastAsia="zh-CN"/>
              </w:rPr>
            </w:pPr>
            <w:r>
              <w:rPr>
                <w:rFonts w:hint="eastAsia"/>
                <w:lang w:eastAsia="zh-CN"/>
              </w:rPr>
              <w:t>点击</w:t>
            </w:r>
            <w:r>
              <w:rPr>
                <w:lang w:eastAsia="zh-CN"/>
              </w:rPr>
              <w:t>下载课程资料</w:t>
            </w:r>
          </w:p>
        </w:tc>
      </w:tr>
      <w:tr w:rsidR="00302EBE" w14:paraId="2AB7D9C0" w14:textId="77777777" w:rsidTr="00302EBE">
        <w:trPr>
          <w:cantSplit/>
        </w:trPr>
        <w:tc>
          <w:tcPr>
            <w:tcW w:w="1413" w:type="dxa"/>
          </w:tcPr>
          <w:p w14:paraId="2155D426" w14:textId="77777777" w:rsidR="00302EBE" w:rsidRDefault="00302EBE" w:rsidP="00302EBE">
            <w:pPr>
              <w:pStyle w:val="Axure0"/>
              <w:rPr>
                <w:lang w:eastAsia="zh-CN"/>
              </w:rPr>
            </w:pPr>
            <w:r>
              <w:rPr>
                <w:rFonts w:hint="eastAsia"/>
                <w:lang w:eastAsia="zh-CN"/>
              </w:rPr>
              <w:t>3</w:t>
            </w:r>
          </w:p>
        </w:tc>
        <w:tc>
          <w:tcPr>
            <w:tcW w:w="2268" w:type="dxa"/>
          </w:tcPr>
          <w:p w14:paraId="74B869BA" w14:textId="77777777" w:rsidR="00302EBE" w:rsidRDefault="00302EBE" w:rsidP="00302EBE">
            <w:pPr>
              <w:pStyle w:val="Axure0"/>
              <w:rPr>
                <w:lang w:eastAsia="zh-CN"/>
              </w:rPr>
            </w:pPr>
            <w:r>
              <w:rPr>
                <w:rFonts w:hint="eastAsia"/>
                <w:lang w:eastAsia="zh-CN"/>
              </w:rPr>
              <w:t>课程</w:t>
            </w:r>
            <w:r>
              <w:rPr>
                <w:lang w:eastAsia="zh-CN"/>
              </w:rPr>
              <w:t>资料翻</w:t>
            </w:r>
            <w:r>
              <w:rPr>
                <w:rFonts w:hint="eastAsia"/>
                <w:lang w:eastAsia="zh-CN"/>
              </w:rPr>
              <w:t>页</w:t>
            </w:r>
          </w:p>
        </w:tc>
        <w:tc>
          <w:tcPr>
            <w:tcW w:w="4536" w:type="dxa"/>
          </w:tcPr>
          <w:p w14:paraId="61BD000D" w14:textId="77777777" w:rsidR="00302EBE" w:rsidRDefault="00302EBE" w:rsidP="00302EBE">
            <w:pPr>
              <w:pStyle w:val="Axure0"/>
              <w:rPr>
                <w:lang w:eastAsia="zh-CN"/>
              </w:rPr>
            </w:pPr>
            <w:r>
              <w:rPr>
                <w:rFonts w:hint="eastAsia"/>
                <w:lang w:eastAsia="zh-CN"/>
              </w:rPr>
              <w:t>点击进行</w:t>
            </w:r>
            <w:r>
              <w:rPr>
                <w:lang w:eastAsia="zh-CN"/>
              </w:rPr>
              <w:t>课程资料翻页</w:t>
            </w:r>
          </w:p>
        </w:tc>
      </w:tr>
      <w:tr w:rsidR="00302EBE" w14:paraId="5C445134" w14:textId="77777777" w:rsidTr="00302EBE">
        <w:trPr>
          <w:cnfStyle w:val="000000010000" w:firstRow="0" w:lastRow="0" w:firstColumn="0" w:lastColumn="0" w:oddVBand="0" w:evenVBand="0" w:oddHBand="0" w:evenHBand="1" w:firstRowFirstColumn="0" w:firstRowLastColumn="0" w:lastRowFirstColumn="0" w:lastRowLastColumn="0"/>
          <w:cantSplit/>
        </w:trPr>
        <w:tc>
          <w:tcPr>
            <w:tcW w:w="1413" w:type="dxa"/>
          </w:tcPr>
          <w:p w14:paraId="6A296B39" w14:textId="77777777" w:rsidR="00302EBE" w:rsidRDefault="00302EBE" w:rsidP="00302EBE">
            <w:pPr>
              <w:pStyle w:val="Axure0"/>
              <w:rPr>
                <w:lang w:eastAsia="zh-CN"/>
              </w:rPr>
            </w:pPr>
            <w:r>
              <w:rPr>
                <w:rFonts w:hint="eastAsia"/>
                <w:lang w:eastAsia="zh-CN"/>
              </w:rPr>
              <w:t>4</w:t>
            </w:r>
          </w:p>
        </w:tc>
        <w:tc>
          <w:tcPr>
            <w:tcW w:w="2268" w:type="dxa"/>
          </w:tcPr>
          <w:p w14:paraId="520346B1" w14:textId="1CE2C98B" w:rsidR="00302EBE" w:rsidRDefault="00877936" w:rsidP="00302EBE">
            <w:pPr>
              <w:pStyle w:val="Axure0"/>
              <w:rPr>
                <w:lang w:eastAsia="zh-CN"/>
              </w:rPr>
            </w:pPr>
            <w:r>
              <w:rPr>
                <w:rFonts w:hint="eastAsia"/>
                <w:lang w:eastAsia="zh-CN"/>
              </w:rPr>
              <w:t>上传资料</w:t>
            </w:r>
          </w:p>
        </w:tc>
        <w:tc>
          <w:tcPr>
            <w:tcW w:w="4536" w:type="dxa"/>
          </w:tcPr>
          <w:p w14:paraId="62BBDE19" w14:textId="4594F830" w:rsidR="00302EBE" w:rsidRDefault="00877936" w:rsidP="00302EBE">
            <w:pPr>
              <w:pStyle w:val="Axure0"/>
              <w:rPr>
                <w:lang w:eastAsia="zh-CN"/>
              </w:rPr>
            </w:pPr>
            <w:r>
              <w:rPr>
                <w:rFonts w:hint="eastAsia"/>
                <w:lang w:eastAsia="zh-CN"/>
              </w:rPr>
              <w:t>点击</w:t>
            </w:r>
            <w:r>
              <w:rPr>
                <w:lang w:eastAsia="zh-CN"/>
              </w:rPr>
              <w:t>上传未分</w:t>
            </w:r>
            <w:r>
              <w:rPr>
                <w:rFonts w:hint="eastAsia"/>
                <w:lang w:eastAsia="zh-CN"/>
              </w:rPr>
              <w:t>类</w:t>
            </w:r>
            <w:r>
              <w:rPr>
                <w:lang w:eastAsia="zh-CN"/>
              </w:rPr>
              <w:t>的资料</w:t>
            </w:r>
          </w:p>
        </w:tc>
      </w:tr>
      <w:tr w:rsidR="00302EBE" w14:paraId="2E29E768" w14:textId="77777777" w:rsidTr="00302EBE">
        <w:trPr>
          <w:cantSplit/>
        </w:trPr>
        <w:tc>
          <w:tcPr>
            <w:tcW w:w="1413" w:type="dxa"/>
          </w:tcPr>
          <w:p w14:paraId="43EC15DA" w14:textId="77777777" w:rsidR="00302EBE" w:rsidRDefault="00302EBE" w:rsidP="00302EBE">
            <w:pPr>
              <w:pStyle w:val="Axure0"/>
              <w:rPr>
                <w:lang w:eastAsia="zh-CN"/>
              </w:rPr>
            </w:pPr>
            <w:r>
              <w:rPr>
                <w:rFonts w:hint="eastAsia"/>
                <w:lang w:eastAsia="zh-CN"/>
              </w:rPr>
              <w:t>5</w:t>
            </w:r>
          </w:p>
        </w:tc>
        <w:tc>
          <w:tcPr>
            <w:tcW w:w="2268" w:type="dxa"/>
          </w:tcPr>
          <w:p w14:paraId="530F1D7E" w14:textId="07568227" w:rsidR="00302EBE" w:rsidRDefault="00877936" w:rsidP="00302EBE">
            <w:pPr>
              <w:pStyle w:val="Axure0"/>
              <w:rPr>
                <w:lang w:eastAsia="zh-CN"/>
              </w:rPr>
            </w:pPr>
            <w:r>
              <w:rPr>
                <w:rFonts w:hint="eastAsia"/>
                <w:lang w:eastAsia="zh-CN"/>
              </w:rPr>
              <w:t>编辑</w:t>
            </w:r>
            <w:r>
              <w:rPr>
                <w:lang w:eastAsia="zh-CN"/>
              </w:rPr>
              <w:t>资料</w:t>
            </w:r>
          </w:p>
        </w:tc>
        <w:tc>
          <w:tcPr>
            <w:tcW w:w="4536" w:type="dxa"/>
          </w:tcPr>
          <w:p w14:paraId="05EB47B0" w14:textId="42FCF28A" w:rsidR="00302EBE" w:rsidRDefault="00877936" w:rsidP="00302EBE">
            <w:pPr>
              <w:pStyle w:val="Axure0"/>
              <w:rPr>
                <w:lang w:eastAsia="zh-CN"/>
              </w:rPr>
            </w:pPr>
            <w:r>
              <w:rPr>
                <w:rFonts w:hint="eastAsia"/>
                <w:lang w:eastAsia="zh-CN"/>
              </w:rPr>
              <w:t>点击</w:t>
            </w:r>
            <w:r>
              <w:rPr>
                <w:lang w:eastAsia="zh-CN"/>
              </w:rPr>
              <w:t>进行</w:t>
            </w:r>
            <w:r>
              <w:rPr>
                <w:rFonts w:hint="eastAsia"/>
                <w:lang w:eastAsia="zh-CN"/>
              </w:rPr>
              <w:t>此</w:t>
            </w:r>
            <w:r>
              <w:rPr>
                <w:lang w:eastAsia="zh-CN"/>
              </w:rPr>
              <w:t>名称种类资料的整理</w:t>
            </w:r>
          </w:p>
        </w:tc>
      </w:tr>
      <w:tr w:rsidR="00302EBE" w14:paraId="472BC45E" w14:textId="77777777" w:rsidTr="00302EBE">
        <w:trPr>
          <w:cnfStyle w:val="000000010000" w:firstRow="0" w:lastRow="0" w:firstColumn="0" w:lastColumn="0" w:oddVBand="0" w:evenVBand="0" w:oddHBand="0" w:evenHBand="1" w:firstRowFirstColumn="0" w:firstRowLastColumn="0" w:lastRowFirstColumn="0" w:lastRowLastColumn="0"/>
          <w:cantSplit/>
        </w:trPr>
        <w:tc>
          <w:tcPr>
            <w:tcW w:w="1413" w:type="dxa"/>
          </w:tcPr>
          <w:p w14:paraId="315A8D8F" w14:textId="60A6E0AF" w:rsidR="00302EBE" w:rsidRDefault="00302EBE" w:rsidP="00302EBE">
            <w:pPr>
              <w:pStyle w:val="Axure0"/>
              <w:rPr>
                <w:lang w:eastAsia="zh-CN"/>
              </w:rPr>
            </w:pPr>
            <w:r>
              <w:rPr>
                <w:rFonts w:hint="eastAsia"/>
                <w:lang w:eastAsia="zh-CN"/>
              </w:rPr>
              <w:t>6</w:t>
            </w:r>
          </w:p>
        </w:tc>
        <w:tc>
          <w:tcPr>
            <w:tcW w:w="2268" w:type="dxa"/>
          </w:tcPr>
          <w:p w14:paraId="79F57133" w14:textId="6708060E" w:rsidR="00302EBE" w:rsidRDefault="00DF7AE2" w:rsidP="00302EBE">
            <w:pPr>
              <w:pStyle w:val="Axure0"/>
              <w:rPr>
                <w:lang w:eastAsia="zh-CN"/>
              </w:rPr>
            </w:pPr>
            <w:r>
              <w:rPr>
                <w:rFonts w:hint="eastAsia"/>
                <w:lang w:eastAsia="zh-CN"/>
              </w:rPr>
              <w:t>删除</w:t>
            </w:r>
            <w:r>
              <w:rPr>
                <w:lang w:eastAsia="zh-CN"/>
              </w:rPr>
              <w:t>资料类</w:t>
            </w:r>
          </w:p>
        </w:tc>
        <w:tc>
          <w:tcPr>
            <w:tcW w:w="4536" w:type="dxa"/>
          </w:tcPr>
          <w:p w14:paraId="5804B1F4" w14:textId="667121F5" w:rsidR="00302EBE" w:rsidRDefault="001B40B0" w:rsidP="00302EBE">
            <w:pPr>
              <w:pStyle w:val="Axure0"/>
              <w:rPr>
                <w:lang w:eastAsia="zh-CN"/>
              </w:rPr>
            </w:pPr>
            <w:r>
              <w:rPr>
                <w:rFonts w:hint="eastAsia"/>
                <w:lang w:eastAsia="zh-CN"/>
              </w:rPr>
              <w:t>点击出现资料确认</w:t>
            </w:r>
            <w:r>
              <w:rPr>
                <w:lang w:eastAsia="zh-CN"/>
              </w:rPr>
              <w:t>删除</w:t>
            </w:r>
            <w:r>
              <w:rPr>
                <w:rFonts w:hint="eastAsia"/>
                <w:lang w:eastAsia="zh-CN"/>
              </w:rPr>
              <w:t>提示</w:t>
            </w:r>
            <w:r>
              <w:rPr>
                <w:lang w:eastAsia="zh-CN"/>
              </w:rPr>
              <w:t>窗</w:t>
            </w:r>
          </w:p>
        </w:tc>
      </w:tr>
    </w:tbl>
    <w:p w14:paraId="71BA9DC2" w14:textId="77777777" w:rsidR="00EE0F65" w:rsidRPr="00EE0F65" w:rsidRDefault="00EE0F65" w:rsidP="00EE0F65"/>
    <w:p w14:paraId="2F4B7712" w14:textId="29290167" w:rsidR="00913D5F" w:rsidRDefault="008707FD" w:rsidP="00913D5F">
      <w:pPr>
        <w:rPr>
          <w:ins w:id="1501" w:author="HerculesHu" w:date="2017-12-23T23:48:00Z"/>
        </w:rPr>
      </w:pPr>
      <w:r>
        <w:rPr>
          <w:noProof/>
        </w:rPr>
        <w:drawing>
          <wp:inline distT="0" distB="0" distL="0" distR="0" wp14:anchorId="5F7089FF" wp14:editId="75DA7750">
            <wp:extent cx="5274310" cy="31838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183890"/>
                    </a:xfrm>
                    <a:prstGeom prst="rect">
                      <a:avLst/>
                    </a:prstGeom>
                  </pic:spPr>
                </pic:pic>
              </a:graphicData>
            </a:graphic>
          </wp:inline>
        </w:drawing>
      </w:r>
    </w:p>
    <w:p w14:paraId="076202F1" w14:textId="77777777" w:rsidR="00ED245A" w:rsidRDefault="00ED245A" w:rsidP="00ED245A">
      <w:pPr>
        <w:jc w:val="center"/>
        <w:rPr>
          <w:ins w:id="1502" w:author="HerculesHu" w:date="2017-12-23T23:48:00Z"/>
        </w:rPr>
      </w:pPr>
      <w:ins w:id="1503" w:author="HerculesHu" w:date="2017-12-23T23:48:00Z">
        <w:r>
          <w:rPr>
            <w:rFonts w:hint="eastAsia"/>
          </w:rPr>
          <w:t>（电脑</w:t>
        </w:r>
        <w:r>
          <w:t>版</w:t>
        </w:r>
        <w:r>
          <w:rPr>
            <w:rFonts w:hint="eastAsia"/>
          </w:rPr>
          <w:t>）</w:t>
        </w:r>
      </w:ins>
    </w:p>
    <w:p w14:paraId="252787EA" w14:textId="77777777" w:rsidR="00ED245A" w:rsidRDefault="00ED245A" w:rsidP="00913D5F"/>
    <w:p w14:paraId="5FCBF2FA" w14:textId="62116C26" w:rsidR="00CA11ED" w:rsidRDefault="00201A28">
      <w:pPr>
        <w:pStyle w:val="a2"/>
      </w:pPr>
      <w:bookmarkStart w:id="1504" w:name="_Toc503060540"/>
      <w:r>
        <w:rPr>
          <w:rFonts w:hint="eastAsia"/>
        </w:rPr>
        <w:t>资料删除确认</w:t>
      </w:r>
      <w:bookmarkEnd w:id="1504"/>
    </w:p>
    <w:tbl>
      <w:tblPr>
        <w:tblStyle w:val="Axure1"/>
        <w:tblpPr w:leftFromText="180" w:rightFromText="180" w:vertAnchor="text" w:horzAnchor="margin" w:tblpY="988"/>
        <w:tblW w:w="0" w:type="auto"/>
        <w:tblLook w:val="04A0" w:firstRow="1" w:lastRow="0" w:firstColumn="1" w:lastColumn="0" w:noHBand="0" w:noVBand="1"/>
      </w:tblPr>
      <w:tblGrid>
        <w:gridCol w:w="1413"/>
        <w:gridCol w:w="2268"/>
        <w:gridCol w:w="4536"/>
      </w:tblGrid>
      <w:tr w:rsidR="00201A28" w14:paraId="109FF46A"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D13AA1B" w14:textId="77777777" w:rsidR="00201A28" w:rsidRDefault="00201A28" w:rsidP="00EB2A62">
            <w:pPr>
              <w:pStyle w:val="Axure"/>
            </w:pPr>
            <w:r>
              <w:t>脚注</w:t>
            </w:r>
          </w:p>
        </w:tc>
        <w:tc>
          <w:tcPr>
            <w:tcW w:w="2268" w:type="dxa"/>
          </w:tcPr>
          <w:p w14:paraId="2671C851" w14:textId="77777777" w:rsidR="00201A28" w:rsidRDefault="00201A28" w:rsidP="00EB2A62">
            <w:pPr>
              <w:pStyle w:val="Axure"/>
            </w:pPr>
            <w:r>
              <w:t>名称</w:t>
            </w:r>
          </w:p>
        </w:tc>
        <w:tc>
          <w:tcPr>
            <w:tcW w:w="4536" w:type="dxa"/>
          </w:tcPr>
          <w:p w14:paraId="761EA4AA" w14:textId="77777777" w:rsidR="00201A28" w:rsidRDefault="00201A28" w:rsidP="00EB2A62">
            <w:pPr>
              <w:pStyle w:val="Axure"/>
              <w:tabs>
                <w:tab w:val="left" w:pos="1190"/>
              </w:tabs>
            </w:pPr>
            <w:r>
              <w:t>交互</w:t>
            </w:r>
            <w:r>
              <w:tab/>
            </w:r>
          </w:p>
        </w:tc>
      </w:tr>
      <w:tr w:rsidR="00201A28" w14:paraId="14B76E1D" w14:textId="77777777" w:rsidTr="00EB2A62">
        <w:trPr>
          <w:cantSplit/>
        </w:trPr>
        <w:tc>
          <w:tcPr>
            <w:tcW w:w="1413" w:type="dxa"/>
          </w:tcPr>
          <w:p w14:paraId="6370344A" w14:textId="77777777" w:rsidR="00201A28" w:rsidRDefault="00201A28" w:rsidP="00EB2A62">
            <w:pPr>
              <w:pStyle w:val="Axure0"/>
            </w:pPr>
            <w:r>
              <w:t>1</w:t>
            </w:r>
          </w:p>
        </w:tc>
        <w:tc>
          <w:tcPr>
            <w:tcW w:w="2268" w:type="dxa"/>
          </w:tcPr>
          <w:p w14:paraId="6292D40C" w14:textId="08BD6FBB" w:rsidR="00201A28" w:rsidRDefault="00F524EF" w:rsidP="00EB2A62">
            <w:pPr>
              <w:pStyle w:val="Axure0"/>
            </w:pPr>
            <w:r>
              <w:rPr>
                <w:rFonts w:hint="eastAsia"/>
                <w:lang w:eastAsia="zh-CN"/>
              </w:rPr>
              <w:t>关闭</w:t>
            </w:r>
          </w:p>
        </w:tc>
        <w:tc>
          <w:tcPr>
            <w:tcW w:w="4536" w:type="dxa"/>
          </w:tcPr>
          <w:p w14:paraId="35DDB00B" w14:textId="22616C74" w:rsidR="00201A28" w:rsidRDefault="00F524EF" w:rsidP="00EB2A62">
            <w:pPr>
              <w:pStyle w:val="Axure0"/>
              <w:rPr>
                <w:lang w:eastAsia="zh-CN"/>
              </w:rPr>
            </w:pPr>
            <w:r>
              <w:rPr>
                <w:rFonts w:hint="eastAsia"/>
                <w:lang w:eastAsia="zh-CN"/>
              </w:rPr>
              <w:t>点击取消删除</w:t>
            </w:r>
          </w:p>
        </w:tc>
      </w:tr>
      <w:tr w:rsidR="00201A28" w14:paraId="35625CEC"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C081963" w14:textId="77777777" w:rsidR="00201A28" w:rsidRDefault="00201A28" w:rsidP="00EB2A62">
            <w:pPr>
              <w:pStyle w:val="Axure0"/>
              <w:rPr>
                <w:lang w:eastAsia="zh-CN"/>
              </w:rPr>
            </w:pPr>
            <w:r>
              <w:rPr>
                <w:rFonts w:hint="eastAsia"/>
                <w:lang w:eastAsia="zh-CN"/>
              </w:rPr>
              <w:t>2</w:t>
            </w:r>
          </w:p>
        </w:tc>
        <w:tc>
          <w:tcPr>
            <w:tcW w:w="2268" w:type="dxa"/>
          </w:tcPr>
          <w:p w14:paraId="3DC2D66A" w14:textId="2F006B03" w:rsidR="00201A28" w:rsidRDefault="00F524EF" w:rsidP="00EB2A62">
            <w:pPr>
              <w:pStyle w:val="Axure0"/>
              <w:rPr>
                <w:lang w:eastAsia="zh-CN"/>
              </w:rPr>
            </w:pPr>
            <w:r>
              <w:rPr>
                <w:rFonts w:hint="eastAsia"/>
                <w:lang w:eastAsia="zh-CN"/>
              </w:rPr>
              <w:t>取消</w:t>
            </w:r>
          </w:p>
        </w:tc>
        <w:tc>
          <w:tcPr>
            <w:tcW w:w="4536" w:type="dxa"/>
          </w:tcPr>
          <w:p w14:paraId="76A8661D" w14:textId="7BE10B20" w:rsidR="00201A28" w:rsidRDefault="00F524EF" w:rsidP="00EB2A62">
            <w:pPr>
              <w:pStyle w:val="Axure0"/>
              <w:rPr>
                <w:lang w:eastAsia="zh-CN"/>
              </w:rPr>
            </w:pPr>
            <w:r>
              <w:rPr>
                <w:rFonts w:hint="eastAsia"/>
                <w:lang w:eastAsia="zh-CN"/>
              </w:rPr>
              <w:t>点击取消删除</w:t>
            </w:r>
          </w:p>
        </w:tc>
      </w:tr>
      <w:tr w:rsidR="00201A28" w14:paraId="56D204A9" w14:textId="77777777" w:rsidTr="00EB2A62">
        <w:trPr>
          <w:cantSplit/>
        </w:trPr>
        <w:tc>
          <w:tcPr>
            <w:tcW w:w="1413" w:type="dxa"/>
          </w:tcPr>
          <w:p w14:paraId="1993A347" w14:textId="77777777" w:rsidR="00201A28" w:rsidRDefault="00201A28" w:rsidP="00EB2A62">
            <w:pPr>
              <w:pStyle w:val="Axure0"/>
              <w:rPr>
                <w:lang w:eastAsia="zh-CN"/>
              </w:rPr>
            </w:pPr>
            <w:r>
              <w:rPr>
                <w:rFonts w:hint="eastAsia"/>
                <w:lang w:eastAsia="zh-CN"/>
              </w:rPr>
              <w:t>3</w:t>
            </w:r>
          </w:p>
        </w:tc>
        <w:tc>
          <w:tcPr>
            <w:tcW w:w="2268" w:type="dxa"/>
          </w:tcPr>
          <w:p w14:paraId="4FEB9097" w14:textId="7C176FBB" w:rsidR="00201A28" w:rsidRDefault="00F524EF" w:rsidP="00EB2A62">
            <w:pPr>
              <w:pStyle w:val="Axure0"/>
              <w:rPr>
                <w:lang w:eastAsia="zh-CN"/>
              </w:rPr>
            </w:pPr>
            <w:r>
              <w:rPr>
                <w:rFonts w:hint="eastAsia"/>
                <w:lang w:eastAsia="zh-CN"/>
              </w:rPr>
              <w:t>确认</w:t>
            </w:r>
          </w:p>
        </w:tc>
        <w:tc>
          <w:tcPr>
            <w:tcW w:w="4536" w:type="dxa"/>
          </w:tcPr>
          <w:p w14:paraId="1B16DABB" w14:textId="3371A78A" w:rsidR="00201A28" w:rsidRDefault="00F524EF" w:rsidP="00F524EF">
            <w:pPr>
              <w:pStyle w:val="Axure0"/>
              <w:rPr>
                <w:lang w:eastAsia="zh-CN"/>
              </w:rPr>
            </w:pPr>
            <w:r>
              <w:rPr>
                <w:rFonts w:hint="eastAsia"/>
                <w:lang w:eastAsia="zh-CN"/>
              </w:rPr>
              <w:t>点击确认删除资料</w:t>
            </w:r>
          </w:p>
        </w:tc>
      </w:tr>
    </w:tbl>
    <w:p w14:paraId="516EEA8F" w14:textId="77777777" w:rsidR="00201A28" w:rsidRPr="00201A28" w:rsidRDefault="00201A28" w:rsidP="00201A28"/>
    <w:p w14:paraId="0A94CB2C" w14:textId="2203ED9D" w:rsidR="000D5E9A" w:rsidRDefault="00322483">
      <w:pPr>
        <w:ind w:firstLineChars="650" w:firstLine="1365"/>
        <w:rPr>
          <w:ins w:id="1505" w:author="HerculesHu" w:date="2017-12-23T23:48:00Z"/>
        </w:rPr>
        <w:pPrChange w:id="1506" w:author="HerculesHu" w:date="2017-12-24T00:13:00Z">
          <w:pPr/>
        </w:pPrChange>
      </w:pPr>
      <w:r>
        <w:rPr>
          <w:noProof/>
        </w:rPr>
        <w:lastRenderedPageBreak/>
        <w:drawing>
          <wp:inline distT="0" distB="0" distL="0" distR="0" wp14:anchorId="32F63243" wp14:editId="29F3141A">
            <wp:extent cx="3838575" cy="19431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38575" cy="1943100"/>
                    </a:xfrm>
                    <a:prstGeom prst="rect">
                      <a:avLst/>
                    </a:prstGeom>
                  </pic:spPr>
                </pic:pic>
              </a:graphicData>
            </a:graphic>
          </wp:inline>
        </w:drawing>
      </w:r>
    </w:p>
    <w:p w14:paraId="54125B43" w14:textId="77777777" w:rsidR="00ED245A" w:rsidRDefault="00ED245A" w:rsidP="00ED245A">
      <w:pPr>
        <w:jc w:val="center"/>
        <w:rPr>
          <w:ins w:id="1507" w:author="HerculesHu" w:date="2017-12-23T23:48:00Z"/>
        </w:rPr>
      </w:pPr>
      <w:ins w:id="1508" w:author="HerculesHu" w:date="2017-12-23T23:48:00Z">
        <w:r>
          <w:rPr>
            <w:rFonts w:hint="eastAsia"/>
          </w:rPr>
          <w:t>（电脑</w:t>
        </w:r>
        <w:r>
          <w:t>版</w:t>
        </w:r>
        <w:r>
          <w:rPr>
            <w:rFonts w:hint="eastAsia"/>
          </w:rPr>
          <w:t>）</w:t>
        </w:r>
      </w:ins>
    </w:p>
    <w:p w14:paraId="0BBF76A8" w14:textId="77777777" w:rsidR="00ED245A" w:rsidRDefault="00ED245A" w:rsidP="00913D5F"/>
    <w:p w14:paraId="5CAE9F6F" w14:textId="6031CD3C" w:rsidR="00DE469E" w:rsidRDefault="005C3A72">
      <w:pPr>
        <w:pStyle w:val="a2"/>
      </w:pPr>
      <w:bookmarkStart w:id="1509" w:name="_Toc503060541"/>
      <w:r>
        <w:rPr>
          <w:rFonts w:hint="eastAsia"/>
        </w:rPr>
        <w:t>上传</w:t>
      </w:r>
      <w:r>
        <w:t>资料</w:t>
      </w:r>
      <w:bookmarkEnd w:id="1509"/>
    </w:p>
    <w:tbl>
      <w:tblPr>
        <w:tblStyle w:val="Axure1"/>
        <w:tblpPr w:leftFromText="180" w:rightFromText="180" w:vertAnchor="text" w:horzAnchor="margin" w:tblpY="988"/>
        <w:tblW w:w="0" w:type="auto"/>
        <w:tblLook w:val="04A0" w:firstRow="1" w:lastRow="0" w:firstColumn="1" w:lastColumn="0" w:noHBand="0" w:noVBand="1"/>
      </w:tblPr>
      <w:tblGrid>
        <w:gridCol w:w="1413"/>
        <w:gridCol w:w="2268"/>
        <w:gridCol w:w="4536"/>
      </w:tblGrid>
      <w:tr w:rsidR="00FA4C19" w14:paraId="6B8AC101"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2F0FD25A" w14:textId="77777777" w:rsidR="00FA4C19" w:rsidRDefault="00FA4C19" w:rsidP="00EB2A62">
            <w:pPr>
              <w:pStyle w:val="Axure"/>
            </w:pPr>
            <w:r>
              <w:t>脚注</w:t>
            </w:r>
          </w:p>
        </w:tc>
        <w:tc>
          <w:tcPr>
            <w:tcW w:w="2268" w:type="dxa"/>
          </w:tcPr>
          <w:p w14:paraId="0D058989" w14:textId="77777777" w:rsidR="00FA4C19" w:rsidRDefault="00FA4C19" w:rsidP="00EB2A62">
            <w:pPr>
              <w:pStyle w:val="Axure"/>
            </w:pPr>
            <w:r>
              <w:t>名称</w:t>
            </w:r>
          </w:p>
        </w:tc>
        <w:tc>
          <w:tcPr>
            <w:tcW w:w="4536" w:type="dxa"/>
          </w:tcPr>
          <w:p w14:paraId="287A0125" w14:textId="77777777" w:rsidR="00FA4C19" w:rsidRDefault="00FA4C19" w:rsidP="00EB2A62">
            <w:pPr>
              <w:pStyle w:val="Axure"/>
              <w:tabs>
                <w:tab w:val="left" w:pos="1190"/>
              </w:tabs>
            </w:pPr>
            <w:r>
              <w:t>交互</w:t>
            </w:r>
            <w:r>
              <w:tab/>
            </w:r>
          </w:p>
        </w:tc>
      </w:tr>
      <w:tr w:rsidR="00FA4C19" w14:paraId="6B600018" w14:textId="77777777" w:rsidTr="00EB2A62">
        <w:trPr>
          <w:cantSplit/>
        </w:trPr>
        <w:tc>
          <w:tcPr>
            <w:tcW w:w="1413" w:type="dxa"/>
          </w:tcPr>
          <w:p w14:paraId="451B3807" w14:textId="77777777" w:rsidR="00FA4C19" w:rsidRDefault="00FA4C19" w:rsidP="00EB2A62">
            <w:pPr>
              <w:pStyle w:val="Axure0"/>
            </w:pPr>
            <w:r>
              <w:t>1</w:t>
            </w:r>
          </w:p>
        </w:tc>
        <w:tc>
          <w:tcPr>
            <w:tcW w:w="2268" w:type="dxa"/>
          </w:tcPr>
          <w:p w14:paraId="40413757" w14:textId="77777777" w:rsidR="00FA4C19" w:rsidRDefault="00FA4C19" w:rsidP="00EB2A62">
            <w:pPr>
              <w:pStyle w:val="Axure0"/>
            </w:pPr>
            <w:r>
              <w:rPr>
                <w:rFonts w:hint="eastAsia"/>
                <w:lang w:eastAsia="zh-CN"/>
              </w:rPr>
              <w:t>关闭</w:t>
            </w:r>
          </w:p>
        </w:tc>
        <w:tc>
          <w:tcPr>
            <w:tcW w:w="4536" w:type="dxa"/>
          </w:tcPr>
          <w:p w14:paraId="20F4D36F" w14:textId="77777777" w:rsidR="00FA4C19" w:rsidRDefault="00FA4C19" w:rsidP="00EB2A62">
            <w:pPr>
              <w:pStyle w:val="Axure0"/>
              <w:rPr>
                <w:lang w:eastAsia="zh-CN"/>
              </w:rPr>
            </w:pPr>
            <w:r>
              <w:rPr>
                <w:rFonts w:hint="eastAsia"/>
                <w:lang w:eastAsia="zh-CN"/>
              </w:rPr>
              <w:t>点击取消删除</w:t>
            </w:r>
          </w:p>
        </w:tc>
      </w:tr>
      <w:tr w:rsidR="00FA4C19" w14:paraId="20BA0515"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CF09074" w14:textId="77777777" w:rsidR="00FA4C19" w:rsidRDefault="00FA4C19" w:rsidP="00EB2A62">
            <w:pPr>
              <w:pStyle w:val="Axure0"/>
              <w:rPr>
                <w:lang w:eastAsia="zh-CN"/>
              </w:rPr>
            </w:pPr>
            <w:r>
              <w:rPr>
                <w:rFonts w:hint="eastAsia"/>
                <w:lang w:eastAsia="zh-CN"/>
              </w:rPr>
              <w:t>2</w:t>
            </w:r>
          </w:p>
        </w:tc>
        <w:tc>
          <w:tcPr>
            <w:tcW w:w="2268" w:type="dxa"/>
          </w:tcPr>
          <w:p w14:paraId="13E2962C" w14:textId="7DFB7484" w:rsidR="00FA4C19" w:rsidRDefault="000C6EA7" w:rsidP="00EB2A62">
            <w:pPr>
              <w:pStyle w:val="Axure0"/>
              <w:rPr>
                <w:lang w:eastAsia="zh-CN"/>
              </w:rPr>
            </w:pPr>
            <w:r>
              <w:rPr>
                <w:rFonts w:hint="eastAsia"/>
                <w:lang w:eastAsia="zh-CN"/>
              </w:rPr>
              <w:t>资料</w:t>
            </w:r>
            <w:r>
              <w:rPr>
                <w:lang w:eastAsia="zh-CN"/>
              </w:rPr>
              <w:t>类名</w:t>
            </w:r>
            <w:r w:rsidR="001157DD">
              <w:rPr>
                <w:rFonts w:hint="eastAsia"/>
                <w:lang w:eastAsia="zh-CN"/>
              </w:rPr>
              <w:t>输入框</w:t>
            </w:r>
          </w:p>
        </w:tc>
        <w:tc>
          <w:tcPr>
            <w:tcW w:w="4536" w:type="dxa"/>
          </w:tcPr>
          <w:p w14:paraId="76A7DC44" w14:textId="53A1D216" w:rsidR="00FA4C19" w:rsidRDefault="001157DD" w:rsidP="00EB2A62">
            <w:pPr>
              <w:pStyle w:val="Axure0"/>
              <w:rPr>
                <w:lang w:eastAsia="zh-CN"/>
              </w:rPr>
            </w:pPr>
            <w:r>
              <w:rPr>
                <w:rFonts w:hint="eastAsia"/>
                <w:lang w:eastAsia="zh-CN"/>
              </w:rPr>
              <w:t>点击进行</w:t>
            </w:r>
            <w:r>
              <w:rPr>
                <w:lang w:eastAsia="zh-CN"/>
              </w:rPr>
              <w:t>资料名称的编辑</w:t>
            </w:r>
          </w:p>
        </w:tc>
      </w:tr>
      <w:tr w:rsidR="00FA4C19" w14:paraId="526808F7" w14:textId="77777777" w:rsidTr="00EB2A62">
        <w:trPr>
          <w:cantSplit/>
        </w:trPr>
        <w:tc>
          <w:tcPr>
            <w:tcW w:w="1413" w:type="dxa"/>
          </w:tcPr>
          <w:p w14:paraId="1B61AB28" w14:textId="77777777" w:rsidR="00FA4C19" w:rsidRDefault="00FA4C19" w:rsidP="00EB2A62">
            <w:pPr>
              <w:pStyle w:val="Axure0"/>
              <w:rPr>
                <w:lang w:eastAsia="zh-CN"/>
              </w:rPr>
            </w:pPr>
            <w:r>
              <w:rPr>
                <w:rFonts w:hint="eastAsia"/>
                <w:lang w:eastAsia="zh-CN"/>
              </w:rPr>
              <w:t>3</w:t>
            </w:r>
          </w:p>
        </w:tc>
        <w:tc>
          <w:tcPr>
            <w:tcW w:w="2268" w:type="dxa"/>
          </w:tcPr>
          <w:p w14:paraId="0CEFDDAC" w14:textId="090C9BD5" w:rsidR="00FA4C19" w:rsidRDefault="006C6F70" w:rsidP="00EB2A62">
            <w:pPr>
              <w:pStyle w:val="Axure0"/>
              <w:rPr>
                <w:lang w:eastAsia="zh-CN"/>
              </w:rPr>
            </w:pPr>
            <w:r>
              <w:rPr>
                <w:rFonts w:hint="eastAsia"/>
                <w:lang w:eastAsia="zh-CN"/>
              </w:rPr>
              <w:t>资料</w:t>
            </w:r>
            <w:r>
              <w:rPr>
                <w:lang w:eastAsia="zh-CN"/>
              </w:rPr>
              <w:t>上传</w:t>
            </w:r>
          </w:p>
        </w:tc>
        <w:tc>
          <w:tcPr>
            <w:tcW w:w="4536" w:type="dxa"/>
          </w:tcPr>
          <w:p w14:paraId="6917D58A" w14:textId="789027D1" w:rsidR="00FA4C19" w:rsidRDefault="00FA4C19" w:rsidP="006C6F70">
            <w:pPr>
              <w:pStyle w:val="Axure0"/>
              <w:rPr>
                <w:lang w:eastAsia="zh-CN"/>
              </w:rPr>
            </w:pPr>
            <w:r>
              <w:rPr>
                <w:rFonts w:hint="eastAsia"/>
                <w:lang w:eastAsia="zh-CN"/>
              </w:rPr>
              <w:t>点击</w:t>
            </w:r>
            <w:r w:rsidR="006C6F70">
              <w:rPr>
                <w:rFonts w:hint="eastAsia"/>
                <w:lang w:eastAsia="zh-CN"/>
              </w:rPr>
              <w:t>进行</w:t>
            </w:r>
            <w:r w:rsidR="006C6F70">
              <w:rPr>
                <w:lang w:eastAsia="zh-CN"/>
              </w:rPr>
              <w:t>资料的</w:t>
            </w:r>
            <w:r w:rsidR="006C6F70">
              <w:rPr>
                <w:rFonts w:hint="eastAsia"/>
                <w:lang w:eastAsia="zh-CN"/>
              </w:rPr>
              <w:t>选择</w:t>
            </w:r>
            <w:r w:rsidR="006C6F70">
              <w:rPr>
                <w:lang w:eastAsia="zh-CN"/>
              </w:rPr>
              <w:t>上传</w:t>
            </w:r>
          </w:p>
        </w:tc>
      </w:tr>
      <w:tr w:rsidR="00086422" w14:paraId="6DFA65B5"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27072F6" w14:textId="2D7B4455" w:rsidR="00086422" w:rsidRDefault="00086422" w:rsidP="00EB2A62">
            <w:pPr>
              <w:pStyle w:val="Axure0"/>
              <w:rPr>
                <w:lang w:eastAsia="zh-CN"/>
              </w:rPr>
            </w:pPr>
            <w:r>
              <w:rPr>
                <w:rFonts w:hint="eastAsia"/>
                <w:lang w:eastAsia="zh-CN"/>
              </w:rPr>
              <w:t>4</w:t>
            </w:r>
          </w:p>
        </w:tc>
        <w:tc>
          <w:tcPr>
            <w:tcW w:w="2268" w:type="dxa"/>
          </w:tcPr>
          <w:p w14:paraId="6EF725D9" w14:textId="78EA2A10" w:rsidR="00086422" w:rsidRDefault="00E74F0C" w:rsidP="00EB2A62">
            <w:pPr>
              <w:pStyle w:val="Axure0"/>
              <w:rPr>
                <w:lang w:eastAsia="zh-CN"/>
              </w:rPr>
            </w:pPr>
            <w:r>
              <w:rPr>
                <w:rFonts w:hint="eastAsia"/>
                <w:lang w:eastAsia="zh-CN"/>
              </w:rPr>
              <w:t>确认</w:t>
            </w:r>
            <w:r>
              <w:rPr>
                <w:lang w:eastAsia="zh-CN"/>
              </w:rPr>
              <w:t>上传</w:t>
            </w:r>
          </w:p>
        </w:tc>
        <w:tc>
          <w:tcPr>
            <w:tcW w:w="4536" w:type="dxa"/>
          </w:tcPr>
          <w:p w14:paraId="1A73F7E9" w14:textId="23B33E8C" w:rsidR="00086422" w:rsidRDefault="00E74F0C" w:rsidP="006C6F70">
            <w:pPr>
              <w:pStyle w:val="Axure0"/>
              <w:rPr>
                <w:lang w:eastAsia="zh-CN"/>
              </w:rPr>
            </w:pPr>
            <w:r>
              <w:rPr>
                <w:rFonts w:hint="eastAsia"/>
                <w:lang w:eastAsia="zh-CN"/>
              </w:rPr>
              <w:t>在</w:t>
            </w:r>
            <w:r>
              <w:rPr>
                <w:lang w:eastAsia="zh-CN"/>
              </w:rPr>
              <w:t>资料上传完</w:t>
            </w:r>
            <w:r>
              <w:rPr>
                <w:rFonts w:hint="eastAsia"/>
                <w:lang w:eastAsia="zh-CN"/>
              </w:rPr>
              <w:t>成</w:t>
            </w:r>
            <w:r>
              <w:rPr>
                <w:lang w:eastAsia="zh-CN"/>
              </w:rPr>
              <w:t>时点击确认添加此资源</w:t>
            </w:r>
          </w:p>
        </w:tc>
      </w:tr>
      <w:tr w:rsidR="00E74F0C" w14:paraId="0AF25165" w14:textId="77777777" w:rsidTr="00EB2A62">
        <w:trPr>
          <w:cantSplit/>
        </w:trPr>
        <w:tc>
          <w:tcPr>
            <w:tcW w:w="1413" w:type="dxa"/>
          </w:tcPr>
          <w:p w14:paraId="7454474C" w14:textId="5F636EE7" w:rsidR="00E74F0C" w:rsidRDefault="00E74F0C" w:rsidP="00EB2A62">
            <w:pPr>
              <w:pStyle w:val="Axure0"/>
              <w:rPr>
                <w:lang w:eastAsia="zh-CN"/>
              </w:rPr>
            </w:pPr>
            <w:r>
              <w:rPr>
                <w:rFonts w:hint="eastAsia"/>
                <w:lang w:eastAsia="zh-CN"/>
              </w:rPr>
              <w:t>5</w:t>
            </w:r>
          </w:p>
        </w:tc>
        <w:tc>
          <w:tcPr>
            <w:tcW w:w="2268" w:type="dxa"/>
          </w:tcPr>
          <w:p w14:paraId="60402DFC" w14:textId="52E68697" w:rsidR="00E74F0C" w:rsidRDefault="00E74F0C" w:rsidP="00EB2A62">
            <w:pPr>
              <w:pStyle w:val="Axure0"/>
              <w:rPr>
                <w:lang w:eastAsia="zh-CN"/>
              </w:rPr>
            </w:pPr>
            <w:r>
              <w:rPr>
                <w:rFonts w:hint="eastAsia"/>
                <w:lang w:eastAsia="zh-CN"/>
              </w:rPr>
              <w:t>放弃</w:t>
            </w:r>
            <w:r>
              <w:rPr>
                <w:lang w:eastAsia="zh-CN"/>
              </w:rPr>
              <w:t>上传</w:t>
            </w:r>
          </w:p>
        </w:tc>
        <w:tc>
          <w:tcPr>
            <w:tcW w:w="4536" w:type="dxa"/>
          </w:tcPr>
          <w:p w14:paraId="193114A9" w14:textId="69DAF7B4" w:rsidR="00E74F0C" w:rsidRDefault="00E74F0C" w:rsidP="006C6F70">
            <w:pPr>
              <w:pStyle w:val="Axure0"/>
              <w:rPr>
                <w:lang w:eastAsia="zh-CN"/>
              </w:rPr>
            </w:pPr>
            <w:r>
              <w:rPr>
                <w:rFonts w:hint="eastAsia"/>
                <w:lang w:eastAsia="zh-CN"/>
              </w:rPr>
              <w:t>点击</w:t>
            </w:r>
            <w:r>
              <w:rPr>
                <w:lang w:eastAsia="zh-CN"/>
              </w:rPr>
              <w:t>放弃</w:t>
            </w:r>
            <w:r>
              <w:rPr>
                <w:rFonts w:hint="eastAsia"/>
                <w:lang w:eastAsia="zh-CN"/>
              </w:rPr>
              <w:t>正在</w:t>
            </w:r>
            <w:r>
              <w:rPr>
                <w:lang w:eastAsia="zh-CN"/>
              </w:rPr>
              <w:t>上传的资料</w:t>
            </w:r>
          </w:p>
        </w:tc>
      </w:tr>
      <w:tr w:rsidR="00771514" w14:paraId="1BE152CE"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01DF370" w14:textId="30F9F3C9" w:rsidR="00771514" w:rsidRDefault="00771514" w:rsidP="00EB2A62">
            <w:pPr>
              <w:pStyle w:val="Axure0"/>
              <w:rPr>
                <w:lang w:eastAsia="zh-CN"/>
              </w:rPr>
            </w:pPr>
            <w:r>
              <w:rPr>
                <w:rFonts w:hint="eastAsia"/>
                <w:lang w:eastAsia="zh-CN"/>
              </w:rPr>
              <w:t>6</w:t>
            </w:r>
          </w:p>
        </w:tc>
        <w:tc>
          <w:tcPr>
            <w:tcW w:w="2268" w:type="dxa"/>
          </w:tcPr>
          <w:p w14:paraId="2810FE22" w14:textId="04778583" w:rsidR="00771514" w:rsidRDefault="00771514" w:rsidP="00EB2A62">
            <w:pPr>
              <w:pStyle w:val="Axure0"/>
              <w:rPr>
                <w:lang w:eastAsia="zh-CN"/>
              </w:rPr>
            </w:pPr>
            <w:r>
              <w:rPr>
                <w:rFonts w:hint="eastAsia"/>
                <w:lang w:eastAsia="zh-CN"/>
              </w:rPr>
              <w:t>资料</w:t>
            </w:r>
            <w:r>
              <w:rPr>
                <w:lang w:eastAsia="zh-CN"/>
              </w:rPr>
              <w:t>名</w:t>
            </w:r>
          </w:p>
        </w:tc>
        <w:tc>
          <w:tcPr>
            <w:tcW w:w="4536" w:type="dxa"/>
          </w:tcPr>
          <w:p w14:paraId="2EF22E27" w14:textId="47AD1029" w:rsidR="00771514" w:rsidRDefault="00771514" w:rsidP="006C6F70">
            <w:pPr>
              <w:pStyle w:val="Axure0"/>
              <w:rPr>
                <w:lang w:eastAsia="zh-CN"/>
              </w:rPr>
            </w:pPr>
            <w:r>
              <w:rPr>
                <w:rFonts w:hint="eastAsia"/>
                <w:lang w:eastAsia="zh-CN"/>
              </w:rPr>
              <w:t>显示</w:t>
            </w:r>
            <w:r>
              <w:rPr>
                <w:lang w:eastAsia="zh-CN"/>
              </w:rPr>
              <w:t>已经上传的资料名</w:t>
            </w:r>
          </w:p>
        </w:tc>
      </w:tr>
      <w:tr w:rsidR="00771514" w14:paraId="3AD52D25" w14:textId="77777777" w:rsidTr="00EB2A62">
        <w:trPr>
          <w:cantSplit/>
        </w:trPr>
        <w:tc>
          <w:tcPr>
            <w:tcW w:w="1413" w:type="dxa"/>
          </w:tcPr>
          <w:p w14:paraId="7F61027E" w14:textId="154DEFCB" w:rsidR="00771514" w:rsidRDefault="00771514" w:rsidP="00EB2A62">
            <w:pPr>
              <w:pStyle w:val="Axure0"/>
              <w:rPr>
                <w:lang w:eastAsia="zh-CN"/>
              </w:rPr>
            </w:pPr>
            <w:r>
              <w:rPr>
                <w:rFonts w:hint="eastAsia"/>
                <w:lang w:eastAsia="zh-CN"/>
              </w:rPr>
              <w:t>7</w:t>
            </w:r>
          </w:p>
        </w:tc>
        <w:tc>
          <w:tcPr>
            <w:tcW w:w="2268" w:type="dxa"/>
          </w:tcPr>
          <w:p w14:paraId="47A9A617" w14:textId="06208B7B" w:rsidR="00771514" w:rsidRDefault="00771514" w:rsidP="00EB2A62">
            <w:pPr>
              <w:pStyle w:val="Axure0"/>
              <w:rPr>
                <w:lang w:eastAsia="zh-CN"/>
              </w:rPr>
            </w:pPr>
            <w:r>
              <w:rPr>
                <w:rFonts w:hint="eastAsia"/>
                <w:lang w:eastAsia="zh-CN"/>
              </w:rPr>
              <w:t>放弃</w:t>
            </w:r>
            <w:r>
              <w:rPr>
                <w:lang w:eastAsia="zh-CN"/>
              </w:rPr>
              <w:t>添加</w:t>
            </w:r>
          </w:p>
        </w:tc>
        <w:tc>
          <w:tcPr>
            <w:tcW w:w="4536" w:type="dxa"/>
          </w:tcPr>
          <w:p w14:paraId="5255A62F" w14:textId="6500F2DE" w:rsidR="00771514" w:rsidRDefault="00771514" w:rsidP="006C6F70">
            <w:pPr>
              <w:pStyle w:val="Axure0"/>
              <w:rPr>
                <w:lang w:eastAsia="zh-CN"/>
              </w:rPr>
            </w:pPr>
            <w:r>
              <w:rPr>
                <w:rFonts w:hint="eastAsia"/>
                <w:lang w:eastAsia="zh-CN"/>
              </w:rPr>
              <w:t>点击</w:t>
            </w:r>
            <w:r>
              <w:rPr>
                <w:lang w:eastAsia="zh-CN"/>
              </w:rPr>
              <w:t>放弃已经上传的文件</w:t>
            </w:r>
          </w:p>
        </w:tc>
      </w:tr>
      <w:tr w:rsidR="00771514" w14:paraId="3E39C25D"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0AAAB581" w14:textId="5E524376" w:rsidR="00771514" w:rsidRDefault="00771514" w:rsidP="00EB2A62">
            <w:pPr>
              <w:pStyle w:val="Axure0"/>
              <w:rPr>
                <w:lang w:eastAsia="zh-CN"/>
              </w:rPr>
            </w:pPr>
            <w:r>
              <w:rPr>
                <w:rFonts w:hint="eastAsia"/>
                <w:lang w:eastAsia="zh-CN"/>
              </w:rPr>
              <w:t>8</w:t>
            </w:r>
          </w:p>
        </w:tc>
        <w:tc>
          <w:tcPr>
            <w:tcW w:w="2268" w:type="dxa"/>
          </w:tcPr>
          <w:p w14:paraId="5201DA59" w14:textId="3453BC9B" w:rsidR="00771514" w:rsidRDefault="00771514" w:rsidP="00EB2A62">
            <w:pPr>
              <w:pStyle w:val="Axure0"/>
              <w:rPr>
                <w:lang w:eastAsia="zh-CN"/>
              </w:rPr>
            </w:pPr>
            <w:r>
              <w:rPr>
                <w:rFonts w:hint="eastAsia"/>
                <w:lang w:eastAsia="zh-CN"/>
              </w:rPr>
              <w:t>确认</w:t>
            </w:r>
            <w:r>
              <w:rPr>
                <w:lang w:eastAsia="zh-CN"/>
              </w:rPr>
              <w:t>上传</w:t>
            </w:r>
          </w:p>
        </w:tc>
        <w:tc>
          <w:tcPr>
            <w:tcW w:w="4536" w:type="dxa"/>
          </w:tcPr>
          <w:p w14:paraId="2C2262EC" w14:textId="0896462B" w:rsidR="00771514" w:rsidRDefault="00EE26F2" w:rsidP="006C6F70">
            <w:pPr>
              <w:pStyle w:val="Axure0"/>
              <w:rPr>
                <w:lang w:eastAsia="zh-CN"/>
              </w:rPr>
            </w:pPr>
            <w:r>
              <w:rPr>
                <w:rFonts w:hint="eastAsia"/>
                <w:lang w:eastAsia="zh-CN"/>
              </w:rPr>
              <w:t>点击</w:t>
            </w:r>
            <w:r>
              <w:rPr>
                <w:lang w:eastAsia="zh-CN"/>
              </w:rPr>
              <w:t>上传完成编辑的</w:t>
            </w:r>
            <w:r>
              <w:rPr>
                <w:rFonts w:hint="eastAsia"/>
                <w:lang w:eastAsia="zh-CN"/>
              </w:rPr>
              <w:t>资源包</w:t>
            </w:r>
            <w:r w:rsidR="006C7211">
              <w:rPr>
                <w:rFonts w:hint="eastAsia"/>
                <w:lang w:eastAsia="zh-CN"/>
              </w:rPr>
              <w:t>（这在</w:t>
            </w:r>
            <w:r w:rsidR="006C7211">
              <w:rPr>
                <w:lang w:eastAsia="zh-CN"/>
              </w:rPr>
              <w:t>上传的文件默认为放弃</w:t>
            </w:r>
            <w:r w:rsidR="006C7211">
              <w:rPr>
                <w:rFonts w:hint="eastAsia"/>
                <w:lang w:eastAsia="zh-CN"/>
              </w:rPr>
              <w:t>上传）</w:t>
            </w:r>
          </w:p>
        </w:tc>
      </w:tr>
    </w:tbl>
    <w:p w14:paraId="719B5E0C" w14:textId="61B45765" w:rsidR="000603C4" w:rsidRDefault="000603C4" w:rsidP="000603C4"/>
    <w:p w14:paraId="5E8999DA" w14:textId="77777777" w:rsidR="00771514" w:rsidRPr="00771514" w:rsidRDefault="00771514" w:rsidP="000603C4"/>
    <w:p w14:paraId="2D606DBD" w14:textId="53CBA9DC" w:rsidR="00E74F0C" w:rsidRDefault="00E74F0C" w:rsidP="000603C4"/>
    <w:p w14:paraId="4740394F" w14:textId="45613004" w:rsidR="00E74F0C" w:rsidRDefault="00E74F0C" w:rsidP="000603C4"/>
    <w:p w14:paraId="3C7BEE4F" w14:textId="77777777" w:rsidR="00E74F0C" w:rsidRPr="00E74F0C" w:rsidRDefault="00E74F0C" w:rsidP="000603C4"/>
    <w:p w14:paraId="34037DFC" w14:textId="44B0276E" w:rsidR="000603C4" w:rsidRDefault="000603C4">
      <w:pPr>
        <w:ind w:firstLineChars="350" w:firstLine="735"/>
        <w:rPr>
          <w:ins w:id="1510" w:author="HerculesHu" w:date="2017-12-23T23:48:00Z"/>
        </w:rPr>
        <w:pPrChange w:id="1511" w:author="HerculesHu" w:date="2017-12-24T00:13:00Z">
          <w:pPr/>
        </w:pPrChange>
      </w:pPr>
      <w:r>
        <w:rPr>
          <w:noProof/>
        </w:rPr>
        <w:lastRenderedPageBreak/>
        <w:drawing>
          <wp:inline distT="0" distB="0" distL="0" distR="0" wp14:anchorId="0568EE8B" wp14:editId="25940EFC">
            <wp:extent cx="4400550" cy="43053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0550" cy="4305300"/>
                    </a:xfrm>
                    <a:prstGeom prst="rect">
                      <a:avLst/>
                    </a:prstGeom>
                  </pic:spPr>
                </pic:pic>
              </a:graphicData>
            </a:graphic>
          </wp:inline>
        </w:drawing>
      </w:r>
    </w:p>
    <w:p w14:paraId="19FF5A6B" w14:textId="77777777" w:rsidR="00ED245A" w:rsidRDefault="00ED245A" w:rsidP="00ED245A">
      <w:pPr>
        <w:jc w:val="center"/>
        <w:rPr>
          <w:ins w:id="1512" w:author="HerculesHu" w:date="2017-12-23T23:48:00Z"/>
        </w:rPr>
      </w:pPr>
      <w:ins w:id="1513" w:author="HerculesHu" w:date="2017-12-23T23:48:00Z">
        <w:r>
          <w:rPr>
            <w:rFonts w:hint="eastAsia"/>
          </w:rPr>
          <w:t>（电脑</w:t>
        </w:r>
        <w:r>
          <w:t>版</w:t>
        </w:r>
        <w:r>
          <w:rPr>
            <w:rFonts w:hint="eastAsia"/>
          </w:rPr>
          <w:t>）</w:t>
        </w:r>
      </w:ins>
    </w:p>
    <w:p w14:paraId="34E5787C" w14:textId="77777777" w:rsidR="00ED245A" w:rsidRDefault="00ED245A" w:rsidP="000603C4"/>
    <w:p w14:paraId="152C6457" w14:textId="4793D771" w:rsidR="0072676D" w:rsidRDefault="0072676D">
      <w:pPr>
        <w:pStyle w:val="a2"/>
      </w:pPr>
      <w:bookmarkStart w:id="1514" w:name="_Toc503060542"/>
      <w:r>
        <w:rPr>
          <w:rFonts w:hint="eastAsia"/>
        </w:rPr>
        <w:t>编辑</w:t>
      </w:r>
      <w:r>
        <w:t>资料</w:t>
      </w:r>
      <w:bookmarkEnd w:id="1514"/>
    </w:p>
    <w:p w14:paraId="0DBCD6B5" w14:textId="4CA9B53D" w:rsidR="00291432" w:rsidRDefault="00291432" w:rsidP="00291432"/>
    <w:tbl>
      <w:tblPr>
        <w:tblStyle w:val="Axure1"/>
        <w:tblpPr w:leftFromText="180" w:rightFromText="180" w:vertAnchor="text" w:horzAnchor="margin" w:tblpY="988"/>
        <w:tblW w:w="0" w:type="auto"/>
        <w:tblLook w:val="04A0" w:firstRow="1" w:lastRow="0" w:firstColumn="1" w:lastColumn="0" w:noHBand="0" w:noVBand="1"/>
      </w:tblPr>
      <w:tblGrid>
        <w:gridCol w:w="1413"/>
        <w:gridCol w:w="2268"/>
        <w:gridCol w:w="4536"/>
      </w:tblGrid>
      <w:tr w:rsidR="005A583D" w14:paraId="244BB13F"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7448C9B7" w14:textId="77777777" w:rsidR="005A583D" w:rsidRDefault="005A583D" w:rsidP="00EB2A62">
            <w:pPr>
              <w:pStyle w:val="Axure"/>
            </w:pPr>
            <w:r>
              <w:t>脚注</w:t>
            </w:r>
          </w:p>
        </w:tc>
        <w:tc>
          <w:tcPr>
            <w:tcW w:w="2268" w:type="dxa"/>
          </w:tcPr>
          <w:p w14:paraId="276F7A87" w14:textId="77777777" w:rsidR="005A583D" w:rsidRDefault="005A583D" w:rsidP="00EB2A62">
            <w:pPr>
              <w:pStyle w:val="Axure"/>
            </w:pPr>
            <w:r>
              <w:t>名称</w:t>
            </w:r>
          </w:p>
        </w:tc>
        <w:tc>
          <w:tcPr>
            <w:tcW w:w="4536" w:type="dxa"/>
          </w:tcPr>
          <w:p w14:paraId="7ABC490F" w14:textId="77777777" w:rsidR="005A583D" w:rsidRDefault="005A583D" w:rsidP="00EB2A62">
            <w:pPr>
              <w:pStyle w:val="Axure"/>
              <w:tabs>
                <w:tab w:val="left" w:pos="1190"/>
              </w:tabs>
            </w:pPr>
            <w:r>
              <w:t>交互</w:t>
            </w:r>
            <w:r>
              <w:tab/>
            </w:r>
          </w:p>
        </w:tc>
      </w:tr>
      <w:tr w:rsidR="005A583D" w14:paraId="19F52778" w14:textId="77777777" w:rsidTr="00EB2A62">
        <w:trPr>
          <w:cantSplit/>
        </w:trPr>
        <w:tc>
          <w:tcPr>
            <w:tcW w:w="1413" w:type="dxa"/>
          </w:tcPr>
          <w:p w14:paraId="06DB8DD7" w14:textId="77777777" w:rsidR="005A583D" w:rsidRDefault="005A583D" w:rsidP="00EB2A62">
            <w:pPr>
              <w:pStyle w:val="Axure0"/>
            </w:pPr>
            <w:r>
              <w:t>1</w:t>
            </w:r>
          </w:p>
        </w:tc>
        <w:tc>
          <w:tcPr>
            <w:tcW w:w="2268" w:type="dxa"/>
          </w:tcPr>
          <w:p w14:paraId="2FDD1D51" w14:textId="77777777" w:rsidR="005A583D" w:rsidRDefault="005A583D" w:rsidP="00EB2A62">
            <w:pPr>
              <w:pStyle w:val="Axure0"/>
            </w:pPr>
            <w:r>
              <w:rPr>
                <w:rFonts w:hint="eastAsia"/>
                <w:lang w:eastAsia="zh-CN"/>
              </w:rPr>
              <w:t>关闭</w:t>
            </w:r>
          </w:p>
        </w:tc>
        <w:tc>
          <w:tcPr>
            <w:tcW w:w="4536" w:type="dxa"/>
          </w:tcPr>
          <w:p w14:paraId="50BA6658" w14:textId="77777777" w:rsidR="005A583D" w:rsidRDefault="005A583D" w:rsidP="00EB2A62">
            <w:pPr>
              <w:pStyle w:val="Axure0"/>
              <w:rPr>
                <w:lang w:eastAsia="zh-CN"/>
              </w:rPr>
            </w:pPr>
            <w:r>
              <w:rPr>
                <w:rFonts w:hint="eastAsia"/>
                <w:lang w:eastAsia="zh-CN"/>
              </w:rPr>
              <w:t>点击取消删除</w:t>
            </w:r>
          </w:p>
        </w:tc>
      </w:tr>
      <w:tr w:rsidR="005A583D" w14:paraId="20B69BA2"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6CF7F6D7" w14:textId="77777777" w:rsidR="005A583D" w:rsidRDefault="005A583D" w:rsidP="00EB2A62">
            <w:pPr>
              <w:pStyle w:val="Axure0"/>
              <w:rPr>
                <w:lang w:eastAsia="zh-CN"/>
              </w:rPr>
            </w:pPr>
            <w:r>
              <w:rPr>
                <w:rFonts w:hint="eastAsia"/>
                <w:lang w:eastAsia="zh-CN"/>
              </w:rPr>
              <w:t>2</w:t>
            </w:r>
          </w:p>
        </w:tc>
        <w:tc>
          <w:tcPr>
            <w:tcW w:w="2268" w:type="dxa"/>
          </w:tcPr>
          <w:p w14:paraId="7FC5848C" w14:textId="77777777" w:rsidR="005A583D" w:rsidRDefault="005A583D" w:rsidP="00EB2A62">
            <w:pPr>
              <w:pStyle w:val="Axure0"/>
              <w:rPr>
                <w:lang w:eastAsia="zh-CN"/>
              </w:rPr>
            </w:pPr>
            <w:r>
              <w:rPr>
                <w:rFonts w:hint="eastAsia"/>
                <w:lang w:eastAsia="zh-CN"/>
              </w:rPr>
              <w:t>资料</w:t>
            </w:r>
            <w:r>
              <w:rPr>
                <w:lang w:eastAsia="zh-CN"/>
              </w:rPr>
              <w:t>类名</w:t>
            </w:r>
            <w:r>
              <w:rPr>
                <w:rFonts w:hint="eastAsia"/>
                <w:lang w:eastAsia="zh-CN"/>
              </w:rPr>
              <w:t>输入框</w:t>
            </w:r>
          </w:p>
        </w:tc>
        <w:tc>
          <w:tcPr>
            <w:tcW w:w="4536" w:type="dxa"/>
          </w:tcPr>
          <w:p w14:paraId="577AE52C" w14:textId="77777777" w:rsidR="005A583D" w:rsidRDefault="005A583D" w:rsidP="00EB2A62">
            <w:pPr>
              <w:pStyle w:val="Axure0"/>
              <w:rPr>
                <w:lang w:eastAsia="zh-CN"/>
              </w:rPr>
            </w:pPr>
            <w:r>
              <w:rPr>
                <w:rFonts w:hint="eastAsia"/>
                <w:lang w:eastAsia="zh-CN"/>
              </w:rPr>
              <w:t>点击进行</w:t>
            </w:r>
            <w:r>
              <w:rPr>
                <w:lang w:eastAsia="zh-CN"/>
              </w:rPr>
              <w:t>资料名称的编辑</w:t>
            </w:r>
          </w:p>
        </w:tc>
      </w:tr>
      <w:tr w:rsidR="005A583D" w14:paraId="60815E89" w14:textId="77777777" w:rsidTr="00EB2A62">
        <w:trPr>
          <w:cantSplit/>
        </w:trPr>
        <w:tc>
          <w:tcPr>
            <w:tcW w:w="1413" w:type="dxa"/>
          </w:tcPr>
          <w:p w14:paraId="187D56BE" w14:textId="77777777" w:rsidR="005A583D" w:rsidRDefault="005A583D" w:rsidP="00EB2A62">
            <w:pPr>
              <w:pStyle w:val="Axure0"/>
              <w:rPr>
                <w:lang w:eastAsia="zh-CN"/>
              </w:rPr>
            </w:pPr>
            <w:r>
              <w:rPr>
                <w:rFonts w:hint="eastAsia"/>
                <w:lang w:eastAsia="zh-CN"/>
              </w:rPr>
              <w:t>3</w:t>
            </w:r>
          </w:p>
        </w:tc>
        <w:tc>
          <w:tcPr>
            <w:tcW w:w="2268" w:type="dxa"/>
          </w:tcPr>
          <w:p w14:paraId="1B75760A" w14:textId="77777777" w:rsidR="005A583D" w:rsidRDefault="005A583D" w:rsidP="00EB2A62">
            <w:pPr>
              <w:pStyle w:val="Axure0"/>
              <w:rPr>
                <w:lang w:eastAsia="zh-CN"/>
              </w:rPr>
            </w:pPr>
            <w:r>
              <w:rPr>
                <w:rFonts w:hint="eastAsia"/>
                <w:lang w:eastAsia="zh-CN"/>
              </w:rPr>
              <w:t>资料</w:t>
            </w:r>
            <w:r>
              <w:rPr>
                <w:lang w:eastAsia="zh-CN"/>
              </w:rPr>
              <w:t>上传</w:t>
            </w:r>
          </w:p>
        </w:tc>
        <w:tc>
          <w:tcPr>
            <w:tcW w:w="4536" w:type="dxa"/>
          </w:tcPr>
          <w:p w14:paraId="043E2E42" w14:textId="77777777" w:rsidR="005A583D" w:rsidRDefault="005A583D" w:rsidP="00EB2A62">
            <w:pPr>
              <w:pStyle w:val="Axure0"/>
              <w:rPr>
                <w:lang w:eastAsia="zh-CN"/>
              </w:rPr>
            </w:pPr>
            <w:r>
              <w:rPr>
                <w:rFonts w:hint="eastAsia"/>
                <w:lang w:eastAsia="zh-CN"/>
              </w:rPr>
              <w:t>点击进行</w:t>
            </w:r>
            <w:r>
              <w:rPr>
                <w:lang w:eastAsia="zh-CN"/>
              </w:rPr>
              <w:t>资料的</w:t>
            </w:r>
            <w:r>
              <w:rPr>
                <w:rFonts w:hint="eastAsia"/>
                <w:lang w:eastAsia="zh-CN"/>
              </w:rPr>
              <w:t>选择</w:t>
            </w:r>
            <w:r>
              <w:rPr>
                <w:lang w:eastAsia="zh-CN"/>
              </w:rPr>
              <w:t>上传</w:t>
            </w:r>
          </w:p>
        </w:tc>
      </w:tr>
      <w:tr w:rsidR="005A583D" w14:paraId="1FCE0689"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E148F53" w14:textId="77777777" w:rsidR="005A583D" w:rsidRDefault="005A583D" w:rsidP="00EB2A62">
            <w:pPr>
              <w:pStyle w:val="Axure0"/>
              <w:rPr>
                <w:lang w:eastAsia="zh-CN"/>
              </w:rPr>
            </w:pPr>
            <w:r>
              <w:rPr>
                <w:rFonts w:hint="eastAsia"/>
                <w:lang w:eastAsia="zh-CN"/>
              </w:rPr>
              <w:t>4</w:t>
            </w:r>
          </w:p>
        </w:tc>
        <w:tc>
          <w:tcPr>
            <w:tcW w:w="2268" w:type="dxa"/>
          </w:tcPr>
          <w:p w14:paraId="55CB5006" w14:textId="77777777" w:rsidR="005A583D" w:rsidRDefault="005A583D" w:rsidP="00EB2A62">
            <w:pPr>
              <w:pStyle w:val="Axure0"/>
              <w:rPr>
                <w:lang w:eastAsia="zh-CN"/>
              </w:rPr>
            </w:pPr>
            <w:r>
              <w:rPr>
                <w:rFonts w:hint="eastAsia"/>
                <w:lang w:eastAsia="zh-CN"/>
              </w:rPr>
              <w:t>确认</w:t>
            </w:r>
            <w:r>
              <w:rPr>
                <w:lang w:eastAsia="zh-CN"/>
              </w:rPr>
              <w:t>上传</w:t>
            </w:r>
          </w:p>
        </w:tc>
        <w:tc>
          <w:tcPr>
            <w:tcW w:w="4536" w:type="dxa"/>
          </w:tcPr>
          <w:p w14:paraId="73C9CD18" w14:textId="77777777" w:rsidR="005A583D" w:rsidRDefault="005A583D" w:rsidP="00EB2A62">
            <w:pPr>
              <w:pStyle w:val="Axure0"/>
              <w:rPr>
                <w:lang w:eastAsia="zh-CN"/>
              </w:rPr>
            </w:pPr>
            <w:r>
              <w:rPr>
                <w:rFonts w:hint="eastAsia"/>
                <w:lang w:eastAsia="zh-CN"/>
              </w:rPr>
              <w:t>在</w:t>
            </w:r>
            <w:r>
              <w:rPr>
                <w:lang w:eastAsia="zh-CN"/>
              </w:rPr>
              <w:t>资料上传完</w:t>
            </w:r>
            <w:r>
              <w:rPr>
                <w:rFonts w:hint="eastAsia"/>
                <w:lang w:eastAsia="zh-CN"/>
              </w:rPr>
              <w:t>成</w:t>
            </w:r>
            <w:r>
              <w:rPr>
                <w:lang w:eastAsia="zh-CN"/>
              </w:rPr>
              <w:t>时点击确认添加此资源</w:t>
            </w:r>
          </w:p>
        </w:tc>
      </w:tr>
      <w:tr w:rsidR="005A583D" w14:paraId="6813548F" w14:textId="77777777" w:rsidTr="00EB2A62">
        <w:trPr>
          <w:cantSplit/>
        </w:trPr>
        <w:tc>
          <w:tcPr>
            <w:tcW w:w="1413" w:type="dxa"/>
          </w:tcPr>
          <w:p w14:paraId="3DDD7024" w14:textId="77777777" w:rsidR="005A583D" w:rsidRDefault="005A583D" w:rsidP="00EB2A62">
            <w:pPr>
              <w:pStyle w:val="Axure0"/>
              <w:rPr>
                <w:lang w:eastAsia="zh-CN"/>
              </w:rPr>
            </w:pPr>
            <w:r>
              <w:rPr>
                <w:rFonts w:hint="eastAsia"/>
                <w:lang w:eastAsia="zh-CN"/>
              </w:rPr>
              <w:t>5</w:t>
            </w:r>
          </w:p>
        </w:tc>
        <w:tc>
          <w:tcPr>
            <w:tcW w:w="2268" w:type="dxa"/>
          </w:tcPr>
          <w:p w14:paraId="7323DBA8" w14:textId="77777777" w:rsidR="005A583D" w:rsidRDefault="005A583D" w:rsidP="00EB2A62">
            <w:pPr>
              <w:pStyle w:val="Axure0"/>
              <w:rPr>
                <w:lang w:eastAsia="zh-CN"/>
              </w:rPr>
            </w:pPr>
            <w:r>
              <w:rPr>
                <w:rFonts w:hint="eastAsia"/>
                <w:lang w:eastAsia="zh-CN"/>
              </w:rPr>
              <w:t>放弃</w:t>
            </w:r>
            <w:r>
              <w:rPr>
                <w:lang w:eastAsia="zh-CN"/>
              </w:rPr>
              <w:t>上传</w:t>
            </w:r>
          </w:p>
        </w:tc>
        <w:tc>
          <w:tcPr>
            <w:tcW w:w="4536" w:type="dxa"/>
          </w:tcPr>
          <w:p w14:paraId="41AEC048" w14:textId="77777777" w:rsidR="005A583D" w:rsidRDefault="005A583D" w:rsidP="00EB2A62">
            <w:pPr>
              <w:pStyle w:val="Axure0"/>
              <w:rPr>
                <w:lang w:eastAsia="zh-CN"/>
              </w:rPr>
            </w:pPr>
            <w:r>
              <w:rPr>
                <w:rFonts w:hint="eastAsia"/>
                <w:lang w:eastAsia="zh-CN"/>
              </w:rPr>
              <w:t>点击</w:t>
            </w:r>
            <w:r>
              <w:rPr>
                <w:lang w:eastAsia="zh-CN"/>
              </w:rPr>
              <w:t>放弃</w:t>
            </w:r>
            <w:r>
              <w:rPr>
                <w:rFonts w:hint="eastAsia"/>
                <w:lang w:eastAsia="zh-CN"/>
              </w:rPr>
              <w:t>正在</w:t>
            </w:r>
            <w:r>
              <w:rPr>
                <w:lang w:eastAsia="zh-CN"/>
              </w:rPr>
              <w:t>上传的资料</w:t>
            </w:r>
          </w:p>
        </w:tc>
      </w:tr>
      <w:tr w:rsidR="005A583D" w14:paraId="77573CDE"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89FD9F3" w14:textId="77777777" w:rsidR="005A583D" w:rsidRDefault="005A583D" w:rsidP="00EB2A62">
            <w:pPr>
              <w:pStyle w:val="Axure0"/>
              <w:rPr>
                <w:lang w:eastAsia="zh-CN"/>
              </w:rPr>
            </w:pPr>
            <w:r>
              <w:rPr>
                <w:rFonts w:hint="eastAsia"/>
                <w:lang w:eastAsia="zh-CN"/>
              </w:rPr>
              <w:t>6</w:t>
            </w:r>
          </w:p>
        </w:tc>
        <w:tc>
          <w:tcPr>
            <w:tcW w:w="2268" w:type="dxa"/>
          </w:tcPr>
          <w:p w14:paraId="37791D9D" w14:textId="77777777" w:rsidR="005A583D" w:rsidRDefault="005A583D" w:rsidP="00EB2A62">
            <w:pPr>
              <w:pStyle w:val="Axure0"/>
              <w:rPr>
                <w:lang w:eastAsia="zh-CN"/>
              </w:rPr>
            </w:pPr>
            <w:r>
              <w:rPr>
                <w:rFonts w:hint="eastAsia"/>
                <w:lang w:eastAsia="zh-CN"/>
              </w:rPr>
              <w:t>资料</w:t>
            </w:r>
            <w:r>
              <w:rPr>
                <w:lang w:eastAsia="zh-CN"/>
              </w:rPr>
              <w:t>名</w:t>
            </w:r>
          </w:p>
        </w:tc>
        <w:tc>
          <w:tcPr>
            <w:tcW w:w="4536" w:type="dxa"/>
          </w:tcPr>
          <w:p w14:paraId="3C71DDD0" w14:textId="77777777" w:rsidR="005A583D" w:rsidRDefault="005A583D" w:rsidP="00EB2A62">
            <w:pPr>
              <w:pStyle w:val="Axure0"/>
              <w:rPr>
                <w:lang w:eastAsia="zh-CN"/>
              </w:rPr>
            </w:pPr>
            <w:r>
              <w:rPr>
                <w:rFonts w:hint="eastAsia"/>
                <w:lang w:eastAsia="zh-CN"/>
              </w:rPr>
              <w:t>显示</w:t>
            </w:r>
            <w:r>
              <w:rPr>
                <w:lang w:eastAsia="zh-CN"/>
              </w:rPr>
              <w:t>已经上传的资料名</w:t>
            </w:r>
          </w:p>
        </w:tc>
      </w:tr>
      <w:tr w:rsidR="005A583D" w14:paraId="4881E571" w14:textId="77777777" w:rsidTr="00EB2A62">
        <w:trPr>
          <w:cantSplit/>
        </w:trPr>
        <w:tc>
          <w:tcPr>
            <w:tcW w:w="1413" w:type="dxa"/>
          </w:tcPr>
          <w:p w14:paraId="68C6F55A" w14:textId="77777777" w:rsidR="005A583D" w:rsidRDefault="005A583D" w:rsidP="00EB2A62">
            <w:pPr>
              <w:pStyle w:val="Axure0"/>
              <w:rPr>
                <w:lang w:eastAsia="zh-CN"/>
              </w:rPr>
            </w:pPr>
            <w:r>
              <w:rPr>
                <w:rFonts w:hint="eastAsia"/>
                <w:lang w:eastAsia="zh-CN"/>
              </w:rPr>
              <w:t>7</w:t>
            </w:r>
          </w:p>
        </w:tc>
        <w:tc>
          <w:tcPr>
            <w:tcW w:w="2268" w:type="dxa"/>
          </w:tcPr>
          <w:p w14:paraId="33BF5C55" w14:textId="77777777" w:rsidR="005A583D" w:rsidRDefault="005A583D" w:rsidP="00EB2A62">
            <w:pPr>
              <w:pStyle w:val="Axure0"/>
              <w:rPr>
                <w:lang w:eastAsia="zh-CN"/>
              </w:rPr>
            </w:pPr>
            <w:r>
              <w:rPr>
                <w:rFonts w:hint="eastAsia"/>
                <w:lang w:eastAsia="zh-CN"/>
              </w:rPr>
              <w:t>放弃</w:t>
            </w:r>
            <w:r>
              <w:rPr>
                <w:lang w:eastAsia="zh-CN"/>
              </w:rPr>
              <w:t>添加</w:t>
            </w:r>
          </w:p>
        </w:tc>
        <w:tc>
          <w:tcPr>
            <w:tcW w:w="4536" w:type="dxa"/>
          </w:tcPr>
          <w:p w14:paraId="4F45EC2A" w14:textId="77777777" w:rsidR="005A583D" w:rsidRDefault="005A583D" w:rsidP="00EB2A62">
            <w:pPr>
              <w:pStyle w:val="Axure0"/>
              <w:rPr>
                <w:lang w:eastAsia="zh-CN"/>
              </w:rPr>
            </w:pPr>
            <w:r>
              <w:rPr>
                <w:rFonts w:hint="eastAsia"/>
                <w:lang w:eastAsia="zh-CN"/>
              </w:rPr>
              <w:t>点击</w:t>
            </w:r>
            <w:r>
              <w:rPr>
                <w:lang w:eastAsia="zh-CN"/>
              </w:rPr>
              <w:t>放弃已经上传的文件</w:t>
            </w:r>
          </w:p>
        </w:tc>
      </w:tr>
      <w:tr w:rsidR="005A583D" w14:paraId="1BFEEE83"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A4C0641" w14:textId="77777777" w:rsidR="005A583D" w:rsidRDefault="005A583D" w:rsidP="00EB2A62">
            <w:pPr>
              <w:pStyle w:val="Axure0"/>
              <w:rPr>
                <w:lang w:eastAsia="zh-CN"/>
              </w:rPr>
            </w:pPr>
            <w:r>
              <w:rPr>
                <w:rFonts w:hint="eastAsia"/>
                <w:lang w:eastAsia="zh-CN"/>
              </w:rPr>
              <w:t>8</w:t>
            </w:r>
          </w:p>
        </w:tc>
        <w:tc>
          <w:tcPr>
            <w:tcW w:w="2268" w:type="dxa"/>
          </w:tcPr>
          <w:p w14:paraId="1198BC2A" w14:textId="77777777" w:rsidR="005A583D" w:rsidRDefault="005A583D" w:rsidP="00EB2A62">
            <w:pPr>
              <w:pStyle w:val="Axure0"/>
              <w:rPr>
                <w:lang w:eastAsia="zh-CN"/>
              </w:rPr>
            </w:pPr>
            <w:r>
              <w:rPr>
                <w:rFonts w:hint="eastAsia"/>
                <w:lang w:eastAsia="zh-CN"/>
              </w:rPr>
              <w:t>确认</w:t>
            </w:r>
            <w:r>
              <w:rPr>
                <w:lang w:eastAsia="zh-CN"/>
              </w:rPr>
              <w:t>上传</w:t>
            </w:r>
          </w:p>
        </w:tc>
        <w:tc>
          <w:tcPr>
            <w:tcW w:w="4536" w:type="dxa"/>
          </w:tcPr>
          <w:p w14:paraId="2B7754DA" w14:textId="77777777" w:rsidR="005A583D" w:rsidRDefault="005A583D" w:rsidP="00EB2A62">
            <w:pPr>
              <w:pStyle w:val="Axure0"/>
              <w:rPr>
                <w:lang w:eastAsia="zh-CN"/>
              </w:rPr>
            </w:pPr>
            <w:r>
              <w:rPr>
                <w:rFonts w:hint="eastAsia"/>
                <w:lang w:eastAsia="zh-CN"/>
              </w:rPr>
              <w:t>点击</w:t>
            </w:r>
            <w:r>
              <w:rPr>
                <w:lang w:eastAsia="zh-CN"/>
              </w:rPr>
              <w:t>上传完成编辑的</w:t>
            </w:r>
            <w:r>
              <w:rPr>
                <w:rFonts w:hint="eastAsia"/>
                <w:lang w:eastAsia="zh-CN"/>
              </w:rPr>
              <w:t>资源包（这在</w:t>
            </w:r>
            <w:r>
              <w:rPr>
                <w:lang w:eastAsia="zh-CN"/>
              </w:rPr>
              <w:t>上传的文件默认为放弃</w:t>
            </w:r>
            <w:r>
              <w:rPr>
                <w:rFonts w:hint="eastAsia"/>
                <w:lang w:eastAsia="zh-CN"/>
              </w:rPr>
              <w:t>上传）</w:t>
            </w:r>
          </w:p>
        </w:tc>
      </w:tr>
    </w:tbl>
    <w:p w14:paraId="259AC73E" w14:textId="73EE76EB" w:rsidR="00291432" w:rsidRPr="005A583D" w:rsidRDefault="00291432" w:rsidP="00291432"/>
    <w:p w14:paraId="1E551713" w14:textId="4D310240" w:rsidR="00291432" w:rsidRDefault="00291432">
      <w:pPr>
        <w:ind w:firstLineChars="350" w:firstLine="735"/>
        <w:rPr>
          <w:ins w:id="1515" w:author="HerculesHu" w:date="2017-12-23T23:48:00Z"/>
        </w:rPr>
        <w:pPrChange w:id="1516" w:author="HerculesHu" w:date="2017-12-24T00:13:00Z">
          <w:pPr/>
        </w:pPrChange>
      </w:pPr>
      <w:r>
        <w:rPr>
          <w:noProof/>
        </w:rPr>
        <w:lastRenderedPageBreak/>
        <w:drawing>
          <wp:inline distT="0" distB="0" distL="0" distR="0" wp14:anchorId="61C25A54" wp14:editId="78103DED">
            <wp:extent cx="4438650" cy="42386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8650" cy="4238625"/>
                    </a:xfrm>
                    <a:prstGeom prst="rect">
                      <a:avLst/>
                    </a:prstGeom>
                  </pic:spPr>
                </pic:pic>
              </a:graphicData>
            </a:graphic>
          </wp:inline>
        </w:drawing>
      </w:r>
    </w:p>
    <w:p w14:paraId="4514C66F" w14:textId="77777777" w:rsidR="00ED245A" w:rsidRDefault="00ED245A" w:rsidP="00ED245A">
      <w:pPr>
        <w:jc w:val="center"/>
        <w:rPr>
          <w:ins w:id="1517" w:author="HerculesHu" w:date="2017-12-23T23:48:00Z"/>
        </w:rPr>
      </w:pPr>
      <w:ins w:id="1518" w:author="HerculesHu" w:date="2017-12-23T23:48:00Z">
        <w:r>
          <w:rPr>
            <w:rFonts w:hint="eastAsia"/>
          </w:rPr>
          <w:t>（电脑</w:t>
        </w:r>
        <w:r>
          <w:t>版</w:t>
        </w:r>
        <w:r>
          <w:rPr>
            <w:rFonts w:hint="eastAsia"/>
          </w:rPr>
          <w:t>）</w:t>
        </w:r>
      </w:ins>
    </w:p>
    <w:p w14:paraId="6C302B63" w14:textId="77777777" w:rsidR="00ED245A" w:rsidRPr="00291432" w:rsidRDefault="00ED245A" w:rsidP="00291432"/>
    <w:p w14:paraId="61E27F66" w14:textId="77777777" w:rsidR="00DE469E" w:rsidRPr="00913D5F" w:rsidRDefault="00DE469E" w:rsidP="00913D5F"/>
    <w:p w14:paraId="46B3332B" w14:textId="13A41A36" w:rsidR="00807309" w:rsidRDefault="00807309">
      <w:pPr>
        <w:pStyle w:val="a2"/>
      </w:pPr>
      <w:bookmarkStart w:id="1519" w:name="_Toc503060543"/>
      <w:r>
        <w:rPr>
          <w:rFonts w:hint="eastAsia"/>
        </w:rPr>
        <w:t>课程</w:t>
      </w:r>
      <w:r>
        <w:t>答疑</w:t>
      </w:r>
      <w:r w:rsidR="0085574E">
        <w:rPr>
          <w:rFonts w:hint="eastAsia"/>
        </w:rPr>
        <w:t>（普通注册</w:t>
      </w:r>
      <w:r w:rsidR="0085574E">
        <w:t>用户</w:t>
      </w:r>
      <w:r w:rsidR="0085574E">
        <w:rPr>
          <w:rFonts w:hint="eastAsia"/>
        </w:rPr>
        <w:t>）</w:t>
      </w:r>
      <w:bookmarkEnd w:id="1519"/>
    </w:p>
    <w:tbl>
      <w:tblPr>
        <w:tblStyle w:val="Axure1"/>
        <w:tblpPr w:leftFromText="180" w:rightFromText="180" w:vertAnchor="text" w:horzAnchor="margin" w:tblpY="988"/>
        <w:tblW w:w="0" w:type="auto"/>
        <w:tblLook w:val="04A0" w:firstRow="1" w:lastRow="0" w:firstColumn="1" w:lastColumn="0" w:noHBand="0" w:noVBand="1"/>
      </w:tblPr>
      <w:tblGrid>
        <w:gridCol w:w="1413"/>
        <w:gridCol w:w="2268"/>
        <w:gridCol w:w="4536"/>
      </w:tblGrid>
      <w:tr w:rsidR="0018230F" w14:paraId="7F36624B"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53F57FA1" w14:textId="77777777" w:rsidR="0018230F" w:rsidRDefault="0018230F" w:rsidP="00EB2A62">
            <w:pPr>
              <w:pStyle w:val="Axure"/>
            </w:pPr>
            <w:r>
              <w:t>脚注</w:t>
            </w:r>
          </w:p>
        </w:tc>
        <w:tc>
          <w:tcPr>
            <w:tcW w:w="2268" w:type="dxa"/>
          </w:tcPr>
          <w:p w14:paraId="0C2E1E61" w14:textId="77777777" w:rsidR="0018230F" w:rsidRDefault="0018230F" w:rsidP="00EB2A62">
            <w:pPr>
              <w:pStyle w:val="Axure"/>
            </w:pPr>
            <w:r>
              <w:t>名称</w:t>
            </w:r>
          </w:p>
        </w:tc>
        <w:tc>
          <w:tcPr>
            <w:tcW w:w="4536" w:type="dxa"/>
          </w:tcPr>
          <w:p w14:paraId="60502F60" w14:textId="77777777" w:rsidR="0018230F" w:rsidRDefault="0018230F" w:rsidP="00EB2A62">
            <w:pPr>
              <w:pStyle w:val="Axure"/>
              <w:tabs>
                <w:tab w:val="left" w:pos="1190"/>
              </w:tabs>
            </w:pPr>
            <w:r>
              <w:t>交互</w:t>
            </w:r>
            <w:r>
              <w:tab/>
            </w:r>
          </w:p>
        </w:tc>
      </w:tr>
      <w:tr w:rsidR="0018230F" w14:paraId="187B7B65" w14:textId="77777777" w:rsidTr="00EB2A62">
        <w:trPr>
          <w:cantSplit/>
        </w:trPr>
        <w:tc>
          <w:tcPr>
            <w:tcW w:w="1413" w:type="dxa"/>
          </w:tcPr>
          <w:p w14:paraId="6465D114" w14:textId="77777777" w:rsidR="0018230F" w:rsidRDefault="0018230F" w:rsidP="00EB2A62">
            <w:pPr>
              <w:pStyle w:val="Axure0"/>
            </w:pPr>
            <w:r>
              <w:t>1</w:t>
            </w:r>
          </w:p>
        </w:tc>
        <w:tc>
          <w:tcPr>
            <w:tcW w:w="2268" w:type="dxa"/>
          </w:tcPr>
          <w:p w14:paraId="3112D398" w14:textId="65286865" w:rsidR="0018230F" w:rsidRDefault="0018230F" w:rsidP="00EB2A62">
            <w:pPr>
              <w:pStyle w:val="Axure0"/>
            </w:pPr>
            <w:r>
              <w:rPr>
                <w:rFonts w:hint="eastAsia"/>
                <w:lang w:eastAsia="zh-CN"/>
              </w:rPr>
              <w:t>进入</w:t>
            </w:r>
            <w:r>
              <w:rPr>
                <w:lang w:eastAsia="zh-CN"/>
              </w:rPr>
              <w:t>答疑室</w:t>
            </w:r>
          </w:p>
        </w:tc>
        <w:tc>
          <w:tcPr>
            <w:tcW w:w="4536" w:type="dxa"/>
          </w:tcPr>
          <w:p w14:paraId="3A4C3434" w14:textId="6145EF6F" w:rsidR="0018230F" w:rsidRDefault="0018230F" w:rsidP="0018230F">
            <w:pPr>
              <w:pStyle w:val="Axure0"/>
              <w:rPr>
                <w:lang w:eastAsia="zh-CN"/>
              </w:rPr>
            </w:pPr>
            <w:r>
              <w:rPr>
                <w:rFonts w:hint="eastAsia"/>
                <w:lang w:eastAsia="zh-CN"/>
              </w:rPr>
              <w:t>点击进入答疑室</w:t>
            </w:r>
          </w:p>
        </w:tc>
      </w:tr>
      <w:tr w:rsidR="0018230F" w14:paraId="323C6CB0"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43996A0" w14:textId="77777777" w:rsidR="0018230F" w:rsidRDefault="0018230F" w:rsidP="00EB2A62">
            <w:pPr>
              <w:pStyle w:val="Axure0"/>
              <w:rPr>
                <w:lang w:eastAsia="zh-CN"/>
              </w:rPr>
            </w:pPr>
            <w:r>
              <w:rPr>
                <w:rFonts w:hint="eastAsia"/>
                <w:lang w:eastAsia="zh-CN"/>
              </w:rPr>
              <w:t>2</w:t>
            </w:r>
          </w:p>
        </w:tc>
        <w:tc>
          <w:tcPr>
            <w:tcW w:w="2268" w:type="dxa"/>
          </w:tcPr>
          <w:p w14:paraId="40545629" w14:textId="606A925A" w:rsidR="0018230F" w:rsidRDefault="00BE35FE" w:rsidP="00EB2A62">
            <w:pPr>
              <w:pStyle w:val="Axure0"/>
              <w:rPr>
                <w:lang w:eastAsia="zh-CN"/>
              </w:rPr>
            </w:pPr>
            <w:r w:rsidRPr="00BE35FE">
              <w:rPr>
                <w:rFonts w:hint="eastAsia"/>
                <w:lang w:eastAsia="zh-CN"/>
              </w:rPr>
              <w:t>往期答疑</w:t>
            </w:r>
            <w:r w:rsidR="008E7395">
              <w:rPr>
                <w:rFonts w:hint="eastAsia"/>
                <w:lang w:eastAsia="zh-CN"/>
              </w:rPr>
              <w:t>预览</w:t>
            </w:r>
          </w:p>
        </w:tc>
        <w:tc>
          <w:tcPr>
            <w:tcW w:w="4536" w:type="dxa"/>
          </w:tcPr>
          <w:p w14:paraId="7E7A3B28" w14:textId="22FAB5E4" w:rsidR="0018230F" w:rsidRDefault="0018230F" w:rsidP="00F508A3">
            <w:pPr>
              <w:pStyle w:val="Axure0"/>
              <w:rPr>
                <w:lang w:eastAsia="zh-CN"/>
              </w:rPr>
            </w:pPr>
            <w:r>
              <w:rPr>
                <w:rFonts w:hint="eastAsia"/>
                <w:lang w:eastAsia="zh-CN"/>
              </w:rPr>
              <w:t>点击</w:t>
            </w:r>
            <w:r w:rsidR="00F508A3">
              <w:rPr>
                <w:rFonts w:hint="eastAsia"/>
                <w:lang w:eastAsia="zh-CN"/>
              </w:rPr>
              <w:t>查看</w:t>
            </w:r>
            <w:r w:rsidR="00F508A3">
              <w:rPr>
                <w:lang w:eastAsia="zh-CN"/>
              </w:rPr>
              <w:t>答疑预览</w:t>
            </w:r>
          </w:p>
        </w:tc>
      </w:tr>
      <w:tr w:rsidR="0018230F" w14:paraId="4FD11238" w14:textId="77777777" w:rsidTr="00EB2A62">
        <w:trPr>
          <w:cantSplit/>
        </w:trPr>
        <w:tc>
          <w:tcPr>
            <w:tcW w:w="1413" w:type="dxa"/>
          </w:tcPr>
          <w:p w14:paraId="532258DA" w14:textId="77777777" w:rsidR="0018230F" w:rsidRDefault="0018230F" w:rsidP="00EB2A62">
            <w:pPr>
              <w:pStyle w:val="Axure0"/>
              <w:rPr>
                <w:lang w:eastAsia="zh-CN"/>
              </w:rPr>
            </w:pPr>
            <w:r>
              <w:rPr>
                <w:rFonts w:hint="eastAsia"/>
                <w:lang w:eastAsia="zh-CN"/>
              </w:rPr>
              <w:t>3</w:t>
            </w:r>
          </w:p>
        </w:tc>
        <w:tc>
          <w:tcPr>
            <w:tcW w:w="2268" w:type="dxa"/>
          </w:tcPr>
          <w:p w14:paraId="67B796E2" w14:textId="386019BC" w:rsidR="0018230F" w:rsidRDefault="005702DF" w:rsidP="00EB2A62">
            <w:pPr>
              <w:pStyle w:val="Axure0"/>
              <w:rPr>
                <w:lang w:eastAsia="zh-CN"/>
              </w:rPr>
            </w:pPr>
            <w:r>
              <w:rPr>
                <w:rFonts w:hint="eastAsia"/>
                <w:lang w:eastAsia="zh-CN"/>
              </w:rPr>
              <w:t>下载</w:t>
            </w:r>
            <w:r w:rsidR="00BE35FE" w:rsidRPr="00BE35FE">
              <w:rPr>
                <w:rFonts w:hint="eastAsia"/>
                <w:lang w:eastAsia="zh-CN"/>
              </w:rPr>
              <w:t>往期答疑</w:t>
            </w:r>
          </w:p>
        </w:tc>
        <w:tc>
          <w:tcPr>
            <w:tcW w:w="4536" w:type="dxa"/>
          </w:tcPr>
          <w:p w14:paraId="09244754" w14:textId="095A9BCF" w:rsidR="0018230F" w:rsidRDefault="0018230F" w:rsidP="00F87A34">
            <w:pPr>
              <w:pStyle w:val="Axure0"/>
              <w:rPr>
                <w:lang w:eastAsia="zh-CN"/>
              </w:rPr>
            </w:pPr>
            <w:r>
              <w:rPr>
                <w:rFonts w:hint="eastAsia"/>
                <w:lang w:eastAsia="zh-CN"/>
              </w:rPr>
              <w:t>点击</w:t>
            </w:r>
            <w:r w:rsidR="00F87A34">
              <w:rPr>
                <w:rFonts w:hint="eastAsia"/>
                <w:lang w:eastAsia="zh-CN"/>
              </w:rPr>
              <w:t>下载</w:t>
            </w:r>
            <w:r w:rsidR="00BE35FE" w:rsidRPr="00BE35FE">
              <w:rPr>
                <w:rFonts w:hint="eastAsia"/>
                <w:lang w:eastAsia="zh-CN"/>
              </w:rPr>
              <w:t>往期答疑</w:t>
            </w:r>
          </w:p>
        </w:tc>
      </w:tr>
      <w:tr w:rsidR="0018230F" w14:paraId="62F98369"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2B4CABC" w14:textId="77777777" w:rsidR="0018230F" w:rsidRDefault="0018230F" w:rsidP="00EB2A62">
            <w:pPr>
              <w:pStyle w:val="Axure0"/>
              <w:rPr>
                <w:lang w:eastAsia="zh-CN"/>
              </w:rPr>
            </w:pPr>
            <w:r>
              <w:rPr>
                <w:rFonts w:hint="eastAsia"/>
                <w:lang w:eastAsia="zh-CN"/>
              </w:rPr>
              <w:t>4</w:t>
            </w:r>
          </w:p>
        </w:tc>
        <w:tc>
          <w:tcPr>
            <w:tcW w:w="2268" w:type="dxa"/>
          </w:tcPr>
          <w:p w14:paraId="0CD2405A" w14:textId="0ADC19D1" w:rsidR="0018230F" w:rsidRDefault="00BE35FE" w:rsidP="00EB2A62">
            <w:pPr>
              <w:pStyle w:val="Axure0"/>
              <w:rPr>
                <w:lang w:eastAsia="zh-CN"/>
              </w:rPr>
            </w:pPr>
            <w:r w:rsidRPr="00BE35FE">
              <w:rPr>
                <w:rFonts w:hint="eastAsia"/>
                <w:lang w:eastAsia="zh-CN"/>
              </w:rPr>
              <w:t>往期答疑</w:t>
            </w:r>
            <w:r w:rsidR="004845A0">
              <w:rPr>
                <w:lang w:eastAsia="zh-CN"/>
              </w:rPr>
              <w:t>翻页</w:t>
            </w:r>
          </w:p>
        </w:tc>
        <w:tc>
          <w:tcPr>
            <w:tcW w:w="4536" w:type="dxa"/>
          </w:tcPr>
          <w:p w14:paraId="78FB7D0E" w14:textId="6A80438A" w:rsidR="0018230F" w:rsidRDefault="004845A0" w:rsidP="00EB2A62">
            <w:pPr>
              <w:pStyle w:val="Axure0"/>
              <w:rPr>
                <w:lang w:eastAsia="zh-CN"/>
              </w:rPr>
            </w:pPr>
            <w:r>
              <w:rPr>
                <w:rFonts w:hint="eastAsia"/>
                <w:lang w:eastAsia="zh-CN"/>
              </w:rPr>
              <w:t>点击进行</w:t>
            </w:r>
            <w:r w:rsidR="00BE35FE" w:rsidRPr="00BE35FE">
              <w:rPr>
                <w:rFonts w:hint="eastAsia"/>
                <w:lang w:eastAsia="zh-CN"/>
              </w:rPr>
              <w:t>往期答疑</w:t>
            </w:r>
            <w:r>
              <w:rPr>
                <w:lang w:eastAsia="zh-CN"/>
              </w:rPr>
              <w:t>列表</w:t>
            </w:r>
            <w:r>
              <w:rPr>
                <w:rFonts w:hint="eastAsia"/>
                <w:lang w:eastAsia="zh-CN"/>
              </w:rPr>
              <w:t>翻页</w:t>
            </w:r>
          </w:p>
        </w:tc>
      </w:tr>
    </w:tbl>
    <w:p w14:paraId="198E475C" w14:textId="1C16E7CF" w:rsidR="003A272F" w:rsidRPr="0018230F" w:rsidRDefault="003A272F" w:rsidP="003A272F"/>
    <w:p w14:paraId="35C7A9D2" w14:textId="413EAF06" w:rsidR="003A272F" w:rsidRDefault="003A272F" w:rsidP="003A272F">
      <w:pPr>
        <w:rPr>
          <w:ins w:id="1520" w:author="HerculesHu" w:date="2017-12-23T23:48:00Z"/>
        </w:rPr>
      </w:pPr>
      <w:r>
        <w:rPr>
          <w:noProof/>
        </w:rPr>
        <w:lastRenderedPageBreak/>
        <w:drawing>
          <wp:inline distT="0" distB="0" distL="0" distR="0" wp14:anchorId="4E941490" wp14:editId="3026D7AC">
            <wp:extent cx="5274310" cy="34759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475990"/>
                    </a:xfrm>
                    <a:prstGeom prst="rect">
                      <a:avLst/>
                    </a:prstGeom>
                  </pic:spPr>
                </pic:pic>
              </a:graphicData>
            </a:graphic>
          </wp:inline>
        </w:drawing>
      </w:r>
    </w:p>
    <w:p w14:paraId="58EEB01E" w14:textId="77777777" w:rsidR="00ED245A" w:rsidRDefault="00ED245A" w:rsidP="00ED245A">
      <w:pPr>
        <w:jc w:val="center"/>
        <w:rPr>
          <w:ins w:id="1521" w:author="HerculesHu" w:date="2017-12-23T23:48:00Z"/>
        </w:rPr>
      </w:pPr>
      <w:ins w:id="1522" w:author="HerculesHu" w:date="2017-12-23T23:48:00Z">
        <w:r>
          <w:rPr>
            <w:rFonts w:hint="eastAsia"/>
          </w:rPr>
          <w:t>（电脑</w:t>
        </w:r>
        <w:r>
          <w:t>版</w:t>
        </w:r>
        <w:r>
          <w:rPr>
            <w:rFonts w:hint="eastAsia"/>
          </w:rPr>
          <w:t>）</w:t>
        </w:r>
      </w:ins>
    </w:p>
    <w:p w14:paraId="1CCD4FCD" w14:textId="77777777" w:rsidR="00ED245A" w:rsidRDefault="00ED245A" w:rsidP="003A272F">
      <w:pPr>
        <w:rPr>
          <w:ins w:id="1523" w:author="HerculesHu" w:date="2017-12-23T23:13:00Z"/>
        </w:rPr>
      </w:pPr>
    </w:p>
    <w:p w14:paraId="24D0CA0D" w14:textId="3A94C7E2" w:rsidR="00F97E85" w:rsidRDefault="00F97E85">
      <w:pPr>
        <w:ind w:firstLineChars="650" w:firstLine="1365"/>
        <w:rPr>
          <w:ins w:id="1524" w:author="HerculesHu" w:date="2017-12-23T23:57:00Z"/>
        </w:rPr>
        <w:pPrChange w:id="1525" w:author="HerculesHu" w:date="2017-12-24T00:13:00Z">
          <w:pPr/>
        </w:pPrChange>
      </w:pPr>
      <w:ins w:id="1526" w:author="HerculesHu" w:date="2017-12-23T23:14:00Z">
        <w:r>
          <w:rPr>
            <w:noProof/>
          </w:rPr>
          <w:lastRenderedPageBreak/>
          <w:drawing>
            <wp:inline distT="0" distB="0" distL="0" distR="0" wp14:anchorId="0D00E9BA" wp14:editId="77134B13">
              <wp:extent cx="4133850" cy="66675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33850" cy="6667500"/>
                      </a:xfrm>
                      <a:prstGeom prst="rect">
                        <a:avLst/>
                      </a:prstGeom>
                    </pic:spPr>
                  </pic:pic>
                </a:graphicData>
              </a:graphic>
            </wp:inline>
          </w:drawing>
        </w:r>
      </w:ins>
    </w:p>
    <w:p w14:paraId="577E0EAE" w14:textId="77777777" w:rsidR="00AB4442" w:rsidRDefault="00AB4442" w:rsidP="00AB4442">
      <w:pPr>
        <w:jc w:val="center"/>
        <w:rPr>
          <w:ins w:id="1527" w:author="HerculesHu" w:date="2017-12-23T23:57:00Z"/>
        </w:rPr>
      </w:pPr>
      <w:ins w:id="1528" w:author="HerculesHu" w:date="2017-12-23T23:57:00Z">
        <w:r>
          <w:rPr>
            <w:rFonts w:hint="eastAsia"/>
          </w:rPr>
          <w:t>（手机</w:t>
        </w:r>
        <w:r>
          <w:t>版</w:t>
        </w:r>
        <w:r>
          <w:rPr>
            <w:rFonts w:hint="eastAsia"/>
          </w:rPr>
          <w:t>）</w:t>
        </w:r>
      </w:ins>
    </w:p>
    <w:p w14:paraId="78C4EA23" w14:textId="77777777" w:rsidR="00AB4442" w:rsidRDefault="00AB4442" w:rsidP="003A272F"/>
    <w:p w14:paraId="102E64FA" w14:textId="593F0B66" w:rsidR="005E53B0" w:rsidRDefault="00C3412D">
      <w:pPr>
        <w:pStyle w:val="a2"/>
      </w:pPr>
      <w:bookmarkStart w:id="1529" w:name="_Toc503060544"/>
      <w:r>
        <w:rPr>
          <w:rFonts w:hint="eastAsia"/>
        </w:rPr>
        <w:t>预览往</w:t>
      </w:r>
      <w:r>
        <w:t>期</w:t>
      </w:r>
      <w:r w:rsidR="00433598">
        <w:rPr>
          <w:rFonts w:hint="eastAsia"/>
        </w:rPr>
        <w:t>答疑室</w:t>
      </w:r>
      <w:bookmarkEnd w:id="1529"/>
    </w:p>
    <w:p w14:paraId="5E7EFDA0" w14:textId="77777777" w:rsidR="006C017A" w:rsidRPr="006C017A" w:rsidRDefault="006C017A" w:rsidP="006C017A">
      <w:r>
        <w:rPr>
          <w:rFonts w:hint="eastAsia"/>
        </w:rPr>
        <w:t xml:space="preserve"> </w:t>
      </w: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306741" w14:paraId="27AA2229" w14:textId="77777777" w:rsidTr="00306741">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3852CBCD" w14:textId="77777777" w:rsidR="00306741" w:rsidRDefault="00306741" w:rsidP="00306741">
            <w:pPr>
              <w:pStyle w:val="Axure"/>
            </w:pPr>
            <w:r>
              <w:t>脚注</w:t>
            </w:r>
          </w:p>
        </w:tc>
        <w:tc>
          <w:tcPr>
            <w:tcW w:w="2268" w:type="dxa"/>
          </w:tcPr>
          <w:p w14:paraId="5B613643" w14:textId="77777777" w:rsidR="00306741" w:rsidRDefault="00306741" w:rsidP="00306741">
            <w:pPr>
              <w:pStyle w:val="Axure"/>
            </w:pPr>
            <w:r>
              <w:t>名称</w:t>
            </w:r>
          </w:p>
        </w:tc>
        <w:tc>
          <w:tcPr>
            <w:tcW w:w="4536" w:type="dxa"/>
          </w:tcPr>
          <w:p w14:paraId="3B6B8A6C" w14:textId="77777777" w:rsidR="00306741" w:rsidRDefault="00306741" w:rsidP="00306741">
            <w:pPr>
              <w:pStyle w:val="Axure"/>
              <w:tabs>
                <w:tab w:val="left" w:pos="1190"/>
              </w:tabs>
            </w:pPr>
            <w:r>
              <w:t>交互</w:t>
            </w:r>
            <w:r>
              <w:tab/>
            </w:r>
          </w:p>
        </w:tc>
      </w:tr>
      <w:tr w:rsidR="00306741" w14:paraId="18B2014D" w14:textId="77777777" w:rsidTr="00306741">
        <w:trPr>
          <w:cantSplit/>
        </w:trPr>
        <w:tc>
          <w:tcPr>
            <w:tcW w:w="1413" w:type="dxa"/>
          </w:tcPr>
          <w:p w14:paraId="44ED38F7" w14:textId="77777777" w:rsidR="00306741" w:rsidRDefault="00306741" w:rsidP="00306741">
            <w:pPr>
              <w:pStyle w:val="Axure0"/>
            </w:pPr>
            <w:r>
              <w:t>1</w:t>
            </w:r>
          </w:p>
        </w:tc>
        <w:tc>
          <w:tcPr>
            <w:tcW w:w="2268" w:type="dxa"/>
          </w:tcPr>
          <w:p w14:paraId="5BAF2CCD" w14:textId="77777777" w:rsidR="00306741" w:rsidRDefault="00306741" w:rsidP="00306741">
            <w:pPr>
              <w:pStyle w:val="Axure0"/>
            </w:pPr>
            <w:r>
              <w:rPr>
                <w:rFonts w:hint="eastAsia"/>
                <w:lang w:eastAsia="zh-CN"/>
              </w:rPr>
              <w:t>离开</w:t>
            </w:r>
          </w:p>
        </w:tc>
        <w:tc>
          <w:tcPr>
            <w:tcW w:w="4536" w:type="dxa"/>
          </w:tcPr>
          <w:p w14:paraId="6A56A2D7" w14:textId="25477E7B" w:rsidR="00306741" w:rsidRDefault="00306741" w:rsidP="00D06DD8">
            <w:pPr>
              <w:pStyle w:val="Axure0"/>
              <w:rPr>
                <w:lang w:eastAsia="zh-CN"/>
              </w:rPr>
            </w:pPr>
            <w:r>
              <w:rPr>
                <w:rFonts w:hint="eastAsia"/>
                <w:lang w:eastAsia="zh-CN"/>
              </w:rPr>
              <w:t>点击</w:t>
            </w:r>
            <w:r w:rsidR="00D06DD8">
              <w:rPr>
                <w:rFonts w:hint="eastAsia"/>
                <w:lang w:eastAsia="zh-CN"/>
              </w:rPr>
              <w:t>返回上级</w:t>
            </w:r>
          </w:p>
        </w:tc>
      </w:tr>
      <w:tr w:rsidR="00306741" w14:paraId="67D9D12C" w14:textId="77777777" w:rsidTr="00306741">
        <w:trPr>
          <w:cnfStyle w:val="000000010000" w:firstRow="0" w:lastRow="0" w:firstColumn="0" w:lastColumn="0" w:oddVBand="0" w:evenVBand="0" w:oddHBand="0" w:evenHBand="1" w:firstRowFirstColumn="0" w:firstRowLastColumn="0" w:lastRowFirstColumn="0" w:lastRowLastColumn="0"/>
          <w:cantSplit/>
        </w:trPr>
        <w:tc>
          <w:tcPr>
            <w:tcW w:w="1413" w:type="dxa"/>
          </w:tcPr>
          <w:p w14:paraId="7FE8AFB9" w14:textId="77777777" w:rsidR="00306741" w:rsidRDefault="00306741" w:rsidP="00306741">
            <w:pPr>
              <w:pStyle w:val="Axure0"/>
              <w:rPr>
                <w:lang w:eastAsia="zh-CN"/>
              </w:rPr>
            </w:pPr>
            <w:r>
              <w:rPr>
                <w:rFonts w:hint="eastAsia"/>
                <w:lang w:eastAsia="zh-CN"/>
              </w:rPr>
              <w:t>2</w:t>
            </w:r>
          </w:p>
        </w:tc>
        <w:tc>
          <w:tcPr>
            <w:tcW w:w="2268" w:type="dxa"/>
          </w:tcPr>
          <w:p w14:paraId="1CAA5AB9" w14:textId="77777777" w:rsidR="00306741" w:rsidRDefault="00306741" w:rsidP="00306741">
            <w:pPr>
              <w:pStyle w:val="Axure0"/>
              <w:rPr>
                <w:lang w:eastAsia="zh-CN"/>
              </w:rPr>
            </w:pPr>
            <w:r>
              <w:rPr>
                <w:rFonts w:hint="eastAsia"/>
                <w:lang w:eastAsia="zh-CN"/>
              </w:rPr>
              <w:t>答疑文件</w:t>
            </w:r>
          </w:p>
        </w:tc>
        <w:tc>
          <w:tcPr>
            <w:tcW w:w="4536" w:type="dxa"/>
          </w:tcPr>
          <w:p w14:paraId="4E673144" w14:textId="4D2C19CD" w:rsidR="00306741" w:rsidRDefault="00306741" w:rsidP="00F52673">
            <w:pPr>
              <w:pStyle w:val="Axure0"/>
              <w:rPr>
                <w:lang w:eastAsia="zh-CN"/>
              </w:rPr>
            </w:pPr>
            <w:r>
              <w:rPr>
                <w:rFonts w:hint="eastAsia"/>
                <w:lang w:eastAsia="zh-CN"/>
              </w:rPr>
              <w:t>点击</w:t>
            </w:r>
            <w:r w:rsidR="00F52673">
              <w:rPr>
                <w:rFonts w:hint="eastAsia"/>
                <w:lang w:eastAsia="zh-CN"/>
              </w:rPr>
              <w:t>下载</w:t>
            </w:r>
            <w:r w:rsidR="00BB5E91">
              <w:rPr>
                <w:rFonts w:hint="eastAsia"/>
                <w:lang w:eastAsia="zh-CN"/>
              </w:rPr>
              <w:t>答疑</w:t>
            </w:r>
            <w:r w:rsidR="00F52673">
              <w:rPr>
                <w:rFonts w:hint="eastAsia"/>
                <w:lang w:eastAsia="zh-CN"/>
              </w:rPr>
              <w:t>文件</w:t>
            </w:r>
          </w:p>
        </w:tc>
      </w:tr>
      <w:tr w:rsidR="00306741" w14:paraId="1A5EB1D1" w14:textId="77777777" w:rsidTr="00306741">
        <w:trPr>
          <w:cantSplit/>
        </w:trPr>
        <w:tc>
          <w:tcPr>
            <w:tcW w:w="1413" w:type="dxa"/>
          </w:tcPr>
          <w:p w14:paraId="2A3A6C2A" w14:textId="77777777" w:rsidR="00306741" w:rsidRDefault="00306741" w:rsidP="00306741">
            <w:pPr>
              <w:pStyle w:val="Axure0"/>
              <w:rPr>
                <w:lang w:eastAsia="zh-CN"/>
              </w:rPr>
            </w:pPr>
            <w:r>
              <w:rPr>
                <w:rFonts w:hint="eastAsia"/>
                <w:lang w:eastAsia="zh-CN"/>
              </w:rPr>
              <w:t>3</w:t>
            </w:r>
          </w:p>
        </w:tc>
        <w:tc>
          <w:tcPr>
            <w:tcW w:w="2268" w:type="dxa"/>
          </w:tcPr>
          <w:p w14:paraId="1E543F4E" w14:textId="77777777" w:rsidR="00306741" w:rsidRDefault="00306741" w:rsidP="00306741">
            <w:pPr>
              <w:pStyle w:val="Axure0"/>
              <w:rPr>
                <w:lang w:eastAsia="zh-CN"/>
              </w:rPr>
            </w:pPr>
            <w:r>
              <w:rPr>
                <w:rFonts w:hint="eastAsia"/>
                <w:lang w:eastAsia="zh-CN"/>
              </w:rPr>
              <w:t>参与人员</w:t>
            </w:r>
            <w:r>
              <w:rPr>
                <w:lang w:eastAsia="zh-CN"/>
              </w:rPr>
              <w:t>列表翻页</w:t>
            </w:r>
          </w:p>
        </w:tc>
        <w:tc>
          <w:tcPr>
            <w:tcW w:w="4536" w:type="dxa"/>
          </w:tcPr>
          <w:p w14:paraId="210D6815" w14:textId="523E1E41" w:rsidR="00306741" w:rsidRDefault="00F07F70" w:rsidP="00306741">
            <w:pPr>
              <w:pStyle w:val="Axure0"/>
              <w:rPr>
                <w:lang w:eastAsia="zh-CN"/>
              </w:rPr>
            </w:pPr>
            <w:r>
              <w:rPr>
                <w:rFonts w:hint="eastAsia"/>
                <w:lang w:eastAsia="zh-CN"/>
              </w:rPr>
              <w:t>点击进行</w:t>
            </w:r>
            <w:r>
              <w:rPr>
                <w:lang w:eastAsia="zh-CN"/>
              </w:rPr>
              <w:t>参与人员的</w:t>
            </w:r>
            <w:r>
              <w:rPr>
                <w:rFonts w:hint="eastAsia"/>
                <w:lang w:eastAsia="zh-CN"/>
              </w:rPr>
              <w:t>列表</w:t>
            </w:r>
            <w:r>
              <w:rPr>
                <w:lang w:eastAsia="zh-CN"/>
              </w:rPr>
              <w:t>翻页</w:t>
            </w:r>
          </w:p>
        </w:tc>
      </w:tr>
      <w:tr w:rsidR="00306741" w14:paraId="39634E07" w14:textId="77777777" w:rsidTr="00306741">
        <w:trPr>
          <w:cnfStyle w:val="000000010000" w:firstRow="0" w:lastRow="0" w:firstColumn="0" w:lastColumn="0" w:oddVBand="0" w:evenVBand="0" w:oddHBand="0" w:evenHBand="1" w:firstRowFirstColumn="0" w:firstRowLastColumn="0" w:lastRowFirstColumn="0" w:lastRowLastColumn="0"/>
          <w:cantSplit/>
        </w:trPr>
        <w:tc>
          <w:tcPr>
            <w:tcW w:w="1413" w:type="dxa"/>
          </w:tcPr>
          <w:p w14:paraId="3DD85DA4" w14:textId="77777777" w:rsidR="00306741" w:rsidRDefault="00306741" w:rsidP="00306741">
            <w:pPr>
              <w:pStyle w:val="Axure0"/>
              <w:rPr>
                <w:lang w:eastAsia="zh-CN"/>
              </w:rPr>
            </w:pPr>
            <w:r>
              <w:rPr>
                <w:rFonts w:hint="eastAsia"/>
                <w:lang w:eastAsia="zh-CN"/>
              </w:rPr>
              <w:lastRenderedPageBreak/>
              <w:t>4</w:t>
            </w:r>
          </w:p>
        </w:tc>
        <w:tc>
          <w:tcPr>
            <w:tcW w:w="2268" w:type="dxa"/>
          </w:tcPr>
          <w:p w14:paraId="308D37B1" w14:textId="77777777" w:rsidR="00306741" w:rsidRDefault="00306741" w:rsidP="00306741">
            <w:pPr>
              <w:pStyle w:val="Axure0"/>
              <w:rPr>
                <w:lang w:eastAsia="zh-CN"/>
              </w:rPr>
            </w:pPr>
            <w:r>
              <w:rPr>
                <w:rFonts w:hint="eastAsia"/>
                <w:lang w:eastAsia="zh-CN"/>
              </w:rPr>
              <w:t>答疑主题</w:t>
            </w:r>
          </w:p>
        </w:tc>
        <w:tc>
          <w:tcPr>
            <w:tcW w:w="4536" w:type="dxa"/>
          </w:tcPr>
          <w:p w14:paraId="349E5658" w14:textId="77777777" w:rsidR="00306741" w:rsidRDefault="00306741" w:rsidP="00306741">
            <w:pPr>
              <w:pStyle w:val="Axure0"/>
              <w:rPr>
                <w:lang w:eastAsia="zh-CN"/>
              </w:rPr>
            </w:pPr>
            <w:r>
              <w:rPr>
                <w:rFonts w:hint="eastAsia"/>
                <w:lang w:eastAsia="zh-CN"/>
              </w:rPr>
              <w:t>点击进行</w:t>
            </w:r>
            <w:r w:rsidRPr="00BE35FE">
              <w:rPr>
                <w:rFonts w:hint="eastAsia"/>
                <w:lang w:eastAsia="zh-CN"/>
              </w:rPr>
              <w:t>往期答疑</w:t>
            </w:r>
            <w:r>
              <w:rPr>
                <w:lang w:eastAsia="zh-CN"/>
              </w:rPr>
              <w:t>列表</w:t>
            </w:r>
            <w:r>
              <w:rPr>
                <w:rFonts w:hint="eastAsia"/>
                <w:lang w:eastAsia="zh-CN"/>
              </w:rPr>
              <w:t>翻页</w:t>
            </w:r>
          </w:p>
        </w:tc>
      </w:tr>
      <w:tr w:rsidR="00306741" w14:paraId="5BCC0B52" w14:textId="77777777" w:rsidTr="00306741">
        <w:trPr>
          <w:cantSplit/>
        </w:trPr>
        <w:tc>
          <w:tcPr>
            <w:tcW w:w="1413" w:type="dxa"/>
          </w:tcPr>
          <w:p w14:paraId="31B53723" w14:textId="77777777" w:rsidR="00306741" w:rsidRDefault="00306741" w:rsidP="00306741">
            <w:pPr>
              <w:pStyle w:val="Axure0"/>
              <w:rPr>
                <w:lang w:eastAsia="zh-CN"/>
              </w:rPr>
            </w:pPr>
            <w:r>
              <w:rPr>
                <w:rFonts w:hint="eastAsia"/>
                <w:lang w:eastAsia="zh-CN"/>
              </w:rPr>
              <w:t>5</w:t>
            </w:r>
          </w:p>
        </w:tc>
        <w:tc>
          <w:tcPr>
            <w:tcW w:w="2268" w:type="dxa"/>
          </w:tcPr>
          <w:p w14:paraId="10111654" w14:textId="671CBE93" w:rsidR="00306741" w:rsidRDefault="000961A1" w:rsidP="00306741">
            <w:pPr>
              <w:pStyle w:val="Axure0"/>
              <w:rPr>
                <w:lang w:eastAsia="zh-CN"/>
              </w:rPr>
            </w:pPr>
            <w:r>
              <w:rPr>
                <w:rFonts w:hint="eastAsia"/>
                <w:lang w:eastAsia="zh-CN"/>
              </w:rPr>
              <w:t>系统</w:t>
            </w:r>
            <w:r>
              <w:rPr>
                <w:lang w:eastAsia="zh-CN"/>
              </w:rPr>
              <w:t>提示</w:t>
            </w:r>
          </w:p>
        </w:tc>
        <w:tc>
          <w:tcPr>
            <w:tcW w:w="4536" w:type="dxa"/>
          </w:tcPr>
          <w:p w14:paraId="7A925B78" w14:textId="4C0FA054" w:rsidR="00306741" w:rsidRDefault="00464868" w:rsidP="00306741">
            <w:pPr>
              <w:pStyle w:val="Axure0"/>
              <w:rPr>
                <w:lang w:eastAsia="zh-CN"/>
              </w:rPr>
            </w:pPr>
            <w:r>
              <w:rPr>
                <w:rFonts w:hint="eastAsia"/>
                <w:lang w:eastAsia="zh-CN"/>
              </w:rPr>
              <w:t>显示系统</w:t>
            </w:r>
            <w:r>
              <w:rPr>
                <w:lang w:eastAsia="zh-CN"/>
              </w:rPr>
              <w:t>提示</w:t>
            </w:r>
          </w:p>
        </w:tc>
      </w:tr>
      <w:tr w:rsidR="00306741" w14:paraId="3EBFB73C" w14:textId="77777777" w:rsidTr="00306741">
        <w:trPr>
          <w:cnfStyle w:val="000000010000" w:firstRow="0" w:lastRow="0" w:firstColumn="0" w:lastColumn="0" w:oddVBand="0" w:evenVBand="0" w:oddHBand="0" w:evenHBand="1" w:firstRowFirstColumn="0" w:firstRowLastColumn="0" w:lastRowFirstColumn="0" w:lastRowLastColumn="0"/>
          <w:cantSplit/>
        </w:trPr>
        <w:tc>
          <w:tcPr>
            <w:tcW w:w="1413" w:type="dxa"/>
          </w:tcPr>
          <w:p w14:paraId="3DDB2507" w14:textId="77777777" w:rsidR="00306741" w:rsidRDefault="00306741" w:rsidP="00306741">
            <w:pPr>
              <w:pStyle w:val="Axure0"/>
              <w:rPr>
                <w:lang w:eastAsia="zh-CN"/>
              </w:rPr>
            </w:pPr>
            <w:r>
              <w:rPr>
                <w:rFonts w:hint="eastAsia"/>
                <w:lang w:eastAsia="zh-CN"/>
              </w:rPr>
              <w:t>6</w:t>
            </w:r>
          </w:p>
        </w:tc>
        <w:tc>
          <w:tcPr>
            <w:tcW w:w="2268" w:type="dxa"/>
          </w:tcPr>
          <w:p w14:paraId="1B284806" w14:textId="1E60549C" w:rsidR="00306741" w:rsidRDefault="008B6781" w:rsidP="00306741">
            <w:pPr>
              <w:pStyle w:val="Axure0"/>
              <w:rPr>
                <w:lang w:eastAsia="zh-CN"/>
              </w:rPr>
            </w:pPr>
            <w:r>
              <w:rPr>
                <w:rFonts w:hint="eastAsia"/>
                <w:lang w:eastAsia="zh-CN"/>
              </w:rPr>
              <w:t>课程</w:t>
            </w:r>
            <w:r>
              <w:rPr>
                <w:lang w:eastAsia="zh-CN"/>
              </w:rPr>
              <w:t>教师</w:t>
            </w:r>
          </w:p>
        </w:tc>
        <w:tc>
          <w:tcPr>
            <w:tcW w:w="4536" w:type="dxa"/>
          </w:tcPr>
          <w:p w14:paraId="735FD6C8" w14:textId="0DDFF33B" w:rsidR="00306741" w:rsidRDefault="005B6559" w:rsidP="00306741">
            <w:pPr>
              <w:pStyle w:val="Axure0"/>
              <w:rPr>
                <w:lang w:eastAsia="zh-CN"/>
              </w:rPr>
            </w:pPr>
            <w:r>
              <w:rPr>
                <w:rFonts w:hint="eastAsia"/>
                <w:lang w:eastAsia="zh-CN"/>
              </w:rPr>
              <w:t>显示</w:t>
            </w:r>
            <w:r>
              <w:rPr>
                <w:lang w:eastAsia="zh-CN"/>
              </w:rPr>
              <w:t>本课的教师</w:t>
            </w:r>
          </w:p>
        </w:tc>
      </w:tr>
      <w:tr w:rsidR="00306741" w14:paraId="588470A9" w14:textId="77777777" w:rsidTr="00306741">
        <w:trPr>
          <w:cantSplit/>
        </w:trPr>
        <w:tc>
          <w:tcPr>
            <w:tcW w:w="1413" w:type="dxa"/>
          </w:tcPr>
          <w:p w14:paraId="7FD10A09" w14:textId="4D90BFD1" w:rsidR="00306741" w:rsidRDefault="00306741" w:rsidP="00306741">
            <w:pPr>
              <w:pStyle w:val="Axure0"/>
              <w:rPr>
                <w:lang w:eastAsia="zh-CN"/>
              </w:rPr>
            </w:pPr>
            <w:r>
              <w:rPr>
                <w:rFonts w:hint="eastAsia"/>
                <w:lang w:eastAsia="zh-CN"/>
              </w:rPr>
              <w:t>7</w:t>
            </w:r>
          </w:p>
        </w:tc>
        <w:tc>
          <w:tcPr>
            <w:tcW w:w="2268" w:type="dxa"/>
          </w:tcPr>
          <w:p w14:paraId="117B0764" w14:textId="183CCBCF" w:rsidR="00306741" w:rsidRDefault="008B6781" w:rsidP="00306741">
            <w:pPr>
              <w:pStyle w:val="Axure0"/>
              <w:rPr>
                <w:lang w:eastAsia="zh-CN"/>
              </w:rPr>
            </w:pPr>
            <w:r>
              <w:rPr>
                <w:rFonts w:hint="eastAsia"/>
                <w:lang w:eastAsia="zh-CN"/>
              </w:rPr>
              <w:t>参与</w:t>
            </w:r>
            <w:r>
              <w:rPr>
                <w:lang w:eastAsia="zh-CN"/>
              </w:rPr>
              <w:t>人员列表</w:t>
            </w:r>
          </w:p>
        </w:tc>
        <w:tc>
          <w:tcPr>
            <w:tcW w:w="4536" w:type="dxa"/>
          </w:tcPr>
          <w:p w14:paraId="37D74525" w14:textId="31070133" w:rsidR="00306741" w:rsidRDefault="005B6559" w:rsidP="00306741">
            <w:pPr>
              <w:pStyle w:val="Axure0"/>
              <w:rPr>
                <w:lang w:eastAsia="zh-CN"/>
              </w:rPr>
            </w:pPr>
            <w:r>
              <w:rPr>
                <w:rFonts w:hint="eastAsia"/>
                <w:lang w:eastAsia="zh-CN"/>
              </w:rPr>
              <w:t>显示所有</w:t>
            </w:r>
            <w:r>
              <w:rPr>
                <w:lang w:eastAsia="zh-CN"/>
              </w:rPr>
              <w:t>参与过答疑的人员列表</w:t>
            </w:r>
          </w:p>
        </w:tc>
      </w:tr>
    </w:tbl>
    <w:p w14:paraId="62A534EC" w14:textId="2F5B5956" w:rsidR="006C017A" w:rsidRPr="006C017A" w:rsidRDefault="006C017A" w:rsidP="006C017A"/>
    <w:p w14:paraId="5E05C61D" w14:textId="4474276C" w:rsidR="000E50EB" w:rsidRDefault="00C93811" w:rsidP="000E50EB">
      <w:pPr>
        <w:rPr>
          <w:ins w:id="1530" w:author="HerculesHu" w:date="2017-12-23T23:48:00Z"/>
        </w:rPr>
      </w:pPr>
      <w:r>
        <w:rPr>
          <w:noProof/>
        </w:rPr>
        <w:drawing>
          <wp:inline distT="0" distB="0" distL="0" distR="0" wp14:anchorId="49CDF4AD" wp14:editId="348AB6A4">
            <wp:extent cx="5274310" cy="32264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226435"/>
                    </a:xfrm>
                    <a:prstGeom prst="rect">
                      <a:avLst/>
                    </a:prstGeom>
                  </pic:spPr>
                </pic:pic>
              </a:graphicData>
            </a:graphic>
          </wp:inline>
        </w:drawing>
      </w:r>
    </w:p>
    <w:p w14:paraId="7956D60E" w14:textId="77777777" w:rsidR="00ED245A" w:rsidRDefault="00ED245A" w:rsidP="00ED245A">
      <w:pPr>
        <w:jc w:val="center"/>
        <w:rPr>
          <w:ins w:id="1531" w:author="HerculesHu" w:date="2017-12-23T23:48:00Z"/>
        </w:rPr>
      </w:pPr>
      <w:ins w:id="1532" w:author="HerculesHu" w:date="2017-12-23T23:48:00Z">
        <w:r>
          <w:rPr>
            <w:rFonts w:hint="eastAsia"/>
          </w:rPr>
          <w:t>（电脑</w:t>
        </w:r>
        <w:r>
          <w:t>版</w:t>
        </w:r>
        <w:r>
          <w:rPr>
            <w:rFonts w:hint="eastAsia"/>
          </w:rPr>
          <w:t>）</w:t>
        </w:r>
      </w:ins>
    </w:p>
    <w:p w14:paraId="3719313A" w14:textId="77777777" w:rsidR="00ED245A" w:rsidRDefault="00ED245A" w:rsidP="000E50EB">
      <w:pPr>
        <w:rPr>
          <w:ins w:id="1533" w:author="HerculesHu" w:date="2017-12-23T23:16:00Z"/>
        </w:rPr>
      </w:pPr>
    </w:p>
    <w:p w14:paraId="68B1AAE3" w14:textId="3E04F01F" w:rsidR="00F97E85" w:rsidRDefault="00F97E85">
      <w:pPr>
        <w:ind w:firstLineChars="350" w:firstLine="735"/>
        <w:rPr>
          <w:ins w:id="1534" w:author="HerculesHu" w:date="2017-12-23T23:57:00Z"/>
        </w:rPr>
        <w:pPrChange w:id="1535" w:author="HerculesHu" w:date="2017-12-24T00:13:00Z">
          <w:pPr/>
        </w:pPrChange>
      </w:pPr>
      <w:ins w:id="1536" w:author="HerculesHu" w:date="2017-12-23T23:16:00Z">
        <w:r>
          <w:rPr>
            <w:noProof/>
          </w:rPr>
          <w:lastRenderedPageBreak/>
          <w:drawing>
            <wp:inline distT="0" distB="0" distL="0" distR="0" wp14:anchorId="320CDC1A" wp14:editId="32649B8D">
              <wp:extent cx="4486275" cy="7305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86275" cy="7305675"/>
                      </a:xfrm>
                      <a:prstGeom prst="rect">
                        <a:avLst/>
                      </a:prstGeom>
                    </pic:spPr>
                  </pic:pic>
                </a:graphicData>
              </a:graphic>
            </wp:inline>
          </w:drawing>
        </w:r>
      </w:ins>
    </w:p>
    <w:p w14:paraId="65B98715" w14:textId="77777777" w:rsidR="00AB4442" w:rsidRDefault="00AB4442" w:rsidP="00AB4442">
      <w:pPr>
        <w:jc w:val="center"/>
        <w:rPr>
          <w:ins w:id="1537" w:author="HerculesHu" w:date="2017-12-23T23:57:00Z"/>
        </w:rPr>
      </w:pPr>
      <w:ins w:id="1538" w:author="HerculesHu" w:date="2017-12-23T23:57:00Z">
        <w:r>
          <w:rPr>
            <w:rFonts w:hint="eastAsia"/>
          </w:rPr>
          <w:t>（手机</w:t>
        </w:r>
        <w:r>
          <w:t>版</w:t>
        </w:r>
        <w:r>
          <w:rPr>
            <w:rFonts w:hint="eastAsia"/>
          </w:rPr>
          <w:t>）</w:t>
        </w:r>
      </w:ins>
    </w:p>
    <w:p w14:paraId="5E7C995F" w14:textId="77777777" w:rsidR="00AB4442" w:rsidRDefault="00AB4442" w:rsidP="000E50EB">
      <w:pPr>
        <w:rPr>
          <w:ins w:id="1539" w:author="HerculesHu" w:date="2017-12-23T23:14:00Z"/>
        </w:rPr>
      </w:pPr>
    </w:p>
    <w:p w14:paraId="509438EE" w14:textId="77777777" w:rsidR="00F97E85" w:rsidRPr="000E50EB" w:rsidRDefault="00F97E85" w:rsidP="000E50EB"/>
    <w:p w14:paraId="56DEFEB3" w14:textId="333B2C61" w:rsidR="00433598" w:rsidRDefault="00433598">
      <w:pPr>
        <w:pStyle w:val="a2"/>
      </w:pPr>
      <w:bookmarkStart w:id="1540" w:name="_Toc503060545"/>
      <w:r>
        <w:rPr>
          <w:rFonts w:hint="eastAsia"/>
        </w:rPr>
        <w:t>答疑室</w:t>
      </w:r>
      <w:r>
        <w:t>（</w:t>
      </w:r>
      <w:r>
        <w:rPr>
          <w:rFonts w:hint="eastAsia"/>
        </w:rPr>
        <w:t>普通</w:t>
      </w:r>
      <w:r>
        <w:t>注册用户）</w:t>
      </w:r>
      <w:bookmarkEnd w:id="1540"/>
    </w:p>
    <w:p w14:paraId="002259B0" w14:textId="7803E1BD" w:rsidR="001802FF" w:rsidRDefault="001802FF" w:rsidP="001802FF"/>
    <w:p w14:paraId="47F7FBDB" w14:textId="2EEC8515" w:rsidR="00F93713" w:rsidRDefault="00F93713" w:rsidP="001802FF"/>
    <w:p w14:paraId="42BA31AC" w14:textId="77777777" w:rsidR="00F93713" w:rsidRDefault="00F93713" w:rsidP="001802FF"/>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BD016F" w14:paraId="6C8E4DC5"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3270A75C" w14:textId="77777777" w:rsidR="00BD016F" w:rsidRDefault="00BD016F" w:rsidP="00EB2A62">
            <w:pPr>
              <w:pStyle w:val="Axure"/>
            </w:pPr>
            <w:r>
              <w:lastRenderedPageBreak/>
              <w:t>脚注</w:t>
            </w:r>
          </w:p>
        </w:tc>
        <w:tc>
          <w:tcPr>
            <w:tcW w:w="2268" w:type="dxa"/>
          </w:tcPr>
          <w:p w14:paraId="26D147E5" w14:textId="77777777" w:rsidR="00BD016F" w:rsidRDefault="00BD016F" w:rsidP="00EB2A62">
            <w:pPr>
              <w:pStyle w:val="Axure"/>
            </w:pPr>
            <w:r>
              <w:t>名称</w:t>
            </w:r>
          </w:p>
        </w:tc>
        <w:tc>
          <w:tcPr>
            <w:tcW w:w="4536" w:type="dxa"/>
          </w:tcPr>
          <w:p w14:paraId="45BFDD01" w14:textId="77777777" w:rsidR="00BD016F" w:rsidRDefault="00BD016F" w:rsidP="00EB2A62">
            <w:pPr>
              <w:pStyle w:val="Axure"/>
              <w:tabs>
                <w:tab w:val="left" w:pos="1190"/>
              </w:tabs>
            </w:pPr>
            <w:r>
              <w:t>交互</w:t>
            </w:r>
            <w:r>
              <w:tab/>
            </w:r>
          </w:p>
        </w:tc>
      </w:tr>
      <w:tr w:rsidR="00BD016F" w14:paraId="230BB98D" w14:textId="77777777" w:rsidTr="00EB2A62">
        <w:trPr>
          <w:cantSplit/>
        </w:trPr>
        <w:tc>
          <w:tcPr>
            <w:tcW w:w="1413" w:type="dxa"/>
          </w:tcPr>
          <w:p w14:paraId="2A4A79AD" w14:textId="77777777" w:rsidR="00BD016F" w:rsidRDefault="00BD016F" w:rsidP="00EB2A62">
            <w:pPr>
              <w:pStyle w:val="Axure0"/>
            </w:pPr>
            <w:r>
              <w:t>1</w:t>
            </w:r>
          </w:p>
        </w:tc>
        <w:tc>
          <w:tcPr>
            <w:tcW w:w="2268" w:type="dxa"/>
          </w:tcPr>
          <w:p w14:paraId="062AA61C" w14:textId="77777777" w:rsidR="00BD016F" w:rsidRDefault="00BD016F" w:rsidP="00EB2A62">
            <w:pPr>
              <w:pStyle w:val="Axure0"/>
            </w:pPr>
            <w:r>
              <w:rPr>
                <w:rFonts w:hint="eastAsia"/>
                <w:lang w:eastAsia="zh-CN"/>
              </w:rPr>
              <w:t>离开</w:t>
            </w:r>
          </w:p>
        </w:tc>
        <w:tc>
          <w:tcPr>
            <w:tcW w:w="4536" w:type="dxa"/>
          </w:tcPr>
          <w:p w14:paraId="2D3345DB" w14:textId="77777777" w:rsidR="00BD016F" w:rsidRDefault="00BD016F" w:rsidP="00EB2A62">
            <w:pPr>
              <w:pStyle w:val="Axure0"/>
              <w:rPr>
                <w:lang w:eastAsia="zh-CN"/>
              </w:rPr>
            </w:pPr>
            <w:r>
              <w:rPr>
                <w:rFonts w:hint="eastAsia"/>
                <w:lang w:eastAsia="zh-CN"/>
              </w:rPr>
              <w:t>点击返回上级</w:t>
            </w:r>
          </w:p>
        </w:tc>
      </w:tr>
      <w:tr w:rsidR="00BD016F" w14:paraId="49962FF3"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13DA2BA5" w14:textId="77777777" w:rsidR="00BD016F" w:rsidRDefault="00BD016F" w:rsidP="00EB2A62">
            <w:pPr>
              <w:pStyle w:val="Axure0"/>
              <w:rPr>
                <w:lang w:eastAsia="zh-CN"/>
              </w:rPr>
            </w:pPr>
            <w:r>
              <w:rPr>
                <w:rFonts w:hint="eastAsia"/>
                <w:lang w:eastAsia="zh-CN"/>
              </w:rPr>
              <w:t>2</w:t>
            </w:r>
          </w:p>
        </w:tc>
        <w:tc>
          <w:tcPr>
            <w:tcW w:w="2268" w:type="dxa"/>
          </w:tcPr>
          <w:p w14:paraId="33C90F1E" w14:textId="77777777" w:rsidR="00BD016F" w:rsidRDefault="00BD016F" w:rsidP="00EB2A62">
            <w:pPr>
              <w:pStyle w:val="Axure0"/>
              <w:rPr>
                <w:lang w:eastAsia="zh-CN"/>
              </w:rPr>
            </w:pPr>
            <w:r>
              <w:rPr>
                <w:rFonts w:hint="eastAsia"/>
                <w:lang w:eastAsia="zh-CN"/>
              </w:rPr>
              <w:t>答疑文件</w:t>
            </w:r>
          </w:p>
        </w:tc>
        <w:tc>
          <w:tcPr>
            <w:tcW w:w="4536" w:type="dxa"/>
          </w:tcPr>
          <w:p w14:paraId="4355B1E3" w14:textId="77777777" w:rsidR="00BD016F" w:rsidRDefault="00BD016F" w:rsidP="00EB2A62">
            <w:pPr>
              <w:pStyle w:val="Axure0"/>
              <w:rPr>
                <w:lang w:eastAsia="zh-CN"/>
              </w:rPr>
            </w:pPr>
            <w:r>
              <w:rPr>
                <w:rFonts w:hint="eastAsia"/>
                <w:lang w:eastAsia="zh-CN"/>
              </w:rPr>
              <w:t>点击下载答疑文件</w:t>
            </w:r>
          </w:p>
        </w:tc>
      </w:tr>
      <w:tr w:rsidR="00BD016F" w14:paraId="1B0E3442" w14:textId="77777777" w:rsidTr="00EB2A62">
        <w:trPr>
          <w:cantSplit/>
        </w:trPr>
        <w:tc>
          <w:tcPr>
            <w:tcW w:w="1413" w:type="dxa"/>
          </w:tcPr>
          <w:p w14:paraId="21BA58FE" w14:textId="77777777" w:rsidR="00BD016F" w:rsidRDefault="00BD016F" w:rsidP="00EB2A62">
            <w:pPr>
              <w:pStyle w:val="Axure0"/>
              <w:rPr>
                <w:lang w:eastAsia="zh-CN"/>
              </w:rPr>
            </w:pPr>
            <w:r>
              <w:rPr>
                <w:rFonts w:hint="eastAsia"/>
                <w:lang w:eastAsia="zh-CN"/>
              </w:rPr>
              <w:t>3</w:t>
            </w:r>
          </w:p>
        </w:tc>
        <w:tc>
          <w:tcPr>
            <w:tcW w:w="2268" w:type="dxa"/>
          </w:tcPr>
          <w:p w14:paraId="04F4C857" w14:textId="77777777" w:rsidR="00BD016F" w:rsidRDefault="00BD016F" w:rsidP="00EB2A62">
            <w:pPr>
              <w:pStyle w:val="Axure0"/>
              <w:rPr>
                <w:lang w:eastAsia="zh-CN"/>
              </w:rPr>
            </w:pPr>
            <w:r>
              <w:rPr>
                <w:rFonts w:hint="eastAsia"/>
                <w:lang w:eastAsia="zh-CN"/>
              </w:rPr>
              <w:t>参与人员</w:t>
            </w:r>
            <w:r>
              <w:rPr>
                <w:lang w:eastAsia="zh-CN"/>
              </w:rPr>
              <w:t>列表翻页</w:t>
            </w:r>
          </w:p>
        </w:tc>
        <w:tc>
          <w:tcPr>
            <w:tcW w:w="4536" w:type="dxa"/>
          </w:tcPr>
          <w:p w14:paraId="3DB670B2" w14:textId="77777777" w:rsidR="00BD016F" w:rsidRDefault="00BD016F" w:rsidP="00EB2A62">
            <w:pPr>
              <w:pStyle w:val="Axure0"/>
              <w:rPr>
                <w:lang w:eastAsia="zh-CN"/>
              </w:rPr>
            </w:pPr>
            <w:r>
              <w:rPr>
                <w:rFonts w:hint="eastAsia"/>
                <w:lang w:eastAsia="zh-CN"/>
              </w:rPr>
              <w:t>点击进行</w:t>
            </w:r>
            <w:r>
              <w:rPr>
                <w:lang w:eastAsia="zh-CN"/>
              </w:rPr>
              <w:t>参与人员的</w:t>
            </w:r>
            <w:r>
              <w:rPr>
                <w:rFonts w:hint="eastAsia"/>
                <w:lang w:eastAsia="zh-CN"/>
              </w:rPr>
              <w:t>列表</w:t>
            </w:r>
            <w:r>
              <w:rPr>
                <w:lang w:eastAsia="zh-CN"/>
              </w:rPr>
              <w:t>翻页</w:t>
            </w:r>
          </w:p>
        </w:tc>
      </w:tr>
      <w:tr w:rsidR="00BD016F" w14:paraId="50A377F2"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0AF7886B" w14:textId="77777777" w:rsidR="00BD016F" w:rsidRDefault="00BD016F" w:rsidP="00EB2A62">
            <w:pPr>
              <w:pStyle w:val="Axure0"/>
              <w:rPr>
                <w:lang w:eastAsia="zh-CN"/>
              </w:rPr>
            </w:pPr>
            <w:r>
              <w:rPr>
                <w:rFonts w:hint="eastAsia"/>
                <w:lang w:eastAsia="zh-CN"/>
              </w:rPr>
              <w:t>4</w:t>
            </w:r>
          </w:p>
        </w:tc>
        <w:tc>
          <w:tcPr>
            <w:tcW w:w="2268" w:type="dxa"/>
          </w:tcPr>
          <w:p w14:paraId="55392C70" w14:textId="77777777" w:rsidR="00BD016F" w:rsidRDefault="00BD016F" w:rsidP="00EB2A62">
            <w:pPr>
              <w:pStyle w:val="Axure0"/>
              <w:rPr>
                <w:lang w:eastAsia="zh-CN"/>
              </w:rPr>
            </w:pPr>
            <w:r>
              <w:rPr>
                <w:rFonts w:hint="eastAsia"/>
                <w:lang w:eastAsia="zh-CN"/>
              </w:rPr>
              <w:t>答疑主题</w:t>
            </w:r>
          </w:p>
        </w:tc>
        <w:tc>
          <w:tcPr>
            <w:tcW w:w="4536" w:type="dxa"/>
          </w:tcPr>
          <w:p w14:paraId="0D6AAE0A" w14:textId="77777777" w:rsidR="00BD016F" w:rsidRDefault="00BD016F" w:rsidP="00EB2A62">
            <w:pPr>
              <w:pStyle w:val="Axure0"/>
              <w:rPr>
                <w:lang w:eastAsia="zh-CN"/>
              </w:rPr>
            </w:pPr>
            <w:r>
              <w:rPr>
                <w:rFonts w:hint="eastAsia"/>
                <w:lang w:eastAsia="zh-CN"/>
              </w:rPr>
              <w:t>点击进行</w:t>
            </w:r>
            <w:r w:rsidRPr="00BE35FE">
              <w:rPr>
                <w:rFonts w:hint="eastAsia"/>
                <w:lang w:eastAsia="zh-CN"/>
              </w:rPr>
              <w:t>往期答疑</w:t>
            </w:r>
            <w:r>
              <w:rPr>
                <w:lang w:eastAsia="zh-CN"/>
              </w:rPr>
              <w:t>列表</w:t>
            </w:r>
            <w:r>
              <w:rPr>
                <w:rFonts w:hint="eastAsia"/>
                <w:lang w:eastAsia="zh-CN"/>
              </w:rPr>
              <w:t>翻页</w:t>
            </w:r>
          </w:p>
        </w:tc>
      </w:tr>
      <w:tr w:rsidR="00BD016F" w14:paraId="26EDF59F" w14:textId="77777777" w:rsidTr="00EB2A62">
        <w:trPr>
          <w:cantSplit/>
        </w:trPr>
        <w:tc>
          <w:tcPr>
            <w:tcW w:w="1413" w:type="dxa"/>
          </w:tcPr>
          <w:p w14:paraId="2A3D4F3D" w14:textId="77777777" w:rsidR="00BD016F" w:rsidRDefault="00BD016F" w:rsidP="00EB2A62">
            <w:pPr>
              <w:pStyle w:val="Axure0"/>
              <w:rPr>
                <w:lang w:eastAsia="zh-CN"/>
              </w:rPr>
            </w:pPr>
            <w:r>
              <w:rPr>
                <w:rFonts w:hint="eastAsia"/>
                <w:lang w:eastAsia="zh-CN"/>
              </w:rPr>
              <w:t>5</w:t>
            </w:r>
          </w:p>
        </w:tc>
        <w:tc>
          <w:tcPr>
            <w:tcW w:w="2268" w:type="dxa"/>
          </w:tcPr>
          <w:p w14:paraId="0D15A637" w14:textId="77777777" w:rsidR="00BD016F" w:rsidRDefault="00BD016F" w:rsidP="00EB2A62">
            <w:pPr>
              <w:pStyle w:val="Axure0"/>
              <w:rPr>
                <w:lang w:eastAsia="zh-CN"/>
              </w:rPr>
            </w:pPr>
            <w:r>
              <w:rPr>
                <w:rFonts w:hint="eastAsia"/>
                <w:lang w:eastAsia="zh-CN"/>
              </w:rPr>
              <w:t>系统</w:t>
            </w:r>
            <w:r>
              <w:rPr>
                <w:lang w:eastAsia="zh-CN"/>
              </w:rPr>
              <w:t>提示</w:t>
            </w:r>
          </w:p>
        </w:tc>
        <w:tc>
          <w:tcPr>
            <w:tcW w:w="4536" w:type="dxa"/>
          </w:tcPr>
          <w:p w14:paraId="1296314C" w14:textId="77777777" w:rsidR="00BD016F" w:rsidRDefault="00BD016F" w:rsidP="00EB2A62">
            <w:pPr>
              <w:pStyle w:val="Axure0"/>
              <w:rPr>
                <w:lang w:eastAsia="zh-CN"/>
              </w:rPr>
            </w:pPr>
            <w:r>
              <w:rPr>
                <w:rFonts w:hint="eastAsia"/>
                <w:lang w:eastAsia="zh-CN"/>
              </w:rPr>
              <w:t>显示系统</w:t>
            </w:r>
            <w:r>
              <w:rPr>
                <w:lang w:eastAsia="zh-CN"/>
              </w:rPr>
              <w:t>提示</w:t>
            </w:r>
          </w:p>
        </w:tc>
      </w:tr>
      <w:tr w:rsidR="00BD016F" w14:paraId="4C153B27"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11F49368" w14:textId="77777777" w:rsidR="00BD016F" w:rsidRDefault="00BD016F" w:rsidP="00EB2A62">
            <w:pPr>
              <w:pStyle w:val="Axure0"/>
              <w:rPr>
                <w:lang w:eastAsia="zh-CN"/>
              </w:rPr>
            </w:pPr>
            <w:r>
              <w:rPr>
                <w:rFonts w:hint="eastAsia"/>
                <w:lang w:eastAsia="zh-CN"/>
              </w:rPr>
              <w:t>6</w:t>
            </w:r>
          </w:p>
        </w:tc>
        <w:tc>
          <w:tcPr>
            <w:tcW w:w="2268" w:type="dxa"/>
          </w:tcPr>
          <w:p w14:paraId="6EC7AA8F" w14:textId="77777777" w:rsidR="00BD016F" w:rsidRDefault="00BD016F" w:rsidP="00EB2A62">
            <w:pPr>
              <w:pStyle w:val="Axure0"/>
              <w:rPr>
                <w:lang w:eastAsia="zh-CN"/>
              </w:rPr>
            </w:pPr>
            <w:r>
              <w:rPr>
                <w:rFonts w:hint="eastAsia"/>
                <w:lang w:eastAsia="zh-CN"/>
              </w:rPr>
              <w:t>课程</w:t>
            </w:r>
            <w:r>
              <w:rPr>
                <w:lang w:eastAsia="zh-CN"/>
              </w:rPr>
              <w:t>教师</w:t>
            </w:r>
          </w:p>
        </w:tc>
        <w:tc>
          <w:tcPr>
            <w:tcW w:w="4536" w:type="dxa"/>
          </w:tcPr>
          <w:p w14:paraId="7CE72F79" w14:textId="77777777" w:rsidR="00BD016F" w:rsidRDefault="00BD016F" w:rsidP="00EB2A62">
            <w:pPr>
              <w:pStyle w:val="Axure0"/>
              <w:rPr>
                <w:lang w:eastAsia="zh-CN"/>
              </w:rPr>
            </w:pPr>
            <w:r>
              <w:rPr>
                <w:rFonts w:hint="eastAsia"/>
                <w:lang w:eastAsia="zh-CN"/>
              </w:rPr>
              <w:t>显示</w:t>
            </w:r>
            <w:r>
              <w:rPr>
                <w:lang w:eastAsia="zh-CN"/>
              </w:rPr>
              <w:t>本课的教师</w:t>
            </w:r>
          </w:p>
        </w:tc>
      </w:tr>
      <w:tr w:rsidR="00BD016F" w14:paraId="6D37D1E4" w14:textId="77777777" w:rsidTr="00EB2A62">
        <w:trPr>
          <w:cantSplit/>
        </w:trPr>
        <w:tc>
          <w:tcPr>
            <w:tcW w:w="1413" w:type="dxa"/>
          </w:tcPr>
          <w:p w14:paraId="658B2D4B" w14:textId="77777777" w:rsidR="00BD016F" w:rsidRDefault="00BD016F" w:rsidP="00EB2A62">
            <w:pPr>
              <w:pStyle w:val="Axure0"/>
              <w:rPr>
                <w:lang w:eastAsia="zh-CN"/>
              </w:rPr>
            </w:pPr>
            <w:r>
              <w:rPr>
                <w:rFonts w:hint="eastAsia"/>
                <w:lang w:eastAsia="zh-CN"/>
              </w:rPr>
              <w:t>7</w:t>
            </w:r>
          </w:p>
        </w:tc>
        <w:tc>
          <w:tcPr>
            <w:tcW w:w="2268" w:type="dxa"/>
          </w:tcPr>
          <w:p w14:paraId="27558631" w14:textId="77777777" w:rsidR="00BD016F" w:rsidRDefault="00BD016F" w:rsidP="00EB2A62">
            <w:pPr>
              <w:pStyle w:val="Axure0"/>
              <w:rPr>
                <w:lang w:eastAsia="zh-CN"/>
              </w:rPr>
            </w:pPr>
            <w:r>
              <w:rPr>
                <w:rFonts w:hint="eastAsia"/>
                <w:lang w:eastAsia="zh-CN"/>
              </w:rPr>
              <w:t>参与</w:t>
            </w:r>
            <w:r>
              <w:rPr>
                <w:lang w:eastAsia="zh-CN"/>
              </w:rPr>
              <w:t>人员列表</w:t>
            </w:r>
          </w:p>
        </w:tc>
        <w:tc>
          <w:tcPr>
            <w:tcW w:w="4536" w:type="dxa"/>
          </w:tcPr>
          <w:p w14:paraId="1709C784" w14:textId="77777777" w:rsidR="00BD016F" w:rsidRDefault="00BD016F" w:rsidP="00EB2A62">
            <w:pPr>
              <w:pStyle w:val="Axure0"/>
              <w:rPr>
                <w:lang w:eastAsia="zh-CN"/>
              </w:rPr>
            </w:pPr>
            <w:r>
              <w:rPr>
                <w:rFonts w:hint="eastAsia"/>
                <w:lang w:eastAsia="zh-CN"/>
              </w:rPr>
              <w:t>显示所有</w:t>
            </w:r>
            <w:r>
              <w:rPr>
                <w:lang w:eastAsia="zh-CN"/>
              </w:rPr>
              <w:t>参与过答疑的人员列表</w:t>
            </w:r>
          </w:p>
        </w:tc>
      </w:tr>
      <w:tr w:rsidR="00F93713" w14:paraId="7FFCFBA4"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7508A6CD" w14:textId="3CD8AA23" w:rsidR="00F93713" w:rsidRDefault="00F93713" w:rsidP="00EB2A62">
            <w:pPr>
              <w:pStyle w:val="Axure0"/>
              <w:rPr>
                <w:lang w:eastAsia="zh-CN"/>
              </w:rPr>
            </w:pPr>
            <w:r>
              <w:rPr>
                <w:rFonts w:hint="eastAsia"/>
                <w:lang w:eastAsia="zh-CN"/>
              </w:rPr>
              <w:t>8</w:t>
            </w:r>
          </w:p>
        </w:tc>
        <w:tc>
          <w:tcPr>
            <w:tcW w:w="2268" w:type="dxa"/>
          </w:tcPr>
          <w:p w14:paraId="67F3ECAC" w14:textId="6C0699EC" w:rsidR="00F93713" w:rsidRDefault="00C027F0" w:rsidP="00EB2A62">
            <w:pPr>
              <w:pStyle w:val="Axure0"/>
              <w:rPr>
                <w:lang w:eastAsia="zh-CN"/>
              </w:rPr>
            </w:pPr>
            <w:r>
              <w:rPr>
                <w:rFonts w:hint="eastAsia"/>
                <w:lang w:eastAsia="zh-CN"/>
              </w:rPr>
              <w:t>答疑</w:t>
            </w:r>
            <w:r>
              <w:rPr>
                <w:lang w:eastAsia="zh-CN"/>
              </w:rPr>
              <w:t>剩余时间</w:t>
            </w:r>
          </w:p>
        </w:tc>
        <w:tc>
          <w:tcPr>
            <w:tcW w:w="4536" w:type="dxa"/>
          </w:tcPr>
          <w:p w14:paraId="13CB7966" w14:textId="1DAD13BB" w:rsidR="00F93713" w:rsidRDefault="00C027F0" w:rsidP="00EB2A62">
            <w:pPr>
              <w:pStyle w:val="Axure0"/>
              <w:rPr>
                <w:lang w:eastAsia="zh-CN"/>
              </w:rPr>
            </w:pPr>
            <w:r>
              <w:rPr>
                <w:rFonts w:hint="eastAsia"/>
                <w:lang w:eastAsia="zh-CN"/>
              </w:rPr>
              <w:t>显示</w:t>
            </w:r>
            <w:r>
              <w:rPr>
                <w:lang w:eastAsia="zh-CN"/>
              </w:rPr>
              <w:t>答疑剩余时间</w:t>
            </w:r>
          </w:p>
        </w:tc>
      </w:tr>
      <w:tr w:rsidR="00F93713" w14:paraId="48A4CA89" w14:textId="77777777" w:rsidTr="00EB2A62">
        <w:trPr>
          <w:cantSplit/>
        </w:trPr>
        <w:tc>
          <w:tcPr>
            <w:tcW w:w="1413" w:type="dxa"/>
          </w:tcPr>
          <w:p w14:paraId="629D2BD3" w14:textId="43CE7D15" w:rsidR="00F93713" w:rsidRDefault="00F93713" w:rsidP="00EB2A62">
            <w:pPr>
              <w:pStyle w:val="Axure0"/>
              <w:rPr>
                <w:lang w:eastAsia="zh-CN"/>
              </w:rPr>
            </w:pPr>
            <w:r>
              <w:rPr>
                <w:rFonts w:hint="eastAsia"/>
                <w:lang w:eastAsia="zh-CN"/>
              </w:rPr>
              <w:t>9</w:t>
            </w:r>
          </w:p>
        </w:tc>
        <w:tc>
          <w:tcPr>
            <w:tcW w:w="2268" w:type="dxa"/>
          </w:tcPr>
          <w:p w14:paraId="42A731B7" w14:textId="0AFA3860" w:rsidR="00F93713" w:rsidRDefault="00C864CF" w:rsidP="00EB2A62">
            <w:pPr>
              <w:pStyle w:val="Axure0"/>
              <w:rPr>
                <w:lang w:eastAsia="zh-CN"/>
              </w:rPr>
            </w:pPr>
            <w:r>
              <w:rPr>
                <w:rFonts w:hint="eastAsia"/>
                <w:lang w:eastAsia="zh-CN"/>
              </w:rPr>
              <w:t>自己的气泡</w:t>
            </w:r>
          </w:p>
        </w:tc>
        <w:tc>
          <w:tcPr>
            <w:tcW w:w="4536" w:type="dxa"/>
          </w:tcPr>
          <w:p w14:paraId="232B212F" w14:textId="1AEA0503" w:rsidR="00F93713" w:rsidRDefault="007A0FA3" w:rsidP="00EB2A62">
            <w:pPr>
              <w:pStyle w:val="Axure0"/>
              <w:rPr>
                <w:lang w:eastAsia="zh-CN"/>
              </w:rPr>
            </w:pPr>
            <w:r>
              <w:rPr>
                <w:rFonts w:hint="eastAsia"/>
                <w:lang w:eastAsia="zh-CN"/>
              </w:rPr>
              <w:t>显示</w:t>
            </w:r>
            <w:r>
              <w:rPr>
                <w:lang w:eastAsia="zh-CN"/>
              </w:rPr>
              <w:t>自己的气泡（</w:t>
            </w:r>
            <w:r>
              <w:rPr>
                <w:rFonts w:hint="eastAsia"/>
                <w:lang w:eastAsia="zh-CN"/>
              </w:rPr>
              <w:t>灰色</w:t>
            </w:r>
            <w:r>
              <w:rPr>
                <w:lang w:eastAsia="zh-CN"/>
              </w:rPr>
              <w:t>底色）</w:t>
            </w:r>
          </w:p>
        </w:tc>
      </w:tr>
      <w:tr w:rsidR="00F93713" w14:paraId="1577B573"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705DC311" w14:textId="27B37AED" w:rsidR="00F93713" w:rsidRDefault="00F93713" w:rsidP="00EB2A62">
            <w:pPr>
              <w:pStyle w:val="Axure0"/>
              <w:rPr>
                <w:lang w:eastAsia="zh-CN"/>
              </w:rPr>
            </w:pPr>
            <w:r>
              <w:rPr>
                <w:rFonts w:hint="eastAsia"/>
                <w:lang w:eastAsia="zh-CN"/>
              </w:rPr>
              <w:t>10</w:t>
            </w:r>
          </w:p>
        </w:tc>
        <w:tc>
          <w:tcPr>
            <w:tcW w:w="2268" w:type="dxa"/>
          </w:tcPr>
          <w:p w14:paraId="58115ECE" w14:textId="0E1A357A" w:rsidR="00F93713" w:rsidRDefault="00C864CF" w:rsidP="00EB2A62">
            <w:pPr>
              <w:pStyle w:val="Axure0"/>
              <w:rPr>
                <w:lang w:eastAsia="zh-CN"/>
              </w:rPr>
            </w:pPr>
            <w:r>
              <w:rPr>
                <w:rFonts w:hint="eastAsia"/>
                <w:lang w:eastAsia="zh-CN"/>
              </w:rPr>
              <w:t>教师的</w:t>
            </w:r>
            <w:r>
              <w:rPr>
                <w:lang w:eastAsia="zh-CN"/>
              </w:rPr>
              <w:t>气泡</w:t>
            </w:r>
          </w:p>
        </w:tc>
        <w:tc>
          <w:tcPr>
            <w:tcW w:w="4536" w:type="dxa"/>
          </w:tcPr>
          <w:p w14:paraId="2D6EF9F3" w14:textId="14A0D292" w:rsidR="00F93713" w:rsidRDefault="007A0FA3" w:rsidP="00EB2A62">
            <w:pPr>
              <w:pStyle w:val="Axure0"/>
              <w:rPr>
                <w:lang w:eastAsia="zh-CN"/>
              </w:rPr>
            </w:pPr>
            <w:r>
              <w:rPr>
                <w:rFonts w:hint="eastAsia"/>
                <w:lang w:eastAsia="zh-CN"/>
              </w:rPr>
              <w:t>显示</w:t>
            </w:r>
            <w:r>
              <w:rPr>
                <w:lang w:eastAsia="zh-CN"/>
              </w:rPr>
              <w:t>在屏幕右侧（</w:t>
            </w:r>
            <w:r>
              <w:rPr>
                <w:rFonts w:hint="eastAsia"/>
                <w:lang w:eastAsia="zh-CN"/>
              </w:rPr>
              <w:t>蓝色</w:t>
            </w:r>
            <w:r>
              <w:rPr>
                <w:lang w:eastAsia="zh-CN"/>
              </w:rPr>
              <w:t>底色）</w:t>
            </w:r>
          </w:p>
        </w:tc>
      </w:tr>
      <w:tr w:rsidR="00F93713" w14:paraId="318E44D4" w14:textId="77777777" w:rsidTr="00EB2A62">
        <w:trPr>
          <w:cantSplit/>
        </w:trPr>
        <w:tc>
          <w:tcPr>
            <w:tcW w:w="1413" w:type="dxa"/>
          </w:tcPr>
          <w:p w14:paraId="62DCFF75" w14:textId="5C20AC88" w:rsidR="00F93713" w:rsidRDefault="00F93713" w:rsidP="00EB2A62">
            <w:pPr>
              <w:pStyle w:val="Axure0"/>
              <w:rPr>
                <w:lang w:eastAsia="zh-CN"/>
              </w:rPr>
            </w:pPr>
            <w:r>
              <w:rPr>
                <w:rFonts w:hint="eastAsia"/>
                <w:lang w:eastAsia="zh-CN"/>
              </w:rPr>
              <w:t>11</w:t>
            </w:r>
          </w:p>
        </w:tc>
        <w:tc>
          <w:tcPr>
            <w:tcW w:w="2268" w:type="dxa"/>
          </w:tcPr>
          <w:p w14:paraId="534124F6" w14:textId="495A46A2" w:rsidR="00F93713" w:rsidRDefault="00C864CF" w:rsidP="00EB2A62">
            <w:pPr>
              <w:pStyle w:val="Axure0"/>
              <w:rPr>
                <w:lang w:eastAsia="zh-CN"/>
              </w:rPr>
            </w:pPr>
            <w:r>
              <w:rPr>
                <w:rFonts w:hint="eastAsia"/>
                <w:lang w:eastAsia="zh-CN"/>
              </w:rPr>
              <w:t>内容</w:t>
            </w:r>
            <w:r>
              <w:rPr>
                <w:lang w:eastAsia="zh-CN"/>
              </w:rPr>
              <w:t>输入框</w:t>
            </w:r>
          </w:p>
        </w:tc>
        <w:tc>
          <w:tcPr>
            <w:tcW w:w="4536" w:type="dxa"/>
          </w:tcPr>
          <w:p w14:paraId="0533DC12" w14:textId="572B52AE" w:rsidR="00F93713" w:rsidRDefault="00E951AC" w:rsidP="00EB2A62">
            <w:pPr>
              <w:pStyle w:val="Axure0"/>
              <w:rPr>
                <w:lang w:eastAsia="zh-CN"/>
              </w:rPr>
            </w:pPr>
            <w:r>
              <w:rPr>
                <w:rFonts w:hint="eastAsia"/>
                <w:lang w:eastAsia="zh-CN"/>
              </w:rPr>
              <w:t>输入</w:t>
            </w:r>
            <w:r>
              <w:rPr>
                <w:lang w:eastAsia="zh-CN"/>
              </w:rPr>
              <w:t>回复内容</w:t>
            </w:r>
          </w:p>
        </w:tc>
      </w:tr>
      <w:tr w:rsidR="00F93713" w14:paraId="118E6732"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349AC46" w14:textId="7A121A3A" w:rsidR="00F93713" w:rsidRDefault="00F93713" w:rsidP="00EB2A62">
            <w:pPr>
              <w:pStyle w:val="Axure0"/>
              <w:rPr>
                <w:lang w:eastAsia="zh-CN"/>
              </w:rPr>
            </w:pPr>
            <w:r>
              <w:rPr>
                <w:lang w:eastAsia="zh-CN"/>
              </w:rPr>
              <w:t>1</w:t>
            </w:r>
            <w:r>
              <w:rPr>
                <w:rFonts w:hint="eastAsia"/>
                <w:lang w:eastAsia="zh-CN"/>
              </w:rPr>
              <w:t>2</w:t>
            </w:r>
          </w:p>
        </w:tc>
        <w:tc>
          <w:tcPr>
            <w:tcW w:w="2268" w:type="dxa"/>
          </w:tcPr>
          <w:p w14:paraId="4C62D48B" w14:textId="2049CBA0" w:rsidR="00F93713" w:rsidRDefault="00C864CF" w:rsidP="00EB2A62">
            <w:pPr>
              <w:pStyle w:val="Axure0"/>
              <w:rPr>
                <w:lang w:eastAsia="zh-CN"/>
              </w:rPr>
            </w:pPr>
            <w:r>
              <w:rPr>
                <w:rFonts w:hint="eastAsia"/>
                <w:lang w:eastAsia="zh-CN"/>
              </w:rPr>
              <w:t>文件</w:t>
            </w:r>
            <w:r>
              <w:rPr>
                <w:lang w:eastAsia="zh-CN"/>
              </w:rPr>
              <w:t>上传按钮</w:t>
            </w:r>
          </w:p>
        </w:tc>
        <w:tc>
          <w:tcPr>
            <w:tcW w:w="4536" w:type="dxa"/>
          </w:tcPr>
          <w:p w14:paraId="0680AD8B" w14:textId="7FAF52A4" w:rsidR="00F93713" w:rsidRDefault="00E951AC" w:rsidP="00EB2A62">
            <w:pPr>
              <w:pStyle w:val="Axure0"/>
              <w:rPr>
                <w:lang w:eastAsia="zh-CN"/>
              </w:rPr>
            </w:pPr>
            <w:r>
              <w:rPr>
                <w:rFonts w:hint="eastAsia"/>
                <w:lang w:eastAsia="zh-CN"/>
              </w:rPr>
              <w:t>选择</w:t>
            </w:r>
            <w:r>
              <w:rPr>
                <w:lang w:eastAsia="zh-CN"/>
              </w:rPr>
              <w:t>文件上传</w:t>
            </w:r>
            <w:r w:rsidR="0026036C">
              <w:rPr>
                <w:rFonts w:hint="eastAsia"/>
                <w:lang w:eastAsia="zh-CN"/>
              </w:rPr>
              <w:t>（只能</w:t>
            </w:r>
            <w:r w:rsidR="0026036C">
              <w:rPr>
                <w:lang w:eastAsia="zh-CN"/>
              </w:rPr>
              <w:t>选一个</w:t>
            </w:r>
            <w:r w:rsidR="0026036C">
              <w:rPr>
                <w:rFonts w:hint="eastAsia"/>
                <w:lang w:eastAsia="zh-CN"/>
              </w:rPr>
              <w:t>）</w:t>
            </w:r>
          </w:p>
        </w:tc>
      </w:tr>
      <w:tr w:rsidR="00F93713" w14:paraId="231AC4BB" w14:textId="77777777" w:rsidTr="00EB2A62">
        <w:trPr>
          <w:cantSplit/>
        </w:trPr>
        <w:tc>
          <w:tcPr>
            <w:tcW w:w="1413" w:type="dxa"/>
          </w:tcPr>
          <w:p w14:paraId="70882065" w14:textId="1EF18B86" w:rsidR="00F93713" w:rsidRDefault="00F93713" w:rsidP="00EB2A62">
            <w:pPr>
              <w:pStyle w:val="Axure0"/>
              <w:rPr>
                <w:lang w:eastAsia="zh-CN"/>
              </w:rPr>
            </w:pPr>
            <w:r>
              <w:rPr>
                <w:rFonts w:hint="eastAsia"/>
                <w:lang w:eastAsia="zh-CN"/>
              </w:rPr>
              <w:t>13</w:t>
            </w:r>
          </w:p>
        </w:tc>
        <w:tc>
          <w:tcPr>
            <w:tcW w:w="2268" w:type="dxa"/>
          </w:tcPr>
          <w:p w14:paraId="314FBC9A" w14:textId="023AA39B" w:rsidR="00F93713" w:rsidRDefault="00C864CF" w:rsidP="00EB2A62">
            <w:pPr>
              <w:pStyle w:val="Axure0"/>
              <w:rPr>
                <w:lang w:eastAsia="zh-CN"/>
              </w:rPr>
            </w:pPr>
            <w:r>
              <w:rPr>
                <w:rFonts w:hint="eastAsia"/>
                <w:lang w:eastAsia="zh-CN"/>
              </w:rPr>
              <w:t>文件</w:t>
            </w:r>
            <w:r>
              <w:rPr>
                <w:lang w:eastAsia="zh-CN"/>
              </w:rPr>
              <w:t>上传</w:t>
            </w:r>
            <w:r w:rsidR="00E951AC">
              <w:rPr>
                <w:rFonts w:hint="eastAsia"/>
                <w:lang w:eastAsia="zh-CN"/>
              </w:rPr>
              <w:t>建议</w:t>
            </w:r>
          </w:p>
        </w:tc>
        <w:tc>
          <w:tcPr>
            <w:tcW w:w="4536" w:type="dxa"/>
          </w:tcPr>
          <w:p w14:paraId="5B0327CD" w14:textId="399F7B55" w:rsidR="00F93713" w:rsidRDefault="00E951AC" w:rsidP="00EB2A62">
            <w:pPr>
              <w:pStyle w:val="Axure0"/>
              <w:rPr>
                <w:lang w:eastAsia="zh-CN"/>
              </w:rPr>
            </w:pPr>
            <w:r>
              <w:rPr>
                <w:rFonts w:hint="eastAsia"/>
                <w:lang w:eastAsia="zh-CN"/>
              </w:rPr>
              <w:t>建议</w:t>
            </w:r>
            <w:r>
              <w:rPr>
                <w:lang w:eastAsia="zh-CN"/>
              </w:rPr>
              <w:t>文件上传大</w:t>
            </w:r>
            <w:r>
              <w:rPr>
                <w:rFonts w:hint="eastAsia"/>
                <w:lang w:eastAsia="zh-CN"/>
              </w:rPr>
              <w:t>小</w:t>
            </w:r>
            <w:r>
              <w:rPr>
                <w:lang w:eastAsia="zh-CN"/>
              </w:rPr>
              <w:t>小于</w:t>
            </w:r>
            <w:r>
              <w:rPr>
                <w:rFonts w:hint="eastAsia"/>
                <w:lang w:eastAsia="zh-CN"/>
              </w:rPr>
              <w:t>5</w:t>
            </w:r>
            <w:r>
              <w:rPr>
                <w:lang w:eastAsia="zh-CN"/>
              </w:rPr>
              <w:t>G</w:t>
            </w:r>
          </w:p>
        </w:tc>
      </w:tr>
      <w:tr w:rsidR="00F93713" w14:paraId="7958F40B"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770F8B00" w14:textId="74A6AB26" w:rsidR="00F93713" w:rsidRDefault="00F93713" w:rsidP="00EB2A62">
            <w:pPr>
              <w:pStyle w:val="Axure0"/>
              <w:rPr>
                <w:lang w:eastAsia="zh-CN"/>
              </w:rPr>
            </w:pPr>
            <w:r>
              <w:rPr>
                <w:rFonts w:hint="eastAsia"/>
                <w:lang w:eastAsia="zh-CN"/>
              </w:rPr>
              <w:t>14</w:t>
            </w:r>
          </w:p>
        </w:tc>
        <w:tc>
          <w:tcPr>
            <w:tcW w:w="2268" w:type="dxa"/>
          </w:tcPr>
          <w:p w14:paraId="2A54850C" w14:textId="58C3F3F2" w:rsidR="00F93713" w:rsidRDefault="00C864CF" w:rsidP="00EB2A62">
            <w:pPr>
              <w:pStyle w:val="Axure0"/>
              <w:rPr>
                <w:lang w:eastAsia="zh-CN"/>
              </w:rPr>
            </w:pPr>
            <w:r>
              <w:rPr>
                <w:rFonts w:hint="eastAsia"/>
                <w:lang w:eastAsia="zh-CN"/>
              </w:rPr>
              <w:t>文件</w:t>
            </w:r>
            <w:r>
              <w:rPr>
                <w:lang w:eastAsia="zh-CN"/>
              </w:rPr>
              <w:t>上传进度</w:t>
            </w:r>
          </w:p>
        </w:tc>
        <w:tc>
          <w:tcPr>
            <w:tcW w:w="4536" w:type="dxa"/>
          </w:tcPr>
          <w:p w14:paraId="0780F58E" w14:textId="6CBBDE76" w:rsidR="00F93713" w:rsidRDefault="00456D7F" w:rsidP="00EB2A62">
            <w:pPr>
              <w:pStyle w:val="Axure0"/>
              <w:rPr>
                <w:lang w:eastAsia="zh-CN"/>
              </w:rPr>
            </w:pPr>
            <w:r>
              <w:rPr>
                <w:rFonts w:hint="eastAsia"/>
                <w:lang w:eastAsia="zh-CN"/>
              </w:rPr>
              <w:t>显示</w:t>
            </w:r>
            <w:r>
              <w:rPr>
                <w:lang w:eastAsia="zh-CN"/>
              </w:rPr>
              <w:t>文</w:t>
            </w:r>
            <w:r>
              <w:rPr>
                <w:rFonts w:hint="eastAsia"/>
                <w:lang w:eastAsia="zh-CN"/>
              </w:rPr>
              <w:t>件</w:t>
            </w:r>
            <w:r>
              <w:rPr>
                <w:lang w:eastAsia="zh-CN"/>
              </w:rPr>
              <w:t>上传进度</w:t>
            </w:r>
          </w:p>
        </w:tc>
      </w:tr>
      <w:tr w:rsidR="00F93713" w14:paraId="270FD25D" w14:textId="77777777" w:rsidTr="00EB2A62">
        <w:trPr>
          <w:cantSplit/>
        </w:trPr>
        <w:tc>
          <w:tcPr>
            <w:tcW w:w="1413" w:type="dxa"/>
          </w:tcPr>
          <w:p w14:paraId="1161983D" w14:textId="0742D773" w:rsidR="00F93713" w:rsidRDefault="00F93713" w:rsidP="00EB2A62">
            <w:pPr>
              <w:pStyle w:val="Axure0"/>
              <w:rPr>
                <w:lang w:eastAsia="zh-CN"/>
              </w:rPr>
            </w:pPr>
            <w:r>
              <w:rPr>
                <w:rFonts w:hint="eastAsia"/>
                <w:lang w:eastAsia="zh-CN"/>
              </w:rPr>
              <w:t>15</w:t>
            </w:r>
          </w:p>
        </w:tc>
        <w:tc>
          <w:tcPr>
            <w:tcW w:w="2268" w:type="dxa"/>
          </w:tcPr>
          <w:p w14:paraId="681A206B" w14:textId="1F2D2347" w:rsidR="00F93713" w:rsidRDefault="00C66D08" w:rsidP="00EB2A62">
            <w:pPr>
              <w:pStyle w:val="Axure0"/>
              <w:rPr>
                <w:lang w:eastAsia="zh-CN"/>
              </w:rPr>
            </w:pPr>
            <w:r>
              <w:rPr>
                <w:rFonts w:hint="eastAsia"/>
                <w:lang w:eastAsia="zh-CN"/>
              </w:rPr>
              <w:t>发送</w:t>
            </w:r>
            <w:r>
              <w:rPr>
                <w:lang w:eastAsia="zh-CN"/>
              </w:rPr>
              <w:t>回复</w:t>
            </w:r>
          </w:p>
        </w:tc>
        <w:tc>
          <w:tcPr>
            <w:tcW w:w="4536" w:type="dxa"/>
          </w:tcPr>
          <w:p w14:paraId="4D5A94EB" w14:textId="192626E2" w:rsidR="00F93713" w:rsidRDefault="00456D7F" w:rsidP="00EB2A62">
            <w:pPr>
              <w:pStyle w:val="Axure0"/>
              <w:rPr>
                <w:lang w:eastAsia="zh-CN"/>
              </w:rPr>
            </w:pPr>
            <w:r>
              <w:rPr>
                <w:rFonts w:hint="eastAsia"/>
                <w:lang w:eastAsia="zh-CN"/>
              </w:rPr>
              <w:t>点击</w:t>
            </w:r>
            <w:r>
              <w:rPr>
                <w:lang w:eastAsia="zh-CN"/>
              </w:rPr>
              <w:t>发送回复</w:t>
            </w:r>
          </w:p>
        </w:tc>
      </w:tr>
      <w:tr w:rsidR="00F93713" w14:paraId="31D3A7B5"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62474A12" w14:textId="2A029D8B" w:rsidR="00F93713" w:rsidRDefault="00F93713" w:rsidP="00EB2A62">
            <w:pPr>
              <w:pStyle w:val="Axure0"/>
              <w:rPr>
                <w:lang w:eastAsia="zh-CN"/>
              </w:rPr>
            </w:pPr>
            <w:r>
              <w:rPr>
                <w:rFonts w:hint="eastAsia"/>
                <w:lang w:eastAsia="zh-CN"/>
              </w:rPr>
              <w:t>16</w:t>
            </w:r>
          </w:p>
        </w:tc>
        <w:tc>
          <w:tcPr>
            <w:tcW w:w="2268" w:type="dxa"/>
          </w:tcPr>
          <w:p w14:paraId="63F18F7F" w14:textId="7FA53EDE" w:rsidR="00F93713" w:rsidRDefault="00052211" w:rsidP="00EB2A62">
            <w:pPr>
              <w:pStyle w:val="Axure0"/>
              <w:rPr>
                <w:lang w:eastAsia="zh-CN"/>
              </w:rPr>
            </w:pPr>
            <w:r>
              <w:rPr>
                <w:rFonts w:hint="eastAsia"/>
                <w:lang w:eastAsia="zh-CN"/>
              </w:rPr>
              <w:t>确认</w:t>
            </w:r>
            <w:r>
              <w:rPr>
                <w:lang w:eastAsia="zh-CN"/>
              </w:rPr>
              <w:t>上传</w:t>
            </w:r>
          </w:p>
        </w:tc>
        <w:tc>
          <w:tcPr>
            <w:tcW w:w="4536" w:type="dxa"/>
          </w:tcPr>
          <w:p w14:paraId="451AD7C0" w14:textId="792AB4A2" w:rsidR="00F93713" w:rsidRDefault="0026036C" w:rsidP="00EB2A62">
            <w:pPr>
              <w:pStyle w:val="Axure0"/>
              <w:rPr>
                <w:lang w:eastAsia="zh-CN"/>
              </w:rPr>
            </w:pPr>
            <w:r>
              <w:rPr>
                <w:rFonts w:hint="eastAsia"/>
                <w:lang w:eastAsia="zh-CN"/>
              </w:rPr>
              <w:t>确认</w:t>
            </w:r>
            <w:r>
              <w:rPr>
                <w:lang w:eastAsia="zh-CN"/>
              </w:rPr>
              <w:t>在回复中添加此文件</w:t>
            </w:r>
          </w:p>
        </w:tc>
      </w:tr>
      <w:tr w:rsidR="00F93713" w14:paraId="01DED88A" w14:textId="77777777" w:rsidTr="00EB2A62">
        <w:trPr>
          <w:cantSplit/>
        </w:trPr>
        <w:tc>
          <w:tcPr>
            <w:tcW w:w="1413" w:type="dxa"/>
          </w:tcPr>
          <w:p w14:paraId="3A886EC9" w14:textId="07441512" w:rsidR="00F93713" w:rsidRDefault="00F93713" w:rsidP="00EB2A62">
            <w:pPr>
              <w:pStyle w:val="Axure0"/>
              <w:rPr>
                <w:lang w:eastAsia="zh-CN"/>
              </w:rPr>
            </w:pPr>
            <w:r>
              <w:rPr>
                <w:rFonts w:hint="eastAsia"/>
                <w:lang w:eastAsia="zh-CN"/>
              </w:rPr>
              <w:t>17</w:t>
            </w:r>
          </w:p>
        </w:tc>
        <w:tc>
          <w:tcPr>
            <w:tcW w:w="2268" w:type="dxa"/>
          </w:tcPr>
          <w:p w14:paraId="1F0EF514" w14:textId="1DB86B4A" w:rsidR="00F93713" w:rsidRDefault="00834B82" w:rsidP="00EB2A62">
            <w:pPr>
              <w:pStyle w:val="Axure0"/>
              <w:rPr>
                <w:lang w:eastAsia="zh-CN"/>
              </w:rPr>
            </w:pPr>
            <w:r>
              <w:rPr>
                <w:rFonts w:hint="eastAsia"/>
                <w:lang w:eastAsia="zh-CN"/>
              </w:rPr>
              <w:t>放弃</w:t>
            </w:r>
            <w:r>
              <w:rPr>
                <w:lang w:eastAsia="zh-CN"/>
              </w:rPr>
              <w:t>上传</w:t>
            </w:r>
          </w:p>
        </w:tc>
        <w:tc>
          <w:tcPr>
            <w:tcW w:w="4536" w:type="dxa"/>
          </w:tcPr>
          <w:p w14:paraId="1BDCD4DD" w14:textId="5DF06C3A" w:rsidR="00F93713" w:rsidRDefault="004417B5" w:rsidP="00EB2A62">
            <w:pPr>
              <w:pStyle w:val="Axure0"/>
              <w:rPr>
                <w:lang w:eastAsia="zh-CN"/>
              </w:rPr>
            </w:pPr>
            <w:r>
              <w:rPr>
                <w:rFonts w:hint="eastAsia"/>
                <w:lang w:eastAsia="zh-CN"/>
              </w:rPr>
              <w:t>点击</w:t>
            </w:r>
            <w:r>
              <w:rPr>
                <w:lang w:eastAsia="zh-CN"/>
              </w:rPr>
              <w:t>放弃上传</w:t>
            </w:r>
          </w:p>
        </w:tc>
      </w:tr>
      <w:tr w:rsidR="001D7BC4" w14:paraId="24691227"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6E388B9" w14:textId="714728C9" w:rsidR="001D7BC4" w:rsidRDefault="001D7BC4" w:rsidP="00EB2A62">
            <w:pPr>
              <w:pStyle w:val="Axure0"/>
              <w:rPr>
                <w:lang w:eastAsia="zh-CN"/>
              </w:rPr>
            </w:pPr>
            <w:r>
              <w:rPr>
                <w:rFonts w:hint="eastAsia"/>
                <w:lang w:eastAsia="zh-CN"/>
              </w:rPr>
              <w:t>18</w:t>
            </w:r>
          </w:p>
        </w:tc>
        <w:tc>
          <w:tcPr>
            <w:tcW w:w="2268" w:type="dxa"/>
          </w:tcPr>
          <w:p w14:paraId="0200EB64" w14:textId="1B999A61" w:rsidR="001D7BC4" w:rsidRDefault="001D7BC4" w:rsidP="00EB2A62">
            <w:pPr>
              <w:pStyle w:val="Axure0"/>
              <w:rPr>
                <w:lang w:eastAsia="zh-CN"/>
              </w:rPr>
            </w:pPr>
            <w:r>
              <w:rPr>
                <w:rFonts w:hint="eastAsia"/>
                <w:lang w:eastAsia="zh-CN"/>
              </w:rPr>
              <w:t>关闭</w:t>
            </w:r>
            <w:r>
              <w:rPr>
                <w:lang w:eastAsia="zh-CN"/>
              </w:rPr>
              <w:t>系统提示</w:t>
            </w:r>
          </w:p>
        </w:tc>
        <w:tc>
          <w:tcPr>
            <w:tcW w:w="4536" w:type="dxa"/>
          </w:tcPr>
          <w:p w14:paraId="7853080F" w14:textId="28C6CA97" w:rsidR="001D7BC4" w:rsidRDefault="001D7BC4" w:rsidP="00EB2A62">
            <w:pPr>
              <w:pStyle w:val="Axure0"/>
              <w:rPr>
                <w:lang w:eastAsia="zh-CN"/>
              </w:rPr>
            </w:pPr>
            <w:r>
              <w:rPr>
                <w:rFonts w:hint="eastAsia"/>
                <w:lang w:eastAsia="zh-CN"/>
              </w:rPr>
              <w:t>点击</w:t>
            </w:r>
            <w:r>
              <w:rPr>
                <w:lang w:eastAsia="zh-CN"/>
              </w:rPr>
              <w:t>不显</w:t>
            </w:r>
            <w:r>
              <w:rPr>
                <w:rFonts w:hint="eastAsia"/>
                <w:lang w:eastAsia="zh-CN"/>
              </w:rPr>
              <w:t>此</w:t>
            </w:r>
            <w:r>
              <w:rPr>
                <w:lang w:eastAsia="zh-CN"/>
              </w:rPr>
              <w:t>条系统提示</w:t>
            </w:r>
          </w:p>
        </w:tc>
      </w:tr>
    </w:tbl>
    <w:p w14:paraId="778C3A02" w14:textId="77777777" w:rsidR="00BD016F" w:rsidRPr="00BD016F" w:rsidRDefault="00BD016F" w:rsidP="001802FF"/>
    <w:p w14:paraId="72BB6B54" w14:textId="55D80B18" w:rsidR="001802FF" w:rsidRDefault="0085432D" w:rsidP="001802FF">
      <w:pPr>
        <w:rPr>
          <w:ins w:id="1541" w:author="HerculesHu" w:date="2017-12-23T23:48:00Z"/>
        </w:rPr>
      </w:pPr>
      <w:r>
        <w:rPr>
          <w:noProof/>
        </w:rPr>
        <w:lastRenderedPageBreak/>
        <w:drawing>
          <wp:inline distT="0" distB="0" distL="0" distR="0" wp14:anchorId="68598D8B" wp14:editId="3DFFD679">
            <wp:extent cx="5274310" cy="32702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3270250"/>
                    </a:xfrm>
                    <a:prstGeom prst="rect">
                      <a:avLst/>
                    </a:prstGeom>
                  </pic:spPr>
                </pic:pic>
              </a:graphicData>
            </a:graphic>
          </wp:inline>
        </w:drawing>
      </w:r>
    </w:p>
    <w:p w14:paraId="68B5D857" w14:textId="77777777" w:rsidR="00ED245A" w:rsidRDefault="00ED245A" w:rsidP="00ED245A">
      <w:pPr>
        <w:jc w:val="center"/>
        <w:rPr>
          <w:ins w:id="1542" w:author="HerculesHu" w:date="2017-12-23T23:48:00Z"/>
        </w:rPr>
      </w:pPr>
      <w:ins w:id="1543" w:author="HerculesHu" w:date="2017-12-23T23:48:00Z">
        <w:r>
          <w:rPr>
            <w:rFonts w:hint="eastAsia"/>
          </w:rPr>
          <w:t>（电脑</w:t>
        </w:r>
        <w:r>
          <w:t>版</w:t>
        </w:r>
        <w:r>
          <w:rPr>
            <w:rFonts w:hint="eastAsia"/>
          </w:rPr>
          <w:t>）</w:t>
        </w:r>
      </w:ins>
    </w:p>
    <w:p w14:paraId="5C2E6EA2" w14:textId="77777777" w:rsidR="00ED245A" w:rsidRDefault="00ED245A" w:rsidP="001802FF">
      <w:pPr>
        <w:rPr>
          <w:ins w:id="1544" w:author="HerculesHu" w:date="2017-12-23T23:20:00Z"/>
        </w:rPr>
      </w:pPr>
    </w:p>
    <w:p w14:paraId="59120A30" w14:textId="03D3C2ED" w:rsidR="00206561" w:rsidRDefault="00206561" w:rsidP="001802FF">
      <w:pPr>
        <w:rPr>
          <w:ins w:id="1545" w:author="HerculesHu" w:date="2017-12-23T23:57:00Z"/>
        </w:rPr>
      </w:pPr>
      <w:ins w:id="1546" w:author="HerculesHu" w:date="2017-12-23T23:20:00Z">
        <w:r>
          <w:rPr>
            <w:noProof/>
          </w:rPr>
          <w:drawing>
            <wp:inline distT="0" distB="0" distL="0" distR="0" wp14:anchorId="1C8834A9" wp14:editId="4BE12240">
              <wp:extent cx="5274310" cy="42119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211955"/>
                      </a:xfrm>
                      <a:prstGeom prst="rect">
                        <a:avLst/>
                      </a:prstGeom>
                    </pic:spPr>
                  </pic:pic>
                </a:graphicData>
              </a:graphic>
            </wp:inline>
          </w:drawing>
        </w:r>
      </w:ins>
    </w:p>
    <w:p w14:paraId="558DE3D9" w14:textId="77777777" w:rsidR="00AB4442" w:rsidRDefault="00AB4442" w:rsidP="00AB4442">
      <w:pPr>
        <w:jc w:val="center"/>
        <w:rPr>
          <w:ins w:id="1547" w:author="HerculesHu" w:date="2017-12-23T23:57:00Z"/>
        </w:rPr>
      </w:pPr>
      <w:ins w:id="1548" w:author="HerculesHu" w:date="2017-12-23T23:57:00Z">
        <w:r>
          <w:rPr>
            <w:rFonts w:hint="eastAsia"/>
          </w:rPr>
          <w:t>（手机</w:t>
        </w:r>
        <w:r>
          <w:t>版</w:t>
        </w:r>
        <w:r>
          <w:rPr>
            <w:rFonts w:hint="eastAsia"/>
          </w:rPr>
          <w:t>）</w:t>
        </w:r>
      </w:ins>
    </w:p>
    <w:p w14:paraId="6DE9B71E" w14:textId="77777777" w:rsidR="00AB4442" w:rsidRPr="001802FF" w:rsidRDefault="00AB4442" w:rsidP="001802FF"/>
    <w:p w14:paraId="7D85A75E" w14:textId="6E73409C" w:rsidR="00433598" w:rsidRDefault="00433598">
      <w:pPr>
        <w:pStyle w:val="a2"/>
      </w:pPr>
      <w:bookmarkStart w:id="1549" w:name="_Toc503060546"/>
      <w:r>
        <w:rPr>
          <w:rFonts w:hint="eastAsia"/>
        </w:rPr>
        <w:t>答疑室</w:t>
      </w:r>
      <w:r>
        <w:t>（</w:t>
      </w:r>
      <w:r>
        <w:rPr>
          <w:rFonts w:hint="eastAsia"/>
        </w:rPr>
        <w:t>教师</w:t>
      </w:r>
      <w:r>
        <w:t>）</w:t>
      </w:r>
      <w:bookmarkEnd w:id="1549"/>
    </w:p>
    <w:p w14:paraId="5682A4B2" w14:textId="7551BD1D" w:rsidR="006C08D0" w:rsidRDefault="006C08D0" w:rsidP="006C08D0"/>
    <w:p w14:paraId="06BFAE3E" w14:textId="77777777" w:rsidR="000E4F1A" w:rsidRDefault="000E4F1A" w:rsidP="000E4F1A"/>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0E4F1A" w14:paraId="3500E534"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028C3966" w14:textId="77777777" w:rsidR="000E4F1A" w:rsidRDefault="000E4F1A" w:rsidP="00EB2A62">
            <w:pPr>
              <w:pStyle w:val="Axure"/>
            </w:pPr>
            <w:r>
              <w:t>脚注</w:t>
            </w:r>
          </w:p>
        </w:tc>
        <w:tc>
          <w:tcPr>
            <w:tcW w:w="2268" w:type="dxa"/>
          </w:tcPr>
          <w:p w14:paraId="5882AC5C" w14:textId="77777777" w:rsidR="000E4F1A" w:rsidRDefault="000E4F1A" w:rsidP="00EB2A62">
            <w:pPr>
              <w:pStyle w:val="Axure"/>
            </w:pPr>
            <w:r>
              <w:t>名称</w:t>
            </w:r>
          </w:p>
        </w:tc>
        <w:tc>
          <w:tcPr>
            <w:tcW w:w="4536" w:type="dxa"/>
          </w:tcPr>
          <w:p w14:paraId="281B2901" w14:textId="77777777" w:rsidR="000E4F1A" w:rsidRDefault="000E4F1A" w:rsidP="00EB2A62">
            <w:pPr>
              <w:pStyle w:val="Axure"/>
              <w:tabs>
                <w:tab w:val="left" w:pos="1190"/>
              </w:tabs>
            </w:pPr>
            <w:r>
              <w:t>交互</w:t>
            </w:r>
            <w:r>
              <w:tab/>
            </w:r>
          </w:p>
        </w:tc>
      </w:tr>
      <w:tr w:rsidR="000E4F1A" w14:paraId="62CA3A05" w14:textId="77777777" w:rsidTr="00EB2A62">
        <w:trPr>
          <w:cantSplit/>
        </w:trPr>
        <w:tc>
          <w:tcPr>
            <w:tcW w:w="1413" w:type="dxa"/>
          </w:tcPr>
          <w:p w14:paraId="7E65CD8F" w14:textId="77777777" w:rsidR="000E4F1A" w:rsidRDefault="000E4F1A" w:rsidP="00EB2A62">
            <w:pPr>
              <w:pStyle w:val="Axure0"/>
            </w:pPr>
            <w:r>
              <w:t>1</w:t>
            </w:r>
          </w:p>
        </w:tc>
        <w:tc>
          <w:tcPr>
            <w:tcW w:w="2268" w:type="dxa"/>
          </w:tcPr>
          <w:p w14:paraId="228BE6B4" w14:textId="77777777" w:rsidR="000E4F1A" w:rsidRDefault="000E4F1A" w:rsidP="00EB2A62">
            <w:pPr>
              <w:pStyle w:val="Axure0"/>
            </w:pPr>
            <w:r>
              <w:rPr>
                <w:rFonts w:hint="eastAsia"/>
                <w:lang w:eastAsia="zh-CN"/>
              </w:rPr>
              <w:t>离开</w:t>
            </w:r>
          </w:p>
        </w:tc>
        <w:tc>
          <w:tcPr>
            <w:tcW w:w="4536" w:type="dxa"/>
          </w:tcPr>
          <w:p w14:paraId="6C1E55B0" w14:textId="77777777" w:rsidR="000E4F1A" w:rsidRDefault="000E4F1A" w:rsidP="00EB2A62">
            <w:pPr>
              <w:pStyle w:val="Axure0"/>
              <w:rPr>
                <w:lang w:eastAsia="zh-CN"/>
              </w:rPr>
            </w:pPr>
            <w:r>
              <w:rPr>
                <w:rFonts w:hint="eastAsia"/>
                <w:lang w:eastAsia="zh-CN"/>
              </w:rPr>
              <w:t>点击返回上级</w:t>
            </w:r>
          </w:p>
        </w:tc>
      </w:tr>
      <w:tr w:rsidR="000E4F1A" w14:paraId="48792409"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0320C00A" w14:textId="77777777" w:rsidR="000E4F1A" w:rsidRDefault="000E4F1A" w:rsidP="00EB2A62">
            <w:pPr>
              <w:pStyle w:val="Axure0"/>
              <w:rPr>
                <w:lang w:eastAsia="zh-CN"/>
              </w:rPr>
            </w:pPr>
            <w:r>
              <w:rPr>
                <w:rFonts w:hint="eastAsia"/>
                <w:lang w:eastAsia="zh-CN"/>
              </w:rPr>
              <w:t>2</w:t>
            </w:r>
          </w:p>
        </w:tc>
        <w:tc>
          <w:tcPr>
            <w:tcW w:w="2268" w:type="dxa"/>
          </w:tcPr>
          <w:p w14:paraId="1A73FA87" w14:textId="77777777" w:rsidR="000E4F1A" w:rsidRDefault="000E4F1A" w:rsidP="00EB2A62">
            <w:pPr>
              <w:pStyle w:val="Axure0"/>
              <w:rPr>
                <w:lang w:eastAsia="zh-CN"/>
              </w:rPr>
            </w:pPr>
            <w:r>
              <w:rPr>
                <w:rFonts w:hint="eastAsia"/>
                <w:lang w:eastAsia="zh-CN"/>
              </w:rPr>
              <w:t>答疑文件</w:t>
            </w:r>
          </w:p>
        </w:tc>
        <w:tc>
          <w:tcPr>
            <w:tcW w:w="4536" w:type="dxa"/>
          </w:tcPr>
          <w:p w14:paraId="6E5EDE0A" w14:textId="77777777" w:rsidR="000E4F1A" w:rsidRDefault="000E4F1A" w:rsidP="00EB2A62">
            <w:pPr>
              <w:pStyle w:val="Axure0"/>
              <w:rPr>
                <w:lang w:eastAsia="zh-CN"/>
              </w:rPr>
            </w:pPr>
            <w:r>
              <w:rPr>
                <w:rFonts w:hint="eastAsia"/>
                <w:lang w:eastAsia="zh-CN"/>
              </w:rPr>
              <w:t>点击下载答疑文件</w:t>
            </w:r>
          </w:p>
        </w:tc>
      </w:tr>
      <w:tr w:rsidR="000E4F1A" w14:paraId="236D6BC2" w14:textId="77777777" w:rsidTr="00EB2A62">
        <w:trPr>
          <w:cantSplit/>
        </w:trPr>
        <w:tc>
          <w:tcPr>
            <w:tcW w:w="1413" w:type="dxa"/>
          </w:tcPr>
          <w:p w14:paraId="6A685797" w14:textId="77777777" w:rsidR="000E4F1A" w:rsidRDefault="000E4F1A" w:rsidP="00EB2A62">
            <w:pPr>
              <w:pStyle w:val="Axure0"/>
              <w:rPr>
                <w:lang w:eastAsia="zh-CN"/>
              </w:rPr>
            </w:pPr>
            <w:r>
              <w:rPr>
                <w:rFonts w:hint="eastAsia"/>
                <w:lang w:eastAsia="zh-CN"/>
              </w:rPr>
              <w:t>3</w:t>
            </w:r>
          </w:p>
        </w:tc>
        <w:tc>
          <w:tcPr>
            <w:tcW w:w="2268" w:type="dxa"/>
          </w:tcPr>
          <w:p w14:paraId="3FF53264" w14:textId="77777777" w:rsidR="000E4F1A" w:rsidRDefault="000E4F1A" w:rsidP="00EB2A62">
            <w:pPr>
              <w:pStyle w:val="Axure0"/>
              <w:rPr>
                <w:lang w:eastAsia="zh-CN"/>
              </w:rPr>
            </w:pPr>
            <w:r>
              <w:rPr>
                <w:rFonts w:hint="eastAsia"/>
                <w:lang w:eastAsia="zh-CN"/>
              </w:rPr>
              <w:t>参与人员</w:t>
            </w:r>
            <w:r>
              <w:rPr>
                <w:lang w:eastAsia="zh-CN"/>
              </w:rPr>
              <w:t>列表翻页</w:t>
            </w:r>
          </w:p>
        </w:tc>
        <w:tc>
          <w:tcPr>
            <w:tcW w:w="4536" w:type="dxa"/>
          </w:tcPr>
          <w:p w14:paraId="3C9B0DCE" w14:textId="77777777" w:rsidR="000E4F1A" w:rsidRDefault="000E4F1A" w:rsidP="00EB2A62">
            <w:pPr>
              <w:pStyle w:val="Axure0"/>
              <w:rPr>
                <w:lang w:eastAsia="zh-CN"/>
              </w:rPr>
            </w:pPr>
            <w:r>
              <w:rPr>
                <w:rFonts w:hint="eastAsia"/>
                <w:lang w:eastAsia="zh-CN"/>
              </w:rPr>
              <w:t>点击进行</w:t>
            </w:r>
            <w:r>
              <w:rPr>
                <w:lang w:eastAsia="zh-CN"/>
              </w:rPr>
              <w:t>参与人员的</w:t>
            </w:r>
            <w:r>
              <w:rPr>
                <w:rFonts w:hint="eastAsia"/>
                <w:lang w:eastAsia="zh-CN"/>
              </w:rPr>
              <w:t>列表</w:t>
            </w:r>
            <w:r>
              <w:rPr>
                <w:lang w:eastAsia="zh-CN"/>
              </w:rPr>
              <w:t>翻页</w:t>
            </w:r>
          </w:p>
        </w:tc>
      </w:tr>
      <w:tr w:rsidR="000E4F1A" w14:paraId="4DE841C9"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7CBB5BD" w14:textId="77777777" w:rsidR="000E4F1A" w:rsidRDefault="000E4F1A" w:rsidP="00EB2A62">
            <w:pPr>
              <w:pStyle w:val="Axure0"/>
              <w:rPr>
                <w:lang w:eastAsia="zh-CN"/>
              </w:rPr>
            </w:pPr>
            <w:r>
              <w:rPr>
                <w:rFonts w:hint="eastAsia"/>
                <w:lang w:eastAsia="zh-CN"/>
              </w:rPr>
              <w:t>4</w:t>
            </w:r>
          </w:p>
        </w:tc>
        <w:tc>
          <w:tcPr>
            <w:tcW w:w="2268" w:type="dxa"/>
          </w:tcPr>
          <w:p w14:paraId="1D07D959" w14:textId="77777777" w:rsidR="000E4F1A" w:rsidRDefault="000E4F1A" w:rsidP="00EB2A62">
            <w:pPr>
              <w:pStyle w:val="Axure0"/>
              <w:rPr>
                <w:lang w:eastAsia="zh-CN"/>
              </w:rPr>
            </w:pPr>
            <w:r>
              <w:rPr>
                <w:rFonts w:hint="eastAsia"/>
                <w:lang w:eastAsia="zh-CN"/>
              </w:rPr>
              <w:t>答疑主题</w:t>
            </w:r>
          </w:p>
        </w:tc>
        <w:tc>
          <w:tcPr>
            <w:tcW w:w="4536" w:type="dxa"/>
          </w:tcPr>
          <w:p w14:paraId="5129DBF6" w14:textId="77777777" w:rsidR="000E4F1A" w:rsidRDefault="000E4F1A" w:rsidP="00EB2A62">
            <w:pPr>
              <w:pStyle w:val="Axure0"/>
              <w:rPr>
                <w:lang w:eastAsia="zh-CN"/>
              </w:rPr>
            </w:pPr>
            <w:r>
              <w:rPr>
                <w:rFonts w:hint="eastAsia"/>
                <w:lang w:eastAsia="zh-CN"/>
              </w:rPr>
              <w:t>点击进行</w:t>
            </w:r>
            <w:r w:rsidRPr="00BE35FE">
              <w:rPr>
                <w:rFonts w:hint="eastAsia"/>
                <w:lang w:eastAsia="zh-CN"/>
              </w:rPr>
              <w:t>往期答疑</w:t>
            </w:r>
            <w:r>
              <w:rPr>
                <w:lang w:eastAsia="zh-CN"/>
              </w:rPr>
              <w:t>列表</w:t>
            </w:r>
            <w:r>
              <w:rPr>
                <w:rFonts w:hint="eastAsia"/>
                <w:lang w:eastAsia="zh-CN"/>
              </w:rPr>
              <w:t>翻页</w:t>
            </w:r>
          </w:p>
        </w:tc>
      </w:tr>
      <w:tr w:rsidR="000E4F1A" w14:paraId="01435047" w14:textId="77777777" w:rsidTr="00EB2A62">
        <w:trPr>
          <w:cantSplit/>
        </w:trPr>
        <w:tc>
          <w:tcPr>
            <w:tcW w:w="1413" w:type="dxa"/>
          </w:tcPr>
          <w:p w14:paraId="6230988E" w14:textId="77777777" w:rsidR="000E4F1A" w:rsidRDefault="000E4F1A" w:rsidP="00EB2A62">
            <w:pPr>
              <w:pStyle w:val="Axure0"/>
              <w:rPr>
                <w:lang w:eastAsia="zh-CN"/>
              </w:rPr>
            </w:pPr>
            <w:r>
              <w:rPr>
                <w:rFonts w:hint="eastAsia"/>
                <w:lang w:eastAsia="zh-CN"/>
              </w:rPr>
              <w:t>5</w:t>
            </w:r>
          </w:p>
        </w:tc>
        <w:tc>
          <w:tcPr>
            <w:tcW w:w="2268" w:type="dxa"/>
          </w:tcPr>
          <w:p w14:paraId="7D5965EF" w14:textId="77777777" w:rsidR="000E4F1A" w:rsidRDefault="000E4F1A" w:rsidP="00EB2A62">
            <w:pPr>
              <w:pStyle w:val="Axure0"/>
              <w:rPr>
                <w:lang w:eastAsia="zh-CN"/>
              </w:rPr>
            </w:pPr>
            <w:r>
              <w:rPr>
                <w:rFonts w:hint="eastAsia"/>
                <w:lang w:eastAsia="zh-CN"/>
              </w:rPr>
              <w:t>系统</w:t>
            </w:r>
            <w:r>
              <w:rPr>
                <w:lang w:eastAsia="zh-CN"/>
              </w:rPr>
              <w:t>提示</w:t>
            </w:r>
          </w:p>
        </w:tc>
        <w:tc>
          <w:tcPr>
            <w:tcW w:w="4536" w:type="dxa"/>
          </w:tcPr>
          <w:p w14:paraId="69A886AB" w14:textId="77777777" w:rsidR="000E4F1A" w:rsidRDefault="000E4F1A" w:rsidP="00EB2A62">
            <w:pPr>
              <w:pStyle w:val="Axure0"/>
              <w:rPr>
                <w:lang w:eastAsia="zh-CN"/>
              </w:rPr>
            </w:pPr>
            <w:r>
              <w:rPr>
                <w:rFonts w:hint="eastAsia"/>
                <w:lang w:eastAsia="zh-CN"/>
              </w:rPr>
              <w:t>显示系统</w:t>
            </w:r>
            <w:r>
              <w:rPr>
                <w:lang w:eastAsia="zh-CN"/>
              </w:rPr>
              <w:t>提示</w:t>
            </w:r>
          </w:p>
        </w:tc>
      </w:tr>
      <w:tr w:rsidR="000E4F1A" w14:paraId="26B9C12B"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0E6B5477" w14:textId="77777777" w:rsidR="000E4F1A" w:rsidRDefault="000E4F1A" w:rsidP="00EB2A62">
            <w:pPr>
              <w:pStyle w:val="Axure0"/>
              <w:rPr>
                <w:lang w:eastAsia="zh-CN"/>
              </w:rPr>
            </w:pPr>
            <w:r>
              <w:rPr>
                <w:rFonts w:hint="eastAsia"/>
                <w:lang w:eastAsia="zh-CN"/>
              </w:rPr>
              <w:t>6</w:t>
            </w:r>
          </w:p>
        </w:tc>
        <w:tc>
          <w:tcPr>
            <w:tcW w:w="2268" w:type="dxa"/>
          </w:tcPr>
          <w:p w14:paraId="46941433" w14:textId="77777777" w:rsidR="000E4F1A" w:rsidRDefault="000E4F1A" w:rsidP="00EB2A62">
            <w:pPr>
              <w:pStyle w:val="Axure0"/>
              <w:rPr>
                <w:lang w:eastAsia="zh-CN"/>
              </w:rPr>
            </w:pPr>
            <w:r>
              <w:rPr>
                <w:rFonts w:hint="eastAsia"/>
                <w:lang w:eastAsia="zh-CN"/>
              </w:rPr>
              <w:t>课程</w:t>
            </w:r>
            <w:r>
              <w:rPr>
                <w:lang w:eastAsia="zh-CN"/>
              </w:rPr>
              <w:t>教师</w:t>
            </w:r>
          </w:p>
        </w:tc>
        <w:tc>
          <w:tcPr>
            <w:tcW w:w="4536" w:type="dxa"/>
          </w:tcPr>
          <w:p w14:paraId="39D7CBFF" w14:textId="77777777" w:rsidR="000E4F1A" w:rsidRDefault="000E4F1A" w:rsidP="00EB2A62">
            <w:pPr>
              <w:pStyle w:val="Axure0"/>
              <w:rPr>
                <w:lang w:eastAsia="zh-CN"/>
              </w:rPr>
            </w:pPr>
            <w:r>
              <w:rPr>
                <w:rFonts w:hint="eastAsia"/>
                <w:lang w:eastAsia="zh-CN"/>
              </w:rPr>
              <w:t>显示</w:t>
            </w:r>
            <w:r>
              <w:rPr>
                <w:lang w:eastAsia="zh-CN"/>
              </w:rPr>
              <w:t>本课的教师</w:t>
            </w:r>
          </w:p>
        </w:tc>
      </w:tr>
      <w:tr w:rsidR="000E4F1A" w14:paraId="2AC017D3" w14:textId="77777777" w:rsidTr="00EB2A62">
        <w:trPr>
          <w:cantSplit/>
        </w:trPr>
        <w:tc>
          <w:tcPr>
            <w:tcW w:w="1413" w:type="dxa"/>
          </w:tcPr>
          <w:p w14:paraId="3F3445B2" w14:textId="77777777" w:rsidR="000E4F1A" w:rsidRDefault="000E4F1A" w:rsidP="00EB2A62">
            <w:pPr>
              <w:pStyle w:val="Axure0"/>
              <w:rPr>
                <w:lang w:eastAsia="zh-CN"/>
              </w:rPr>
            </w:pPr>
            <w:r>
              <w:rPr>
                <w:rFonts w:hint="eastAsia"/>
                <w:lang w:eastAsia="zh-CN"/>
              </w:rPr>
              <w:t>7</w:t>
            </w:r>
          </w:p>
        </w:tc>
        <w:tc>
          <w:tcPr>
            <w:tcW w:w="2268" w:type="dxa"/>
          </w:tcPr>
          <w:p w14:paraId="5362848C" w14:textId="77777777" w:rsidR="000E4F1A" w:rsidRDefault="000E4F1A" w:rsidP="00EB2A62">
            <w:pPr>
              <w:pStyle w:val="Axure0"/>
              <w:rPr>
                <w:lang w:eastAsia="zh-CN"/>
              </w:rPr>
            </w:pPr>
            <w:r>
              <w:rPr>
                <w:rFonts w:hint="eastAsia"/>
                <w:lang w:eastAsia="zh-CN"/>
              </w:rPr>
              <w:t>参与</w:t>
            </w:r>
            <w:r>
              <w:rPr>
                <w:lang w:eastAsia="zh-CN"/>
              </w:rPr>
              <w:t>人员列表</w:t>
            </w:r>
          </w:p>
        </w:tc>
        <w:tc>
          <w:tcPr>
            <w:tcW w:w="4536" w:type="dxa"/>
          </w:tcPr>
          <w:p w14:paraId="0583C242" w14:textId="77777777" w:rsidR="000E4F1A" w:rsidRDefault="000E4F1A" w:rsidP="00EB2A62">
            <w:pPr>
              <w:pStyle w:val="Axure0"/>
              <w:rPr>
                <w:lang w:eastAsia="zh-CN"/>
              </w:rPr>
            </w:pPr>
            <w:r>
              <w:rPr>
                <w:rFonts w:hint="eastAsia"/>
                <w:lang w:eastAsia="zh-CN"/>
              </w:rPr>
              <w:t>显示所有</w:t>
            </w:r>
            <w:r>
              <w:rPr>
                <w:lang w:eastAsia="zh-CN"/>
              </w:rPr>
              <w:t>参与过答疑的人员列表</w:t>
            </w:r>
          </w:p>
        </w:tc>
      </w:tr>
      <w:tr w:rsidR="000E4F1A" w14:paraId="4A0FBCC4"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65EB5D2" w14:textId="77777777" w:rsidR="000E4F1A" w:rsidRDefault="000E4F1A" w:rsidP="00EB2A62">
            <w:pPr>
              <w:pStyle w:val="Axure0"/>
              <w:rPr>
                <w:lang w:eastAsia="zh-CN"/>
              </w:rPr>
            </w:pPr>
            <w:r>
              <w:rPr>
                <w:rFonts w:hint="eastAsia"/>
                <w:lang w:eastAsia="zh-CN"/>
              </w:rPr>
              <w:t>8</w:t>
            </w:r>
          </w:p>
        </w:tc>
        <w:tc>
          <w:tcPr>
            <w:tcW w:w="2268" w:type="dxa"/>
          </w:tcPr>
          <w:p w14:paraId="1A720DA9" w14:textId="77777777" w:rsidR="000E4F1A" w:rsidRDefault="000E4F1A" w:rsidP="00EB2A62">
            <w:pPr>
              <w:pStyle w:val="Axure0"/>
              <w:rPr>
                <w:lang w:eastAsia="zh-CN"/>
              </w:rPr>
            </w:pPr>
            <w:r>
              <w:rPr>
                <w:rFonts w:hint="eastAsia"/>
                <w:lang w:eastAsia="zh-CN"/>
              </w:rPr>
              <w:t>答疑</w:t>
            </w:r>
            <w:r>
              <w:rPr>
                <w:lang w:eastAsia="zh-CN"/>
              </w:rPr>
              <w:t>剩余时间</w:t>
            </w:r>
          </w:p>
        </w:tc>
        <w:tc>
          <w:tcPr>
            <w:tcW w:w="4536" w:type="dxa"/>
          </w:tcPr>
          <w:p w14:paraId="2482D41A" w14:textId="77777777" w:rsidR="000E4F1A" w:rsidRDefault="000E4F1A" w:rsidP="00EB2A62">
            <w:pPr>
              <w:pStyle w:val="Axure0"/>
              <w:rPr>
                <w:lang w:eastAsia="zh-CN"/>
              </w:rPr>
            </w:pPr>
            <w:r>
              <w:rPr>
                <w:rFonts w:hint="eastAsia"/>
                <w:lang w:eastAsia="zh-CN"/>
              </w:rPr>
              <w:t>显示</w:t>
            </w:r>
            <w:r>
              <w:rPr>
                <w:lang w:eastAsia="zh-CN"/>
              </w:rPr>
              <w:t>答疑剩余时间</w:t>
            </w:r>
          </w:p>
        </w:tc>
      </w:tr>
      <w:tr w:rsidR="000E4F1A" w14:paraId="13BBEB32" w14:textId="77777777" w:rsidTr="00EB2A62">
        <w:trPr>
          <w:cantSplit/>
        </w:trPr>
        <w:tc>
          <w:tcPr>
            <w:tcW w:w="1413" w:type="dxa"/>
          </w:tcPr>
          <w:p w14:paraId="58C98471" w14:textId="77777777" w:rsidR="000E4F1A" w:rsidRDefault="000E4F1A" w:rsidP="00EB2A62">
            <w:pPr>
              <w:pStyle w:val="Axure0"/>
              <w:rPr>
                <w:lang w:eastAsia="zh-CN"/>
              </w:rPr>
            </w:pPr>
            <w:r>
              <w:rPr>
                <w:rFonts w:hint="eastAsia"/>
                <w:lang w:eastAsia="zh-CN"/>
              </w:rPr>
              <w:t>9</w:t>
            </w:r>
          </w:p>
        </w:tc>
        <w:tc>
          <w:tcPr>
            <w:tcW w:w="2268" w:type="dxa"/>
          </w:tcPr>
          <w:p w14:paraId="45EAC9B4" w14:textId="77777777" w:rsidR="000E4F1A" w:rsidRDefault="000E4F1A" w:rsidP="00EB2A62">
            <w:pPr>
              <w:pStyle w:val="Axure0"/>
              <w:rPr>
                <w:lang w:eastAsia="zh-CN"/>
              </w:rPr>
            </w:pPr>
            <w:r>
              <w:rPr>
                <w:rFonts w:hint="eastAsia"/>
                <w:lang w:eastAsia="zh-CN"/>
              </w:rPr>
              <w:t>自己的气泡</w:t>
            </w:r>
          </w:p>
        </w:tc>
        <w:tc>
          <w:tcPr>
            <w:tcW w:w="4536" w:type="dxa"/>
          </w:tcPr>
          <w:p w14:paraId="5B48D262" w14:textId="77777777" w:rsidR="000E4F1A" w:rsidRDefault="000E4F1A" w:rsidP="00EB2A62">
            <w:pPr>
              <w:pStyle w:val="Axure0"/>
              <w:rPr>
                <w:lang w:eastAsia="zh-CN"/>
              </w:rPr>
            </w:pPr>
            <w:r>
              <w:rPr>
                <w:rFonts w:hint="eastAsia"/>
                <w:lang w:eastAsia="zh-CN"/>
              </w:rPr>
              <w:t>显示</w:t>
            </w:r>
            <w:r>
              <w:rPr>
                <w:lang w:eastAsia="zh-CN"/>
              </w:rPr>
              <w:t>自己的气泡（</w:t>
            </w:r>
            <w:r>
              <w:rPr>
                <w:rFonts w:hint="eastAsia"/>
                <w:lang w:eastAsia="zh-CN"/>
              </w:rPr>
              <w:t>灰色</w:t>
            </w:r>
            <w:r>
              <w:rPr>
                <w:lang w:eastAsia="zh-CN"/>
              </w:rPr>
              <w:t>底色）</w:t>
            </w:r>
          </w:p>
        </w:tc>
      </w:tr>
      <w:tr w:rsidR="000E4F1A" w14:paraId="428914ED"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B3A9EBA" w14:textId="77777777" w:rsidR="000E4F1A" w:rsidRDefault="000E4F1A" w:rsidP="00EB2A62">
            <w:pPr>
              <w:pStyle w:val="Axure0"/>
              <w:rPr>
                <w:lang w:eastAsia="zh-CN"/>
              </w:rPr>
            </w:pPr>
            <w:r>
              <w:rPr>
                <w:rFonts w:hint="eastAsia"/>
                <w:lang w:eastAsia="zh-CN"/>
              </w:rPr>
              <w:t>10</w:t>
            </w:r>
          </w:p>
        </w:tc>
        <w:tc>
          <w:tcPr>
            <w:tcW w:w="2268" w:type="dxa"/>
          </w:tcPr>
          <w:p w14:paraId="02E81CF1" w14:textId="77777777" w:rsidR="000E4F1A" w:rsidRDefault="000E4F1A" w:rsidP="00EB2A62">
            <w:pPr>
              <w:pStyle w:val="Axure0"/>
              <w:rPr>
                <w:lang w:eastAsia="zh-CN"/>
              </w:rPr>
            </w:pPr>
            <w:r>
              <w:rPr>
                <w:rFonts w:hint="eastAsia"/>
                <w:lang w:eastAsia="zh-CN"/>
              </w:rPr>
              <w:t>教师的</w:t>
            </w:r>
            <w:r>
              <w:rPr>
                <w:lang w:eastAsia="zh-CN"/>
              </w:rPr>
              <w:t>气泡</w:t>
            </w:r>
          </w:p>
        </w:tc>
        <w:tc>
          <w:tcPr>
            <w:tcW w:w="4536" w:type="dxa"/>
          </w:tcPr>
          <w:p w14:paraId="1DAAF516" w14:textId="77777777" w:rsidR="000E4F1A" w:rsidRDefault="000E4F1A" w:rsidP="00EB2A62">
            <w:pPr>
              <w:pStyle w:val="Axure0"/>
              <w:rPr>
                <w:lang w:eastAsia="zh-CN"/>
              </w:rPr>
            </w:pPr>
            <w:r>
              <w:rPr>
                <w:rFonts w:hint="eastAsia"/>
                <w:lang w:eastAsia="zh-CN"/>
              </w:rPr>
              <w:t>显示</w:t>
            </w:r>
            <w:r>
              <w:rPr>
                <w:lang w:eastAsia="zh-CN"/>
              </w:rPr>
              <w:t>在屏幕右侧（</w:t>
            </w:r>
            <w:r>
              <w:rPr>
                <w:rFonts w:hint="eastAsia"/>
                <w:lang w:eastAsia="zh-CN"/>
              </w:rPr>
              <w:t>蓝色</w:t>
            </w:r>
            <w:r>
              <w:rPr>
                <w:lang w:eastAsia="zh-CN"/>
              </w:rPr>
              <w:t>底色）</w:t>
            </w:r>
          </w:p>
        </w:tc>
      </w:tr>
      <w:tr w:rsidR="000E4F1A" w14:paraId="2267D2A7" w14:textId="77777777" w:rsidTr="00EB2A62">
        <w:trPr>
          <w:cantSplit/>
        </w:trPr>
        <w:tc>
          <w:tcPr>
            <w:tcW w:w="1413" w:type="dxa"/>
          </w:tcPr>
          <w:p w14:paraId="1FF4A0F7" w14:textId="77777777" w:rsidR="000E4F1A" w:rsidRDefault="000E4F1A" w:rsidP="00EB2A62">
            <w:pPr>
              <w:pStyle w:val="Axure0"/>
              <w:rPr>
                <w:lang w:eastAsia="zh-CN"/>
              </w:rPr>
            </w:pPr>
            <w:r>
              <w:rPr>
                <w:rFonts w:hint="eastAsia"/>
                <w:lang w:eastAsia="zh-CN"/>
              </w:rPr>
              <w:t>11</w:t>
            </w:r>
          </w:p>
        </w:tc>
        <w:tc>
          <w:tcPr>
            <w:tcW w:w="2268" w:type="dxa"/>
          </w:tcPr>
          <w:p w14:paraId="06CFE78B" w14:textId="77777777" w:rsidR="000E4F1A" w:rsidRDefault="000E4F1A" w:rsidP="00EB2A62">
            <w:pPr>
              <w:pStyle w:val="Axure0"/>
              <w:rPr>
                <w:lang w:eastAsia="zh-CN"/>
              </w:rPr>
            </w:pPr>
            <w:r>
              <w:rPr>
                <w:rFonts w:hint="eastAsia"/>
                <w:lang w:eastAsia="zh-CN"/>
              </w:rPr>
              <w:t>内容</w:t>
            </w:r>
            <w:r>
              <w:rPr>
                <w:lang w:eastAsia="zh-CN"/>
              </w:rPr>
              <w:t>输入框</w:t>
            </w:r>
          </w:p>
        </w:tc>
        <w:tc>
          <w:tcPr>
            <w:tcW w:w="4536" w:type="dxa"/>
          </w:tcPr>
          <w:p w14:paraId="70F281BB" w14:textId="77777777" w:rsidR="000E4F1A" w:rsidRDefault="000E4F1A" w:rsidP="00EB2A62">
            <w:pPr>
              <w:pStyle w:val="Axure0"/>
              <w:rPr>
                <w:lang w:eastAsia="zh-CN"/>
              </w:rPr>
            </w:pPr>
            <w:r>
              <w:rPr>
                <w:rFonts w:hint="eastAsia"/>
                <w:lang w:eastAsia="zh-CN"/>
              </w:rPr>
              <w:t>输入</w:t>
            </w:r>
            <w:r>
              <w:rPr>
                <w:lang w:eastAsia="zh-CN"/>
              </w:rPr>
              <w:t>回复内容</w:t>
            </w:r>
          </w:p>
        </w:tc>
      </w:tr>
      <w:tr w:rsidR="000E4F1A" w14:paraId="127B0E60"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040923EB" w14:textId="77777777" w:rsidR="000E4F1A" w:rsidRDefault="000E4F1A" w:rsidP="00EB2A62">
            <w:pPr>
              <w:pStyle w:val="Axure0"/>
              <w:rPr>
                <w:lang w:eastAsia="zh-CN"/>
              </w:rPr>
            </w:pPr>
            <w:r>
              <w:rPr>
                <w:lang w:eastAsia="zh-CN"/>
              </w:rPr>
              <w:t>1</w:t>
            </w:r>
            <w:r>
              <w:rPr>
                <w:rFonts w:hint="eastAsia"/>
                <w:lang w:eastAsia="zh-CN"/>
              </w:rPr>
              <w:t>2</w:t>
            </w:r>
          </w:p>
        </w:tc>
        <w:tc>
          <w:tcPr>
            <w:tcW w:w="2268" w:type="dxa"/>
          </w:tcPr>
          <w:p w14:paraId="6DB39A47" w14:textId="77777777" w:rsidR="000E4F1A" w:rsidRDefault="000E4F1A" w:rsidP="00EB2A62">
            <w:pPr>
              <w:pStyle w:val="Axure0"/>
              <w:rPr>
                <w:lang w:eastAsia="zh-CN"/>
              </w:rPr>
            </w:pPr>
            <w:r>
              <w:rPr>
                <w:rFonts w:hint="eastAsia"/>
                <w:lang w:eastAsia="zh-CN"/>
              </w:rPr>
              <w:t>文件</w:t>
            </w:r>
            <w:r>
              <w:rPr>
                <w:lang w:eastAsia="zh-CN"/>
              </w:rPr>
              <w:t>上传按钮</w:t>
            </w:r>
          </w:p>
        </w:tc>
        <w:tc>
          <w:tcPr>
            <w:tcW w:w="4536" w:type="dxa"/>
          </w:tcPr>
          <w:p w14:paraId="1E328091" w14:textId="77777777" w:rsidR="000E4F1A" w:rsidRDefault="000E4F1A" w:rsidP="00EB2A62">
            <w:pPr>
              <w:pStyle w:val="Axure0"/>
              <w:rPr>
                <w:lang w:eastAsia="zh-CN"/>
              </w:rPr>
            </w:pPr>
            <w:r>
              <w:rPr>
                <w:rFonts w:hint="eastAsia"/>
                <w:lang w:eastAsia="zh-CN"/>
              </w:rPr>
              <w:t>选择</w:t>
            </w:r>
            <w:r>
              <w:rPr>
                <w:lang w:eastAsia="zh-CN"/>
              </w:rPr>
              <w:t>文件上传</w:t>
            </w:r>
            <w:r>
              <w:rPr>
                <w:rFonts w:hint="eastAsia"/>
                <w:lang w:eastAsia="zh-CN"/>
              </w:rPr>
              <w:t>（只能</w:t>
            </w:r>
            <w:r>
              <w:rPr>
                <w:lang w:eastAsia="zh-CN"/>
              </w:rPr>
              <w:t>选一个</w:t>
            </w:r>
            <w:r>
              <w:rPr>
                <w:rFonts w:hint="eastAsia"/>
                <w:lang w:eastAsia="zh-CN"/>
              </w:rPr>
              <w:t>）</w:t>
            </w:r>
          </w:p>
        </w:tc>
      </w:tr>
      <w:tr w:rsidR="000E4F1A" w14:paraId="4F0C2E35" w14:textId="77777777" w:rsidTr="00EB2A62">
        <w:trPr>
          <w:cantSplit/>
        </w:trPr>
        <w:tc>
          <w:tcPr>
            <w:tcW w:w="1413" w:type="dxa"/>
          </w:tcPr>
          <w:p w14:paraId="15E3283C" w14:textId="77777777" w:rsidR="000E4F1A" w:rsidRDefault="000E4F1A" w:rsidP="00EB2A62">
            <w:pPr>
              <w:pStyle w:val="Axure0"/>
              <w:rPr>
                <w:lang w:eastAsia="zh-CN"/>
              </w:rPr>
            </w:pPr>
            <w:r>
              <w:rPr>
                <w:rFonts w:hint="eastAsia"/>
                <w:lang w:eastAsia="zh-CN"/>
              </w:rPr>
              <w:t>13</w:t>
            </w:r>
          </w:p>
        </w:tc>
        <w:tc>
          <w:tcPr>
            <w:tcW w:w="2268" w:type="dxa"/>
          </w:tcPr>
          <w:p w14:paraId="468B317B" w14:textId="77777777" w:rsidR="000E4F1A" w:rsidRDefault="000E4F1A" w:rsidP="00EB2A62">
            <w:pPr>
              <w:pStyle w:val="Axure0"/>
              <w:rPr>
                <w:lang w:eastAsia="zh-CN"/>
              </w:rPr>
            </w:pPr>
            <w:r>
              <w:rPr>
                <w:rFonts w:hint="eastAsia"/>
                <w:lang w:eastAsia="zh-CN"/>
              </w:rPr>
              <w:t>文件</w:t>
            </w:r>
            <w:r>
              <w:rPr>
                <w:lang w:eastAsia="zh-CN"/>
              </w:rPr>
              <w:t>上传</w:t>
            </w:r>
            <w:r>
              <w:rPr>
                <w:rFonts w:hint="eastAsia"/>
                <w:lang w:eastAsia="zh-CN"/>
              </w:rPr>
              <w:t>建议</w:t>
            </w:r>
          </w:p>
        </w:tc>
        <w:tc>
          <w:tcPr>
            <w:tcW w:w="4536" w:type="dxa"/>
          </w:tcPr>
          <w:p w14:paraId="64F6118D" w14:textId="77777777" w:rsidR="000E4F1A" w:rsidRDefault="000E4F1A" w:rsidP="00EB2A62">
            <w:pPr>
              <w:pStyle w:val="Axure0"/>
              <w:rPr>
                <w:lang w:eastAsia="zh-CN"/>
              </w:rPr>
            </w:pPr>
            <w:r>
              <w:rPr>
                <w:rFonts w:hint="eastAsia"/>
                <w:lang w:eastAsia="zh-CN"/>
              </w:rPr>
              <w:t>建议</w:t>
            </w:r>
            <w:r>
              <w:rPr>
                <w:lang w:eastAsia="zh-CN"/>
              </w:rPr>
              <w:t>文件上传大</w:t>
            </w:r>
            <w:r>
              <w:rPr>
                <w:rFonts w:hint="eastAsia"/>
                <w:lang w:eastAsia="zh-CN"/>
              </w:rPr>
              <w:t>小</w:t>
            </w:r>
            <w:r>
              <w:rPr>
                <w:lang w:eastAsia="zh-CN"/>
              </w:rPr>
              <w:t>小于</w:t>
            </w:r>
            <w:r>
              <w:rPr>
                <w:rFonts w:hint="eastAsia"/>
                <w:lang w:eastAsia="zh-CN"/>
              </w:rPr>
              <w:t>5</w:t>
            </w:r>
            <w:r>
              <w:rPr>
                <w:lang w:eastAsia="zh-CN"/>
              </w:rPr>
              <w:t>G</w:t>
            </w:r>
          </w:p>
        </w:tc>
      </w:tr>
      <w:tr w:rsidR="000E4F1A" w14:paraId="36E47005"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15574E2" w14:textId="77777777" w:rsidR="000E4F1A" w:rsidRDefault="000E4F1A" w:rsidP="00EB2A62">
            <w:pPr>
              <w:pStyle w:val="Axure0"/>
              <w:rPr>
                <w:lang w:eastAsia="zh-CN"/>
              </w:rPr>
            </w:pPr>
            <w:r>
              <w:rPr>
                <w:rFonts w:hint="eastAsia"/>
                <w:lang w:eastAsia="zh-CN"/>
              </w:rPr>
              <w:t>14</w:t>
            </w:r>
          </w:p>
        </w:tc>
        <w:tc>
          <w:tcPr>
            <w:tcW w:w="2268" w:type="dxa"/>
          </w:tcPr>
          <w:p w14:paraId="6671BC78" w14:textId="77777777" w:rsidR="000E4F1A" w:rsidRDefault="000E4F1A" w:rsidP="00EB2A62">
            <w:pPr>
              <w:pStyle w:val="Axure0"/>
              <w:rPr>
                <w:lang w:eastAsia="zh-CN"/>
              </w:rPr>
            </w:pPr>
            <w:r>
              <w:rPr>
                <w:rFonts w:hint="eastAsia"/>
                <w:lang w:eastAsia="zh-CN"/>
              </w:rPr>
              <w:t>文件</w:t>
            </w:r>
            <w:r>
              <w:rPr>
                <w:lang w:eastAsia="zh-CN"/>
              </w:rPr>
              <w:t>上传进度</w:t>
            </w:r>
          </w:p>
        </w:tc>
        <w:tc>
          <w:tcPr>
            <w:tcW w:w="4536" w:type="dxa"/>
          </w:tcPr>
          <w:p w14:paraId="3458348A" w14:textId="77777777" w:rsidR="000E4F1A" w:rsidRDefault="000E4F1A" w:rsidP="00EB2A62">
            <w:pPr>
              <w:pStyle w:val="Axure0"/>
              <w:rPr>
                <w:lang w:eastAsia="zh-CN"/>
              </w:rPr>
            </w:pPr>
            <w:r>
              <w:rPr>
                <w:rFonts w:hint="eastAsia"/>
                <w:lang w:eastAsia="zh-CN"/>
              </w:rPr>
              <w:t>显示</w:t>
            </w:r>
            <w:r>
              <w:rPr>
                <w:lang w:eastAsia="zh-CN"/>
              </w:rPr>
              <w:t>文</w:t>
            </w:r>
            <w:r>
              <w:rPr>
                <w:rFonts w:hint="eastAsia"/>
                <w:lang w:eastAsia="zh-CN"/>
              </w:rPr>
              <w:t>件</w:t>
            </w:r>
            <w:r>
              <w:rPr>
                <w:lang w:eastAsia="zh-CN"/>
              </w:rPr>
              <w:t>上传进度</w:t>
            </w:r>
          </w:p>
        </w:tc>
      </w:tr>
      <w:tr w:rsidR="000E4F1A" w14:paraId="11D1F1C8" w14:textId="77777777" w:rsidTr="00EB2A62">
        <w:trPr>
          <w:cantSplit/>
        </w:trPr>
        <w:tc>
          <w:tcPr>
            <w:tcW w:w="1413" w:type="dxa"/>
          </w:tcPr>
          <w:p w14:paraId="74AA3A24" w14:textId="77777777" w:rsidR="000E4F1A" w:rsidRDefault="000E4F1A" w:rsidP="00EB2A62">
            <w:pPr>
              <w:pStyle w:val="Axure0"/>
              <w:rPr>
                <w:lang w:eastAsia="zh-CN"/>
              </w:rPr>
            </w:pPr>
            <w:r>
              <w:rPr>
                <w:rFonts w:hint="eastAsia"/>
                <w:lang w:eastAsia="zh-CN"/>
              </w:rPr>
              <w:t>15</w:t>
            </w:r>
          </w:p>
        </w:tc>
        <w:tc>
          <w:tcPr>
            <w:tcW w:w="2268" w:type="dxa"/>
          </w:tcPr>
          <w:p w14:paraId="41857E79" w14:textId="77777777" w:rsidR="000E4F1A" w:rsidRDefault="000E4F1A" w:rsidP="00EB2A62">
            <w:pPr>
              <w:pStyle w:val="Axure0"/>
              <w:rPr>
                <w:lang w:eastAsia="zh-CN"/>
              </w:rPr>
            </w:pPr>
            <w:r>
              <w:rPr>
                <w:rFonts w:hint="eastAsia"/>
                <w:lang w:eastAsia="zh-CN"/>
              </w:rPr>
              <w:t>发送</w:t>
            </w:r>
            <w:r>
              <w:rPr>
                <w:lang w:eastAsia="zh-CN"/>
              </w:rPr>
              <w:t>回复</w:t>
            </w:r>
          </w:p>
        </w:tc>
        <w:tc>
          <w:tcPr>
            <w:tcW w:w="4536" w:type="dxa"/>
          </w:tcPr>
          <w:p w14:paraId="3951CA7D" w14:textId="77777777" w:rsidR="000E4F1A" w:rsidRDefault="000E4F1A" w:rsidP="00EB2A62">
            <w:pPr>
              <w:pStyle w:val="Axure0"/>
              <w:rPr>
                <w:lang w:eastAsia="zh-CN"/>
              </w:rPr>
            </w:pPr>
            <w:r>
              <w:rPr>
                <w:rFonts w:hint="eastAsia"/>
                <w:lang w:eastAsia="zh-CN"/>
              </w:rPr>
              <w:t>点击</w:t>
            </w:r>
            <w:r>
              <w:rPr>
                <w:lang w:eastAsia="zh-CN"/>
              </w:rPr>
              <w:t>发送回复</w:t>
            </w:r>
          </w:p>
        </w:tc>
      </w:tr>
      <w:tr w:rsidR="000E4F1A" w14:paraId="4B5C8003"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E354D5D" w14:textId="77777777" w:rsidR="000E4F1A" w:rsidRDefault="000E4F1A" w:rsidP="00EB2A62">
            <w:pPr>
              <w:pStyle w:val="Axure0"/>
              <w:rPr>
                <w:lang w:eastAsia="zh-CN"/>
              </w:rPr>
            </w:pPr>
            <w:r>
              <w:rPr>
                <w:rFonts w:hint="eastAsia"/>
                <w:lang w:eastAsia="zh-CN"/>
              </w:rPr>
              <w:t>16</w:t>
            </w:r>
          </w:p>
        </w:tc>
        <w:tc>
          <w:tcPr>
            <w:tcW w:w="2268" w:type="dxa"/>
          </w:tcPr>
          <w:p w14:paraId="1DE5BC1C" w14:textId="77777777" w:rsidR="000E4F1A" w:rsidRDefault="000E4F1A" w:rsidP="00EB2A62">
            <w:pPr>
              <w:pStyle w:val="Axure0"/>
              <w:rPr>
                <w:lang w:eastAsia="zh-CN"/>
              </w:rPr>
            </w:pPr>
            <w:r>
              <w:rPr>
                <w:rFonts w:hint="eastAsia"/>
                <w:lang w:eastAsia="zh-CN"/>
              </w:rPr>
              <w:t>确认</w:t>
            </w:r>
            <w:r>
              <w:rPr>
                <w:lang w:eastAsia="zh-CN"/>
              </w:rPr>
              <w:t>上传</w:t>
            </w:r>
          </w:p>
        </w:tc>
        <w:tc>
          <w:tcPr>
            <w:tcW w:w="4536" w:type="dxa"/>
          </w:tcPr>
          <w:p w14:paraId="116E310D" w14:textId="77777777" w:rsidR="000E4F1A" w:rsidRDefault="000E4F1A" w:rsidP="00EB2A62">
            <w:pPr>
              <w:pStyle w:val="Axure0"/>
              <w:rPr>
                <w:lang w:eastAsia="zh-CN"/>
              </w:rPr>
            </w:pPr>
            <w:r>
              <w:rPr>
                <w:rFonts w:hint="eastAsia"/>
                <w:lang w:eastAsia="zh-CN"/>
              </w:rPr>
              <w:t>确认</w:t>
            </w:r>
            <w:r>
              <w:rPr>
                <w:lang w:eastAsia="zh-CN"/>
              </w:rPr>
              <w:t>在回复中添加此文件</w:t>
            </w:r>
          </w:p>
        </w:tc>
      </w:tr>
      <w:tr w:rsidR="000E4F1A" w14:paraId="0E77BC70" w14:textId="77777777" w:rsidTr="00EB2A62">
        <w:trPr>
          <w:cantSplit/>
        </w:trPr>
        <w:tc>
          <w:tcPr>
            <w:tcW w:w="1413" w:type="dxa"/>
          </w:tcPr>
          <w:p w14:paraId="36A7C716" w14:textId="77777777" w:rsidR="000E4F1A" w:rsidRDefault="000E4F1A" w:rsidP="00EB2A62">
            <w:pPr>
              <w:pStyle w:val="Axure0"/>
              <w:rPr>
                <w:lang w:eastAsia="zh-CN"/>
              </w:rPr>
            </w:pPr>
            <w:r>
              <w:rPr>
                <w:rFonts w:hint="eastAsia"/>
                <w:lang w:eastAsia="zh-CN"/>
              </w:rPr>
              <w:t>17</w:t>
            </w:r>
          </w:p>
        </w:tc>
        <w:tc>
          <w:tcPr>
            <w:tcW w:w="2268" w:type="dxa"/>
          </w:tcPr>
          <w:p w14:paraId="5D8D6238" w14:textId="77777777" w:rsidR="000E4F1A" w:rsidRDefault="000E4F1A" w:rsidP="00EB2A62">
            <w:pPr>
              <w:pStyle w:val="Axure0"/>
              <w:rPr>
                <w:lang w:eastAsia="zh-CN"/>
              </w:rPr>
            </w:pPr>
            <w:r>
              <w:rPr>
                <w:rFonts w:hint="eastAsia"/>
                <w:lang w:eastAsia="zh-CN"/>
              </w:rPr>
              <w:t>放弃</w:t>
            </w:r>
            <w:r>
              <w:rPr>
                <w:lang w:eastAsia="zh-CN"/>
              </w:rPr>
              <w:t>上传</w:t>
            </w:r>
          </w:p>
        </w:tc>
        <w:tc>
          <w:tcPr>
            <w:tcW w:w="4536" w:type="dxa"/>
          </w:tcPr>
          <w:p w14:paraId="13FDE646" w14:textId="77777777" w:rsidR="000E4F1A" w:rsidRDefault="000E4F1A" w:rsidP="00EB2A62">
            <w:pPr>
              <w:pStyle w:val="Axure0"/>
              <w:rPr>
                <w:lang w:eastAsia="zh-CN"/>
              </w:rPr>
            </w:pPr>
            <w:r>
              <w:rPr>
                <w:rFonts w:hint="eastAsia"/>
                <w:lang w:eastAsia="zh-CN"/>
              </w:rPr>
              <w:t>点击</w:t>
            </w:r>
            <w:r>
              <w:rPr>
                <w:lang w:eastAsia="zh-CN"/>
              </w:rPr>
              <w:t>放弃上传</w:t>
            </w:r>
          </w:p>
        </w:tc>
      </w:tr>
      <w:tr w:rsidR="00C2156A" w14:paraId="7D7BB161"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FF18DDB" w14:textId="323B4CB8" w:rsidR="00C2156A" w:rsidRDefault="00C2156A" w:rsidP="00EB2A62">
            <w:pPr>
              <w:pStyle w:val="Axure0"/>
              <w:rPr>
                <w:lang w:eastAsia="zh-CN"/>
              </w:rPr>
            </w:pPr>
            <w:r>
              <w:rPr>
                <w:rFonts w:hint="eastAsia"/>
                <w:lang w:eastAsia="zh-CN"/>
              </w:rPr>
              <w:t>18</w:t>
            </w:r>
          </w:p>
        </w:tc>
        <w:tc>
          <w:tcPr>
            <w:tcW w:w="2268" w:type="dxa"/>
          </w:tcPr>
          <w:p w14:paraId="60DBC753" w14:textId="3A5580BA" w:rsidR="00C2156A" w:rsidRDefault="0092232B" w:rsidP="00EB2A62">
            <w:pPr>
              <w:pStyle w:val="Axure0"/>
              <w:rPr>
                <w:lang w:eastAsia="zh-CN"/>
              </w:rPr>
            </w:pPr>
            <w:r>
              <w:rPr>
                <w:rFonts w:hint="eastAsia"/>
                <w:lang w:eastAsia="zh-CN"/>
              </w:rPr>
              <w:t>延时</w:t>
            </w:r>
            <w:r>
              <w:rPr>
                <w:lang w:eastAsia="zh-CN"/>
              </w:rPr>
              <w:t>按钮</w:t>
            </w:r>
          </w:p>
        </w:tc>
        <w:tc>
          <w:tcPr>
            <w:tcW w:w="4536" w:type="dxa"/>
          </w:tcPr>
          <w:p w14:paraId="6A7AA0E7" w14:textId="19951A1A" w:rsidR="00C2156A" w:rsidRDefault="00B21460" w:rsidP="00EB2A62">
            <w:pPr>
              <w:pStyle w:val="Axure0"/>
              <w:rPr>
                <w:lang w:eastAsia="zh-CN"/>
              </w:rPr>
            </w:pPr>
            <w:r>
              <w:rPr>
                <w:rFonts w:hint="eastAsia"/>
                <w:lang w:eastAsia="zh-CN"/>
              </w:rPr>
              <w:t>点击</w:t>
            </w:r>
            <w:r>
              <w:rPr>
                <w:lang w:eastAsia="zh-CN"/>
              </w:rPr>
              <w:t>延长答疑时间</w:t>
            </w:r>
            <w:r w:rsidR="004E6914">
              <w:rPr>
                <w:rFonts w:hint="eastAsia"/>
                <w:lang w:eastAsia="zh-CN"/>
              </w:rPr>
              <w:t>（默认</w:t>
            </w:r>
            <w:r w:rsidR="004E6914">
              <w:rPr>
                <w:lang w:eastAsia="zh-CN"/>
              </w:rPr>
              <w:t>为</w:t>
            </w:r>
            <w:r w:rsidR="004E6914">
              <w:rPr>
                <w:rFonts w:hint="eastAsia"/>
                <w:lang w:eastAsia="zh-CN"/>
              </w:rPr>
              <w:t>5</w:t>
            </w:r>
            <w:r w:rsidR="004E6914">
              <w:rPr>
                <w:rFonts w:hint="eastAsia"/>
                <w:lang w:eastAsia="zh-CN"/>
              </w:rPr>
              <w:t>分</w:t>
            </w:r>
            <w:r w:rsidR="004E6914">
              <w:rPr>
                <w:lang w:eastAsia="zh-CN"/>
              </w:rPr>
              <w:t>钟</w:t>
            </w:r>
            <w:r w:rsidR="004E6914">
              <w:rPr>
                <w:rFonts w:hint="eastAsia"/>
                <w:lang w:eastAsia="zh-CN"/>
              </w:rPr>
              <w:t>）</w:t>
            </w:r>
          </w:p>
        </w:tc>
      </w:tr>
      <w:tr w:rsidR="00C2156A" w14:paraId="621A4FC1" w14:textId="77777777" w:rsidTr="00EB2A62">
        <w:trPr>
          <w:cantSplit/>
        </w:trPr>
        <w:tc>
          <w:tcPr>
            <w:tcW w:w="1413" w:type="dxa"/>
          </w:tcPr>
          <w:p w14:paraId="22CE7205" w14:textId="69B9194A" w:rsidR="00C2156A" w:rsidRDefault="00C2156A" w:rsidP="00EB2A62">
            <w:pPr>
              <w:pStyle w:val="Axure0"/>
              <w:rPr>
                <w:lang w:eastAsia="zh-CN"/>
              </w:rPr>
            </w:pPr>
            <w:r>
              <w:rPr>
                <w:rFonts w:hint="eastAsia"/>
                <w:lang w:eastAsia="zh-CN"/>
              </w:rPr>
              <w:t>19</w:t>
            </w:r>
          </w:p>
        </w:tc>
        <w:tc>
          <w:tcPr>
            <w:tcW w:w="2268" w:type="dxa"/>
          </w:tcPr>
          <w:p w14:paraId="64F8F498" w14:textId="31F53341" w:rsidR="00C2156A" w:rsidRDefault="0092232B" w:rsidP="00EB2A62">
            <w:pPr>
              <w:pStyle w:val="Axure0"/>
              <w:rPr>
                <w:lang w:eastAsia="zh-CN"/>
              </w:rPr>
            </w:pPr>
            <w:r>
              <w:rPr>
                <w:rFonts w:hint="eastAsia"/>
                <w:lang w:eastAsia="zh-CN"/>
              </w:rPr>
              <w:t>终止</w:t>
            </w:r>
            <w:r>
              <w:rPr>
                <w:lang w:eastAsia="zh-CN"/>
              </w:rPr>
              <w:t>按钮</w:t>
            </w:r>
          </w:p>
        </w:tc>
        <w:tc>
          <w:tcPr>
            <w:tcW w:w="4536" w:type="dxa"/>
          </w:tcPr>
          <w:p w14:paraId="3DCC4FB3" w14:textId="1738CE57" w:rsidR="00C2156A" w:rsidRDefault="00DC480E" w:rsidP="00EB2A62">
            <w:pPr>
              <w:pStyle w:val="Axure0"/>
              <w:rPr>
                <w:lang w:eastAsia="zh-CN"/>
              </w:rPr>
            </w:pPr>
            <w:r>
              <w:rPr>
                <w:rFonts w:hint="eastAsia"/>
                <w:lang w:eastAsia="zh-CN"/>
              </w:rPr>
              <w:t>点击终止</w:t>
            </w:r>
            <w:r>
              <w:rPr>
                <w:lang w:eastAsia="zh-CN"/>
              </w:rPr>
              <w:t>按钮，答疑室</w:t>
            </w:r>
            <w:r>
              <w:rPr>
                <w:rFonts w:hint="eastAsia"/>
                <w:lang w:eastAsia="zh-CN"/>
              </w:rPr>
              <w:t>至多</w:t>
            </w:r>
            <w:r>
              <w:rPr>
                <w:lang w:eastAsia="zh-CN"/>
              </w:rPr>
              <w:t>还有</w:t>
            </w:r>
            <w:r>
              <w:rPr>
                <w:rFonts w:hint="eastAsia"/>
                <w:lang w:eastAsia="zh-CN"/>
              </w:rPr>
              <w:t>10</w:t>
            </w:r>
            <w:r>
              <w:rPr>
                <w:rFonts w:hint="eastAsia"/>
                <w:lang w:eastAsia="zh-CN"/>
              </w:rPr>
              <w:t>分钟</w:t>
            </w:r>
            <w:r w:rsidR="004A038F">
              <w:rPr>
                <w:rFonts w:hint="eastAsia"/>
                <w:lang w:eastAsia="zh-CN"/>
              </w:rPr>
              <w:t>。</w:t>
            </w:r>
          </w:p>
        </w:tc>
      </w:tr>
      <w:tr w:rsidR="00C2156A" w14:paraId="44CD5417"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C9736AF" w14:textId="3B7896ED" w:rsidR="00C2156A" w:rsidRDefault="00C2156A" w:rsidP="00EB2A62">
            <w:pPr>
              <w:pStyle w:val="Axure0"/>
              <w:rPr>
                <w:lang w:eastAsia="zh-CN"/>
              </w:rPr>
            </w:pPr>
            <w:r>
              <w:rPr>
                <w:rFonts w:hint="eastAsia"/>
                <w:lang w:eastAsia="zh-CN"/>
              </w:rPr>
              <w:t>20</w:t>
            </w:r>
          </w:p>
        </w:tc>
        <w:tc>
          <w:tcPr>
            <w:tcW w:w="2268" w:type="dxa"/>
          </w:tcPr>
          <w:p w14:paraId="3019BA55" w14:textId="4468860D" w:rsidR="00C2156A" w:rsidRDefault="0092232B" w:rsidP="00EB2A62">
            <w:pPr>
              <w:pStyle w:val="Axure0"/>
              <w:rPr>
                <w:lang w:eastAsia="zh-CN"/>
              </w:rPr>
            </w:pPr>
            <w:r>
              <w:rPr>
                <w:rFonts w:hint="eastAsia"/>
                <w:lang w:eastAsia="zh-CN"/>
              </w:rPr>
              <w:t>延时</w:t>
            </w:r>
            <w:r>
              <w:rPr>
                <w:lang w:eastAsia="zh-CN"/>
              </w:rPr>
              <w:t>选择</w:t>
            </w:r>
          </w:p>
        </w:tc>
        <w:tc>
          <w:tcPr>
            <w:tcW w:w="4536" w:type="dxa"/>
          </w:tcPr>
          <w:p w14:paraId="660E11CA" w14:textId="0AF22F9A" w:rsidR="00C2156A" w:rsidRDefault="002A066E" w:rsidP="00EB2A62">
            <w:pPr>
              <w:pStyle w:val="Axure0"/>
              <w:rPr>
                <w:lang w:eastAsia="zh-CN"/>
              </w:rPr>
            </w:pPr>
            <w:r>
              <w:rPr>
                <w:rFonts w:hint="eastAsia"/>
                <w:lang w:eastAsia="zh-CN"/>
              </w:rPr>
              <w:t>鼠标</w:t>
            </w:r>
            <w:r>
              <w:rPr>
                <w:lang w:eastAsia="zh-CN"/>
              </w:rPr>
              <w:t>经过选择</w:t>
            </w:r>
            <w:r>
              <w:rPr>
                <w:rFonts w:hint="eastAsia"/>
                <w:lang w:eastAsia="zh-CN"/>
              </w:rPr>
              <w:t>5</w:t>
            </w:r>
            <w:r>
              <w:rPr>
                <w:rFonts w:hint="eastAsia"/>
                <w:lang w:eastAsia="zh-CN"/>
              </w:rPr>
              <w:t>或</w:t>
            </w:r>
            <w:r>
              <w:rPr>
                <w:rFonts w:hint="eastAsia"/>
                <w:lang w:eastAsia="zh-CN"/>
              </w:rPr>
              <w:t>10</w:t>
            </w:r>
            <w:r>
              <w:rPr>
                <w:rFonts w:hint="eastAsia"/>
                <w:lang w:eastAsia="zh-CN"/>
              </w:rPr>
              <w:t>或</w:t>
            </w:r>
            <w:r>
              <w:rPr>
                <w:rFonts w:hint="eastAsia"/>
                <w:lang w:eastAsia="zh-CN"/>
              </w:rPr>
              <w:t>15</w:t>
            </w:r>
            <w:r>
              <w:rPr>
                <w:rFonts w:hint="eastAsia"/>
                <w:lang w:eastAsia="zh-CN"/>
              </w:rPr>
              <w:t>分钟</w:t>
            </w:r>
            <w:r>
              <w:rPr>
                <w:lang w:eastAsia="zh-CN"/>
              </w:rPr>
              <w:t>延时</w:t>
            </w:r>
          </w:p>
        </w:tc>
      </w:tr>
      <w:tr w:rsidR="007C286F" w14:paraId="0573DF77" w14:textId="77777777" w:rsidTr="00EB2A62">
        <w:trPr>
          <w:cantSplit/>
        </w:trPr>
        <w:tc>
          <w:tcPr>
            <w:tcW w:w="1413" w:type="dxa"/>
          </w:tcPr>
          <w:p w14:paraId="3AD76E40" w14:textId="04171185" w:rsidR="007C286F" w:rsidRDefault="007C286F" w:rsidP="007C286F">
            <w:pPr>
              <w:pStyle w:val="Axure0"/>
              <w:rPr>
                <w:lang w:eastAsia="zh-CN"/>
              </w:rPr>
            </w:pPr>
            <w:r>
              <w:rPr>
                <w:rFonts w:hint="eastAsia"/>
                <w:lang w:eastAsia="zh-CN"/>
              </w:rPr>
              <w:t>21</w:t>
            </w:r>
          </w:p>
        </w:tc>
        <w:tc>
          <w:tcPr>
            <w:tcW w:w="2268" w:type="dxa"/>
          </w:tcPr>
          <w:p w14:paraId="75AD6DAE" w14:textId="683B1C1C" w:rsidR="007C286F" w:rsidRDefault="007C286F" w:rsidP="007C286F">
            <w:pPr>
              <w:pStyle w:val="Axure0"/>
              <w:rPr>
                <w:lang w:eastAsia="zh-CN"/>
              </w:rPr>
            </w:pPr>
            <w:r>
              <w:rPr>
                <w:rFonts w:hint="eastAsia"/>
                <w:lang w:eastAsia="zh-CN"/>
              </w:rPr>
              <w:t>关闭</w:t>
            </w:r>
            <w:r>
              <w:rPr>
                <w:lang w:eastAsia="zh-CN"/>
              </w:rPr>
              <w:t>系统提示</w:t>
            </w:r>
          </w:p>
        </w:tc>
        <w:tc>
          <w:tcPr>
            <w:tcW w:w="4536" w:type="dxa"/>
          </w:tcPr>
          <w:p w14:paraId="1955A3A6" w14:textId="3EB25AA1" w:rsidR="007C286F" w:rsidRDefault="007C286F" w:rsidP="007C286F">
            <w:pPr>
              <w:pStyle w:val="Axure0"/>
              <w:rPr>
                <w:lang w:eastAsia="zh-CN"/>
              </w:rPr>
            </w:pPr>
            <w:r>
              <w:rPr>
                <w:rFonts w:hint="eastAsia"/>
                <w:lang w:eastAsia="zh-CN"/>
              </w:rPr>
              <w:t>点击</w:t>
            </w:r>
            <w:r>
              <w:rPr>
                <w:lang w:eastAsia="zh-CN"/>
              </w:rPr>
              <w:t>不显</w:t>
            </w:r>
            <w:r>
              <w:rPr>
                <w:rFonts w:hint="eastAsia"/>
                <w:lang w:eastAsia="zh-CN"/>
              </w:rPr>
              <w:t>此</w:t>
            </w:r>
            <w:r>
              <w:rPr>
                <w:lang w:eastAsia="zh-CN"/>
              </w:rPr>
              <w:t>条系统提示</w:t>
            </w:r>
          </w:p>
        </w:tc>
      </w:tr>
    </w:tbl>
    <w:p w14:paraId="5BD10628" w14:textId="77777777" w:rsidR="006C08D0" w:rsidRPr="006C08D0" w:rsidRDefault="006C08D0" w:rsidP="006C08D0"/>
    <w:p w14:paraId="0A01F03D" w14:textId="09D221EF" w:rsidR="00B90004" w:rsidRDefault="004673C0" w:rsidP="00B90004">
      <w:pPr>
        <w:rPr>
          <w:ins w:id="1550" w:author="HerculesHu" w:date="2017-12-23T23:49:00Z"/>
        </w:rPr>
      </w:pPr>
      <w:r>
        <w:rPr>
          <w:noProof/>
        </w:rPr>
        <w:lastRenderedPageBreak/>
        <w:drawing>
          <wp:inline distT="0" distB="0" distL="0" distR="0" wp14:anchorId="5859E05C" wp14:editId="5DE55631">
            <wp:extent cx="5274310" cy="33515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351530"/>
                    </a:xfrm>
                    <a:prstGeom prst="rect">
                      <a:avLst/>
                    </a:prstGeom>
                  </pic:spPr>
                </pic:pic>
              </a:graphicData>
            </a:graphic>
          </wp:inline>
        </w:drawing>
      </w:r>
    </w:p>
    <w:p w14:paraId="373631A0" w14:textId="77777777" w:rsidR="00ED245A" w:rsidRDefault="00ED245A" w:rsidP="00ED245A">
      <w:pPr>
        <w:jc w:val="center"/>
        <w:rPr>
          <w:ins w:id="1551" w:author="HerculesHu" w:date="2017-12-23T23:49:00Z"/>
        </w:rPr>
      </w:pPr>
      <w:ins w:id="1552" w:author="HerculesHu" w:date="2017-12-23T23:49:00Z">
        <w:r>
          <w:rPr>
            <w:rFonts w:hint="eastAsia"/>
          </w:rPr>
          <w:t>（电脑</w:t>
        </w:r>
        <w:r>
          <w:t>版</w:t>
        </w:r>
        <w:r>
          <w:rPr>
            <w:rFonts w:hint="eastAsia"/>
          </w:rPr>
          <w:t>）</w:t>
        </w:r>
      </w:ins>
    </w:p>
    <w:p w14:paraId="5D6C8AAA" w14:textId="77777777" w:rsidR="00ED245A" w:rsidRPr="00B90004" w:rsidRDefault="00ED245A" w:rsidP="00B90004"/>
    <w:p w14:paraId="5AB90699" w14:textId="4A369066" w:rsidR="00913D5F" w:rsidRDefault="00913D5F">
      <w:pPr>
        <w:pStyle w:val="a2"/>
      </w:pPr>
      <w:bookmarkStart w:id="1553" w:name="_Toc503060547"/>
      <w:r>
        <w:rPr>
          <w:rFonts w:hint="eastAsia"/>
        </w:rPr>
        <w:t>课程</w:t>
      </w:r>
      <w:r>
        <w:t>答疑</w:t>
      </w:r>
      <w:r>
        <w:rPr>
          <w:rFonts w:hint="eastAsia"/>
        </w:rPr>
        <w:t>（教师）</w:t>
      </w:r>
      <w:bookmarkEnd w:id="1553"/>
    </w:p>
    <w:p w14:paraId="74769C70" w14:textId="77777777" w:rsidR="00141727" w:rsidRDefault="00141727" w:rsidP="00141727">
      <w:r>
        <w:rPr>
          <w:rFonts w:hint="eastAsia"/>
        </w:rPr>
        <w:t xml:space="preserve"> </w:t>
      </w: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141727" w14:paraId="3BA21FC0"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055C6FA6" w14:textId="77777777" w:rsidR="00141727" w:rsidRDefault="00141727" w:rsidP="00EB2A62">
            <w:pPr>
              <w:pStyle w:val="Axure"/>
            </w:pPr>
            <w:r>
              <w:t>脚注</w:t>
            </w:r>
          </w:p>
        </w:tc>
        <w:tc>
          <w:tcPr>
            <w:tcW w:w="2268" w:type="dxa"/>
          </w:tcPr>
          <w:p w14:paraId="4633E9A1" w14:textId="77777777" w:rsidR="00141727" w:rsidRDefault="00141727" w:rsidP="00EB2A62">
            <w:pPr>
              <w:pStyle w:val="Axure"/>
            </w:pPr>
            <w:r>
              <w:t>名称</w:t>
            </w:r>
          </w:p>
        </w:tc>
        <w:tc>
          <w:tcPr>
            <w:tcW w:w="4536" w:type="dxa"/>
          </w:tcPr>
          <w:p w14:paraId="5096936A" w14:textId="77777777" w:rsidR="00141727" w:rsidRDefault="00141727" w:rsidP="00EB2A62">
            <w:pPr>
              <w:pStyle w:val="Axure"/>
              <w:tabs>
                <w:tab w:val="left" w:pos="1190"/>
              </w:tabs>
            </w:pPr>
            <w:r>
              <w:t>交互</w:t>
            </w:r>
            <w:r>
              <w:tab/>
            </w:r>
          </w:p>
        </w:tc>
      </w:tr>
      <w:tr w:rsidR="00141727" w14:paraId="3D6397A6" w14:textId="77777777" w:rsidTr="00EB2A62">
        <w:trPr>
          <w:cantSplit/>
        </w:trPr>
        <w:tc>
          <w:tcPr>
            <w:tcW w:w="1413" w:type="dxa"/>
          </w:tcPr>
          <w:p w14:paraId="55A8E536" w14:textId="77777777" w:rsidR="00141727" w:rsidRDefault="00141727" w:rsidP="00EB2A62">
            <w:pPr>
              <w:pStyle w:val="Axure0"/>
            </w:pPr>
            <w:r>
              <w:t>1</w:t>
            </w:r>
          </w:p>
        </w:tc>
        <w:tc>
          <w:tcPr>
            <w:tcW w:w="2268" w:type="dxa"/>
          </w:tcPr>
          <w:p w14:paraId="4B6E2800" w14:textId="127D04D3" w:rsidR="00141727" w:rsidRDefault="00141727" w:rsidP="00EB2A62">
            <w:pPr>
              <w:pStyle w:val="Axure0"/>
            </w:pPr>
            <w:r>
              <w:rPr>
                <w:rFonts w:hint="eastAsia"/>
                <w:lang w:eastAsia="zh-CN"/>
              </w:rPr>
              <w:t>新增答疑室</w:t>
            </w:r>
          </w:p>
        </w:tc>
        <w:tc>
          <w:tcPr>
            <w:tcW w:w="4536" w:type="dxa"/>
          </w:tcPr>
          <w:p w14:paraId="5C016A9B" w14:textId="4AEA8825" w:rsidR="00141727" w:rsidRDefault="00141727" w:rsidP="00141727">
            <w:pPr>
              <w:pStyle w:val="Axure0"/>
              <w:rPr>
                <w:lang w:eastAsia="zh-CN"/>
              </w:rPr>
            </w:pPr>
            <w:r>
              <w:rPr>
                <w:rFonts w:hint="eastAsia"/>
                <w:lang w:eastAsia="zh-CN"/>
              </w:rPr>
              <w:t>点击进入新增答疑室页</w:t>
            </w:r>
          </w:p>
        </w:tc>
      </w:tr>
    </w:tbl>
    <w:p w14:paraId="2A4E6509" w14:textId="24C5A4F8" w:rsidR="00141727" w:rsidRPr="00141727" w:rsidRDefault="00141727" w:rsidP="00141727"/>
    <w:p w14:paraId="009D6ABD" w14:textId="18A2C4E0" w:rsidR="00913D5F" w:rsidRDefault="00274E6E" w:rsidP="00913D5F">
      <w:pPr>
        <w:rPr>
          <w:ins w:id="1554" w:author="HerculesHu" w:date="2017-12-23T23:49:00Z"/>
        </w:rPr>
      </w:pPr>
      <w:r>
        <w:rPr>
          <w:noProof/>
        </w:rPr>
        <w:drawing>
          <wp:inline distT="0" distB="0" distL="0" distR="0" wp14:anchorId="2A9959B4" wp14:editId="4C7402DF">
            <wp:extent cx="5274310" cy="322516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25165"/>
                    </a:xfrm>
                    <a:prstGeom prst="rect">
                      <a:avLst/>
                    </a:prstGeom>
                  </pic:spPr>
                </pic:pic>
              </a:graphicData>
            </a:graphic>
          </wp:inline>
        </w:drawing>
      </w:r>
    </w:p>
    <w:p w14:paraId="17DD282A" w14:textId="77777777" w:rsidR="00ED245A" w:rsidRDefault="00ED245A" w:rsidP="00ED245A">
      <w:pPr>
        <w:jc w:val="center"/>
        <w:rPr>
          <w:ins w:id="1555" w:author="HerculesHu" w:date="2017-12-23T23:49:00Z"/>
        </w:rPr>
      </w:pPr>
      <w:ins w:id="1556" w:author="HerculesHu" w:date="2017-12-23T23:49:00Z">
        <w:r>
          <w:rPr>
            <w:rFonts w:hint="eastAsia"/>
          </w:rPr>
          <w:t>（电脑</w:t>
        </w:r>
        <w:r>
          <w:t>版</w:t>
        </w:r>
        <w:r>
          <w:rPr>
            <w:rFonts w:hint="eastAsia"/>
          </w:rPr>
          <w:t>）</w:t>
        </w:r>
      </w:ins>
    </w:p>
    <w:p w14:paraId="376773AE" w14:textId="77777777" w:rsidR="00ED245A" w:rsidRDefault="00ED245A" w:rsidP="00913D5F">
      <w:pPr>
        <w:rPr>
          <w:ins w:id="1557" w:author="HerculesHu" w:date="2017-12-23T23:22:00Z"/>
        </w:rPr>
      </w:pPr>
    </w:p>
    <w:p w14:paraId="4C64503B" w14:textId="27B7014E" w:rsidR="000C2DE9" w:rsidRDefault="000C2DE9">
      <w:pPr>
        <w:ind w:firstLineChars="300" w:firstLine="630"/>
        <w:rPr>
          <w:ins w:id="1558" w:author="HerculesHu" w:date="2017-12-23T23:57:00Z"/>
        </w:rPr>
        <w:pPrChange w:id="1559" w:author="HerculesHu" w:date="2017-12-24T00:13:00Z">
          <w:pPr/>
        </w:pPrChange>
      </w:pPr>
      <w:ins w:id="1560" w:author="HerculesHu" w:date="2017-12-23T23:22:00Z">
        <w:r>
          <w:rPr>
            <w:noProof/>
          </w:rPr>
          <w:lastRenderedPageBreak/>
          <w:drawing>
            <wp:inline distT="0" distB="0" distL="0" distR="0" wp14:anchorId="0078F1E8" wp14:editId="3AE503DC">
              <wp:extent cx="4505325" cy="71151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5325" cy="7115175"/>
                      </a:xfrm>
                      <a:prstGeom prst="rect">
                        <a:avLst/>
                      </a:prstGeom>
                    </pic:spPr>
                  </pic:pic>
                </a:graphicData>
              </a:graphic>
            </wp:inline>
          </w:drawing>
        </w:r>
      </w:ins>
    </w:p>
    <w:p w14:paraId="2DE84CC6" w14:textId="77777777" w:rsidR="00AB4442" w:rsidRDefault="00AB4442" w:rsidP="00AB4442">
      <w:pPr>
        <w:jc w:val="center"/>
        <w:rPr>
          <w:ins w:id="1561" w:author="HerculesHu" w:date="2017-12-23T23:57:00Z"/>
        </w:rPr>
      </w:pPr>
      <w:ins w:id="1562" w:author="HerculesHu" w:date="2017-12-23T23:57:00Z">
        <w:r>
          <w:rPr>
            <w:rFonts w:hint="eastAsia"/>
          </w:rPr>
          <w:t>（手机</w:t>
        </w:r>
        <w:r>
          <w:t>版</w:t>
        </w:r>
        <w:r>
          <w:rPr>
            <w:rFonts w:hint="eastAsia"/>
          </w:rPr>
          <w:t>）</w:t>
        </w:r>
      </w:ins>
    </w:p>
    <w:p w14:paraId="32B9CC0D" w14:textId="77777777" w:rsidR="00AB4442" w:rsidRDefault="00AB4442" w:rsidP="00913D5F"/>
    <w:p w14:paraId="1205C2C1" w14:textId="3AD8BC53" w:rsidR="00163DFE" w:rsidRDefault="00163DFE">
      <w:pPr>
        <w:pStyle w:val="a2"/>
      </w:pPr>
      <w:bookmarkStart w:id="1563" w:name="_Toc503060548"/>
      <w:r>
        <w:rPr>
          <w:rFonts w:hint="eastAsia"/>
        </w:rPr>
        <w:t>新增答疑室</w:t>
      </w:r>
      <w:bookmarkEnd w:id="1563"/>
    </w:p>
    <w:p w14:paraId="27BD9D90" w14:textId="1899455C" w:rsidR="00A979BA" w:rsidRDefault="00A979BA" w:rsidP="00A979BA"/>
    <w:p w14:paraId="733D9F9B" w14:textId="77777777" w:rsidR="006F0AD6" w:rsidRDefault="006F0AD6" w:rsidP="006F0AD6"/>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6F0AD6" w14:paraId="3C37B1D3"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1E20F1F9" w14:textId="77777777" w:rsidR="006F0AD6" w:rsidRDefault="006F0AD6" w:rsidP="00EB2A62">
            <w:pPr>
              <w:pStyle w:val="Axure"/>
            </w:pPr>
            <w:r>
              <w:t>脚注</w:t>
            </w:r>
          </w:p>
        </w:tc>
        <w:tc>
          <w:tcPr>
            <w:tcW w:w="2268" w:type="dxa"/>
          </w:tcPr>
          <w:p w14:paraId="70EFB040" w14:textId="77777777" w:rsidR="006F0AD6" w:rsidRDefault="006F0AD6" w:rsidP="00EB2A62">
            <w:pPr>
              <w:pStyle w:val="Axure"/>
            </w:pPr>
            <w:r>
              <w:t>名称</w:t>
            </w:r>
          </w:p>
        </w:tc>
        <w:tc>
          <w:tcPr>
            <w:tcW w:w="4536" w:type="dxa"/>
          </w:tcPr>
          <w:p w14:paraId="36497C70" w14:textId="77777777" w:rsidR="006F0AD6" w:rsidRDefault="006F0AD6" w:rsidP="00EB2A62">
            <w:pPr>
              <w:pStyle w:val="Axure"/>
              <w:tabs>
                <w:tab w:val="left" w:pos="1190"/>
              </w:tabs>
            </w:pPr>
            <w:r>
              <w:t>交互</w:t>
            </w:r>
            <w:r>
              <w:tab/>
            </w:r>
          </w:p>
        </w:tc>
      </w:tr>
      <w:tr w:rsidR="006F0AD6" w14:paraId="11072027" w14:textId="77777777" w:rsidTr="00EB2A62">
        <w:trPr>
          <w:cantSplit/>
        </w:trPr>
        <w:tc>
          <w:tcPr>
            <w:tcW w:w="1413" w:type="dxa"/>
          </w:tcPr>
          <w:p w14:paraId="3FADBD06" w14:textId="77777777" w:rsidR="006F0AD6" w:rsidRDefault="006F0AD6" w:rsidP="00EB2A62">
            <w:pPr>
              <w:pStyle w:val="Axure0"/>
            </w:pPr>
            <w:r>
              <w:t>1</w:t>
            </w:r>
          </w:p>
        </w:tc>
        <w:tc>
          <w:tcPr>
            <w:tcW w:w="2268" w:type="dxa"/>
          </w:tcPr>
          <w:p w14:paraId="07397310" w14:textId="64F30640" w:rsidR="006F0AD6" w:rsidRDefault="00511965" w:rsidP="00EB2A62">
            <w:pPr>
              <w:pStyle w:val="Axure0"/>
            </w:pPr>
            <w:r>
              <w:rPr>
                <w:rFonts w:hint="eastAsia"/>
                <w:lang w:eastAsia="zh-CN"/>
              </w:rPr>
              <w:t>选择日期</w:t>
            </w:r>
          </w:p>
        </w:tc>
        <w:tc>
          <w:tcPr>
            <w:tcW w:w="4536" w:type="dxa"/>
          </w:tcPr>
          <w:p w14:paraId="41FFE529" w14:textId="0E7EA9A6" w:rsidR="006F0AD6" w:rsidRDefault="006F0AD6" w:rsidP="00511965">
            <w:pPr>
              <w:pStyle w:val="Axure0"/>
              <w:rPr>
                <w:lang w:eastAsia="zh-CN"/>
              </w:rPr>
            </w:pPr>
            <w:r>
              <w:rPr>
                <w:rFonts w:hint="eastAsia"/>
                <w:lang w:eastAsia="zh-CN"/>
              </w:rPr>
              <w:t>点击</w:t>
            </w:r>
            <w:r w:rsidR="00511965">
              <w:rPr>
                <w:rFonts w:hint="eastAsia"/>
                <w:lang w:eastAsia="zh-CN"/>
              </w:rPr>
              <w:t>选择具体</w:t>
            </w:r>
            <w:r w:rsidR="00511965">
              <w:rPr>
                <w:lang w:eastAsia="zh-CN"/>
              </w:rPr>
              <w:t>日期</w:t>
            </w:r>
          </w:p>
        </w:tc>
      </w:tr>
      <w:tr w:rsidR="002C63AE" w14:paraId="055F5C0E"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762753D1" w14:textId="51584108" w:rsidR="002C63AE" w:rsidRDefault="002C63AE" w:rsidP="00EB2A62">
            <w:pPr>
              <w:pStyle w:val="Axure0"/>
              <w:rPr>
                <w:lang w:eastAsia="zh-CN"/>
              </w:rPr>
            </w:pPr>
            <w:r>
              <w:rPr>
                <w:rFonts w:hint="eastAsia"/>
                <w:lang w:eastAsia="zh-CN"/>
              </w:rPr>
              <w:lastRenderedPageBreak/>
              <w:t>2</w:t>
            </w:r>
          </w:p>
        </w:tc>
        <w:tc>
          <w:tcPr>
            <w:tcW w:w="2268" w:type="dxa"/>
          </w:tcPr>
          <w:p w14:paraId="5DC77B00" w14:textId="40F5EEBB" w:rsidR="002C63AE" w:rsidRDefault="00E54E79" w:rsidP="00EB2A62">
            <w:pPr>
              <w:pStyle w:val="Axure0"/>
              <w:rPr>
                <w:lang w:eastAsia="zh-CN"/>
              </w:rPr>
            </w:pPr>
            <w:r>
              <w:rPr>
                <w:rFonts w:hint="eastAsia"/>
                <w:lang w:eastAsia="zh-CN"/>
              </w:rPr>
              <w:t>选择</w:t>
            </w:r>
            <w:r>
              <w:rPr>
                <w:lang w:eastAsia="zh-CN"/>
              </w:rPr>
              <w:t>今天</w:t>
            </w:r>
          </w:p>
        </w:tc>
        <w:tc>
          <w:tcPr>
            <w:tcW w:w="4536" w:type="dxa"/>
          </w:tcPr>
          <w:p w14:paraId="48C6956D" w14:textId="5F72D41E" w:rsidR="002C63AE" w:rsidRDefault="00E54E79" w:rsidP="00EB2A62">
            <w:pPr>
              <w:pStyle w:val="Axure0"/>
              <w:rPr>
                <w:lang w:eastAsia="zh-CN"/>
              </w:rPr>
            </w:pPr>
            <w:r>
              <w:rPr>
                <w:rFonts w:hint="eastAsia"/>
                <w:lang w:eastAsia="zh-CN"/>
              </w:rPr>
              <w:t>点击</w:t>
            </w:r>
            <w:r>
              <w:rPr>
                <w:lang w:eastAsia="zh-CN"/>
              </w:rPr>
              <w:t>直接选择</w:t>
            </w:r>
            <w:r w:rsidR="00C8505F">
              <w:rPr>
                <w:rFonts w:hint="eastAsia"/>
                <w:lang w:eastAsia="zh-CN"/>
              </w:rPr>
              <w:t>日期</w:t>
            </w:r>
            <w:r w:rsidR="00C8505F">
              <w:rPr>
                <w:lang w:eastAsia="zh-CN"/>
              </w:rPr>
              <w:t>为</w:t>
            </w:r>
            <w:r>
              <w:rPr>
                <w:lang w:eastAsia="zh-CN"/>
              </w:rPr>
              <w:t>今天</w:t>
            </w:r>
          </w:p>
        </w:tc>
      </w:tr>
      <w:tr w:rsidR="002C63AE" w14:paraId="2590AE50" w14:textId="77777777" w:rsidTr="00EB2A62">
        <w:trPr>
          <w:cantSplit/>
        </w:trPr>
        <w:tc>
          <w:tcPr>
            <w:tcW w:w="1413" w:type="dxa"/>
          </w:tcPr>
          <w:p w14:paraId="6811A20D" w14:textId="1E2248EF" w:rsidR="002C63AE" w:rsidRDefault="002C63AE" w:rsidP="00EB2A62">
            <w:pPr>
              <w:pStyle w:val="Axure0"/>
              <w:rPr>
                <w:lang w:eastAsia="zh-CN"/>
              </w:rPr>
            </w:pPr>
            <w:r>
              <w:rPr>
                <w:rFonts w:hint="eastAsia"/>
                <w:lang w:eastAsia="zh-CN"/>
              </w:rPr>
              <w:t>3</w:t>
            </w:r>
          </w:p>
        </w:tc>
        <w:tc>
          <w:tcPr>
            <w:tcW w:w="2268" w:type="dxa"/>
          </w:tcPr>
          <w:p w14:paraId="0782C476" w14:textId="50A4384E" w:rsidR="002C63AE" w:rsidRDefault="00B66261" w:rsidP="00EB2A62">
            <w:pPr>
              <w:pStyle w:val="Axure0"/>
              <w:rPr>
                <w:lang w:eastAsia="zh-CN"/>
              </w:rPr>
            </w:pPr>
            <w:r>
              <w:rPr>
                <w:rFonts w:hint="eastAsia"/>
                <w:lang w:eastAsia="zh-CN"/>
              </w:rPr>
              <w:t>选择结束</w:t>
            </w:r>
            <w:r w:rsidR="00FE5536">
              <w:rPr>
                <w:rFonts w:hint="eastAsia"/>
                <w:lang w:eastAsia="zh-CN"/>
              </w:rPr>
              <w:t>日期</w:t>
            </w:r>
          </w:p>
        </w:tc>
        <w:tc>
          <w:tcPr>
            <w:tcW w:w="4536" w:type="dxa"/>
          </w:tcPr>
          <w:p w14:paraId="3EB7A062" w14:textId="0B9C73BE" w:rsidR="002C63AE" w:rsidRDefault="007E279A" w:rsidP="00EB2A62">
            <w:pPr>
              <w:pStyle w:val="Axure0"/>
              <w:rPr>
                <w:lang w:eastAsia="zh-CN"/>
              </w:rPr>
            </w:pPr>
            <w:r>
              <w:rPr>
                <w:rFonts w:hint="eastAsia"/>
                <w:lang w:eastAsia="zh-CN"/>
              </w:rPr>
              <w:t>点击器选择</w:t>
            </w:r>
            <w:r>
              <w:rPr>
                <w:lang w:eastAsia="zh-CN"/>
              </w:rPr>
              <w:t>器进行日期的选择</w:t>
            </w:r>
          </w:p>
        </w:tc>
      </w:tr>
      <w:tr w:rsidR="002C63AE" w14:paraId="56F37B8B"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F71672B" w14:textId="1FF9AD9A" w:rsidR="002C63AE" w:rsidRDefault="002C63AE" w:rsidP="00EB2A62">
            <w:pPr>
              <w:pStyle w:val="Axure0"/>
              <w:rPr>
                <w:lang w:eastAsia="zh-CN"/>
              </w:rPr>
            </w:pPr>
            <w:r>
              <w:rPr>
                <w:rFonts w:hint="eastAsia"/>
                <w:lang w:eastAsia="zh-CN"/>
              </w:rPr>
              <w:t>4</w:t>
            </w:r>
          </w:p>
        </w:tc>
        <w:tc>
          <w:tcPr>
            <w:tcW w:w="2268" w:type="dxa"/>
          </w:tcPr>
          <w:p w14:paraId="2C8FA4A1" w14:textId="223CD927" w:rsidR="002C63AE" w:rsidRDefault="00FE5536" w:rsidP="00EB2A62">
            <w:pPr>
              <w:pStyle w:val="Axure0"/>
              <w:rPr>
                <w:lang w:eastAsia="zh-CN"/>
              </w:rPr>
            </w:pPr>
            <w:r>
              <w:rPr>
                <w:rFonts w:hint="eastAsia"/>
                <w:lang w:eastAsia="zh-CN"/>
              </w:rPr>
              <w:t>选择</w:t>
            </w:r>
            <w:r>
              <w:rPr>
                <w:lang w:eastAsia="zh-CN"/>
              </w:rPr>
              <w:t>结束</w:t>
            </w:r>
            <w:r>
              <w:rPr>
                <w:rFonts w:hint="eastAsia"/>
                <w:lang w:eastAsia="zh-CN"/>
              </w:rPr>
              <w:t>小时</w:t>
            </w:r>
          </w:p>
        </w:tc>
        <w:tc>
          <w:tcPr>
            <w:tcW w:w="4536" w:type="dxa"/>
          </w:tcPr>
          <w:p w14:paraId="1DAB7D52" w14:textId="08BCA2A4" w:rsidR="002C63AE" w:rsidRDefault="00FE5536" w:rsidP="00EB2A62">
            <w:pPr>
              <w:pStyle w:val="Axure0"/>
              <w:rPr>
                <w:lang w:eastAsia="zh-CN"/>
              </w:rPr>
            </w:pPr>
            <w:r>
              <w:rPr>
                <w:rFonts w:hint="eastAsia"/>
                <w:lang w:eastAsia="zh-CN"/>
              </w:rPr>
              <w:t>点击</w:t>
            </w:r>
            <w:r>
              <w:rPr>
                <w:lang w:eastAsia="zh-CN"/>
              </w:rPr>
              <w:t>时间选择器进行选择</w:t>
            </w:r>
          </w:p>
        </w:tc>
      </w:tr>
      <w:tr w:rsidR="002C63AE" w14:paraId="3989F896" w14:textId="77777777" w:rsidTr="00EB2A62">
        <w:trPr>
          <w:cantSplit/>
        </w:trPr>
        <w:tc>
          <w:tcPr>
            <w:tcW w:w="1413" w:type="dxa"/>
          </w:tcPr>
          <w:p w14:paraId="608032AA" w14:textId="224101D3" w:rsidR="002C63AE" w:rsidRDefault="002C63AE" w:rsidP="00EB2A62">
            <w:pPr>
              <w:pStyle w:val="Axure0"/>
              <w:rPr>
                <w:lang w:eastAsia="zh-CN"/>
              </w:rPr>
            </w:pPr>
            <w:r>
              <w:rPr>
                <w:rFonts w:hint="eastAsia"/>
                <w:lang w:eastAsia="zh-CN"/>
              </w:rPr>
              <w:t>5</w:t>
            </w:r>
          </w:p>
        </w:tc>
        <w:tc>
          <w:tcPr>
            <w:tcW w:w="2268" w:type="dxa"/>
          </w:tcPr>
          <w:p w14:paraId="3124835E" w14:textId="000EB6A0" w:rsidR="002C63AE" w:rsidRDefault="00FE5536" w:rsidP="00EB2A62">
            <w:pPr>
              <w:pStyle w:val="Axure0"/>
              <w:rPr>
                <w:lang w:eastAsia="zh-CN"/>
              </w:rPr>
            </w:pPr>
            <w:r>
              <w:rPr>
                <w:rFonts w:hint="eastAsia"/>
                <w:lang w:eastAsia="zh-CN"/>
              </w:rPr>
              <w:t>选择</w:t>
            </w:r>
            <w:r>
              <w:rPr>
                <w:lang w:eastAsia="zh-CN"/>
              </w:rPr>
              <w:t>结束</w:t>
            </w:r>
            <w:r>
              <w:rPr>
                <w:rFonts w:hint="eastAsia"/>
                <w:lang w:eastAsia="zh-CN"/>
              </w:rPr>
              <w:t>分钟</w:t>
            </w:r>
          </w:p>
        </w:tc>
        <w:tc>
          <w:tcPr>
            <w:tcW w:w="4536" w:type="dxa"/>
          </w:tcPr>
          <w:p w14:paraId="60D07E4B" w14:textId="262C3597" w:rsidR="002C63AE" w:rsidRDefault="00FE5536" w:rsidP="00EB2A62">
            <w:pPr>
              <w:pStyle w:val="Axure0"/>
              <w:rPr>
                <w:lang w:eastAsia="zh-CN"/>
              </w:rPr>
            </w:pPr>
            <w:r>
              <w:rPr>
                <w:rFonts w:hint="eastAsia"/>
                <w:lang w:eastAsia="zh-CN"/>
              </w:rPr>
              <w:t>点击</w:t>
            </w:r>
            <w:r>
              <w:rPr>
                <w:lang w:eastAsia="zh-CN"/>
              </w:rPr>
              <w:t>时间选择器</w:t>
            </w:r>
            <w:r>
              <w:rPr>
                <w:rFonts w:hint="eastAsia"/>
                <w:lang w:eastAsia="zh-CN"/>
              </w:rPr>
              <w:t>进行</w:t>
            </w:r>
            <w:r>
              <w:rPr>
                <w:lang w:eastAsia="zh-CN"/>
              </w:rPr>
              <w:t>选择</w:t>
            </w:r>
          </w:p>
        </w:tc>
      </w:tr>
      <w:tr w:rsidR="00FE5536" w14:paraId="70F39A94"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A149F07" w14:textId="12440464" w:rsidR="00FE5536" w:rsidRDefault="00FE5536" w:rsidP="00FE5536">
            <w:pPr>
              <w:pStyle w:val="Axure0"/>
              <w:rPr>
                <w:lang w:eastAsia="zh-CN"/>
              </w:rPr>
            </w:pPr>
            <w:r>
              <w:rPr>
                <w:rFonts w:hint="eastAsia"/>
                <w:lang w:eastAsia="zh-CN"/>
              </w:rPr>
              <w:t>6</w:t>
            </w:r>
          </w:p>
        </w:tc>
        <w:tc>
          <w:tcPr>
            <w:tcW w:w="2268" w:type="dxa"/>
          </w:tcPr>
          <w:p w14:paraId="74258F9B" w14:textId="6EBF6310" w:rsidR="00FE5536" w:rsidRDefault="00FE5536" w:rsidP="00FE5536">
            <w:pPr>
              <w:pStyle w:val="Axure0"/>
              <w:rPr>
                <w:lang w:eastAsia="zh-CN"/>
              </w:rPr>
            </w:pPr>
            <w:r>
              <w:rPr>
                <w:rFonts w:hint="eastAsia"/>
                <w:lang w:eastAsia="zh-CN"/>
              </w:rPr>
              <w:t>选择开</w:t>
            </w:r>
            <w:r>
              <w:rPr>
                <w:lang w:eastAsia="zh-CN"/>
              </w:rPr>
              <w:t>始</w:t>
            </w:r>
            <w:r>
              <w:rPr>
                <w:rFonts w:hint="eastAsia"/>
                <w:lang w:eastAsia="zh-CN"/>
              </w:rPr>
              <w:t>日期</w:t>
            </w:r>
          </w:p>
        </w:tc>
        <w:tc>
          <w:tcPr>
            <w:tcW w:w="4536" w:type="dxa"/>
          </w:tcPr>
          <w:p w14:paraId="600312C3" w14:textId="279F7FEF" w:rsidR="00FE5536" w:rsidRDefault="00FE5536" w:rsidP="00FE5536">
            <w:pPr>
              <w:pStyle w:val="Axure0"/>
              <w:rPr>
                <w:lang w:eastAsia="zh-CN"/>
              </w:rPr>
            </w:pPr>
            <w:r>
              <w:rPr>
                <w:rFonts w:hint="eastAsia"/>
                <w:lang w:eastAsia="zh-CN"/>
              </w:rPr>
              <w:t>点击器选择</w:t>
            </w:r>
            <w:r>
              <w:rPr>
                <w:lang w:eastAsia="zh-CN"/>
              </w:rPr>
              <w:t>器进行日期的选择</w:t>
            </w:r>
          </w:p>
        </w:tc>
      </w:tr>
      <w:tr w:rsidR="00FE5536" w14:paraId="6143FF92" w14:textId="77777777" w:rsidTr="00EB2A62">
        <w:trPr>
          <w:cantSplit/>
        </w:trPr>
        <w:tc>
          <w:tcPr>
            <w:tcW w:w="1413" w:type="dxa"/>
          </w:tcPr>
          <w:p w14:paraId="609D7830" w14:textId="476B95C9" w:rsidR="00FE5536" w:rsidRDefault="00FE5536" w:rsidP="00FE5536">
            <w:pPr>
              <w:pStyle w:val="Axure0"/>
              <w:rPr>
                <w:lang w:eastAsia="zh-CN"/>
              </w:rPr>
            </w:pPr>
            <w:r>
              <w:rPr>
                <w:rFonts w:hint="eastAsia"/>
                <w:lang w:eastAsia="zh-CN"/>
              </w:rPr>
              <w:t>7</w:t>
            </w:r>
          </w:p>
        </w:tc>
        <w:tc>
          <w:tcPr>
            <w:tcW w:w="2268" w:type="dxa"/>
          </w:tcPr>
          <w:p w14:paraId="1418A142" w14:textId="59F0935F" w:rsidR="00FE5536" w:rsidRDefault="00FE5536" w:rsidP="00FE5536">
            <w:pPr>
              <w:pStyle w:val="Axure0"/>
              <w:rPr>
                <w:lang w:eastAsia="zh-CN"/>
              </w:rPr>
            </w:pPr>
            <w:r>
              <w:rPr>
                <w:rFonts w:hint="eastAsia"/>
                <w:lang w:eastAsia="zh-CN"/>
              </w:rPr>
              <w:t>选择开</w:t>
            </w:r>
            <w:r>
              <w:rPr>
                <w:lang w:eastAsia="zh-CN"/>
              </w:rPr>
              <w:t>始</w:t>
            </w:r>
            <w:r>
              <w:rPr>
                <w:rFonts w:hint="eastAsia"/>
                <w:lang w:eastAsia="zh-CN"/>
              </w:rPr>
              <w:t>小时</w:t>
            </w:r>
          </w:p>
        </w:tc>
        <w:tc>
          <w:tcPr>
            <w:tcW w:w="4536" w:type="dxa"/>
          </w:tcPr>
          <w:p w14:paraId="0FEF0FF6" w14:textId="4E003EA0" w:rsidR="00FE5536" w:rsidRDefault="00FE5536" w:rsidP="00FE5536">
            <w:pPr>
              <w:pStyle w:val="Axure0"/>
              <w:rPr>
                <w:lang w:eastAsia="zh-CN"/>
              </w:rPr>
            </w:pPr>
            <w:r>
              <w:rPr>
                <w:rFonts w:hint="eastAsia"/>
                <w:lang w:eastAsia="zh-CN"/>
              </w:rPr>
              <w:t>点击</w:t>
            </w:r>
            <w:r>
              <w:rPr>
                <w:lang w:eastAsia="zh-CN"/>
              </w:rPr>
              <w:t>时间选择器进行选择</w:t>
            </w:r>
          </w:p>
        </w:tc>
      </w:tr>
      <w:tr w:rsidR="00FE5536" w14:paraId="165359EE"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356AB34" w14:textId="557D5C80" w:rsidR="00FE5536" w:rsidRDefault="00FE5536" w:rsidP="00FE5536">
            <w:pPr>
              <w:pStyle w:val="Axure0"/>
              <w:rPr>
                <w:lang w:eastAsia="zh-CN"/>
              </w:rPr>
            </w:pPr>
            <w:r>
              <w:rPr>
                <w:rFonts w:hint="eastAsia"/>
                <w:lang w:eastAsia="zh-CN"/>
              </w:rPr>
              <w:t>8</w:t>
            </w:r>
          </w:p>
        </w:tc>
        <w:tc>
          <w:tcPr>
            <w:tcW w:w="2268" w:type="dxa"/>
          </w:tcPr>
          <w:p w14:paraId="3EF2D6C3" w14:textId="0BE5BBCC" w:rsidR="00FE5536" w:rsidRDefault="00FE5536" w:rsidP="00FE5536">
            <w:pPr>
              <w:pStyle w:val="Axure0"/>
              <w:rPr>
                <w:lang w:eastAsia="zh-CN"/>
              </w:rPr>
            </w:pPr>
            <w:r>
              <w:rPr>
                <w:rFonts w:hint="eastAsia"/>
                <w:lang w:eastAsia="zh-CN"/>
              </w:rPr>
              <w:t>选择开</w:t>
            </w:r>
            <w:r>
              <w:rPr>
                <w:lang w:eastAsia="zh-CN"/>
              </w:rPr>
              <w:t>始</w:t>
            </w:r>
            <w:r>
              <w:rPr>
                <w:rFonts w:hint="eastAsia"/>
                <w:lang w:eastAsia="zh-CN"/>
              </w:rPr>
              <w:t>分钟</w:t>
            </w:r>
          </w:p>
        </w:tc>
        <w:tc>
          <w:tcPr>
            <w:tcW w:w="4536" w:type="dxa"/>
          </w:tcPr>
          <w:p w14:paraId="0525CDC3" w14:textId="1EBE14AE" w:rsidR="00FE5536" w:rsidRDefault="00FE5536" w:rsidP="00FE5536">
            <w:pPr>
              <w:pStyle w:val="Axure0"/>
              <w:rPr>
                <w:lang w:eastAsia="zh-CN"/>
              </w:rPr>
            </w:pPr>
            <w:r>
              <w:rPr>
                <w:rFonts w:hint="eastAsia"/>
                <w:lang w:eastAsia="zh-CN"/>
              </w:rPr>
              <w:t>点击</w:t>
            </w:r>
            <w:r>
              <w:rPr>
                <w:lang w:eastAsia="zh-CN"/>
              </w:rPr>
              <w:t>时间选择器</w:t>
            </w:r>
            <w:r>
              <w:rPr>
                <w:rFonts w:hint="eastAsia"/>
                <w:lang w:eastAsia="zh-CN"/>
              </w:rPr>
              <w:t>进行</w:t>
            </w:r>
            <w:r>
              <w:rPr>
                <w:lang w:eastAsia="zh-CN"/>
              </w:rPr>
              <w:t>选择</w:t>
            </w:r>
          </w:p>
        </w:tc>
      </w:tr>
      <w:tr w:rsidR="002C63AE" w14:paraId="672CE027" w14:textId="77777777" w:rsidTr="00EB2A62">
        <w:trPr>
          <w:cantSplit/>
        </w:trPr>
        <w:tc>
          <w:tcPr>
            <w:tcW w:w="1413" w:type="dxa"/>
          </w:tcPr>
          <w:p w14:paraId="32309CE6" w14:textId="49F2ACE5" w:rsidR="002C63AE" w:rsidRDefault="002C63AE" w:rsidP="00EB2A62">
            <w:pPr>
              <w:pStyle w:val="Axure0"/>
              <w:rPr>
                <w:lang w:eastAsia="zh-CN"/>
              </w:rPr>
            </w:pPr>
            <w:r>
              <w:rPr>
                <w:rFonts w:hint="eastAsia"/>
                <w:lang w:eastAsia="zh-CN"/>
              </w:rPr>
              <w:t>9</w:t>
            </w:r>
          </w:p>
        </w:tc>
        <w:tc>
          <w:tcPr>
            <w:tcW w:w="2268" w:type="dxa"/>
          </w:tcPr>
          <w:p w14:paraId="0DFFF7ED" w14:textId="0163DD4D" w:rsidR="002C63AE" w:rsidRDefault="000864B2" w:rsidP="00EB2A62">
            <w:pPr>
              <w:pStyle w:val="Axure0"/>
              <w:rPr>
                <w:lang w:eastAsia="zh-CN"/>
              </w:rPr>
            </w:pPr>
            <w:r>
              <w:rPr>
                <w:rFonts w:hint="eastAsia"/>
                <w:lang w:eastAsia="zh-CN"/>
              </w:rPr>
              <w:t>主题</w:t>
            </w:r>
            <w:r>
              <w:rPr>
                <w:lang w:eastAsia="zh-CN"/>
              </w:rPr>
              <w:t>输入</w:t>
            </w:r>
            <w:r w:rsidR="00466E27">
              <w:rPr>
                <w:rFonts w:hint="eastAsia"/>
                <w:lang w:eastAsia="zh-CN"/>
              </w:rPr>
              <w:t>框</w:t>
            </w:r>
          </w:p>
        </w:tc>
        <w:tc>
          <w:tcPr>
            <w:tcW w:w="4536" w:type="dxa"/>
          </w:tcPr>
          <w:p w14:paraId="2FD706CE" w14:textId="04839FF2" w:rsidR="002C63AE" w:rsidRDefault="00466E27" w:rsidP="00EB2A62">
            <w:pPr>
              <w:pStyle w:val="Axure0"/>
              <w:rPr>
                <w:lang w:eastAsia="zh-CN"/>
              </w:rPr>
            </w:pPr>
            <w:r>
              <w:rPr>
                <w:rFonts w:hint="eastAsia"/>
                <w:lang w:eastAsia="zh-CN"/>
              </w:rPr>
              <w:t>输入</w:t>
            </w:r>
            <w:r>
              <w:rPr>
                <w:lang w:eastAsia="zh-CN"/>
              </w:rPr>
              <w:t>答疑室主题</w:t>
            </w:r>
          </w:p>
        </w:tc>
      </w:tr>
      <w:tr w:rsidR="002C63AE" w14:paraId="31591161"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728DA2E" w14:textId="7BFAA28C" w:rsidR="002C63AE" w:rsidRDefault="002C63AE" w:rsidP="00EB2A62">
            <w:pPr>
              <w:pStyle w:val="Axure0"/>
              <w:rPr>
                <w:lang w:eastAsia="zh-CN"/>
              </w:rPr>
            </w:pPr>
            <w:r>
              <w:rPr>
                <w:rFonts w:hint="eastAsia"/>
                <w:lang w:eastAsia="zh-CN"/>
              </w:rPr>
              <w:t>10</w:t>
            </w:r>
          </w:p>
        </w:tc>
        <w:tc>
          <w:tcPr>
            <w:tcW w:w="2268" w:type="dxa"/>
          </w:tcPr>
          <w:p w14:paraId="6546F15F" w14:textId="3ED04C45" w:rsidR="002C63AE" w:rsidRDefault="00EF77BE" w:rsidP="00EB2A62">
            <w:pPr>
              <w:pStyle w:val="Axure0"/>
              <w:rPr>
                <w:lang w:eastAsia="zh-CN"/>
              </w:rPr>
            </w:pPr>
            <w:r>
              <w:rPr>
                <w:rFonts w:hint="eastAsia"/>
                <w:lang w:eastAsia="zh-CN"/>
              </w:rPr>
              <w:t>取消</w:t>
            </w:r>
            <w:r>
              <w:rPr>
                <w:lang w:eastAsia="zh-CN"/>
              </w:rPr>
              <w:t>按钮</w:t>
            </w:r>
          </w:p>
        </w:tc>
        <w:tc>
          <w:tcPr>
            <w:tcW w:w="4536" w:type="dxa"/>
          </w:tcPr>
          <w:p w14:paraId="6DA6C178" w14:textId="4EFE4B45" w:rsidR="002C63AE" w:rsidRDefault="00EF77BE" w:rsidP="00EB2A62">
            <w:pPr>
              <w:pStyle w:val="Axure0"/>
              <w:rPr>
                <w:lang w:eastAsia="zh-CN"/>
              </w:rPr>
            </w:pPr>
            <w:r>
              <w:rPr>
                <w:rFonts w:hint="eastAsia"/>
                <w:lang w:eastAsia="zh-CN"/>
              </w:rPr>
              <w:t>点击</w:t>
            </w:r>
            <w:r>
              <w:rPr>
                <w:lang w:eastAsia="zh-CN"/>
              </w:rPr>
              <w:t>取消此编辑</w:t>
            </w:r>
          </w:p>
        </w:tc>
      </w:tr>
      <w:tr w:rsidR="002C63AE" w14:paraId="7ECCE3D0" w14:textId="77777777" w:rsidTr="00EB2A62">
        <w:trPr>
          <w:cantSplit/>
        </w:trPr>
        <w:tc>
          <w:tcPr>
            <w:tcW w:w="1413" w:type="dxa"/>
          </w:tcPr>
          <w:p w14:paraId="214C9342" w14:textId="39E863BA" w:rsidR="002C63AE" w:rsidRDefault="002C63AE" w:rsidP="00EB2A62">
            <w:pPr>
              <w:pStyle w:val="Axure0"/>
              <w:rPr>
                <w:lang w:eastAsia="zh-CN"/>
              </w:rPr>
            </w:pPr>
            <w:r>
              <w:rPr>
                <w:rFonts w:hint="eastAsia"/>
                <w:lang w:eastAsia="zh-CN"/>
              </w:rPr>
              <w:t>11</w:t>
            </w:r>
          </w:p>
        </w:tc>
        <w:tc>
          <w:tcPr>
            <w:tcW w:w="2268" w:type="dxa"/>
          </w:tcPr>
          <w:p w14:paraId="11BA06C6" w14:textId="1103558B" w:rsidR="002C63AE" w:rsidRDefault="00EF77BE" w:rsidP="00EB2A62">
            <w:pPr>
              <w:pStyle w:val="Axure0"/>
              <w:rPr>
                <w:lang w:eastAsia="zh-CN"/>
              </w:rPr>
            </w:pPr>
            <w:r>
              <w:rPr>
                <w:rFonts w:hint="eastAsia"/>
                <w:lang w:eastAsia="zh-CN"/>
              </w:rPr>
              <w:t>确认</w:t>
            </w:r>
            <w:r>
              <w:rPr>
                <w:lang w:eastAsia="zh-CN"/>
              </w:rPr>
              <w:t>提交</w:t>
            </w:r>
          </w:p>
        </w:tc>
        <w:tc>
          <w:tcPr>
            <w:tcW w:w="4536" w:type="dxa"/>
          </w:tcPr>
          <w:p w14:paraId="28A28B76" w14:textId="7E96680E" w:rsidR="002C63AE" w:rsidRDefault="00D6454B" w:rsidP="00D6454B">
            <w:pPr>
              <w:pStyle w:val="Axure0"/>
              <w:rPr>
                <w:lang w:eastAsia="zh-CN"/>
              </w:rPr>
            </w:pPr>
            <w:r>
              <w:rPr>
                <w:rFonts w:hint="eastAsia"/>
                <w:lang w:eastAsia="zh-CN"/>
              </w:rPr>
              <w:t>点击确认</w:t>
            </w:r>
            <w:r>
              <w:rPr>
                <w:lang w:eastAsia="zh-CN"/>
              </w:rPr>
              <w:t>提交新建答疑室</w:t>
            </w:r>
          </w:p>
        </w:tc>
      </w:tr>
    </w:tbl>
    <w:p w14:paraId="59692BDE" w14:textId="77777777" w:rsidR="006F0AD6" w:rsidRPr="00141727" w:rsidRDefault="006F0AD6" w:rsidP="006F0AD6"/>
    <w:p w14:paraId="4B06A9B2" w14:textId="421246F6" w:rsidR="009B1AC8" w:rsidRPr="006F0AD6" w:rsidRDefault="009B1AC8" w:rsidP="00A979BA"/>
    <w:p w14:paraId="52391120" w14:textId="7EAC88C8" w:rsidR="00ED245A" w:rsidRDefault="00AD7D49" w:rsidP="00A979BA">
      <w:pPr>
        <w:rPr>
          <w:ins w:id="1564" w:author="HerculesHu" w:date="2017-12-23T23:49:00Z"/>
        </w:rPr>
      </w:pPr>
      <w:r>
        <w:rPr>
          <w:noProof/>
        </w:rPr>
        <w:drawing>
          <wp:inline distT="0" distB="0" distL="0" distR="0" wp14:anchorId="46E7DE0A" wp14:editId="34E3DD55">
            <wp:extent cx="5274310" cy="305879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058795"/>
                    </a:xfrm>
                    <a:prstGeom prst="rect">
                      <a:avLst/>
                    </a:prstGeom>
                  </pic:spPr>
                </pic:pic>
              </a:graphicData>
            </a:graphic>
          </wp:inline>
        </w:drawing>
      </w:r>
    </w:p>
    <w:p w14:paraId="3C085C5D" w14:textId="77777777" w:rsidR="00ED245A" w:rsidRDefault="00ED245A">
      <w:pPr>
        <w:rPr>
          <w:ins w:id="1565" w:author="HerculesHu" w:date="2017-12-23T23:49:00Z"/>
        </w:rPr>
      </w:pPr>
      <w:ins w:id="1566" w:author="HerculesHu" w:date="2017-12-23T23:49:00Z">
        <w:r>
          <w:br w:type="page"/>
        </w:r>
      </w:ins>
    </w:p>
    <w:p w14:paraId="4EFA019E" w14:textId="77777777" w:rsidR="00ED245A" w:rsidRDefault="00ED245A" w:rsidP="00ED245A">
      <w:pPr>
        <w:jc w:val="center"/>
        <w:rPr>
          <w:ins w:id="1567" w:author="HerculesHu" w:date="2017-12-23T23:49:00Z"/>
        </w:rPr>
      </w:pPr>
      <w:ins w:id="1568" w:author="HerculesHu" w:date="2017-12-23T23:49:00Z">
        <w:r>
          <w:rPr>
            <w:rFonts w:hint="eastAsia"/>
          </w:rPr>
          <w:lastRenderedPageBreak/>
          <w:t>（电脑</w:t>
        </w:r>
        <w:r>
          <w:t>版</w:t>
        </w:r>
        <w:r>
          <w:rPr>
            <w:rFonts w:hint="eastAsia"/>
          </w:rPr>
          <w:t>）</w:t>
        </w:r>
      </w:ins>
    </w:p>
    <w:p w14:paraId="25927558" w14:textId="77777777" w:rsidR="009B1AC8" w:rsidRDefault="009B1AC8" w:rsidP="00A979BA"/>
    <w:p w14:paraId="48777390" w14:textId="687F5BC8" w:rsidR="00E81324" w:rsidRDefault="009C5B09">
      <w:pPr>
        <w:ind w:firstLineChars="350" w:firstLine="735"/>
        <w:rPr>
          <w:ins w:id="1569" w:author="HerculesHu" w:date="2017-12-23T23:57:00Z"/>
        </w:rPr>
        <w:pPrChange w:id="1570" w:author="HerculesHu" w:date="2017-12-24T00:13:00Z">
          <w:pPr/>
        </w:pPrChange>
      </w:pPr>
      <w:ins w:id="1571" w:author="HerculesHu" w:date="2017-12-23T23:24:00Z">
        <w:r>
          <w:rPr>
            <w:noProof/>
          </w:rPr>
          <w:drawing>
            <wp:inline distT="0" distB="0" distL="0" distR="0" wp14:anchorId="2292B4EA" wp14:editId="713347CD">
              <wp:extent cx="4505325" cy="7315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05325" cy="7315200"/>
                      </a:xfrm>
                      <a:prstGeom prst="rect">
                        <a:avLst/>
                      </a:prstGeom>
                    </pic:spPr>
                  </pic:pic>
                </a:graphicData>
              </a:graphic>
            </wp:inline>
          </w:drawing>
        </w:r>
      </w:ins>
    </w:p>
    <w:p w14:paraId="021239C6" w14:textId="77777777" w:rsidR="00AB4442" w:rsidRDefault="00AB4442" w:rsidP="00AB4442">
      <w:pPr>
        <w:jc w:val="center"/>
        <w:rPr>
          <w:ins w:id="1572" w:author="HerculesHu" w:date="2017-12-23T23:57:00Z"/>
        </w:rPr>
      </w:pPr>
      <w:ins w:id="1573" w:author="HerculesHu" w:date="2017-12-23T23:57:00Z">
        <w:r>
          <w:rPr>
            <w:rFonts w:hint="eastAsia"/>
          </w:rPr>
          <w:t>（手机</w:t>
        </w:r>
        <w:r>
          <w:t>版</w:t>
        </w:r>
        <w:r>
          <w:rPr>
            <w:rFonts w:hint="eastAsia"/>
          </w:rPr>
          <w:t>）</w:t>
        </w:r>
      </w:ins>
    </w:p>
    <w:p w14:paraId="78F0E7B6" w14:textId="77777777" w:rsidR="00AB4442" w:rsidRPr="00A979BA" w:rsidRDefault="00AB4442" w:rsidP="00A979BA"/>
    <w:p w14:paraId="568CD256" w14:textId="19696D92" w:rsidR="00807309" w:rsidRDefault="00807309">
      <w:pPr>
        <w:pStyle w:val="a2"/>
      </w:pPr>
      <w:bookmarkStart w:id="1574" w:name="_Toc503060549"/>
      <w:r>
        <w:rPr>
          <w:rFonts w:hint="eastAsia"/>
        </w:rPr>
        <w:t>课程</w:t>
      </w:r>
      <w:r>
        <w:t>论坛</w:t>
      </w:r>
      <w:r w:rsidR="0085574E">
        <w:rPr>
          <w:rFonts w:hint="eastAsia"/>
        </w:rPr>
        <w:t>（普通注册</w:t>
      </w:r>
      <w:r w:rsidR="0085574E">
        <w:t>用户</w:t>
      </w:r>
      <w:r w:rsidR="0085574E">
        <w:rPr>
          <w:rFonts w:hint="eastAsia"/>
        </w:rPr>
        <w:t>）</w:t>
      </w:r>
      <w:bookmarkEnd w:id="1574"/>
    </w:p>
    <w:p w14:paraId="7C9D2D49" w14:textId="0A3CB913" w:rsidR="00970DF8" w:rsidRDefault="00970DF8" w:rsidP="00970DF8"/>
    <w:p w14:paraId="115A69B4" w14:textId="77777777" w:rsidR="009177EC" w:rsidRDefault="009177EC" w:rsidP="009177EC"/>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9177EC" w14:paraId="573FE3B8"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5495D16A" w14:textId="77777777" w:rsidR="009177EC" w:rsidRDefault="009177EC" w:rsidP="00EB2A62">
            <w:pPr>
              <w:pStyle w:val="Axure"/>
            </w:pPr>
            <w:r>
              <w:lastRenderedPageBreak/>
              <w:t>脚注</w:t>
            </w:r>
          </w:p>
        </w:tc>
        <w:tc>
          <w:tcPr>
            <w:tcW w:w="2268" w:type="dxa"/>
          </w:tcPr>
          <w:p w14:paraId="128FC419" w14:textId="77777777" w:rsidR="009177EC" w:rsidRDefault="009177EC" w:rsidP="00EB2A62">
            <w:pPr>
              <w:pStyle w:val="Axure"/>
            </w:pPr>
            <w:r>
              <w:t>名称</w:t>
            </w:r>
          </w:p>
        </w:tc>
        <w:tc>
          <w:tcPr>
            <w:tcW w:w="4536" w:type="dxa"/>
          </w:tcPr>
          <w:p w14:paraId="3062BED6" w14:textId="77777777" w:rsidR="009177EC" w:rsidRDefault="009177EC" w:rsidP="00EB2A62">
            <w:pPr>
              <w:pStyle w:val="Axure"/>
              <w:tabs>
                <w:tab w:val="left" w:pos="1190"/>
              </w:tabs>
            </w:pPr>
            <w:r>
              <w:t>交互</w:t>
            </w:r>
            <w:r>
              <w:tab/>
            </w:r>
          </w:p>
        </w:tc>
      </w:tr>
      <w:tr w:rsidR="009177EC" w14:paraId="409FD915" w14:textId="77777777" w:rsidTr="00EB2A62">
        <w:trPr>
          <w:cantSplit/>
        </w:trPr>
        <w:tc>
          <w:tcPr>
            <w:tcW w:w="1413" w:type="dxa"/>
          </w:tcPr>
          <w:p w14:paraId="490FEABA" w14:textId="77777777" w:rsidR="009177EC" w:rsidRDefault="009177EC" w:rsidP="00EB2A62">
            <w:pPr>
              <w:pStyle w:val="Axure0"/>
            </w:pPr>
            <w:r>
              <w:t>1</w:t>
            </w:r>
          </w:p>
        </w:tc>
        <w:tc>
          <w:tcPr>
            <w:tcW w:w="2268" w:type="dxa"/>
          </w:tcPr>
          <w:p w14:paraId="02ACB618" w14:textId="553CEFEF" w:rsidR="009177EC" w:rsidRDefault="00094834" w:rsidP="00EB2A62">
            <w:pPr>
              <w:pStyle w:val="Axure0"/>
            </w:pPr>
            <w:r>
              <w:rPr>
                <w:rFonts w:hint="eastAsia"/>
                <w:lang w:eastAsia="zh-CN"/>
              </w:rPr>
              <w:t>我要发帖</w:t>
            </w:r>
          </w:p>
        </w:tc>
        <w:tc>
          <w:tcPr>
            <w:tcW w:w="4536" w:type="dxa"/>
          </w:tcPr>
          <w:p w14:paraId="36D26600" w14:textId="3DDE0C34" w:rsidR="009177EC" w:rsidRDefault="00BD568B" w:rsidP="00EB2A62">
            <w:pPr>
              <w:pStyle w:val="Axure0"/>
              <w:rPr>
                <w:lang w:eastAsia="zh-CN"/>
              </w:rPr>
            </w:pPr>
            <w:r>
              <w:rPr>
                <w:rFonts w:hint="eastAsia"/>
                <w:lang w:eastAsia="zh-CN"/>
              </w:rPr>
              <w:t>点击进入</w:t>
            </w:r>
            <w:r>
              <w:rPr>
                <w:lang w:eastAsia="zh-CN"/>
              </w:rPr>
              <w:t>发帖页</w:t>
            </w:r>
          </w:p>
        </w:tc>
      </w:tr>
      <w:tr w:rsidR="009177EC" w14:paraId="224688EF"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F57C542" w14:textId="77777777" w:rsidR="009177EC" w:rsidRDefault="009177EC" w:rsidP="00EB2A62">
            <w:pPr>
              <w:pStyle w:val="Axure0"/>
              <w:rPr>
                <w:lang w:eastAsia="zh-CN"/>
              </w:rPr>
            </w:pPr>
            <w:r>
              <w:rPr>
                <w:rFonts w:hint="eastAsia"/>
                <w:lang w:eastAsia="zh-CN"/>
              </w:rPr>
              <w:t>2</w:t>
            </w:r>
          </w:p>
        </w:tc>
        <w:tc>
          <w:tcPr>
            <w:tcW w:w="2268" w:type="dxa"/>
          </w:tcPr>
          <w:p w14:paraId="75374B84" w14:textId="3D66ADE2" w:rsidR="009177EC" w:rsidRDefault="00933F95" w:rsidP="00EB2A62">
            <w:pPr>
              <w:pStyle w:val="Axure0"/>
              <w:rPr>
                <w:lang w:eastAsia="zh-CN"/>
              </w:rPr>
            </w:pPr>
            <w:r>
              <w:rPr>
                <w:rFonts w:hint="eastAsia"/>
                <w:lang w:eastAsia="zh-CN"/>
              </w:rPr>
              <w:t>论坛搜索关键字</w:t>
            </w:r>
            <w:r>
              <w:rPr>
                <w:lang w:eastAsia="zh-CN"/>
              </w:rPr>
              <w:t>输入框</w:t>
            </w:r>
          </w:p>
        </w:tc>
        <w:tc>
          <w:tcPr>
            <w:tcW w:w="4536" w:type="dxa"/>
          </w:tcPr>
          <w:p w14:paraId="6558FF49" w14:textId="14FD2D4E" w:rsidR="009177EC" w:rsidRDefault="008F5B0A" w:rsidP="00EB2A62">
            <w:pPr>
              <w:pStyle w:val="Axure0"/>
              <w:rPr>
                <w:lang w:eastAsia="zh-CN"/>
              </w:rPr>
            </w:pPr>
            <w:r>
              <w:rPr>
                <w:rFonts w:hint="eastAsia"/>
                <w:lang w:eastAsia="zh-CN"/>
              </w:rPr>
              <w:t>输入搜索</w:t>
            </w:r>
            <w:r>
              <w:rPr>
                <w:lang w:eastAsia="zh-CN"/>
              </w:rPr>
              <w:t>关键字</w:t>
            </w:r>
          </w:p>
        </w:tc>
      </w:tr>
      <w:tr w:rsidR="009177EC" w14:paraId="72893298" w14:textId="77777777" w:rsidTr="00EB2A62">
        <w:trPr>
          <w:cantSplit/>
        </w:trPr>
        <w:tc>
          <w:tcPr>
            <w:tcW w:w="1413" w:type="dxa"/>
          </w:tcPr>
          <w:p w14:paraId="07000481" w14:textId="77777777" w:rsidR="009177EC" w:rsidRDefault="009177EC" w:rsidP="00EB2A62">
            <w:pPr>
              <w:pStyle w:val="Axure0"/>
              <w:rPr>
                <w:lang w:eastAsia="zh-CN"/>
              </w:rPr>
            </w:pPr>
            <w:r>
              <w:rPr>
                <w:rFonts w:hint="eastAsia"/>
                <w:lang w:eastAsia="zh-CN"/>
              </w:rPr>
              <w:t>3</w:t>
            </w:r>
          </w:p>
        </w:tc>
        <w:tc>
          <w:tcPr>
            <w:tcW w:w="2268" w:type="dxa"/>
          </w:tcPr>
          <w:p w14:paraId="26B98DE0" w14:textId="113F596F" w:rsidR="009177EC" w:rsidRDefault="00933F95" w:rsidP="00EB2A62">
            <w:pPr>
              <w:pStyle w:val="Axure0"/>
              <w:rPr>
                <w:lang w:eastAsia="zh-CN"/>
              </w:rPr>
            </w:pPr>
            <w:r>
              <w:rPr>
                <w:rFonts w:hint="eastAsia"/>
                <w:lang w:eastAsia="zh-CN"/>
              </w:rPr>
              <w:t>启动论坛</w:t>
            </w:r>
            <w:r>
              <w:rPr>
                <w:lang w:eastAsia="zh-CN"/>
              </w:rPr>
              <w:t>搜索</w:t>
            </w:r>
            <w:r w:rsidR="00E00486">
              <w:rPr>
                <w:rFonts w:hint="eastAsia"/>
                <w:lang w:eastAsia="zh-CN"/>
              </w:rPr>
              <w:t>按钮</w:t>
            </w:r>
          </w:p>
        </w:tc>
        <w:tc>
          <w:tcPr>
            <w:tcW w:w="4536" w:type="dxa"/>
          </w:tcPr>
          <w:p w14:paraId="37848904" w14:textId="3E7BA322" w:rsidR="009177EC" w:rsidRDefault="008F5B0A" w:rsidP="00EB2A62">
            <w:pPr>
              <w:pStyle w:val="Axure0"/>
              <w:rPr>
                <w:lang w:eastAsia="zh-CN"/>
              </w:rPr>
            </w:pPr>
            <w:r>
              <w:rPr>
                <w:rFonts w:hint="eastAsia"/>
                <w:lang w:eastAsia="zh-CN"/>
              </w:rPr>
              <w:t>点击启动</w:t>
            </w:r>
            <w:r>
              <w:rPr>
                <w:lang w:eastAsia="zh-CN"/>
              </w:rPr>
              <w:t>搜索</w:t>
            </w:r>
          </w:p>
        </w:tc>
      </w:tr>
      <w:tr w:rsidR="009177EC" w14:paraId="73AE54AA"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1466F0C0" w14:textId="77777777" w:rsidR="009177EC" w:rsidRDefault="009177EC" w:rsidP="00EB2A62">
            <w:pPr>
              <w:pStyle w:val="Axure0"/>
              <w:rPr>
                <w:lang w:eastAsia="zh-CN"/>
              </w:rPr>
            </w:pPr>
            <w:r>
              <w:rPr>
                <w:rFonts w:hint="eastAsia"/>
                <w:lang w:eastAsia="zh-CN"/>
              </w:rPr>
              <w:t>4</w:t>
            </w:r>
          </w:p>
        </w:tc>
        <w:tc>
          <w:tcPr>
            <w:tcW w:w="2268" w:type="dxa"/>
          </w:tcPr>
          <w:p w14:paraId="4C2EAF38" w14:textId="545324D9" w:rsidR="009177EC" w:rsidRDefault="006B4263" w:rsidP="00EB2A62">
            <w:pPr>
              <w:pStyle w:val="Axure0"/>
              <w:rPr>
                <w:lang w:eastAsia="zh-CN"/>
              </w:rPr>
            </w:pPr>
            <w:r>
              <w:rPr>
                <w:rFonts w:hint="eastAsia"/>
                <w:lang w:eastAsia="zh-CN"/>
              </w:rPr>
              <w:t>标签</w:t>
            </w:r>
            <w:r w:rsidR="00D43C8F">
              <w:rPr>
                <w:rFonts w:hint="eastAsia"/>
                <w:lang w:eastAsia="zh-CN"/>
              </w:rPr>
              <w:t>筛</w:t>
            </w:r>
            <w:r>
              <w:rPr>
                <w:rFonts w:hint="eastAsia"/>
                <w:lang w:eastAsia="zh-CN"/>
              </w:rPr>
              <w:t>选</w:t>
            </w:r>
          </w:p>
        </w:tc>
        <w:tc>
          <w:tcPr>
            <w:tcW w:w="4536" w:type="dxa"/>
          </w:tcPr>
          <w:p w14:paraId="3604DD66" w14:textId="3BE7373D" w:rsidR="009177EC" w:rsidRDefault="00C429FC" w:rsidP="00C429FC">
            <w:pPr>
              <w:pStyle w:val="Axure0"/>
              <w:rPr>
                <w:lang w:eastAsia="zh-CN"/>
              </w:rPr>
            </w:pPr>
            <w:r>
              <w:rPr>
                <w:rFonts w:hint="eastAsia"/>
                <w:lang w:eastAsia="zh-CN"/>
              </w:rPr>
              <w:t>鼠标</w:t>
            </w:r>
            <w:r>
              <w:rPr>
                <w:lang w:eastAsia="zh-CN"/>
              </w:rPr>
              <w:t>经过</w:t>
            </w:r>
            <w:r>
              <w:rPr>
                <w:rFonts w:hint="eastAsia"/>
                <w:lang w:eastAsia="zh-CN"/>
              </w:rPr>
              <w:t>进行</w:t>
            </w:r>
            <w:r>
              <w:rPr>
                <w:lang w:eastAsia="zh-CN"/>
              </w:rPr>
              <w:t>精华帖，置顶帖筛选</w:t>
            </w:r>
          </w:p>
        </w:tc>
      </w:tr>
      <w:tr w:rsidR="009177EC" w14:paraId="1F7ED246" w14:textId="77777777" w:rsidTr="00EB2A62">
        <w:trPr>
          <w:cantSplit/>
        </w:trPr>
        <w:tc>
          <w:tcPr>
            <w:tcW w:w="1413" w:type="dxa"/>
          </w:tcPr>
          <w:p w14:paraId="01F2E9F5" w14:textId="77777777" w:rsidR="009177EC" w:rsidRDefault="009177EC" w:rsidP="00EB2A62">
            <w:pPr>
              <w:pStyle w:val="Axure0"/>
              <w:rPr>
                <w:lang w:eastAsia="zh-CN"/>
              </w:rPr>
            </w:pPr>
            <w:r>
              <w:rPr>
                <w:rFonts w:hint="eastAsia"/>
                <w:lang w:eastAsia="zh-CN"/>
              </w:rPr>
              <w:t>5</w:t>
            </w:r>
          </w:p>
        </w:tc>
        <w:tc>
          <w:tcPr>
            <w:tcW w:w="2268" w:type="dxa"/>
          </w:tcPr>
          <w:p w14:paraId="5F061A91" w14:textId="45FD8926" w:rsidR="009177EC" w:rsidRDefault="00586F4E" w:rsidP="00EB2A62">
            <w:pPr>
              <w:pStyle w:val="Axure0"/>
              <w:rPr>
                <w:lang w:eastAsia="zh-CN"/>
              </w:rPr>
            </w:pPr>
            <w:r>
              <w:rPr>
                <w:rFonts w:hint="eastAsia"/>
                <w:lang w:eastAsia="zh-CN"/>
              </w:rPr>
              <w:t>主题属性</w:t>
            </w:r>
            <w:r w:rsidR="0023545B">
              <w:rPr>
                <w:rFonts w:hint="eastAsia"/>
                <w:lang w:eastAsia="zh-CN"/>
              </w:rPr>
              <w:t>列</w:t>
            </w:r>
          </w:p>
        </w:tc>
        <w:tc>
          <w:tcPr>
            <w:tcW w:w="4536" w:type="dxa"/>
          </w:tcPr>
          <w:p w14:paraId="08362039" w14:textId="549654C1" w:rsidR="009177EC" w:rsidRDefault="00FC6797" w:rsidP="00EB2A62">
            <w:pPr>
              <w:pStyle w:val="Axure0"/>
              <w:rPr>
                <w:lang w:eastAsia="zh-CN"/>
              </w:rPr>
            </w:pPr>
            <w:r>
              <w:rPr>
                <w:rFonts w:hint="eastAsia"/>
                <w:lang w:eastAsia="zh-CN"/>
              </w:rPr>
              <w:t>点击属性</w:t>
            </w:r>
            <w:r>
              <w:rPr>
                <w:lang w:eastAsia="zh-CN"/>
              </w:rPr>
              <w:t>名，</w:t>
            </w:r>
            <w:r>
              <w:rPr>
                <w:rFonts w:hint="eastAsia"/>
                <w:lang w:eastAsia="zh-CN"/>
              </w:rPr>
              <w:t>进行</w:t>
            </w:r>
            <w:r w:rsidR="00E868CB">
              <w:rPr>
                <w:rFonts w:hint="eastAsia"/>
                <w:lang w:eastAsia="zh-CN"/>
              </w:rPr>
              <w:t>主题</w:t>
            </w:r>
            <w:r>
              <w:rPr>
                <w:rFonts w:hint="eastAsia"/>
                <w:lang w:eastAsia="zh-CN"/>
              </w:rPr>
              <w:t>字典</w:t>
            </w:r>
            <w:r>
              <w:rPr>
                <w:lang w:eastAsia="zh-CN"/>
              </w:rPr>
              <w:t>序排序</w:t>
            </w:r>
          </w:p>
        </w:tc>
      </w:tr>
      <w:tr w:rsidR="009177EC" w14:paraId="09C6D87A"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F55774F" w14:textId="77777777" w:rsidR="009177EC" w:rsidRDefault="009177EC" w:rsidP="00EB2A62">
            <w:pPr>
              <w:pStyle w:val="Axure0"/>
              <w:rPr>
                <w:lang w:eastAsia="zh-CN"/>
              </w:rPr>
            </w:pPr>
            <w:r>
              <w:rPr>
                <w:rFonts w:hint="eastAsia"/>
                <w:lang w:eastAsia="zh-CN"/>
              </w:rPr>
              <w:t>6</w:t>
            </w:r>
          </w:p>
        </w:tc>
        <w:tc>
          <w:tcPr>
            <w:tcW w:w="2268" w:type="dxa"/>
          </w:tcPr>
          <w:p w14:paraId="6CCEEE29" w14:textId="2C718289" w:rsidR="009177EC" w:rsidRDefault="0023545B" w:rsidP="00EB2A62">
            <w:pPr>
              <w:pStyle w:val="Axure0"/>
              <w:rPr>
                <w:lang w:eastAsia="zh-CN"/>
              </w:rPr>
            </w:pPr>
            <w:r>
              <w:rPr>
                <w:rFonts w:hint="eastAsia"/>
                <w:lang w:eastAsia="zh-CN"/>
              </w:rPr>
              <w:t>回复数属性</w:t>
            </w:r>
            <w:r>
              <w:rPr>
                <w:lang w:eastAsia="zh-CN"/>
              </w:rPr>
              <w:t>列</w:t>
            </w:r>
          </w:p>
        </w:tc>
        <w:tc>
          <w:tcPr>
            <w:tcW w:w="4536" w:type="dxa"/>
          </w:tcPr>
          <w:p w14:paraId="59937A47" w14:textId="631DE92E" w:rsidR="009177EC" w:rsidRDefault="00FC6797" w:rsidP="00FC6797">
            <w:pPr>
              <w:pStyle w:val="Axure0"/>
              <w:rPr>
                <w:lang w:eastAsia="zh-CN"/>
              </w:rPr>
            </w:pPr>
            <w:r>
              <w:rPr>
                <w:rFonts w:hint="eastAsia"/>
                <w:lang w:eastAsia="zh-CN"/>
              </w:rPr>
              <w:t>点击属性</w:t>
            </w:r>
            <w:r>
              <w:rPr>
                <w:lang w:eastAsia="zh-CN"/>
              </w:rPr>
              <w:t>名，</w:t>
            </w:r>
            <w:r>
              <w:rPr>
                <w:rFonts w:hint="eastAsia"/>
                <w:lang w:eastAsia="zh-CN"/>
              </w:rPr>
              <w:t>进行大小</w:t>
            </w:r>
            <w:r>
              <w:rPr>
                <w:lang w:eastAsia="zh-CN"/>
              </w:rPr>
              <w:t>排序</w:t>
            </w:r>
          </w:p>
        </w:tc>
      </w:tr>
      <w:tr w:rsidR="009177EC" w14:paraId="1C914580" w14:textId="77777777" w:rsidTr="00EB2A62">
        <w:trPr>
          <w:cantSplit/>
        </w:trPr>
        <w:tc>
          <w:tcPr>
            <w:tcW w:w="1413" w:type="dxa"/>
          </w:tcPr>
          <w:p w14:paraId="2C6B7C44" w14:textId="77777777" w:rsidR="009177EC" w:rsidRDefault="009177EC" w:rsidP="00EB2A62">
            <w:pPr>
              <w:pStyle w:val="Axure0"/>
              <w:rPr>
                <w:lang w:eastAsia="zh-CN"/>
              </w:rPr>
            </w:pPr>
            <w:r>
              <w:rPr>
                <w:rFonts w:hint="eastAsia"/>
                <w:lang w:eastAsia="zh-CN"/>
              </w:rPr>
              <w:t>7</w:t>
            </w:r>
          </w:p>
        </w:tc>
        <w:tc>
          <w:tcPr>
            <w:tcW w:w="2268" w:type="dxa"/>
          </w:tcPr>
          <w:p w14:paraId="328AFC2B" w14:textId="65D4713E" w:rsidR="009177EC" w:rsidRDefault="0023545B" w:rsidP="00EB2A62">
            <w:pPr>
              <w:pStyle w:val="Axure0"/>
              <w:rPr>
                <w:lang w:eastAsia="zh-CN"/>
              </w:rPr>
            </w:pPr>
            <w:r>
              <w:rPr>
                <w:rFonts w:hint="eastAsia"/>
                <w:lang w:eastAsia="zh-CN"/>
              </w:rPr>
              <w:t>作者属性</w:t>
            </w:r>
            <w:r>
              <w:rPr>
                <w:lang w:eastAsia="zh-CN"/>
              </w:rPr>
              <w:t>列</w:t>
            </w:r>
          </w:p>
        </w:tc>
        <w:tc>
          <w:tcPr>
            <w:tcW w:w="4536" w:type="dxa"/>
          </w:tcPr>
          <w:p w14:paraId="18F8D1B1" w14:textId="08BE511B" w:rsidR="009177EC" w:rsidRDefault="00FC6797" w:rsidP="00EB2A62">
            <w:pPr>
              <w:pStyle w:val="Axure0"/>
              <w:rPr>
                <w:lang w:eastAsia="zh-CN"/>
              </w:rPr>
            </w:pPr>
            <w:r>
              <w:rPr>
                <w:rFonts w:hint="eastAsia"/>
                <w:lang w:eastAsia="zh-CN"/>
              </w:rPr>
              <w:t>点击属性</w:t>
            </w:r>
            <w:r>
              <w:rPr>
                <w:lang w:eastAsia="zh-CN"/>
              </w:rPr>
              <w:t>名，</w:t>
            </w:r>
            <w:r>
              <w:rPr>
                <w:rFonts w:hint="eastAsia"/>
                <w:lang w:eastAsia="zh-CN"/>
              </w:rPr>
              <w:t>进行作者字典</w:t>
            </w:r>
            <w:r>
              <w:rPr>
                <w:lang w:eastAsia="zh-CN"/>
              </w:rPr>
              <w:t>序排序</w:t>
            </w:r>
          </w:p>
        </w:tc>
      </w:tr>
      <w:tr w:rsidR="009177EC" w14:paraId="5B67F573"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0C23FCF2" w14:textId="77777777" w:rsidR="009177EC" w:rsidRDefault="009177EC" w:rsidP="00EB2A62">
            <w:pPr>
              <w:pStyle w:val="Axure0"/>
              <w:rPr>
                <w:lang w:eastAsia="zh-CN"/>
              </w:rPr>
            </w:pPr>
            <w:r>
              <w:rPr>
                <w:rFonts w:hint="eastAsia"/>
                <w:lang w:eastAsia="zh-CN"/>
              </w:rPr>
              <w:t>8</w:t>
            </w:r>
          </w:p>
        </w:tc>
        <w:tc>
          <w:tcPr>
            <w:tcW w:w="2268" w:type="dxa"/>
          </w:tcPr>
          <w:p w14:paraId="5BAB814A" w14:textId="3BD69E89" w:rsidR="009177EC" w:rsidRDefault="0023545B" w:rsidP="00EB2A62">
            <w:pPr>
              <w:pStyle w:val="Axure0"/>
              <w:rPr>
                <w:lang w:eastAsia="zh-CN"/>
              </w:rPr>
            </w:pPr>
            <w:r>
              <w:rPr>
                <w:rFonts w:hint="eastAsia"/>
                <w:lang w:eastAsia="zh-CN"/>
              </w:rPr>
              <w:t>时间属性</w:t>
            </w:r>
            <w:r>
              <w:rPr>
                <w:lang w:eastAsia="zh-CN"/>
              </w:rPr>
              <w:t>列</w:t>
            </w:r>
          </w:p>
        </w:tc>
        <w:tc>
          <w:tcPr>
            <w:tcW w:w="4536" w:type="dxa"/>
          </w:tcPr>
          <w:p w14:paraId="5D8BE89F" w14:textId="2720484F" w:rsidR="009177EC" w:rsidRDefault="00FC6797" w:rsidP="00FC6797">
            <w:pPr>
              <w:pStyle w:val="Axure0"/>
              <w:rPr>
                <w:lang w:eastAsia="zh-CN"/>
              </w:rPr>
            </w:pPr>
            <w:r>
              <w:rPr>
                <w:rFonts w:hint="eastAsia"/>
                <w:lang w:eastAsia="zh-CN"/>
              </w:rPr>
              <w:t>点击属性</w:t>
            </w:r>
            <w:r>
              <w:rPr>
                <w:lang w:eastAsia="zh-CN"/>
              </w:rPr>
              <w:t>名，</w:t>
            </w:r>
            <w:r>
              <w:rPr>
                <w:rFonts w:hint="eastAsia"/>
                <w:lang w:eastAsia="zh-CN"/>
              </w:rPr>
              <w:t>进行时间</w:t>
            </w:r>
            <w:r>
              <w:rPr>
                <w:lang w:eastAsia="zh-CN"/>
              </w:rPr>
              <w:t>排序</w:t>
            </w:r>
          </w:p>
        </w:tc>
      </w:tr>
      <w:tr w:rsidR="009177EC" w14:paraId="770318AF" w14:textId="77777777" w:rsidTr="00EB2A62">
        <w:trPr>
          <w:cantSplit/>
        </w:trPr>
        <w:tc>
          <w:tcPr>
            <w:tcW w:w="1413" w:type="dxa"/>
          </w:tcPr>
          <w:p w14:paraId="3E4026E0" w14:textId="77777777" w:rsidR="009177EC" w:rsidRDefault="009177EC" w:rsidP="00EB2A62">
            <w:pPr>
              <w:pStyle w:val="Axure0"/>
              <w:rPr>
                <w:lang w:eastAsia="zh-CN"/>
              </w:rPr>
            </w:pPr>
            <w:r>
              <w:rPr>
                <w:rFonts w:hint="eastAsia"/>
                <w:lang w:eastAsia="zh-CN"/>
              </w:rPr>
              <w:t>9</w:t>
            </w:r>
          </w:p>
        </w:tc>
        <w:tc>
          <w:tcPr>
            <w:tcW w:w="2268" w:type="dxa"/>
          </w:tcPr>
          <w:p w14:paraId="3E204102" w14:textId="2EA0D7F3" w:rsidR="009177EC" w:rsidRDefault="00DD0990" w:rsidP="00EB2A62">
            <w:pPr>
              <w:pStyle w:val="Axure0"/>
              <w:rPr>
                <w:lang w:eastAsia="zh-CN"/>
              </w:rPr>
            </w:pPr>
            <w:r>
              <w:rPr>
                <w:rFonts w:hint="eastAsia"/>
                <w:lang w:eastAsia="zh-CN"/>
              </w:rPr>
              <w:t>附件</w:t>
            </w:r>
          </w:p>
        </w:tc>
        <w:tc>
          <w:tcPr>
            <w:tcW w:w="4536" w:type="dxa"/>
          </w:tcPr>
          <w:p w14:paraId="766AB733" w14:textId="71A74325" w:rsidR="009177EC" w:rsidRDefault="008A78F8" w:rsidP="00EB2A62">
            <w:pPr>
              <w:pStyle w:val="Axure0"/>
              <w:rPr>
                <w:lang w:eastAsia="zh-CN"/>
              </w:rPr>
            </w:pPr>
            <w:r>
              <w:rPr>
                <w:rFonts w:hint="eastAsia"/>
                <w:lang w:eastAsia="zh-CN"/>
              </w:rPr>
              <w:t>点击下载</w:t>
            </w:r>
            <w:r w:rsidR="00AA2664">
              <w:rPr>
                <w:rFonts w:hint="eastAsia"/>
                <w:lang w:eastAsia="zh-CN"/>
              </w:rPr>
              <w:t>主题</w:t>
            </w:r>
            <w:r>
              <w:rPr>
                <w:lang w:eastAsia="zh-CN"/>
              </w:rPr>
              <w:t>相关附</w:t>
            </w:r>
            <w:r>
              <w:rPr>
                <w:rFonts w:hint="eastAsia"/>
                <w:lang w:eastAsia="zh-CN"/>
              </w:rPr>
              <w:t>件</w:t>
            </w:r>
          </w:p>
        </w:tc>
      </w:tr>
      <w:tr w:rsidR="009177EC" w14:paraId="6B0918C5"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CD6E6D6" w14:textId="77777777" w:rsidR="009177EC" w:rsidRDefault="009177EC" w:rsidP="00EB2A62">
            <w:pPr>
              <w:pStyle w:val="Axure0"/>
              <w:rPr>
                <w:lang w:eastAsia="zh-CN"/>
              </w:rPr>
            </w:pPr>
            <w:r>
              <w:rPr>
                <w:rFonts w:hint="eastAsia"/>
                <w:lang w:eastAsia="zh-CN"/>
              </w:rPr>
              <w:t>10</w:t>
            </w:r>
          </w:p>
        </w:tc>
        <w:tc>
          <w:tcPr>
            <w:tcW w:w="2268" w:type="dxa"/>
          </w:tcPr>
          <w:p w14:paraId="6B6283EB" w14:textId="16CE0310" w:rsidR="009177EC" w:rsidRDefault="00DD0990" w:rsidP="00EB2A62">
            <w:pPr>
              <w:pStyle w:val="Axure0"/>
              <w:rPr>
                <w:lang w:eastAsia="zh-CN"/>
              </w:rPr>
            </w:pPr>
            <w:r>
              <w:rPr>
                <w:rFonts w:hint="eastAsia"/>
                <w:lang w:eastAsia="zh-CN"/>
              </w:rPr>
              <w:t>标签</w:t>
            </w:r>
          </w:p>
        </w:tc>
        <w:tc>
          <w:tcPr>
            <w:tcW w:w="4536" w:type="dxa"/>
          </w:tcPr>
          <w:p w14:paraId="3D6BC8F4" w14:textId="3F3C22F2" w:rsidR="009177EC" w:rsidRDefault="00052ED6" w:rsidP="00EB2A62">
            <w:pPr>
              <w:pStyle w:val="Axure0"/>
              <w:rPr>
                <w:lang w:eastAsia="zh-CN"/>
              </w:rPr>
            </w:pPr>
            <w:r>
              <w:rPr>
                <w:rFonts w:hint="eastAsia"/>
                <w:lang w:eastAsia="zh-CN"/>
              </w:rPr>
              <w:t>显示标签</w:t>
            </w:r>
            <w:r>
              <w:rPr>
                <w:rFonts w:hint="eastAsia"/>
                <w:lang w:eastAsia="zh-CN"/>
              </w:rPr>
              <w:t>(</w:t>
            </w:r>
            <w:r>
              <w:rPr>
                <w:rFonts w:hint="eastAsia"/>
                <w:lang w:eastAsia="zh-CN"/>
              </w:rPr>
              <w:t>置顶</w:t>
            </w:r>
            <w:r>
              <w:rPr>
                <w:lang w:eastAsia="zh-CN"/>
              </w:rPr>
              <w:t>或精华</w:t>
            </w:r>
            <w:r w:rsidR="004C7EA4">
              <w:rPr>
                <w:rFonts w:hint="eastAsia"/>
                <w:lang w:eastAsia="zh-CN"/>
              </w:rPr>
              <w:t>)</w:t>
            </w:r>
          </w:p>
        </w:tc>
      </w:tr>
      <w:tr w:rsidR="009177EC" w14:paraId="475F610B" w14:textId="77777777" w:rsidTr="00EB2A62">
        <w:trPr>
          <w:cantSplit/>
        </w:trPr>
        <w:tc>
          <w:tcPr>
            <w:tcW w:w="1413" w:type="dxa"/>
          </w:tcPr>
          <w:p w14:paraId="57083F7E" w14:textId="77777777" w:rsidR="009177EC" w:rsidRDefault="009177EC" w:rsidP="00EB2A62">
            <w:pPr>
              <w:pStyle w:val="Axure0"/>
              <w:rPr>
                <w:lang w:eastAsia="zh-CN"/>
              </w:rPr>
            </w:pPr>
            <w:r>
              <w:rPr>
                <w:rFonts w:hint="eastAsia"/>
                <w:lang w:eastAsia="zh-CN"/>
              </w:rPr>
              <w:t>11</w:t>
            </w:r>
          </w:p>
        </w:tc>
        <w:tc>
          <w:tcPr>
            <w:tcW w:w="2268" w:type="dxa"/>
          </w:tcPr>
          <w:p w14:paraId="72789D69" w14:textId="5F680848" w:rsidR="009177EC" w:rsidRDefault="00EC3B03" w:rsidP="00EB2A62">
            <w:pPr>
              <w:pStyle w:val="Axure0"/>
              <w:rPr>
                <w:lang w:eastAsia="zh-CN"/>
              </w:rPr>
            </w:pPr>
            <w:r>
              <w:rPr>
                <w:rFonts w:hint="eastAsia"/>
                <w:lang w:eastAsia="zh-CN"/>
              </w:rPr>
              <w:t>翻页</w:t>
            </w:r>
          </w:p>
        </w:tc>
        <w:tc>
          <w:tcPr>
            <w:tcW w:w="4536" w:type="dxa"/>
          </w:tcPr>
          <w:p w14:paraId="183BC0C7" w14:textId="35ED44EC" w:rsidR="009177EC" w:rsidRDefault="009177EC" w:rsidP="002C7D91">
            <w:pPr>
              <w:pStyle w:val="Axure0"/>
              <w:rPr>
                <w:lang w:eastAsia="zh-CN"/>
              </w:rPr>
            </w:pPr>
            <w:r>
              <w:rPr>
                <w:rFonts w:hint="eastAsia"/>
                <w:lang w:eastAsia="zh-CN"/>
              </w:rPr>
              <w:t>点击</w:t>
            </w:r>
            <w:r w:rsidR="002C7D91">
              <w:rPr>
                <w:rFonts w:hint="eastAsia"/>
                <w:lang w:eastAsia="zh-CN"/>
              </w:rPr>
              <w:t>对论坛</w:t>
            </w:r>
            <w:r w:rsidR="002C7D91">
              <w:rPr>
                <w:lang w:eastAsia="zh-CN"/>
              </w:rPr>
              <w:t>进行翻页</w:t>
            </w:r>
          </w:p>
        </w:tc>
      </w:tr>
    </w:tbl>
    <w:p w14:paraId="311AB92A" w14:textId="77777777" w:rsidR="009177EC" w:rsidRPr="00141727" w:rsidRDefault="009177EC" w:rsidP="009177EC"/>
    <w:p w14:paraId="5694C50C" w14:textId="77777777" w:rsidR="00970DF8" w:rsidRPr="009177EC" w:rsidRDefault="00970DF8" w:rsidP="00970DF8"/>
    <w:p w14:paraId="5CBB953A" w14:textId="57A03B44" w:rsidR="00DB57DE" w:rsidRDefault="00821554" w:rsidP="00CC76FA">
      <w:pPr>
        <w:rPr>
          <w:ins w:id="1575" w:author="HerculesHu" w:date="2017-12-23T23:49:00Z"/>
        </w:rPr>
      </w:pPr>
      <w:r>
        <w:rPr>
          <w:noProof/>
        </w:rPr>
        <w:drawing>
          <wp:inline distT="0" distB="0" distL="0" distR="0" wp14:anchorId="34A4002F" wp14:editId="04C06551">
            <wp:extent cx="5274310" cy="3393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393440"/>
                    </a:xfrm>
                    <a:prstGeom prst="rect">
                      <a:avLst/>
                    </a:prstGeom>
                  </pic:spPr>
                </pic:pic>
              </a:graphicData>
            </a:graphic>
          </wp:inline>
        </w:drawing>
      </w:r>
    </w:p>
    <w:p w14:paraId="528C8C38" w14:textId="77777777" w:rsidR="00ED245A" w:rsidRDefault="00ED245A" w:rsidP="00ED245A">
      <w:pPr>
        <w:jc w:val="center"/>
        <w:rPr>
          <w:ins w:id="1576" w:author="HerculesHu" w:date="2017-12-23T23:49:00Z"/>
        </w:rPr>
      </w:pPr>
      <w:ins w:id="1577" w:author="HerculesHu" w:date="2017-12-23T23:49:00Z">
        <w:r>
          <w:rPr>
            <w:rFonts w:hint="eastAsia"/>
          </w:rPr>
          <w:t>（电脑</w:t>
        </w:r>
        <w:r>
          <w:t>版</w:t>
        </w:r>
        <w:r>
          <w:rPr>
            <w:rFonts w:hint="eastAsia"/>
          </w:rPr>
          <w:t>）</w:t>
        </w:r>
      </w:ins>
    </w:p>
    <w:p w14:paraId="390E80E3" w14:textId="77777777" w:rsidR="00ED245A" w:rsidRDefault="00ED245A" w:rsidP="00CC76FA">
      <w:pPr>
        <w:rPr>
          <w:ins w:id="1578" w:author="HerculesHu" w:date="2017-12-23T23:26:00Z"/>
        </w:rPr>
      </w:pPr>
    </w:p>
    <w:p w14:paraId="65F037CC" w14:textId="2A429DB9" w:rsidR="00AB2804" w:rsidRDefault="00AB2804">
      <w:pPr>
        <w:ind w:firstLineChars="500" w:firstLine="1050"/>
        <w:rPr>
          <w:ins w:id="1579" w:author="HerculesHu" w:date="2017-12-23T23:57:00Z"/>
        </w:rPr>
        <w:pPrChange w:id="1580" w:author="HerculesHu" w:date="2017-12-24T00:13:00Z">
          <w:pPr/>
        </w:pPrChange>
      </w:pPr>
      <w:ins w:id="1581" w:author="HerculesHu" w:date="2017-12-23T23:27:00Z">
        <w:r>
          <w:rPr>
            <w:noProof/>
          </w:rPr>
          <w:lastRenderedPageBreak/>
          <w:drawing>
            <wp:inline distT="0" distB="0" distL="0" distR="0" wp14:anchorId="1B73E478" wp14:editId="48109C8C">
              <wp:extent cx="3886200" cy="642937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86200" cy="6429375"/>
                      </a:xfrm>
                      <a:prstGeom prst="rect">
                        <a:avLst/>
                      </a:prstGeom>
                    </pic:spPr>
                  </pic:pic>
                </a:graphicData>
              </a:graphic>
            </wp:inline>
          </w:drawing>
        </w:r>
      </w:ins>
    </w:p>
    <w:p w14:paraId="0BE7B648" w14:textId="77777777" w:rsidR="00AB4442" w:rsidRDefault="00AB4442" w:rsidP="00AB4442">
      <w:pPr>
        <w:jc w:val="center"/>
        <w:rPr>
          <w:ins w:id="1582" w:author="HerculesHu" w:date="2017-12-23T23:57:00Z"/>
        </w:rPr>
      </w:pPr>
      <w:ins w:id="1583" w:author="HerculesHu" w:date="2017-12-23T23:57:00Z">
        <w:r>
          <w:rPr>
            <w:rFonts w:hint="eastAsia"/>
          </w:rPr>
          <w:t>（手机</w:t>
        </w:r>
        <w:r>
          <w:t>版</w:t>
        </w:r>
        <w:r>
          <w:rPr>
            <w:rFonts w:hint="eastAsia"/>
          </w:rPr>
          <w:t>）</w:t>
        </w:r>
      </w:ins>
    </w:p>
    <w:p w14:paraId="58A98E55" w14:textId="77777777" w:rsidR="00AB4442" w:rsidRDefault="00AB4442" w:rsidP="00CC76FA"/>
    <w:p w14:paraId="6FBA8BD9" w14:textId="6EDAA152" w:rsidR="008D569A" w:rsidRDefault="008D569A">
      <w:pPr>
        <w:pStyle w:val="a2"/>
      </w:pPr>
      <w:bookmarkStart w:id="1584" w:name="_Toc503060550"/>
      <w:r>
        <w:rPr>
          <w:rFonts w:hint="eastAsia"/>
        </w:rPr>
        <w:t>课程</w:t>
      </w:r>
      <w:r>
        <w:t>论坛发帖</w:t>
      </w:r>
      <w:bookmarkEnd w:id="1584"/>
    </w:p>
    <w:p w14:paraId="546BA8B8" w14:textId="1AFFBAE2" w:rsidR="008D569A" w:rsidRDefault="008D569A" w:rsidP="008D569A">
      <w:r>
        <w:rPr>
          <w:rFonts w:hint="eastAsia"/>
        </w:rPr>
        <w:t xml:space="preserve"> </w:t>
      </w:r>
      <w:r>
        <w:t xml:space="preserve">  </w:t>
      </w:r>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A2074D" w14:paraId="390E36CF"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125B9647" w14:textId="77777777" w:rsidR="00A2074D" w:rsidRDefault="00A2074D" w:rsidP="00EB2A62">
            <w:pPr>
              <w:pStyle w:val="Axure"/>
            </w:pPr>
            <w:r>
              <w:lastRenderedPageBreak/>
              <w:t>脚注</w:t>
            </w:r>
          </w:p>
        </w:tc>
        <w:tc>
          <w:tcPr>
            <w:tcW w:w="2268" w:type="dxa"/>
          </w:tcPr>
          <w:p w14:paraId="5EA0E740" w14:textId="77777777" w:rsidR="00A2074D" w:rsidRDefault="00A2074D" w:rsidP="00EB2A62">
            <w:pPr>
              <w:pStyle w:val="Axure"/>
            </w:pPr>
            <w:r>
              <w:t>名称</w:t>
            </w:r>
          </w:p>
        </w:tc>
        <w:tc>
          <w:tcPr>
            <w:tcW w:w="4536" w:type="dxa"/>
          </w:tcPr>
          <w:p w14:paraId="5DD46AB3" w14:textId="77777777" w:rsidR="00A2074D" w:rsidRDefault="00A2074D" w:rsidP="00EB2A62">
            <w:pPr>
              <w:pStyle w:val="Axure"/>
              <w:tabs>
                <w:tab w:val="left" w:pos="1190"/>
              </w:tabs>
            </w:pPr>
            <w:r>
              <w:t>交互</w:t>
            </w:r>
            <w:r>
              <w:tab/>
            </w:r>
          </w:p>
        </w:tc>
      </w:tr>
      <w:tr w:rsidR="00A2074D" w14:paraId="431FF0ED" w14:textId="77777777" w:rsidTr="00EB2A62">
        <w:trPr>
          <w:cantSplit/>
        </w:trPr>
        <w:tc>
          <w:tcPr>
            <w:tcW w:w="1413" w:type="dxa"/>
          </w:tcPr>
          <w:p w14:paraId="71597E9C" w14:textId="77777777" w:rsidR="00A2074D" w:rsidRDefault="00A2074D" w:rsidP="00EB2A62">
            <w:pPr>
              <w:pStyle w:val="Axure0"/>
            </w:pPr>
            <w:r>
              <w:t>1</w:t>
            </w:r>
          </w:p>
        </w:tc>
        <w:tc>
          <w:tcPr>
            <w:tcW w:w="2268" w:type="dxa"/>
          </w:tcPr>
          <w:p w14:paraId="115B1798" w14:textId="77777777" w:rsidR="00A2074D" w:rsidRDefault="00A2074D" w:rsidP="00EB2A62">
            <w:pPr>
              <w:pStyle w:val="Axure0"/>
            </w:pPr>
            <w:r>
              <w:rPr>
                <w:rFonts w:hint="eastAsia"/>
                <w:lang w:eastAsia="zh-CN"/>
              </w:rPr>
              <w:t>作者</w:t>
            </w:r>
          </w:p>
        </w:tc>
        <w:tc>
          <w:tcPr>
            <w:tcW w:w="4536" w:type="dxa"/>
          </w:tcPr>
          <w:p w14:paraId="6EA4CB80" w14:textId="77777777" w:rsidR="00A2074D" w:rsidRDefault="00A2074D" w:rsidP="00EB2A62">
            <w:pPr>
              <w:pStyle w:val="Axure0"/>
              <w:rPr>
                <w:lang w:eastAsia="zh-CN"/>
              </w:rPr>
            </w:pPr>
            <w:r>
              <w:rPr>
                <w:rFonts w:hint="eastAsia"/>
                <w:lang w:eastAsia="zh-CN"/>
              </w:rPr>
              <w:t>显示作者</w:t>
            </w:r>
          </w:p>
        </w:tc>
      </w:tr>
      <w:tr w:rsidR="00A2074D" w14:paraId="5A2597FF"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B6A7EA7" w14:textId="77777777" w:rsidR="00A2074D" w:rsidRDefault="00A2074D" w:rsidP="00EB2A62">
            <w:pPr>
              <w:pStyle w:val="Axure0"/>
            </w:pPr>
            <w:r>
              <w:t>2</w:t>
            </w:r>
          </w:p>
        </w:tc>
        <w:tc>
          <w:tcPr>
            <w:tcW w:w="2268" w:type="dxa"/>
          </w:tcPr>
          <w:p w14:paraId="7F899C3D" w14:textId="77777777" w:rsidR="00A2074D" w:rsidRDefault="00A2074D" w:rsidP="00EB2A62">
            <w:pPr>
              <w:pStyle w:val="Axure0"/>
            </w:pPr>
            <w:r>
              <w:rPr>
                <w:rFonts w:hint="eastAsia"/>
                <w:lang w:eastAsia="zh-CN"/>
              </w:rPr>
              <w:t>时间</w:t>
            </w:r>
          </w:p>
        </w:tc>
        <w:tc>
          <w:tcPr>
            <w:tcW w:w="4536" w:type="dxa"/>
          </w:tcPr>
          <w:p w14:paraId="5D3BCC9D" w14:textId="77777777" w:rsidR="00A2074D" w:rsidRDefault="00A2074D" w:rsidP="00EB2A62">
            <w:pPr>
              <w:pStyle w:val="Axure0"/>
              <w:rPr>
                <w:lang w:eastAsia="zh-CN"/>
              </w:rPr>
            </w:pPr>
            <w:r>
              <w:rPr>
                <w:rFonts w:hint="eastAsia"/>
                <w:lang w:eastAsia="zh-CN"/>
              </w:rPr>
              <w:t>显示时间</w:t>
            </w:r>
          </w:p>
        </w:tc>
      </w:tr>
      <w:tr w:rsidR="00A2074D" w14:paraId="39A0CD05" w14:textId="77777777" w:rsidTr="00EB2A62">
        <w:trPr>
          <w:cantSplit/>
        </w:trPr>
        <w:tc>
          <w:tcPr>
            <w:tcW w:w="1413" w:type="dxa"/>
          </w:tcPr>
          <w:p w14:paraId="6F45003A" w14:textId="77777777" w:rsidR="00A2074D" w:rsidRDefault="00A2074D" w:rsidP="00EB2A62">
            <w:pPr>
              <w:pStyle w:val="Axure0"/>
              <w:rPr>
                <w:lang w:eastAsia="zh-CN"/>
              </w:rPr>
            </w:pPr>
            <w:r>
              <w:t>3</w:t>
            </w:r>
            <w:r>
              <w:rPr>
                <w:rFonts w:hint="eastAsia"/>
                <w:lang w:eastAsia="zh-CN"/>
              </w:rPr>
              <w:t>、</w:t>
            </w:r>
          </w:p>
        </w:tc>
        <w:tc>
          <w:tcPr>
            <w:tcW w:w="2268" w:type="dxa"/>
          </w:tcPr>
          <w:p w14:paraId="4526B52B" w14:textId="77777777" w:rsidR="00A2074D" w:rsidRDefault="00A2074D" w:rsidP="00EB2A62">
            <w:pPr>
              <w:pStyle w:val="Axure0"/>
            </w:pPr>
            <w:r>
              <w:rPr>
                <w:rFonts w:hint="eastAsia"/>
                <w:lang w:eastAsia="zh-CN"/>
              </w:rPr>
              <w:t>主题框</w:t>
            </w:r>
          </w:p>
        </w:tc>
        <w:tc>
          <w:tcPr>
            <w:tcW w:w="4536" w:type="dxa"/>
          </w:tcPr>
          <w:p w14:paraId="79011573" w14:textId="77777777" w:rsidR="00A2074D" w:rsidRDefault="00A2074D" w:rsidP="00EB2A62">
            <w:pPr>
              <w:pStyle w:val="Axure0"/>
              <w:rPr>
                <w:lang w:eastAsia="zh-CN"/>
              </w:rPr>
            </w:pPr>
            <w:r>
              <w:rPr>
                <w:rFonts w:hint="eastAsia"/>
                <w:lang w:eastAsia="zh-CN"/>
              </w:rPr>
              <w:t>输入主题</w:t>
            </w:r>
          </w:p>
        </w:tc>
      </w:tr>
      <w:tr w:rsidR="00A2074D" w14:paraId="0D37236E"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68E6168D" w14:textId="77777777" w:rsidR="00A2074D" w:rsidRDefault="00A2074D" w:rsidP="00EB2A62">
            <w:pPr>
              <w:pStyle w:val="Axure0"/>
              <w:rPr>
                <w:lang w:eastAsia="zh-CN"/>
              </w:rPr>
            </w:pPr>
            <w:r>
              <w:rPr>
                <w:lang w:eastAsia="zh-CN"/>
              </w:rPr>
              <w:t>4</w:t>
            </w:r>
          </w:p>
        </w:tc>
        <w:tc>
          <w:tcPr>
            <w:tcW w:w="2268" w:type="dxa"/>
          </w:tcPr>
          <w:p w14:paraId="5DFC01FA" w14:textId="77777777" w:rsidR="00A2074D" w:rsidRDefault="00A2074D" w:rsidP="00EB2A62">
            <w:pPr>
              <w:pStyle w:val="Axure0"/>
            </w:pPr>
            <w:r>
              <w:rPr>
                <w:rFonts w:hint="eastAsia"/>
                <w:lang w:eastAsia="zh-CN"/>
              </w:rPr>
              <w:t>内容</w:t>
            </w:r>
            <w:r>
              <w:rPr>
                <w:lang w:eastAsia="zh-CN"/>
              </w:rPr>
              <w:t>框</w:t>
            </w:r>
          </w:p>
        </w:tc>
        <w:tc>
          <w:tcPr>
            <w:tcW w:w="4536" w:type="dxa"/>
          </w:tcPr>
          <w:p w14:paraId="27E4BD19" w14:textId="77777777" w:rsidR="00A2074D" w:rsidRDefault="00A2074D" w:rsidP="00EB2A62">
            <w:pPr>
              <w:pStyle w:val="Axure0"/>
              <w:rPr>
                <w:lang w:eastAsia="zh-CN"/>
              </w:rPr>
            </w:pPr>
            <w:r>
              <w:rPr>
                <w:rFonts w:hint="eastAsia"/>
                <w:lang w:eastAsia="zh-CN"/>
              </w:rPr>
              <w:t>输入内容</w:t>
            </w:r>
          </w:p>
        </w:tc>
      </w:tr>
      <w:tr w:rsidR="00A2074D" w14:paraId="6FC0AD43" w14:textId="77777777" w:rsidTr="00EB2A62">
        <w:tc>
          <w:tcPr>
            <w:tcW w:w="1413" w:type="dxa"/>
          </w:tcPr>
          <w:p w14:paraId="1756E10B" w14:textId="77777777" w:rsidR="00A2074D" w:rsidRDefault="00A2074D" w:rsidP="00EB2A62">
            <w:pPr>
              <w:pStyle w:val="Axure0"/>
              <w:rPr>
                <w:lang w:eastAsia="zh-CN"/>
              </w:rPr>
            </w:pPr>
            <w:r>
              <w:rPr>
                <w:rFonts w:hint="eastAsia"/>
                <w:lang w:eastAsia="zh-CN"/>
              </w:rPr>
              <w:t>5</w:t>
            </w:r>
          </w:p>
        </w:tc>
        <w:tc>
          <w:tcPr>
            <w:tcW w:w="2268" w:type="dxa"/>
          </w:tcPr>
          <w:p w14:paraId="7B0431AB" w14:textId="77777777" w:rsidR="00A2074D" w:rsidRDefault="00A2074D" w:rsidP="00EB2A62">
            <w:pPr>
              <w:pStyle w:val="Axure0"/>
              <w:rPr>
                <w:lang w:eastAsia="zh-CN"/>
              </w:rPr>
            </w:pPr>
            <w:r>
              <w:rPr>
                <w:rFonts w:hint="eastAsia"/>
                <w:lang w:eastAsia="zh-CN"/>
              </w:rPr>
              <w:t>选择</w:t>
            </w:r>
            <w:r>
              <w:rPr>
                <w:lang w:eastAsia="zh-CN"/>
              </w:rPr>
              <w:t>上传文件</w:t>
            </w:r>
          </w:p>
        </w:tc>
        <w:tc>
          <w:tcPr>
            <w:tcW w:w="4536" w:type="dxa"/>
          </w:tcPr>
          <w:p w14:paraId="6AF262AE" w14:textId="77777777" w:rsidR="00A2074D" w:rsidRDefault="00A2074D" w:rsidP="00EB2A62">
            <w:pPr>
              <w:pStyle w:val="Axure0"/>
              <w:rPr>
                <w:lang w:eastAsia="zh-CN"/>
              </w:rPr>
            </w:pPr>
            <w:r>
              <w:rPr>
                <w:rFonts w:hint="eastAsia"/>
                <w:lang w:eastAsia="zh-CN"/>
              </w:rPr>
              <w:t>选择</w:t>
            </w:r>
            <w:r>
              <w:rPr>
                <w:lang w:eastAsia="zh-CN"/>
              </w:rPr>
              <w:t>文件进行上传</w:t>
            </w:r>
          </w:p>
        </w:tc>
      </w:tr>
      <w:tr w:rsidR="00A2074D" w14:paraId="18F89398"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4DC3CD83" w14:textId="77777777" w:rsidR="00A2074D" w:rsidRDefault="00A2074D" w:rsidP="00EB2A62">
            <w:pPr>
              <w:pStyle w:val="Axure0"/>
              <w:rPr>
                <w:lang w:eastAsia="zh-CN"/>
              </w:rPr>
            </w:pPr>
            <w:r>
              <w:rPr>
                <w:rFonts w:hint="eastAsia"/>
                <w:lang w:eastAsia="zh-CN"/>
              </w:rPr>
              <w:t>6</w:t>
            </w:r>
          </w:p>
        </w:tc>
        <w:tc>
          <w:tcPr>
            <w:tcW w:w="2268" w:type="dxa"/>
          </w:tcPr>
          <w:p w14:paraId="6BB00343" w14:textId="77777777" w:rsidR="00A2074D" w:rsidRDefault="00A2074D" w:rsidP="00EB2A62">
            <w:pPr>
              <w:pStyle w:val="Axure0"/>
              <w:rPr>
                <w:lang w:eastAsia="zh-CN"/>
              </w:rPr>
            </w:pPr>
            <w:r>
              <w:rPr>
                <w:rFonts w:hint="eastAsia"/>
                <w:lang w:eastAsia="zh-CN"/>
              </w:rPr>
              <w:t>上传</w:t>
            </w:r>
            <w:r>
              <w:rPr>
                <w:lang w:eastAsia="zh-CN"/>
              </w:rPr>
              <w:t>建议</w:t>
            </w:r>
          </w:p>
        </w:tc>
        <w:tc>
          <w:tcPr>
            <w:tcW w:w="4536" w:type="dxa"/>
          </w:tcPr>
          <w:p w14:paraId="5A7A1806" w14:textId="77777777" w:rsidR="00A2074D" w:rsidRDefault="00A2074D" w:rsidP="00EB2A62">
            <w:pPr>
              <w:pStyle w:val="Axure0"/>
              <w:rPr>
                <w:lang w:eastAsia="zh-CN"/>
              </w:rPr>
            </w:pPr>
            <w:r>
              <w:rPr>
                <w:rFonts w:hint="eastAsia"/>
                <w:lang w:eastAsia="zh-CN"/>
              </w:rPr>
              <w:t>显示</w:t>
            </w:r>
            <w:r>
              <w:rPr>
                <w:lang w:eastAsia="zh-CN"/>
              </w:rPr>
              <w:t>上传建议</w:t>
            </w:r>
          </w:p>
        </w:tc>
      </w:tr>
      <w:tr w:rsidR="00A2074D" w14:paraId="7DCDE591" w14:textId="77777777" w:rsidTr="00EB2A62">
        <w:tc>
          <w:tcPr>
            <w:tcW w:w="1413" w:type="dxa"/>
          </w:tcPr>
          <w:p w14:paraId="1342F9E6" w14:textId="77777777" w:rsidR="00A2074D" w:rsidRDefault="00A2074D" w:rsidP="00EB2A62">
            <w:pPr>
              <w:pStyle w:val="Axure0"/>
              <w:rPr>
                <w:lang w:eastAsia="zh-CN"/>
              </w:rPr>
            </w:pPr>
            <w:r>
              <w:rPr>
                <w:rFonts w:hint="eastAsia"/>
                <w:lang w:eastAsia="zh-CN"/>
              </w:rPr>
              <w:t>7</w:t>
            </w:r>
          </w:p>
        </w:tc>
        <w:tc>
          <w:tcPr>
            <w:tcW w:w="2268" w:type="dxa"/>
          </w:tcPr>
          <w:p w14:paraId="0B79B191" w14:textId="77777777" w:rsidR="00A2074D" w:rsidRDefault="00A2074D" w:rsidP="00EB2A62">
            <w:pPr>
              <w:pStyle w:val="Axure0"/>
              <w:rPr>
                <w:lang w:eastAsia="zh-CN"/>
              </w:rPr>
            </w:pPr>
            <w:r>
              <w:rPr>
                <w:rFonts w:hint="eastAsia"/>
                <w:lang w:eastAsia="zh-CN"/>
              </w:rPr>
              <w:t>确认加载</w:t>
            </w:r>
          </w:p>
        </w:tc>
        <w:tc>
          <w:tcPr>
            <w:tcW w:w="4536" w:type="dxa"/>
          </w:tcPr>
          <w:p w14:paraId="569DC651" w14:textId="77777777" w:rsidR="00A2074D" w:rsidRDefault="00A2074D" w:rsidP="00EB2A62">
            <w:pPr>
              <w:pStyle w:val="Axure0"/>
              <w:rPr>
                <w:lang w:eastAsia="zh-CN"/>
              </w:rPr>
            </w:pPr>
            <w:r>
              <w:rPr>
                <w:rFonts w:hint="eastAsia"/>
                <w:lang w:eastAsia="zh-CN"/>
              </w:rPr>
              <w:t>加载到</w:t>
            </w:r>
            <w:r>
              <w:rPr>
                <w:lang w:eastAsia="zh-CN"/>
              </w:rPr>
              <w:t>内容中</w:t>
            </w:r>
          </w:p>
        </w:tc>
      </w:tr>
      <w:tr w:rsidR="00A2074D" w14:paraId="7E66A0F3"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5EECEB34" w14:textId="77777777" w:rsidR="00A2074D" w:rsidRDefault="00A2074D" w:rsidP="00EB2A62">
            <w:pPr>
              <w:pStyle w:val="Axure0"/>
              <w:rPr>
                <w:lang w:eastAsia="zh-CN"/>
              </w:rPr>
            </w:pPr>
            <w:r>
              <w:rPr>
                <w:rFonts w:hint="eastAsia"/>
                <w:lang w:eastAsia="zh-CN"/>
              </w:rPr>
              <w:t>8</w:t>
            </w:r>
          </w:p>
        </w:tc>
        <w:tc>
          <w:tcPr>
            <w:tcW w:w="2268" w:type="dxa"/>
          </w:tcPr>
          <w:p w14:paraId="420809B9" w14:textId="77777777" w:rsidR="00A2074D" w:rsidRDefault="00A2074D" w:rsidP="00EB2A62">
            <w:pPr>
              <w:pStyle w:val="Axure0"/>
              <w:rPr>
                <w:lang w:eastAsia="zh-CN"/>
              </w:rPr>
            </w:pPr>
            <w:r>
              <w:rPr>
                <w:rFonts w:hint="eastAsia"/>
                <w:lang w:eastAsia="zh-CN"/>
              </w:rPr>
              <w:t>取消</w:t>
            </w:r>
            <w:r>
              <w:rPr>
                <w:lang w:eastAsia="zh-CN"/>
              </w:rPr>
              <w:t>上传</w:t>
            </w:r>
          </w:p>
        </w:tc>
        <w:tc>
          <w:tcPr>
            <w:tcW w:w="4536" w:type="dxa"/>
          </w:tcPr>
          <w:p w14:paraId="4969E442" w14:textId="77777777" w:rsidR="00A2074D" w:rsidRDefault="00A2074D" w:rsidP="00EB2A62">
            <w:pPr>
              <w:pStyle w:val="Axure0"/>
              <w:rPr>
                <w:lang w:eastAsia="zh-CN"/>
              </w:rPr>
            </w:pPr>
            <w:r>
              <w:rPr>
                <w:rFonts w:hint="eastAsia"/>
                <w:lang w:eastAsia="zh-CN"/>
              </w:rPr>
              <w:t>取消文件</w:t>
            </w:r>
            <w:r>
              <w:rPr>
                <w:lang w:eastAsia="zh-CN"/>
              </w:rPr>
              <w:t>上传</w:t>
            </w:r>
          </w:p>
        </w:tc>
      </w:tr>
      <w:tr w:rsidR="00A2074D" w14:paraId="0C4661DE" w14:textId="77777777" w:rsidTr="00EB2A62">
        <w:tc>
          <w:tcPr>
            <w:tcW w:w="1413" w:type="dxa"/>
          </w:tcPr>
          <w:p w14:paraId="42397679" w14:textId="77777777" w:rsidR="00A2074D" w:rsidRDefault="00A2074D" w:rsidP="00EB2A62">
            <w:pPr>
              <w:pStyle w:val="Axure0"/>
              <w:rPr>
                <w:lang w:eastAsia="zh-CN"/>
              </w:rPr>
            </w:pPr>
            <w:r>
              <w:rPr>
                <w:rFonts w:hint="eastAsia"/>
                <w:lang w:eastAsia="zh-CN"/>
              </w:rPr>
              <w:t>9</w:t>
            </w:r>
          </w:p>
        </w:tc>
        <w:tc>
          <w:tcPr>
            <w:tcW w:w="2268" w:type="dxa"/>
          </w:tcPr>
          <w:p w14:paraId="3182E4E3" w14:textId="77777777" w:rsidR="00A2074D" w:rsidRDefault="00A2074D" w:rsidP="00EB2A62">
            <w:pPr>
              <w:pStyle w:val="Axure0"/>
              <w:rPr>
                <w:lang w:eastAsia="zh-CN"/>
              </w:rPr>
            </w:pPr>
            <w:r>
              <w:rPr>
                <w:rFonts w:hint="eastAsia"/>
                <w:lang w:eastAsia="zh-CN"/>
              </w:rPr>
              <w:t>取消发帖</w:t>
            </w:r>
          </w:p>
        </w:tc>
        <w:tc>
          <w:tcPr>
            <w:tcW w:w="4536" w:type="dxa"/>
          </w:tcPr>
          <w:p w14:paraId="0593A5A5" w14:textId="77777777" w:rsidR="00A2074D" w:rsidRDefault="00A2074D" w:rsidP="00EB2A62">
            <w:pPr>
              <w:pStyle w:val="Axure0"/>
              <w:rPr>
                <w:lang w:eastAsia="zh-CN"/>
              </w:rPr>
            </w:pPr>
            <w:r>
              <w:rPr>
                <w:rFonts w:hint="eastAsia"/>
                <w:lang w:eastAsia="zh-CN"/>
              </w:rPr>
              <w:t>点击取消发帖</w:t>
            </w:r>
            <w:r>
              <w:rPr>
                <w:lang w:eastAsia="zh-CN"/>
              </w:rPr>
              <w:t>并返回</w:t>
            </w:r>
            <w:r>
              <w:rPr>
                <w:rFonts w:hint="eastAsia"/>
                <w:lang w:eastAsia="zh-CN"/>
              </w:rPr>
              <w:t>论坛</w:t>
            </w:r>
            <w:r>
              <w:rPr>
                <w:lang w:eastAsia="zh-CN"/>
              </w:rPr>
              <w:t>首页</w:t>
            </w:r>
          </w:p>
        </w:tc>
      </w:tr>
      <w:tr w:rsidR="00A2074D" w14:paraId="318B3B08" w14:textId="77777777" w:rsidTr="00EB2A62">
        <w:trPr>
          <w:cnfStyle w:val="000000010000" w:firstRow="0" w:lastRow="0" w:firstColumn="0" w:lastColumn="0" w:oddVBand="0" w:evenVBand="0" w:oddHBand="0" w:evenHBand="1" w:firstRowFirstColumn="0" w:firstRowLastColumn="0" w:lastRowFirstColumn="0" w:lastRowLastColumn="0"/>
        </w:trPr>
        <w:tc>
          <w:tcPr>
            <w:tcW w:w="1413" w:type="dxa"/>
          </w:tcPr>
          <w:p w14:paraId="03253A99" w14:textId="77777777" w:rsidR="00A2074D" w:rsidRDefault="00A2074D" w:rsidP="00EB2A62">
            <w:pPr>
              <w:pStyle w:val="Axure0"/>
              <w:rPr>
                <w:lang w:eastAsia="zh-CN"/>
              </w:rPr>
            </w:pPr>
            <w:r>
              <w:rPr>
                <w:rFonts w:hint="eastAsia"/>
                <w:lang w:eastAsia="zh-CN"/>
              </w:rPr>
              <w:t>10</w:t>
            </w:r>
          </w:p>
        </w:tc>
        <w:tc>
          <w:tcPr>
            <w:tcW w:w="2268" w:type="dxa"/>
          </w:tcPr>
          <w:p w14:paraId="4645B4DB" w14:textId="77777777" w:rsidR="00A2074D" w:rsidRDefault="00A2074D" w:rsidP="00EB2A62">
            <w:pPr>
              <w:pStyle w:val="Axure0"/>
              <w:rPr>
                <w:lang w:eastAsia="zh-CN"/>
              </w:rPr>
            </w:pPr>
            <w:r>
              <w:rPr>
                <w:rFonts w:hint="eastAsia"/>
                <w:lang w:eastAsia="zh-CN"/>
              </w:rPr>
              <w:t>确认</w:t>
            </w:r>
            <w:r>
              <w:rPr>
                <w:lang w:eastAsia="zh-CN"/>
              </w:rPr>
              <w:t>发帖</w:t>
            </w:r>
          </w:p>
        </w:tc>
        <w:tc>
          <w:tcPr>
            <w:tcW w:w="4536" w:type="dxa"/>
          </w:tcPr>
          <w:p w14:paraId="7B381504" w14:textId="77777777" w:rsidR="00A2074D" w:rsidRDefault="00A2074D" w:rsidP="00EB2A62">
            <w:pPr>
              <w:pStyle w:val="Axure0"/>
              <w:rPr>
                <w:lang w:eastAsia="zh-CN"/>
              </w:rPr>
            </w:pPr>
            <w:r>
              <w:rPr>
                <w:rFonts w:hint="eastAsia"/>
                <w:lang w:eastAsia="zh-CN"/>
              </w:rPr>
              <w:t>点击</w:t>
            </w:r>
            <w:r>
              <w:rPr>
                <w:lang w:eastAsia="zh-CN"/>
              </w:rPr>
              <w:t>确认发帖，返回论坛</w:t>
            </w:r>
            <w:r>
              <w:rPr>
                <w:rFonts w:hint="eastAsia"/>
                <w:lang w:eastAsia="zh-CN"/>
              </w:rPr>
              <w:t>首页</w:t>
            </w:r>
          </w:p>
        </w:tc>
      </w:tr>
    </w:tbl>
    <w:p w14:paraId="5FB125D3" w14:textId="7E5EBB55" w:rsidR="00D012DC" w:rsidRPr="00A2074D" w:rsidRDefault="00D012DC" w:rsidP="008D569A"/>
    <w:p w14:paraId="13459BD3" w14:textId="44DF1E4B" w:rsidR="00D012DC" w:rsidRDefault="001009C1" w:rsidP="008D569A">
      <w:pPr>
        <w:rPr>
          <w:ins w:id="1585" w:author="HerculesHu" w:date="2017-12-23T23:49:00Z"/>
        </w:rPr>
      </w:pPr>
      <w:r>
        <w:rPr>
          <w:noProof/>
        </w:rPr>
        <w:drawing>
          <wp:inline distT="0" distB="0" distL="0" distR="0" wp14:anchorId="58F8F300" wp14:editId="74C03B77">
            <wp:extent cx="5274310" cy="290576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905760"/>
                    </a:xfrm>
                    <a:prstGeom prst="rect">
                      <a:avLst/>
                    </a:prstGeom>
                  </pic:spPr>
                </pic:pic>
              </a:graphicData>
            </a:graphic>
          </wp:inline>
        </w:drawing>
      </w:r>
    </w:p>
    <w:p w14:paraId="6BBE3389" w14:textId="77777777" w:rsidR="00ED245A" w:rsidRDefault="00ED245A" w:rsidP="00ED245A">
      <w:pPr>
        <w:jc w:val="center"/>
        <w:rPr>
          <w:ins w:id="1586" w:author="HerculesHu" w:date="2017-12-23T23:49:00Z"/>
        </w:rPr>
      </w:pPr>
      <w:ins w:id="1587" w:author="HerculesHu" w:date="2017-12-23T23:49:00Z">
        <w:r>
          <w:rPr>
            <w:rFonts w:hint="eastAsia"/>
          </w:rPr>
          <w:t>（电脑</w:t>
        </w:r>
        <w:r>
          <w:t>版</w:t>
        </w:r>
        <w:r>
          <w:rPr>
            <w:rFonts w:hint="eastAsia"/>
          </w:rPr>
          <w:t>）</w:t>
        </w:r>
      </w:ins>
    </w:p>
    <w:p w14:paraId="3E9A09D3" w14:textId="77777777" w:rsidR="00ED245A" w:rsidRDefault="00ED245A" w:rsidP="008D569A">
      <w:pPr>
        <w:rPr>
          <w:ins w:id="1588" w:author="HerculesHu" w:date="2017-12-23T23:29:00Z"/>
        </w:rPr>
      </w:pPr>
    </w:p>
    <w:p w14:paraId="66F85B2B" w14:textId="2603F7DD" w:rsidR="002855F7" w:rsidRDefault="002855F7">
      <w:pPr>
        <w:ind w:firstLineChars="650" w:firstLine="1365"/>
        <w:rPr>
          <w:ins w:id="1589" w:author="HerculesHu" w:date="2017-12-23T23:57:00Z"/>
        </w:rPr>
        <w:pPrChange w:id="1590" w:author="HerculesHu" w:date="2017-12-24T00:13:00Z">
          <w:pPr/>
        </w:pPrChange>
      </w:pPr>
      <w:ins w:id="1591" w:author="HerculesHu" w:date="2017-12-23T23:29:00Z">
        <w:r>
          <w:rPr>
            <w:noProof/>
          </w:rPr>
          <w:lastRenderedPageBreak/>
          <w:drawing>
            <wp:inline distT="0" distB="0" distL="0" distR="0" wp14:anchorId="67DF6E75" wp14:editId="019D5B58">
              <wp:extent cx="3943350" cy="64579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43350" cy="6457950"/>
                      </a:xfrm>
                      <a:prstGeom prst="rect">
                        <a:avLst/>
                      </a:prstGeom>
                    </pic:spPr>
                  </pic:pic>
                </a:graphicData>
              </a:graphic>
            </wp:inline>
          </w:drawing>
        </w:r>
      </w:ins>
    </w:p>
    <w:p w14:paraId="253EC053" w14:textId="77777777" w:rsidR="00AB4442" w:rsidRDefault="00AB4442" w:rsidP="00AB4442">
      <w:pPr>
        <w:jc w:val="center"/>
        <w:rPr>
          <w:ins w:id="1592" w:author="HerculesHu" w:date="2017-12-23T23:57:00Z"/>
        </w:rPr>
      </w:pPr>
      <w:ins w:id="1593" w:author="HerculesHu" w:date="2017-12-23T23:57:00Z">
        <w:r>
          <w:rPr>
            <w:rFonts w:hint="eastAsia"/>
          </w:rPr>
          <w:t>（手机</w:t>
        </w:r>
        <w:r>
          <w:t>版</w:t>
        </w:r>
        <w:r>
          <w:rPr>
            <w:rFonts w:hint="eastAsia"/>
          </w:rPr>
          <w:t>）</w:t>
        </w:r>
      </w:ins>
    </w:p>
    <w:p w14:paraId="014893F5" w14:textId="77777777" w:rsidR="00AB4442" w:rsidRDefault="00AB4442" w:rsidP="008D569A"/>
    <w:p w14:paraId="39574EEA" w14:textId="732A3C16" w:rsidR="00D012DC" w:rsidRDefault="00D012DC" w:rsidP="008D569A"/>
    <w:p w14:paraId="36500889" w14:textId="036D34E3" w:rsidR="00D012DC" w:rsidRDefault="00A27ED5">
      <w:pPr>
        <w:pStyle w:val="a2"/>
      </w:pPr>
      <w:bookmarkStart w:id="1594" w:name="_Toc503060551"/>
      <w:r>
        <w:rPr>
          <w:rFonts w:hint="eastAsia"/>
        </w:rPr>
        <w:t>课程</w:t>
      </w:r>
      <w:r>
        <w:t>论坛</w:t>
      </w:r>
      <w:r>
        <w:rPr>
          <w:rFonts w:hint="eastAsia"/>
        </w:rPr>
        <w:t>具体</w:t>
      </w:r>
      <w:r>
        <w:t>帖子</w:t>
      </w:r>
      <w:bookmarkEnd w:id="1594"/>
    </w:p>
    <w:p w14:paraId="0F929DF8" w14:textId="796F8BF8" w:rsidR="00957166" w:rsidRPr="00957166" w:rsidRDefault="00957166" w:rsidP="00957166">
      <w:r>
        <w:rPr>
          <w:rFonts w:hint="eastAsia"/>
        </w:rPr>
        <w:t xml:space="preserve">  同</w:t>
      </w:r>
      <w:r>
        <w:t>论坛</w:t>
      </w:r>
      <w:r>
        <w:rPr>
          <w:rFonts w:hint="eastAsia"/>
        </w:rPr>
        <w:t>具体帖子</w:t>
      </w:r>
      <w:r>
        <w:t>页</w:t>
      </w:r>
    </w:p>
    <w:p w14:paraId="01EEA278" w14:textId="058D3186" w:rsidR="00913D5F" w:rsidRDefault="00913D5F">
      <w:pPr>
        <w:pStyle w:val="a2"/>
        <w:rPr>
          <w:ins w:id="1595" w:author="HerculesHu" w:date="2017-12-23T23:40:00Z"/>
        </w:rPr>
      </w:pPr>
      <w:bookmarkStart w:id="1596" w:name="_Toc503060552"/>
      <w:r>
        <w:rPr>
          <w:rFonts w:hint="eastAsia"/>
        </w:rPr>
        <w:t>课程</w:t>
      </w:r>
      <w:r>
        <w:t>论坛</w:t>
      </w:r>
      <w:r>
        <w:rPr>
          <w:rFonts w:hint="eastAsia"/>
        </w:rPr>
        <w:t>（教师）</w:t>
      </w:r>
      <w:bookmarkEnd w:id="1596"/>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721EB1" w14:paraId="68732421" w14:textId="77777777" w:rsidTr="00CF3095">
        <w:trPr>
          <w:cnfStyle w:val="100000000000" w:firstRow="1" w:lastRow="0" w:firstColumn="0" w:lastColumn="0" w:oddVBand="0" w:evenVBand="0" w:oddHBand="0" w:evenHBand="0" w:firstRowFirstColumn="0" w:firstRowLastColumn="0" w:lastRowFirstColumn="0" w:lastRowLastColumn="0"/>
          <w:cantSplit/>
          <w:tblHeader/>
          <w:ins w:id="1597" w:author="HerculesHu" w:date="2017-12-23T23:40:00Z"/>
        </w:trPr>
        <w:tc>
          <w:tcPr>
            <w:tcW w:w="1413" w:type="dxa"/>
          </w:tcPr>
          <w:p w14:paraId="535D6BD4" w14:textId="77777777" w:rsidR="00721EB1" w:rsidRDefault="00721EB1" w:rsidP="00CF3095">
            <w:pPr>
              <w:pStyle w:val="Axure"/>
              <w:rPr>
                <w:ins w:id="1598" w:author="HerculesHu" w:date="2017-12-23T23:40:00Z"/>
              </w:rPr>
            </w:pPr>
            <w:ins w:id="1599" w:author="HerculesHu" w:date="2017-12-23T23:40:00Z">
              <w:r>
                <w:t>脚注</w:t>
              </w:r>
            </w:ins>
          </w:p>
        </w:tc>
        <w:tc>
          <w:tcPr>
            <w:tcW w:w="2268" w:type="dxa"/>
          </w:tcPr>
          <w:p w14:paraId="41FE735D" w14:textId="77777777" w:rsidR="00721EB1" w:rsidRDefault="00721EB1" w:rsidP="00CF3095">
            <w:pPr>
              <w:pStyle w:val="Axure"/>
              <w:rPr>
                <w:ins w:id="1600" w:author="HerculesHu" w:date="2017-12-23T23:40:00Z"/>
              </w:rPr>
            </w:pPr>
            <w:ins w:id="1601" w:author="HerculesHu" w:date="2017-12-23T23:40:00Z">
              <w:r>
                <w:t>名称</w:t>
              </w:r>
            </w:ins>
          </w:p>
        </w:tc>
        <w:tc>
          <w:tcPr>
            <w:tcW w:w="4536" w:type="dxa"/>
          </w:tcPr>
          <w:p w14:paraId="599C9E56" w14:textId="77777777" w:rsidR="00721EB1" w:rsidRDefault="00721EB1" w:rsidP="00CF3095">
            <w:pPr>
              <w:pStyle w:val="Axure"/>
              <w:tabs>
                <w:tab w:val="left" w:pos="1190"/>
              </w:tabs>
              <w:rPr>
                <w:ins w:id="1602" w:author="HerculesHu" w:date="2017-12-23T23:40:00Z"/>
              </w:rPr>
            </w:pPr>
            <w:ins w:id="1603" w:author="HerculesHu" w:date="2017-12-23T23:40:00Z">
              <w:r>
                <w:t>交互</w:t>
              </w:r>
              <w:r>
                <w:tab/>
              </w:r>
            </w:ins>
          </w:p>
        </w:tc>
      </w:tr>
      <w:tr w:rsidR="00721EB1" w14:paraId="7B5D2D28" w14:textId="77777777" w:rsidTr="00CF3095">
        <w:trPr>
          <w:cantSplit/>
          <w:ins w:id="1604" w:author="HerculesHu" w:date="2017-12-23T23:40:00Z"/>
        </w:trPr>
        <w:tc>
          <w:tcPr>
            <w:tcW w:w="1413" w:type="dxa"/>
          </w:tcPr>
          <w:p w14:paraId="243DEC7E" w14:textId="77777777" w:rsidR="00721EB1" w:rsidRDefault="00721EB1" w:rsidP="00CF3095">
            <w:pPr>
              <w:pStyle w:val="Axure0"/>
              <w:rPr>
                <w:ins w:id="1605" w:author="HerculesHu" w:date="2017-12-23T23:40:00Z"/>
              </w:rPr>
            </w:pPr>
            <w:ins w:id="1606" w:author="HerculesHu" w:date="2017-12-23T23:40:00Z">
              <w:r>
                <w:t>1</w:t>
              </w:r>
            </w:ins>
          </w:p>
        </w:tc>
        <w:tc>
          <w:tcPr>
            <w:tcW w:w="2268" w:type="dxa"/>
          </w:tcPr>
          <w:p w14:paraId="76A663D4" w14:textId="6F629901" w:rsidR="00721EB1" w:rsidRDefault="00721EB1" w:rsidP="00CF3095">
            <w:pPr>
              <w:pStyle w:val="Axure0"/>
              <w:rPr>
                <w:ins w:id="1607" w:author="HerculesHu" w:date="2017-12-23T23:40:00Z"/>
              </w:rPr>
            </w:pPr>
            <w:ins w:id="1608" w:author="HerculesHu" w:date="2017-12-23T23:40:00Z">
              <w:r>
                <w:rPr>
                  <w:rFonts w:hint="eastAsia"/>
                  <w:lang w:eastAsia="zh-CN"/>
                </w:rPr>
                <w:t>帖子删除</w:t>
              </w:r>
              <w:r>
                <w:rPr>
                  <w:lang w:eastAsia="zh-CN"/>
                </w:rPr>
                <w:t>标志</w:t>
              </w:r>
            </w:ins>
          </w:p>
        </w:tc>
        <w:tc>
          <w:tcPr>
            <w:tcW w:w="4536" w:type="dxa"/>
          </w:tcPr>
          <w:p w14:paraId="6850B5D9" w14:textId="16D42656" w:rsidR="00721EB1" w:rsidRDefault="00721EB1" w:rsidP="00721EB1">
            <w:pPr>
              <w:pStyle w:val="Axure0"/>
              <w:rPr>
                <w:ins w:id="1609" w:author="HerculesHu" w:date="2017-12-23T23:40:00Z"/>
                <w:lang w:eastAsia="zh-CN"/>
              </w:rPr>
            </w:pPr>
            <w:ins w:id="1610" w:author="HerculesHu" w:date="2017-12-23T23:40:00Z">
              <w:r>
                <w:rPr>
                  <w:rFonts w:hint="eastAsia"/>
                  <w:lang w:eastAsia="zh-CN"/>
                </w:rPr>
                <w:t>点击删除</w:t>
              </w:r>
            </w:ins>
            <w:ins w:id="1611" w:author="HerculesHu" w:date="2017-12-23T23:41:00Z">
              <w:r w:rsidR="00DA18CD">
                <w:rPr>
                  <w:rFonts w:hint="eastAsia"/>
                  <w:lang w:eastAsia="zh-CN"/>
                </w:rPr>
                <w:t>主题</w:t>
              </w:r>
              <w:r w:rsidR="00DA18CD">
                <w:rPr>
                  <w:lang w:eastAsia="zh-CN"/>
                </w:rPr>
                <w:t>或楼层</w:t>
              </w:r>
            </w:ins>
          </w:p>
        </w:tc>
      </w:tr>
    </w:tbl>
    <w:p w14:paraId="14B1A03F" w14:textId="77777777" w:rsidR="00721EB1" w:rsidRPr="00721EB1" w:rsidRDefault="00721EB1">
      <w:pPr>
        <w:pPrChange w:id="1612" w:author="HerculesHu" w:date="2017-12-23T23:40:00Z">
          <w:pPr>
            <w:pStyle w:val="a2"/>
          </w:pPr>
        </w:pPrChange>
      </w:pPr>
    </w:p>
    <w:p w14:paraId="5AE85B50" w14:textId="52502E7F" w:rsidR="00913D5F" w:rsidRDefault="004A1E23">
      <w:pPr>
        <w:ind w:firstLineChars="500" w:firstLine="1050"/>
        <w:rPr>
          <w:ins w:id="1613" w:author="HerculesHu" w:date="2017-12-23T23:57:00Z"/>
        </w:rPr>
        <w:pPrChange w:id="1614" w:author="HerculesHu" w:date="2017-12-24T00:14:00Z">
          <w:pPr/>
        </w:pPrChange>
      </w:pPr>
      <w:ins w:id="1615" w:author="HerculesHu" w:date="2017-12-23T23:40:00Z">
        <w:r>
          <w:rPr>
            <w:noProof/>
          </w:rPr>
          <w:lastRenderedPageBreak/>
          <w:drawing>
            <wp:inline distT="0" distB="0" distL="0" distR="0" wp14:anchorId="357139C1" wp14:editId="53C17DF3">
              <wp:extent cx="4467225" cy="73056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67225" cy="7305675"/>
                      </a:xfrm>
                      <a:prstGeom prst="rect">
                        <a:avLst/>
                      </a:prstGeom>
                    </pic:spPr>
                  </pic:pic>
                </a:graphicData>
              </a:graphic>
            </wp:inline>
          </w:drawing>
        </w:r>
      </w:ins>
    </w:p>
    <w:p w14:paraId="3DE17D43" w14:textId="77777777" w:rsidR="00AB4442" w:rsidRDefault="00AB4442" w:rsidP="00AB4442">
      <w:pPr>
        <w:jc w:val="center"/>
        <w:rPr>
          <w:ins w:id="1616" w:author="HerculesHu" w:date="2017-12-23T23:57:00Z"/>
        </w:rPr>
      </w:pPr>
      <w:ins w:id="1617" w:author="HerculesHu" w:date="2017-12-23T23:57:00Z">
        <w:r>
          <w:rPr>
            <w:rFonts w:hint="eastAsia"/>
          </w:rPr>
          <w:t>（手机</w:t>
        </w:r>
        <w:r>
          <w:t>版</w:t>
        </w:r>
        <w:r>
          <w:rPr>
            <w:rFonts w:hint="eastAsia"/>
          </w:rPr>
          <w:t>）</w:t>
        </w:r>
      </w:ins>
    </w:p>
    <w:p w14:paraId="6914A769" w14:textId="77777777" w:rsidR="00AB4442" w:rsidRPr="00913D5F" w:rsidRDefault="00AB4442" w:rsidP="00913D5F"/>
    <w:p w14:paraId="1554B6D0" w14:textId="6C47654B" w:rsidR="00807309" w:rsidRDefault="00807309">
      <w:pPr>
        <w:pStyle w:val="a2"/>
      </w:pPr>
      <w:bookmarkStart w:id="1618" w:name="_Toc503060553"/>
      <w:r>
        <w:rPr>
          <w:rFonts w:hint="eastAsia"/>
        </w:rPr>
        <w:t>课程</w:t>
      </w:r>
      <w:r>
        <w:t>链接</w:t>
      </w:r>
      <w:r w:rsidR="0085574E">
        <w:rPr>
          <w:rFonts w:hint="eastAsia"/>
        </w:rPr>
        <w:t>（普通注册</w:t>
      </w:r>
      <w:r w:rsidR="0085574E">
        <w:t>用户</w:t>
      </w:r>
      <w:r w:rsidR="0085574E">
        <w:rPr>
          <w:rFonts w:hint="eastAsia"/>
        </w:rPr>
        <w:t>）</w:t>
      </w:r>
      <w:bookmarkEnd w:id="1618"/>
    </w:p>
    <w:p w14:paraId="0A05E682" w14:textId="47BB71C7" w:rsidR="00566C36" w:rsidRDefault="00566C36" w:rsidP="00566C36"/>
    <w:p w14:paraId="7D08A7F8" w14:textId="10C621FC" w:rsidR="00566765" w:rsidRDefault="00566765" w:rsidP="00566C36"/>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566765" w14:paraId="72486672"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43D6D6D2" w14:textId="77777777" w:rsidR="00566765" w:rsidRDefault="00566765" w:rsidP="00EB2A62">
            <w:pPr>
              <w:pStyle w:val="Axure"/>
            </w:pPr>
            <w:r>
              <w:lastRenderedPageBreak/>
              <w:t>脚注</w:t>
            </w:r>
          </w:p>
        </w:tc>
        <w:tc>
          <w:tcPr>
            <w:tcW w:w="2268" w:type="dxa"/>
          </w:tcPr>
          <w:p w14:paraId="23FC01F8" w14:textId="77777777" w:rsidR="00566765" w:rsidRDefault="00566765" w:rsidP="00EB2A62">
            <w:pPr>
              <w:pStyle w:val="Axure"/>
            </w:pPr>
            <w:r>
              <w:t>名称</w:t>
            </w:r>
          </w:p>
        </w:tc>
        <w:tc>
          <w:tcPr>
            <w:tcW w:w="4536" w:type="dxa"/>
          </w:tcPr>
          <w:p w14:paraId="15E44C1B" w14:textId="77777777" w:rsidR="00566765" w:rsidRDefault="00566765" w:rsidP="00EB2A62">
            <w:pPr>
              <w:pStyle w:val="Axure"/>
              <w:tabs>
                <w:tab w:val="left" w:pos="1190"/>
              </w:tabs>
            </w:pPr>
            <w:r>
              <w:t>交互</w:t>
            </w:r>
            <w:r>
              <w:tab/>
            </w:r>
          </w:p>
        </w:tc>
      </w:tr>
      <w:tr w:rsidR="00566765" w14:paraId="39A4F82B" w14:textId="77777777" w:rsidTr="00EB2A62">
        <w:trPr>
          <w:cantSplit/>
        </w:trPr>
        <w:tc>
          <w:tcPr>
            <w:tcW w:w="1413" w:type="dxa"/>
          </w:tcPr>
          <w:p w14:paraId="5E8F1DEC" w14:textId="77777777" w:rsidR="00566765" w:rsidRDefault="00566765" w:rsidP="00EB2A62">
            <w:pPr>
              <w:pStyle w:val="Axure0"/>
            </w:pPr>
            <w:r>
              <w:t>1</w:t>
            </w:r>
          </w:p>
        </w:tc>
        <w:tc>
          <w:tcPr>
            <w:tcW w:w="2268" w:type="dxa"/>
          </w:tcPr>
          <w:p w14:paraId="337BBFFA" w14:textId="762C1E68" w:rsidR="00566765" w:rsidRDefault="00D85B11" w:rsidP="00EB2A62">
            <w:pPr>
              <w:pStyle w:val="Axure0"/>
            </w:pPr>
            <w:r>
              <w:rPr>
                <w:rFonts w:hint="eastAsia"/>
                <w:lang w:eastAsia="zh-CN"/>
              </w:rPr>
              <w:t>具体课程</w:t>
            </w:r>
            <w:r>
              <w:rPr>
                <w:lang w:eastAsia="zh-CN"/>
              </w:rPr>
              <w:t>链接</w:t>
            </w:r>
          </w:p>
        </w:tc>
        <w:tc>
          <w:tcPr>
            <w:tcW w:w="4536" w:type="dxa"/>
          </w:tcPr>
          <w:p w14:paraId="2D809A1C" w14:textId="45E2E1C5" w:rsidR="00566765" w:rsidRDefault="00D85B11" w:rsidP="00EB2A62">
            <w:pPr>
              <w:pStyle w:val="Axure0"/>
              <w:rPr>
                <w:lang w:eastAsia="zh-CN"/>
              </w:rPr>
            </w:pPr>
            <w:r>
              <w:rPr>
                <w:rFonts w:hint="eastAsia"/>
                <w:lang w:eastAsia="zh-CN"/>
              </w:rPr>
              <w:t>点击访问</w:t>
            </w:r>
            <w:r>
              <w:rPr>
                <w:lang w:eastAsia="zh-CN"/>
              </w:rPr>
              <w:t>此课程链接</w:t>
            </w:r>
          </w:p>
        </w:tc>
      </w:tr>
      <w:tr w:rsidR="00111AD7" w14:paraId="63179480" w14:textId="77777777" w:rsidTr="00EB2A62">
        <w:trPr>
          <w:cnfStyle w:val="000000010000" w:firstRow="0" w:lastRow="0" w:firstColumn="0" w:lastColumn="0" w:oddVBand="0" w:evenVBand="0" w:oddHBand="0" w:evenHBand="1" w:firstRowFirstColumn="0" w:firstRowLastColumn="0" w:lastRowFirstColumn="0" w:lastRowLastColumn="0"/>
          <w:cantSplit/>
          <w:ins w:id="1619" w:author="HerculesHu" w:date="2017-12-23T23:42:00Z"/>
        </w:trPr>
        <w:tc>
          <w:tcPr>
            <w:tcW w:w="1413" w:type="dxa"/>
          </w:tcPr>
          <w:p w14:paraId="3BA9036A" w14:textId="330261D5" w:rsidR="00111AD7" w:rsidRDefault="00111AD7" w:rsidP="00EB2A62">
            <w:pPr>
              <w:pStyle w:val="Axure0"/>
              <w:rPr>
                <w:ins w:id="1620" w:author="HerculesHu" w:date="2017-12-23T23:42:00Z"/>
                <w:lang w:eastAsia="zh-CN"/>
              </w:rPr>
            </w:pPr>
            <w:ins w:id="1621" w:author="HerculesHu" w:date="2017-12-23T23:42:00Z">
              <w:r>
                <w:rPr>
                  <w:rFonts w:hint="eastAsia"/>
                  <w:lang w:eastAsia="zh-CN"/>
                </w:rPr>
                <w:t>2</w:t>
              </w:r>
            </w:ins>
          </w:p>
        </w:tc>
        <w:tc>
          <w:tcPr>
            <w:tcW w:w="2268" w:type="dxa"/>
          </w:tcPr>
          <w:p w14:paraId="5DF4D225" w14:textId="6A020DD5" w:rsidR="00111AD7" w:rsidRDefault="00111AD7" w:rsidP="00EB2A62">
            <w:pPr>
              <w:pStyle w:val="Axure0"/>
              <w:rPr>
                <w:ins w:id="1622" w:author="HerculesHu" w:date="2017-12-23T23:42:00Z"/>
                <w:lang w:eastAsia="zh-CN"/>
              </w:rPr>
            </w:pPr>
            <w:ins w:id="1623" w:author="HerculesHu" w:date="2017-12-23T23:42:00Z">
              <w:r>
                <w:rPr>
                  <w:rFonts w:hint="eastAsia"/>
                  <w:lang w:eastAsia="zh-CN"/>
                </w:rPr>
                <w:t>加</w:t>
              </w:r>
              <w:r>
                <w:rPr>
                  <w:lang w:eastAsia="zh-CN"/>
                </w:rPr>
                <w:t>精滑块</w:t>
              </w:r>
            </w:ins>
          </w:p>
        </w:tc>
        <w:tc>
          <w:tcPr>
            <w:tcW w:w="4536" w:type="dxa"/>
          </w:tcPr>
          <w:p w14:paraId="142ED113" w14:textId="5CF9C85D" w:rsidR="00111AD7" w:rsidRDefault="00111AD7" w:rsidP="00EB2A62">
            <w:pPr>
              <w:pStyle w:val="Axure0"/>
              <w:rPr>
                <w:ins w:id="1624" w:author="HerculesHu" w:date="2017-12-23T23:42:00Z"/>
                <w:lang w:eastAsia="zh-CN"/>
              </w:rPr>
            </w:pPr>
            <w:ins w:id="1625" w:author="HerculesHu" w:date="2017-12-23T23:42:00Z">
              <w:r>
                <w:rPr>
                  <w:rFonts w:hint="eastAsia"/>
                  <w:lang w:eastAsia="zh-CN"/>
                </w:rPr>
                <w:t>点击</w:t>
              </w:r>
              <w:r>
                <w:rPr>
                  <w:lang w:eastAsia="zh-CN"/>
                </w:rPr>
                <w:t>加精</w:t>
              </w:r>
            </w:ins>
            <w:ins w:id="1626" w:author="HerculesHu" w:date="2017-12-23T23:43:00Z">
              <w:r>
                <w:rPr>
                  <w:lang w:eastAsia="zh-CN"/>
                </w:rPr>
                <w:t>或取消加精</w:t>
              </w:r>
            </w:ins>
          </w:p>
        </w:tc>
      </w:tr>
      <w:tr w:rsidR="00111AD7" w14:paraId="7E914372" w14:textId="77777777" w:rsidTr="00EB2A62">
        <w:trPr>
          <w:cantSplit/>
          <w:ins w:id="1627" w:author="HerculesHu" w:date="2017-12-23T23:42:00Z"/>
        </w:trPr>
        <w:tc>
          <w:tcPr>
            <w:tcW w:w="1413" w:type="dxa"/>
          </w:tcPr>
          <w:p w14:paraId="2CD738C1" w14:textId="5C3FFE09" w:rsidR="00111AD7" w:rsidRDefault="00111AD7" w:rsidP="00EB2A62">
            <w:pPr>
              <w:pStyle w:val="Axure0"/>
              <w:rPr>
                <w:ins w:id="1628" w:author="HerculesHu" w:date="2017-12-23T23:42:00Z"/>
                <w:lang w:eastAsia="zh-CN"/>
              </w:rPr>
            </w:pPr>
            <w:ins w:id="1629" w:author="HerculesHu" w:date="2017-12-23T23:42:00Z">
              <w:r>
                <w:rPr>
                  <w:rFonts w:hint="eastAsia"/>
                  <w:lang w:eastAsia="zh-CN"/>
                </w:rPr>
                <w:t>3</w:t>
              </w:r>
            </w:ins>
          </w:p>
        </w:tc>
        <w:tc>
          <w:tcPr>
            <w:tcW w:w="2268" w:type="dxa"/>
          </w:tcPr>
          <w:p w14:paraId="57A9145C" w14:textId="4C399F9F" w:rsidR="00111AD7" w:rsidRDefault="00111AD7" w:rsidP="00EB2A62">
            <w:pPr>
              <w:pStyle w:val="Axure0"/>
              <w:rPr>
                <w:ins w:id="1630" w:author="HerculesHu" w:date="2017-12-23T23:42:00Z"/>
                <w:lang w:eastAsia="zh-CN"/>
              </w:rPr>
            </w:pPr>
            <w:ins w:id="1631" w:author="HerculesHu" w:date="2017-12-23T23:42:00Z">
              <w:r>
                <w:rPr>
                  <w:rFonts w:hint="eastAsia"/>
                  <w:lang w:eastAsia="zh-CN"/>
                </w:rPr>
                <w:t>置顶</w:t>
              </w:r>
              <w:r>
                <w:rPr>
                  <w:lang w:eastAsia="zh-CN"/>
                </w:rPr>
                <w:t>滑块</w:t>
              </w:r>
            </w:ins>
          </w:p>
        </w:tc>
        <w:tc>
          <w:tcPr>
            <w:tcW w:w="4536" w:type="dxa"/>
          </w:tcPr>
          <w:p w14:paraId="0C7EFBDF" w14:textId="70A6E3FE" w:rsidR="00111AD7" w:rsidRDefault="00111AD7" w:rsidP="00EB2A62">
            <w:pPr>
              <w:pStyle w:val="Axure0"/>
              <w:rPr>
                <w:ins w:id="1632" w:author="HerculesHu" w:date="2017-12-23T23:42:00Z"/>
                <w:lang w:eastAsia="zh-CN"/>
              </w:rPr>
            </w:pPr>
            <w:ins w:id="1633" w:author="HerculesHu" w:date="2017-12-23T23:43:00Z">
              <w:r>
                <w:rPr>
                  <w:rFonts w:hint="eastAsia"/>
                  <w:lang w:eastAsia="zh-CN"/>
                </w:rPr>
                <w:t>点击</w:t>
              </w:r>
              <w:r>
                <w:rPr>
                  <w:lang w:eastAsia="zh-CN"/>
                </w:rPr>
                <w:t>置顶或取消置顶</w:t>
              </w:r>
            </w:ins>
          </w:p>
        </w:tc>
      </w:tr>
    </w:tbl>
    <w:p w14:paraId="1C127812" w14:textId="77777777" w:rsidR="00566765" w:rsidRPr="00566C36" w:rsidRDefault="00566765" w:rsidP="00566C36"/>
    <w:p w14:paraId="78F5F050" w14:textId="40B90B06" w:rsidR="00682A45" w:rsidRDefault="00566C36" w:rsidP="00682A45">
      <w:pPr>
        <w:rPr>
          <w:ins w:id="1634" w:author="HerculesHu" w:date="2017-12-23T23:49:00Z"/>
        </w:rPr>
      </w:pPr>
      <w:r>
        <w:rPr>
          <w:noProof/>
        </w:rPr>
        <w:drawing>
          <wp:inline distT="0" distB="0" distL="0" distR="0" wp14:anchorId="7FCBB0A8" wp14:editId="77D35EF6">
            <wp:extent cx="5274310" cy="30537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053715"/>
                    </a:xfrm>
                    <a:prstGeom prst="rect">
                      <a:avLst/>
                    </a:prstGeom>
                  </pic:spPr>
                </pic:pic>
              </a:graphicData>
            </a:graphic>
          </wp:inline>
        </w:drawing>
      </w:r>
    </w:p>
    <w:p w14:paraId="3448E44A" w14:textId="77777777" w:rsidR="00ED245A" w:rsidRDefault="00ED245A" w:rsidP="00ED245A">
      <w:pPr>
        <w:jc w:val="center"/>
        <w:rPr>
          <w:ins w:id="1635" w:author="HerculesHu" w:date="2017-12-23T23:49:00Z"/>
        </w:rPr>
      </w:pPr>
      <w:ins w:id="1636" w:author="HerculesHu" w:date="2017-12-23T23:49:00Z">
        <w:r>
          <w:rPr>
            <w:rFonts w:hint="eastAsia"/>
          </w:rPr>
          <w:t>（电脑</w:t>
        </w:r>
        <w:r>
          <w:t>版</w:t>
        </w:r>
        <w:r>
          <w:rPr>
            <w:rFonts w:hint="eastAsia"/>
          </w:rPr>
          <w:t>）</w:t>
        </w:r>
      </w:ins>
    </w:p>
    <w:p w14:paraId="15E8C1CB" w14:textId="77777777" w:rsidR="00ED245A" w:rsidRPr="00ED245A" w:rsidRDefault="00ED245A" w:rsidP="00682A45">
      <w:pPr>
        <w:rPr>
          <w:ins w:id="1637" w:author="HerculesHu" w:date="2017-12-23T23:31:00Z"/>
          <w:b/>
          <w:rPrChange w:id="1638" w:author="HerculesHu" w:date="2017-12-23T23:49:00Z">
            <w:rPr>
              <w:ins w:id="1639" w:author="HerculesHu" w:date="2017-12-23T23:31:00Z"/>
            </w:rPr>
          </w:rPrChange>
        </w:rPr>
      </w:pPr>
    </w:p>
    <w:p w14:paraId="4C9740DA" w14:textId="6A5D14ED" w:rsidR="00553782" w:rsidRDefault="00553782">
      <w:pPr>
        <w:ind w:firstLineChars="450" w:firstLine="945"/>
        <w:rPr>
          <w:ins w:id="1640" w:author="HerculesHu" w:date="2017-12-23T23:57:00Z"/>
        </w:rPr>
        <w:pPrChange w:id="1641" w:author="HerculesHu" w:date="2017-12-24T00:14:00Z">
          <w:pPr/>
        </w:pPrChange>
      </w:pPr>
      <w:ins w:id="1642" w:author="HerculesHu" w:date="2017-12-23T23:31:00Z">
        <w:r>
          <w:rPr>
            <w:noProof/>
          </w:rPr>
          <w:lastRenderedPageBreak/>
          <w:drawing>
            <wp:inline distT="0" distB="0" distL="0" distR="0" wp14:anchorId="1DAF415F" wp14:editId="676B947A">
              <wp:extent cx="4505325" cy="7324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05325" cy="7324725"/>
                      </a:xfrm>
                      <a:prstGeom prst="rect">
                        <a:avLst/>
                      </a:prstGeom>
                    </pic:spPr>
                  </pic:pic>
                </a:graphicData>
              </a:graphic>
            </wp:inline>
          </w:drawing>
        </w:r>
      </w:ins>
    </w:p>
    <w:p w14:paraId="28A507BD" w14:textId="77777777" w:rsidR="00AB4442" w:rsidRDefault="00AB4442" w:rsidP="00AB4442">
      <w:pPr>
        <w:jc w:val="center"/>
        <w:rPr>
          <w:ins w:id="1643" w:author="HerculesHu" w:date="2017-12-23T23:57:00Z"/>
        </w:rPr>
      </w:pPr>
      <w:ins w:id="1644" w:author="HerculesHu" w:date="2017-12-23T23:57:00Z">
        <w:r>
          <w:rPr>
            <w:rFonts w:hint="eastAsia"/>
          </w:rPr>
          <w:t>（手机</w:t>
        </w:r>
        <w:r>
          <w:t>版</w:t>
        </w:r>
        <w:r>
          <w:rPr>
            <w:rFonts w:hint="eastAsia"/>
          </w:rPr>
          <w:t>）</w:t>
        </w:r>
      </w:ins>
    </w:p>
    <w:p w14:paraId="0FF8BEA3" w14:textId="77777777" w:rsidR="00AB4442" w:rsidRPr="00682A45" w:rsidRDefault="00AB4442" w:rsidP="00682A45"/>
    <w:p w14:paraId="68EAEEBA" w14:textId="72BD381C" w:rsidR="00913D5F" w:rsidRDefault="00913D5F">
      <w:pPr>
        <w:pStyle w:val="a2"/>
      </w:pPr>
      <w:bookmarkStart w:id="1645" w:name="_Toc503060554"/>
      <w:r>
        <w:rPr>
          <w:rFonts w:hint="eastAsia"/>
        </w:rPr>
        <w:t>课程</w:t>
      </w:r>
      <w:r>
        <w:t>链接</w:t>
      </w:r>
      <w:r>
        <w:rPr>
          <w:rFonts w:hint="eastAsia"/>
        </w:rPr>
        <w:t>（教师）</w:t>
      </w:r>
      <w:bookmarkEnd w:id="1645"/>
    </w:p>
    <w:p w14:paraId="63B2BEF6" w14:textId="77777777" w:rsidR="00D8249B" w:rsidRDefault="00D8249B" w:rsidP="00D8249B">
      <w:r>
        <w:rPr>
          <w:rFonts w:hint="eastAsia"/>
        </w:rPr>
        <w:t xml:space="preserve"> </w:t>
      </w: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D8249B" w14:paraId="4FC70643"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5B54C359" w14:textId="77777777" w:rsidR="00D8249B" w:rsidRDefault="00D8249B" w:rsidP="00EB2A62">
            <w:pPr>
              <w:pStyle w:val="Axure"/>
            </w:pPr>
            <w:r>
              <w:lastRenderedPageBreak/>
              <w:t>脚注</w:t>
            </w:r>
          </w:p>
        </w:tc>
        <w:tc>
          <w:tcPr>
            <w:tcW w:w="2268" w:type="dxa"/>
          </w:tcPr>
          <w:p w14:paraId="5DD72152" w14:textId="77777777" w:rsidR="00D8249B" w:rsidRDefault="00D8249B" w:rsidP="00EB2A62">
            <w:pPr>
              <w:pStyle w:val="Axure"/>
            </w:pPr>
            <w:r>
              <w:t>名称</w:t>
            </w:r>
          </w:p>
        </w:tc>
        <w:tc>
          <w:tcPr>
            <w:tcW w:w="4536" w:type="dxa"/>
          </w:tcPr>
          <w:p w14:paraId="21262786" w14:textId="77777777" w:rsidR="00D8249B" w:rsidRDefault="00D8249B" w:rsidP="00EB2A62">
            <w:pPr>
              <w:pStyle w:val="Axure"/>
              <w:tabs>
                <w:tab w:val="left" w:pos="1190"/>
              </w:tabs>
            </w:pPr>
            <w:r>
              <w:t>交互</w:t>
            </w:r>
            <w:r>
              <w:tab/>
            </w:r>
          </w:p>
        </w:tc>
      </w:tr>
      <w:tr w:rsidR="00D8249B" w14:paraId="20CC7173" w14:textId="77777777" w:rsidTr="00EB2A62">
        <w:trPr>
          <w:cantSplit/>
        </w:trPr>
        <w:tc>
          <w:tcPr>
            <w:tcW w:w="1413" w:type="dxa"/>
          </w:tcPr>
          <w:p w14:paraId="2148163A" w14:textId="77777777" w:rsidR="00D8249B" w:rsidRDefault="00D8249B" w:rsidP="00EB2A62">
            <w:pPr>
              <w:pStyle w:val="Axure0"/>
            </w:pPr>
            <w:r>
              <w:t>1</w:t>
            </w:r>
          </w:p>
        </w:tc>
        <w:tc>
          <w:tcPr>
            <w:tcW w:w="2268" w:type="dxa"/>
          </w:tcPr>
          <w:p w14:paraId="65897966" w14:textId="5A712D2E" w:rsidR="00D8249B" w:rsidRDefault="002B31E1" w:rsidP="00EB2A62">
            <w:pPr>
              <w:pStyle w:val="Axure0"/>
            </w:pPr>
            <w:r>
              <w:rPr>
                <w:rFonts w:hint="eastAsia"/>
                <w:lang w:eastAsia="zh-CN"/>
              </w:rPr>
              <w:t>复选</w:t>
            </w:r>
          </w:p>
        </w:tc>
        <w:tc>
          <w:tcPr>
            <w:tcW w:w="4536" w:type="dxa"/>
          </w:tcPr>
          <w:p w14:paraId="66031F16" w14:textId="143F7B7C" w:rsidR="00D8249B" w:rsidRDefault="00575C68" w:rsidP="00EB2A62">
            <w:pPr>
              <w:pStyle w:val="Axure0"/>
              <w:rPr>
                <w:lang w:eastAsia="zh-CN"/>
              </w:rPr>
            </w:pPr>
            <w:r>
              <w:rPr>
                <w:rFonts w:hint="eastAsia"/>
                <w:lang w:eastAsia="zh-CN"/>
              </w:rPr>
              <w:t>对列表进行</w:t>
            </w:r>
            <w:r>
              <w:rPr>
                <w:lang w:eastAsia="zh-CN"/>
              </w:rPr>
              <w:t>复选</w:t>
            </w:r>
          </w:p>
        </w:tc>
      </w:tr>
      <w:tr w:rsidR="00D8249B" w14:paraId="1CC45708"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E29162D" w14:textId="77777777" w:rsidR="00D8249B" w:rsidRDefault="00D8249B" w:rsidP="00EB2A62">
            <w:pPr>
              <w:pStyle w:val="Axure0"/>
              <w:rPr>
                <w:lang w:eastAsia="zh-CN"/>
              </w:rPr>
            </w:pPr>
            <w:r>
              <w:rPr>
                <w:rFonts w:hint="eastAsia"/>
                <w:lang w:eastAsia="zh-CN"/>
              </w:rPr>
              <w:t>2</w:t>
            </w:r>
          </w:p>
        </w:tc>
        <w:tc>
          <w:tcPr>
            <w:tcW w:w="2268" w:type="dxa"/>
          </w:tcPr>
          <w:p w14:paraId="6944AE89" w14:textId="38D69D15" w:rsidR="00D8249B" w:rsidRDefault="00B25240" w:rsidP="00EB2A62">
            <w:pPr>
              <w:pStyle w:val="Axure0"/>
              <w:rPr>
                <w:lang w:eastAsia="zh-CN"/>
              </w:rPr>
            </w:pPr>
            <w:r>
              <w:rPr>
                <w:rFonts w:hint="eastAsia"/>
                <w:lang w:eastAsia="zh-CN"/>
              </w:rPr>
              <w:t>课程</w:t>
            </w:r>
            <w:r w:rsidR="002B31E1">
              <w:rPr>
                <w:rFonts w:hint="eastAsia"/>
                <w:lang w:eastAsia="zh-CN"/>
              </w:rPr>
              <w:t>链接名称</w:t>
            </w:r>
          </w:p>
        </w:tc>
        <w:tc>
          <w:tcPr>
            <w:tcW w:w="4536" w:type="dxa"/>
          </w:tcPr>
          <w:p w14:paraId="0AE8B715" w14:textId="7394C339" w:rsidR="00D8249B" w:rsidRDefault="00E76148" w:rsidP="00EB2A62">
            <w:pPr>
              <w:pStyle w:val="Axure0"/>
              <w:rPr>
                <w:lang w:eastAsia="zh-CN"/>
              </w:rPr>
            </w:pPr>
            <w:r>
              <w:rPr>
                <w:rFonts w:hint="eastAsia"/>
                <w:lang w:eastAsia="zh-CN"/>
              </w:rPr>
              <w:t>显示课程链接名称</w:t>
            </w:r>
          </w:p>
        </w:tc>
      </w:tr>
      <w:tr w:rsidR="00D8249B" w14:paraId="35D4A535" w14:textId="77777777" w:rsidTr="00EB2A62">
        <w:trPr>
          <w:cantSplit/>
        </w:trPr>
        <w:tc>
          <w:tcPr>
            <w:tcW w:w="1413" w:type="dxa"/>
          </w:tcPr>
          <w:p w14:paraId="334B7C70" w14:textId="77777777" w:rsidR="00D8249B" w:rsidRDefault="00D8249B" w:rsidP="00EB2A62">
            <w:pPr>
              <w:pStyle w:val="Axure0"/>
              <w:rPr>
                <w:lang w:eastAsia="zh-CN"/>
              </w:rPr>
            </w:pPr>
            <w:r>
              <w:rPr>
                <w:rFonts w:hint="eastAsia"/>
                <w:lang w:eastAsia="zh-CN"/>
              </w:rPr>
              <w:t>3</w:t>
            </w:r>
          </w:p>
        </w:tc>
        <w:tc>
          <w:tcPr>
            <w:tcW w:w="2268" w:type="dxa"/>
          </w:tcPr>
          <w:p w14:paraId="71F1A6CE" w14:textId="3347022F" w:rsidR="00D8249B" w:rsidRDefault="00E76148" w:rsidP="00EB2A62">
            <w:pPr>
              <w:pStyle w:val="Axure0"/>
              <w:rPr>
                <w:lang w:eastAsia="zh-CN"/>
              </w:rPr>
            </w:pPr>
            <w:r>
              <w:rPr>
                <w:rFonts w:hint="eastAsia"/>
                <w:lang w:eastAsia="zh-CN"/>
              </w:rPr>
              <w:t>课程链接地址</w:t>
            </w:r>
          </w:p>
        </w:tc>
        <w:tc>
          <w:tcPr>
            <w:tcW w:w="4536" w:type="dxa"/>
          </w:tcPr>
          <w:p w14:paraId="5E993009" w14:textId="6F866C73" w:rsidR="00D8249B" w:rsidRDefault="00E76148" w:rsidP="00EB2A62">
            <w:pPr>
              <w:pStyle w:val="Axure0"/>
              <w:rPr>
                <w:lang w:eastAsia="zh-CN"/>
              </w:rPr>
            </w:pPr>
            <w:r>
              <w:rPr>
                <w:rFonts w:hint="eastAsia"/>
                <w:lang w:eastAsia="zh-CN"/>
              </w:rPr>
              <w:t>显示课程链接地址</w:t>
            </w:r>
          </w:p>
        </w:tc>
      </w:tr>
      <w:tr w:rsidR="00D8249B" w14:paraId="6BA54AE3"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9D2B739" w14:textId="77777777" w:rsidR="00D8249B" w:rsidRDefault="00D8249B" w:rsidP="00EB2A62">
            <w:pPr>
              <w:pStyle w:val="Axure0"/>
              <w:rPr>
                <w:lang w:eastAsia="zh-CN"/>
              </w:rPr>
            </w:pPr>
            <w:r>
              <w:rPr>
                <w:rFonts w:hint="eastAsia"/>
                <w:lang w:eastAsia="zh-CN"/>
              </w:rPr>
              <w:t>4</w:t>
            </w:r>
          </w:p>
        </w:tc>
        <w:tc>
          <w:tcPr>
            <w:tcW w:w="2268" w:type="dxa"/>
          </w:tcPr>
          <w:p w14:paraId="63CBDECB" w14:textId="27001094" w:rsidR="00D8249B" w:rsidRDefault="007C42E1" w:rsidP="007C42E1">
            <w:pPr>
              <w:pStyle w:val="Axure0"/>
              <w:rPr>
                <w:lang w:eastAsia="zh-CN"/>
              </w:rPr>
            </w:pPr>
            <w:r>
              <w:rPr>
                <w:rFonts w:hint="eastAsia"/>
                <w:lang w:eastAsia="zh-CN"/>
              </w:rPr>
              <w:t>编辑</w:t>
            </w:r>
            <w:r w:rsidR="00B25240">
              <w:rPr>
                <w:rFonts w:hint="eastAsia"/>
                <w:lang w:eastAsia="zh-CN"/>
              </w:rPr>
              <w:t>课程</w:t>
            </w:r>
            <w:r w:rsidR="002B31E1">
              <w:rPr>
                <w:rFonts w:hint="eastAsia"/>
                <w:lang w:eastAsia="zh-CN"/>
              </w:rPr>
              <w:t>链接</w:t>
            </w:r>
          </w:p>
        </w:tc>
        <w:tc>
          <w:tcPr>
            <w:tcW w:w="4536" w:type="dxa"/>
          </w:tcPr>
          <w:p w14:paraId="1F2F10D4" w14:textId="3ECD1CF0" w:rsidR="00D8249B" w:rsidRDefault="00B528F9" w:rsidP="00EB2A62">
            <w:pPr>
              <w:pStyle w:val="Axure0"/>
              <w:rPr>
                <w:lang w:eastAsia="zh-CN"/>
              </w:rPr>
            </w:pPr>
            <w:r>
              <w:rPr>
                <w:rFonts w:hint="eastAsia"/>
                <w:lang w:eastAsia="zh-CN"/>
              </w:rPr>
              <w:t>点击进行</w:t>
            </w:r>
            <w:r>
              <w:rPr>
                <w:lang w:eastAsia="zh-CN"/>
              </w:rPr>
              <w:t>课程链接的编辑</w:t>
            </w:r>
          </w:p>
        </w:tc>
      </w:tr>
      <w:tr w:rsidR="001B7AC2" w14:paraId="317759B2" w14:textId="77777777" w:rsidTr="00EB2A62">
        <w:trPr>
          <w:cantSplit/>
        </w:trPr>
        <w:tc>
          <w:tcPr>
            <w:tcW w:w="1413" w:type="dxa"/>
          </w:tcPr>
          <w:p w14:paraId="075FF54A" w14:textId="00934619" w:rsidR="001B7AC2" w:rsidRDefault="001B7AC2" w:rsidP="00EB2A62">
            <w:pPr>
              <w:pStyle w:val="Axure0"/>
              <w:rPr>
                <w:lang w:eastAsia="zh-CN"/>
              </w:rPr>
            </w:pPr>
            <w:r>
              <w:rPr>
                <w:rFonts w:hint="eastAsia"/>
                <w:lang w:eastAsia="zh-CN"/>
              </w:rPr>
              <w:t>5</w:t>
            </w:r>
          </w:p>
        </w:tc>
        <w:tc>
          <w:tcPr>
            <w:tcW w:w="2268" w:type="dxa"/>
          </w:tcPr>
          <w:p w14:paraId="0751B9D4" w14:textId="31ECBCF5" w:rsidR="001B7AC2" w:rsidRDefault="002B31E1" w:rsidP="00EB2A62">
            <w:pPr>
              <w:pStyle w:val="Axure0"/>
              <w:rPr>
                <w:lang w:eastAsia="zh-CN"/>
              </w:rPr>
            </w:pPr>
            <w:r>
              <w:rPr>
                <w:rFonts w:hint="eastAsia"/>
                <w:lang w:eastAsia="zh-CN"/>
              </w:rPr>
              <w:t>删除</w:t>
            </w:r>
            <w:r w:rsidR="00B25240">
              <w:rPr>
                <w:rFonts w:hint="eastAsia"/>
                <w:lang w:eastAsia="zh-CN"/>
              </w:rPr>
              <w:t>课程</w:t>
            </w:r>
            <w:r>
              <w:rPr>
                <w:lang w:eastAsia="zh-CN"/>
              </w:rPr>
              <w:t>链接</w:t>
            </w:r>
          </w:p>
        </w:tc>
        <w:tc>
          <w:tcPr>
            <w:tcW w:w="4536" w:type="dxa"/>
          </w:tcPr>
          <w:p w14:paraId="6552B85B" w14:textId="174223F8" w:rsidR="001B7AC2" w:rsidRDefault="008A4B69" w:rsidP="00EB2A62">
            <w:pPr>
              <w:pStyle w:val="Axure0"/>
              <w:rPr>
                <w:lang w:eastAsia="zh-CN"/>
              </w:rPr>
            </w:pPr>
            <w:r>
              <w:rPr>
                <w:rFonts w:hint="eastAsia"/>
                <w:lang w:eastAsia="zh-CN"/>
              </w:rPr>
              <w:t>点击直接</w:t>
            </w:r>
            <w:r>
              <w:rPr>
                <w:lang w:eastAsia="zh-CN"/>
              </w:rPr>
              <w:t>删除课程链接</w:t>
            </w:r>
          </w:p>
        </w:tc>
      </w:tr>
      <w:tr w:rsidR="001B7AC2" w14:paraId="48540551"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CC74C8C" w14:textId="45A1EE76" w:rsidR="001B7AC2" w:rsidRDefault="001B7AC2" w:rsidP="00EB2A62">
            <w:pPr>
              <w:pStyle w:val="Axure0"/>
              <w:rPr>
                <w:lang w:eastAsia="zh-CN"/>
              </w:rPr>
            </w:pPr>
            <w:r>
              <w:rPr>
                <w:rFonts w:hint="eastAsia"/>
                <w:lang w:eastAsia="zh-CN"/>
              </w:rPr>
              <w:t>6</w:t>
            </w:r>
          </w:p>
        </w:tc>
        <w:tc>
          <w:tcPr>
            <w:tcW w:w="2268" w:type="dxa"/>
          </w:tcPr>
          <w:p w14:paraId="14D07F2A" w14:textId="64CC3226" w:rsidR="001B7AC2" w:rsidRDefault="002B31E1" w:rsidP="00EB2A62">
            <w:pPr>
              <w:pStyle w:val="Axure0"/>
              <w:rPr>
                <w:lang w:eastAsia="zh-CN"/>
              </w:rPr>
            </w:pPr>
            <w:r>
              <w:rPr>
                <w:rFonts w:hint="eastAsia"/>
                <w:lang w:eastAsia="zh-CN"/>
              </w:rPr>
              <w:t>新增</w:t>
            </w:r>
            <w:r w:rsidR="00B25240">
              <w:rPr>
                <w:rFonts w:hint="eastAsia"/>
                <w:lang w:eastAsia="zh-CN"/>
              </w:rPr>
              <w:t>课程</w:t>
            </w:r>
            <w:r>
              <w:rPr>
                <w:lang w:eastAsia="zh-CN"/>
              </w:rPr>
              <w:t>链接</w:t>
            </w:r>
          </w:p>
        </w:tc>
        <w:tc>
          <w:tcPr>
            <w:tcW w:w="4536" w:type="dxa"/>
          </w:tcPr>
          <w:p w14:paraId="1DAB1BBE" w14:textId="08362B49" w:rsidR="001B7AC2" w:rsidRDefault="00A038F0" w:rsidP="00EB2A62">
            <w:pPr>
              <w:pStyle w:val="Axure0"/>
              <w:rPr>
                <w:lang w:eastAsia="zh-CN"/>
              </w:rPr>
            </w:pPr>
            <w:r>
              <w:rPr>
                <w:rFonts w:hint="eastAsia"/>
                <w:lang w:eastAsia="zh-CN"/>
              </w:rPr>
              <w:t>点击进行</w:t>
            </w:r>
            <w:r>
              <w:rPr>
                <w:lang w:eastAsia="zh-CN"/>
              </w:rPr>
              <w:t>课程链接的新增</w:t>
            </w:r>
          </w:p>
        </w:tc>
      </w:tr>
      <w:tr w:rsidR="001B7AC2" w14:paraId="60B637FC" w14:textId="77777777" w:rsidTr="00EB2A62">
        <w:trPr>
          <w:cantSplit/>
        </w:trPr>
        <w:tc>
          <w:tcPr>
            <w:tcW w:w="1413" w:type="dxa"/>
          </w:tcPr>
          <w:p w14:paraId="28EA387F" w14:textId="64463014" w:rsidR="001B7AC2" w:rsidRDefault="001B7AC2" w:rsidP="00EB2A62">
            <w:pPr>
              <w:pStyle w:val="Axure0"/>
              <w:rPr>
                <w:lang w:eastAsia="zh-CN"/>
              </w:rPr>
            </w:pPr>
            <w:r>
              <w:rPr>
                <w:rFonts w:hint="eastAsia"/>
                <w:lang w:eastAsia="zh-CN"/>
              </w:rPr>
              <w:t>7</w:t>
            </w:r>
          </w:p>
        </w:tc>
        <w:tc>
          <w:tcPr>
            <w:tcW w:w="2268" w:type="dxa"/>
          </w:tcPr>
          <w:p w14:paraId="3C862DC3" w14:textId="195F127B" w:rsidR="001B7AC2" w:rsidRDefault="002B31E1" w:rsidP="00EB2A62">
            <w:pPr>
              <w:pStyle w:val="Axure0"/>
              <w:rPr>
                <w:lang w:eastAsia="zh-CN"/>
              </w:rPr>
            </w:pPr>
            <w:r>
              <w:rPr>
                <w:rFonts w:hint="eastAsia"/>
                <w:lang w:eastAsia="zh-CN"/>
              </w:rPr>
              <w:t>删除</w:t>
            </w:r>
            <w:r w:rsidR="00B25240">
              <w:rPr>
                <w:rFonts w:hint="eastAsia"/>
                <w:lang w:eastAsia="zh-CN"/>
              </w:rPr>
              <w:t>课程</w:t>
            </w:r>
            <w:r>
              <w:rPr>
                <w:lang w:eastAsia="zh-CN"/>
              </w:rPr>
              <w:t>链接</w:t>
            </w:r>
          </w:p>
        </w:tc>
        <w:tc>
          <w:tcPr>
            <w:tcW w:w="4536" w:type="dxa"/>
          </w:tcPr>
          <w:p w14:paraId="02967294" w14:textId="1953BFBE" w:rsidR="001B7AC2" w:rsidRDefault="00A038F0" w:rsidP="00EB2A62">
            <w:pPr>
              <w:pStyle w:val="Axure0"/>
              <w:rPr>
                <w:lang w:eastAsia="zh-CN"/>
              </w:rPr>
            </w:pPr>
            <w:r>
              <w:rPr>
                <w:rFonts w:hint="eastAsia"/>
                <w:lang w:eastAsia="zh-CN"/>
              </w:rPr>
              <w:t>对</w:t>
            </w:r>
            <w:r>
              <w:rPr>
                <w:lang w:eastAsia="zh-CN"/>
              </w:rPr>
              <w:t>复选的项目进行删除</w:t>
            </w:r>
          </w:p>
        </w:tc>
      </w:tr>
      <w:tr w:rsidR="001B7AC2" w14:paraId="61EB37C3"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ED6CF48" w14:textId="39F03840" w:rsidR="001B7AC2" w:rsidRDefault="001B7AC2" w:rsidP="00EB2A62">
            <w:pPr>
              <w:pStyle w:val="Axure0"/>
              <w:rPr>
                <w:lang w:eastAsia="zh-CN"/>
              </w:rPr>
            </w:pPr>
            <w:r>
              <w:rPr>
                <w:rFonts w:hint="eastAsia"/>
                <w:lang w:eastAsia="zh-CN"/>
              </w:rPr>
              <w:t>8</w:t>
            </w:r>
          </w:p>
        </w:tc>
        <w:tc>
          <w:tcPr>
            <w:tcW w:w="2268" w:type="dxa"/>
          </w:tcPr>
          <w:p w14:paraId="51DABFEB" w14:textId="78B7DA41" w:rsidR="001B7AC2" w:rsidRDefault="00B25240" w:rsidP="00EB2A62">
            <w:pPr>
              <w:pStyle w:val="Axure0"/>
              <w:rPr>
                <w:lang w:eastAsia="zh-CN"/>
              </w:rPr>
            </w:pPr>
            <w:r>
              <w:rPr>
                <w:rFonts w:hint="eastAsia"/>
                <w:lang w:eastAsia="zh-CN"/>
              </w:rPr>
              <w:t>课程</w:t>
            </w:r>
            <w:r w:rsidR="002B31E1">
              <w:rPr>
                <w:rFonts w:hint="eastAsia"/>
                <w:lang w:eastAsia="zh-CN"/>
              </w:rPr>
              <w:t>链接</w:t>
            </w:r>
            <w:r w:rsidR="002B31E1">
              <w:rPr>
                <w:lang w:eastAsia="zh-CN"/>
              </w:rPr>
              <w:t>列表翻页</w:t>
            </w:r>
          </w:p>
        </w:tc>
        <w:tc>
          <w:tcPr>
            <w:tcW w:w="4536" w:type="dxa"/>
          </w:tcPr>
          <w:p w14:paraId="50016E24" w14:textId="63B647E5" w:rsidR="001B7AC2" w:rsidRDefault="00963A49" w:rsidP="00EB2A62">
            <w:pPr>
              <w:pStyle w:val="Axure0"/>
              <w:rPr>
                <w:lang w:eastAsia="zh-CN"/>
              </w:rPr>
            </w:pPr>
            <w:r>
              <w:rPr>
                <w:rFonts w:hint="eastAsia"/>
                <w:lang w:eastAsia="zh-CN"/>
              </w:rPr>
              <w:t>对</w:t>
            </w:r>
            <w:r w:rsidR="00E6656F">
              <w:rPr>
                <w:rFonts w:hint="eastAsia"/>
                <w:lang w:eastAsia="zh-CN"/>
              </w:rPr>
              <w:t>课程</w:t>
            </w:r>
            <w:r w:rsidR="00E6656F">
              <w:rPr>
                <w:lang w:eastAsia="zh-CN"/>
              </w:rPr>
              <w:t>链接</w:t>
            </w:r>
            <w:r>
              <w:rPr>
                <w:lang w:eastAsia="zh-CN"/>
              </w:rPr>
              <w:t>列表进行翻页</w:t>
            </w:r>
          </w:p>
        </w:tc>
      </w:tr>
    </w:tbl>
    <w:p w14:paraId="601E8A5F" w14:textId="1A361319" w:rsidR="00B94336" w:rsidRPr="00D8249B" w:rsidRDefault="00B94336" w:rsidP="00B94336"/>
    <w:p w14:paraId="135DB7C6" w14:textId="0C5608B6" w:rsidR="00B94336" w:rsidRDefault="001B7AC2" w:rsidP="00B94336">
      <w:pPr>
        <w:rPr>
          <w:ins w:id="1646" w:author="HerculesHu" w:date="2017-12-23T23:49:00Z"/>
        </w:rPr>
      </w:pPr>
      <w:r>
        <w:rPr>
          <w:noProof/>
        </w:rPr>
        <w:drawing>
          <wp:inline distT="0" distB="0" distL="0" distR="0" wp14:anchorId="334C933E" wp14:editId="5B5B09BE">
            <wp:extent cx="5274310" cy="33140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314065"/>
                    </a:xfrm>
                    <a:prstGeom prst="rect">
                      <a:avLst/>
                    </a:prstGeom>
                  </pic:spPr>
                </pic:pic>
              </a:graphicData>
            </a:graphic>
          </wp:inline>
        </w:drawing>
      </w:r>
    </w:p>
    <w:p w14:paraId="21BA8579" w14:textId="77777777" w:rsidR="00ED245A" w:rsidRDefault="00ED245A" w:rsidP="00ED245A">
      <w:pPr>
        <w:jc w:val="center"/>
        <w:rPr>
          <w:ins w:id="1647" w:author="HerculesHu" w:date="2017-12-23T23:49:00Z"/>
        </w:rPr>
      </w:pPr>
      <w:ins w:id="1648" w:author="HerculesHu" w:date="2017-12-23T23:49:00Z">
        <w:r>
          <w:rPr>
            <w:rFonts w:hint="eastAsia"/>
          </w:rPr>
          <w:t>（电脑</w:t>
        </w:r>
        <w:r>
          <w:t>版</w:t>
        </w:r>
        <w:r>
          <w:rPr>
            <w:rFonts w:hint="eastAsia"/>
          </w:rPr>
          <w:t>）</w:t>
        </w:r>
      </w:ins>
    </w:p>
    <w:p w14:paraId="5B98D2C1" w14:textId="77777777" w:rsidR="00ED245A" w:rsidRPr="00B94336" w:rsidRDefault="00ED245A" w:rsidP="00B94336"/>
    <w:p w14:paraId="1908505A" w14:textId="3E68A1E0" w:rsidR="00913D5F" w:rsidRDefault="00760A85">
      <w:pPr>
        <w:pStyle w:val="a2"/>
      </w:pPr>
      <w:bookmarkStart w:id="1649" w:name="_Toc503060555"/>
      <w:r>
        <w:rPr>
          <w:rFonts w:hint="eastAsia"/>
        </w:rPr>
        <w:t>编辑</w:t>
      </w:r>
      <w:r>
        <w:t>课程链接</w:t>
      </w:r>
      <w:bookmarkEnd w:id="1649"/>
    </w:p>
    <w:p w14:paraId="4F16E657" w14:textId="5239E1AF" w:rsidR="00E4674B" w:rsidRDefault="00E4674B" w:rsidP="00E4674B"/>
    <w:p w14:paraId="6247E132" w14:textId="77777777" w:rsidR="00E4674B" w:rsidRDefault="00E4674B" w:rsidP="00E4674B"/>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E4674B" w14:paraId="0C8249A3"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7A973778" w14:textId="77777777" w:rsidR="00E4674B" w:rsidRDefault="00E4674B" w:rsidP="00EB2A62">
            <w:pPr>
              <w:pStyle w:val="Axure"/>
            </w:pPr>
            <w:r>
              <w:t>脚注</w:t>
            </w:r>
          </w:p>
        </w:tc>
        <w:tc>
          <w:tcPr>
            <w:tcW w:w="2268" w:type="dxa"/>
          </w:tcPr>
          <w:p w14:paraId="1637DD8C" w14:textId="77777777" w:rsidR="00E4674B" w:rsidRDefault="00E4674B" w:rsidP="00EB2A62">
            <w:pPr>
              <w:pStyle w:val="Axure"/>
            </w:pPr>
            <w:r>
              <w:t>名称</w:t>
            </w:r>
          </w:p>
        </w:tc>
        <w:tc>
          <w:tcPr>
            <w:tcW w:w="4536" w:type="dxa"/>
          </w:tcPr>
          <w:p w14:paraId="783B0D83" w14:textId="77777777" w:rsidR="00E4674B" w:rsidRDefault="00E4674B" w:rsidP="00EB2A62">
            <w:pPr>
              <w:pStyle w:val="Axure"/>
              <w:tabs>
                <w:tab w:val="left" w:pos="1190"/>
              </w:tabs>
            </w:pPr>
            <w:r>
              <w:t>交互</w:t>
            </w:r>
            <w:r>
              <w:tab/>
            </w:r>
          </w:p>
        </w:tc>
      </w:tr>
      <w:tr w:rsidR="00E4674B" w14:paraId="28E5D427" w14:textId="77777777" w:rsidTr="00EB2A62">
        <w:trPr>
          <w:cantSplit/>
        </w:trPr>
        <w:tc>
          <w:tcPr>
            <w:tcW w:w="1413" w:type="dxa"/>
          </w:tcPr>
          <w:p w14:paraId="7D4FAD2E" w14:textId="77777777" w:rsidR="00E4674B" w:rsidRDefault="00E4674B" w:rsidP="00EB2A62">
            <w:pPr>
              <w:pStyle w:val="Axure0"/>
            </w:pPr>
            <w:r>
              <w:t>1</w:t>
            </w:r>
          </w:p>
        </w:tc>
        <w:tc>
          <w:tcPr>
            <w:tcW w:w="2268" w:type="dxa"/>
          </w:tcPr>
          <w:p w14:paraId="74B3BC0A" w14:textId="28AE36AF" w:rsidR="00E4674B" w:rsidRDefault="00C552A4" w:rsidP="00C552A4">
            <w:pPr>
              <w:pStyle w:val="Axure0"/>
            </w:pPr>
            <w:r>
              <w:rPr>
                <w:rFonts w:hint="eastAsia"/>
                <w:lang w:eastAsia="zh-CN"/>
              </w:rPr>
              <w:t>关闭</w:t>
            </w:r>
          </w:p>
        </w:tc>
        <w:tc>
          <w:tcPr>
            <w:tcW w:w="4536" w:type="dxa"/>
          </w:tcPr>
          <w:p w14:paraId="2E41AF10" w14:textId="365DA887" w:rsidR="00E4674B" w:rsidRDefault="00C552A4" w:rsidP="00EB2A62">
            <w:pPr>
              <w:pStyle w:val="Axure0"/>
              <w:rPr>
                <w:lang w:eastAsia="zh-CN"/>
              </w:rPr>
            </w:pPr>
            <w:r>
              <w:rPr>
                <w:rFonts w:hint="eastAsia"/>
                <w:lang w:eastAsia="zh-CN"/>
              </w:rPr>
              <w:t>点击关闭</w:t>
            </w:r>
            <w:r>
              <w:rPr>
                <w:lang w:eastAsia="zh-CN"/>
              </w:rPr>
              <w:t>，放弃编辑课程链接</w:t>
            </w:r>
          </w:p>
        </w:tc>
      </w:tr>
      <w:tr w:rsidR="00E4674B" w14:paraId="50A74D6B"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14089FC2" w14:textId="77777777" w:rsidR="00E4674B" w:rsidRDefault="00E4674B" w:rsidP="00EB2A62">
            <w:pPr>
              <w:pStyle w:val="Axure0"/>
              <w:rPr>
                <w:lang w:eastAsia="zh-CN"/>
              </w:rPr>
            </w:pPr>
            <w:r>
              <w:rPr>
                <w:rFonts w:hint="eastAsia"/>
                <w:lang w:eastAsia="zh-CN"/>
              </w:rPr>
              <w:t>2</w:t>
            </w:r>
          </w:p>
        </w:tc>
        <w:tc>
          <w:tcPr>
            <w:tcW w:w="2268" w:type="dxa"/>
          </w:tcPr>
          <w:p w14:paraId="29E582CF" w14:textId="3E255C5A" w:rsidR="00E4674B" w:rsidRDefault="00DF6142" w:rsidP="00EB2A62">
            <w:pPr>
              <w:pStyle w:val="Axure0"/>
              <w:rPr>
                <w:lang w:eastAsia="zh-CN"/>
              </w:rPr>
            </w:pPr>
            <w:r>
              <w:rPr>
                <w:rFonts w:hint="eastAsia"/>
                <w:lang w:eastAsia="zh-CN"/>
              </w:rPr>
              <w:t>课程</w:t>
            </w:r>
            <w:r w:rsidR="00F72403">
              <w:rPr>
                <w:rFonts w:hint="eastAsia"/>
                <w:lang w:eastAsia="zh-CN"/>
              </w:rPr>
              <w:t>链接</w:t>
            </w:r>
            <w:r w:rsidR="00F72403">
              <w:rPr>
                <w:lang w:eastAsia="zh-CN"/>
              </w:rPr>
              <w:t>名称修改框</w:t>
            </w:r>
          </w:p>
        </w:tc>
        <w:tc>
          <w:tcPr>
            <w:tcW w:w="4536" w:type="dxa"/>
          </w:tcPr>
          <w:p w14:paraId="64D814EA" w14:textId="3D68F884" w:rsidR="00E4674B" w:rsidRDefault="002C7858" w:rsidP="00EB2A62">
            <w:pPr>
              <w:pStyle w:val="Axure0"/>
              <w:rPr>
                <w:lang w:eastAsia="zh-CN"/>
              </w:rPr>
            </w:pPr>
            <w:r>
              <w:rPr>
                <w:rFonts w:hint="eastAsia"/>
                <w:lang w:eastAsia="zh-CN"/>
              </w:rPr>
              <w:t>修改链接</w:t>
            </w:r>
            <w:r>
              <w:rPr>
                <w:lang w:eastAsia="zh-CN"/>
              </w:rPr>
              <w:t>名称</w:t>
            </w:r>
          </w:p>
        </w:tc>
      </w:tr>
      <w:tr w:rsidR="00E4674B" w14:paraId="6CA21B68" w14:textId="77777777" w:rsidTr="00EB2A62">
        <w:trPr>
          <w:cantSplit/>
        </w:trPr>
        <w:tc>
          <w:tcPr>
            <w:tcW w:w="1413" w:type="dxa"/>
          </w:tcPr>
          <w:p w14:paraId="3D51D7BD" w14:textId="77777777" w:rsidR="00E4674B" w:rsidRDefault="00E4674B" w:rsidP="00EB2A62">
            <w:pPr>
              <w:pStyle w:val="Axure0"/>
              <w:rPr>
                <w:lang w:eastAsia="zh-CN"/>
              </w:rPr>
            </w:pPr>
            <w:r>
              <w:rPr>
                <w:rFonts w:hint="eastAsia"/>
                <w:lang w:eastAsia="zh-CN"/>
              </w:rPr>
              <w:t>3</w:t>
            </w:r>
          </w:p>
        </w:tc>
        <w:tc>
          <w:tcPr>
            <w:tcW w:w="2268" w:type="dxa"/>
          </w:tcPr>
          <w:p w14:paraId="07CE4DA6" w14:textId="5BE2C4FC" w:rsidR="00E4674B" w:rsidRDefault="00DF6142" w:rsidP="00EB2A62">
            <w:pPr>
              <w:pStyle w:val="Axure0"/>
              <w:rPr>
                <w:lang w:eastAsia="zh-CN"/>
              </w:rPr>
            </w:pPr>
            <w:r>
              <w:rPr>
                <w:rFonts w:hint="eastAsia"/>
                <w:lang w:eastAsia="zh-CN"/>
              </w:rPr>
              <w:t>课程</w:t>
            </w:r>
            <w:r w:rsidR="00E4674B">
              <w:rPr>
                <w:rFonts w:hint="eastAsia"/>
                <w:lang w:eastAsia="zh-CN"/>
              </w:rPr>
              <w:t>链接地址</w:t>
            </w:r>
            <w:r>
              <w:rPr>
                <w:rFonts w:hint="eastAsia"/>
                <w:lang w:eastAsia="zh-CN"/>
              </w:rPr>
              <w:t>修改</w:t>
            </w:r>
            <w:r>
              <w:rPr>
                <w:lang w:eastAsia="zh-CN"/>
              </w:rPr>
              <w:t>框</w:t>
            </w:r>
          </w:p>
        </w:tc>
        <w:tc>
          <w:tcPr>
            <w:tcW w:w="4536" w:type="dxa"/>
          </w:tcPr>
          <w:p w14:paraId="10858092" w14:textId="0ABB8BA7" w:rsidR="00E4674B" w:rsidRDefault="00DF6142" w:rsidP="00EB2A62">
            <w:pPr>
              <w:pStyle w:val="Axure0"/>
              <w:rPr>
                <w:lang w:eastAsia="zh-CN"/>
              </w:rPr>
            </w:pPr>
            <w:r>
              <w:rPr>
                <w:rFonts w:hint="eastAsia"/>
                <w:lang w:eastAsia="zh-CN"/>
              </w:rPr>
              <w:t>修改</w:t>
            </w:r>
            <w:r w:rsidR="00E4674B">
              <w:rPr>
                <w:rFonts w:hint="eastAsia"/>
                <w:lang w:eastAsia="zh-CN"/>
              </w:rPr>
              <w:t>课程链接地址</w:t>
            </w:r>
          </w:p>
        </w:tc>
      </w:tr>
      <w:tr w:rsidR="00C552A4" w14:paraId="2F6CAF2F"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87EEE72" w14:textId="2791FD1B" w:rsidR="00C552A4" w:rsidRDefault="006D791A" w:rsidP="00EB2A62">
            <w:pPr>
              <w:pStyle w:val="Axure0"/>
              <w:rPr>
                <w:lang w:eastAsia="zh-CN"/>
              </w:rPr>
            </w:pPr>
            <w:r>
              <w:rPr>
                <w:rFonts w:hint="eastAsia"/>
                <w:lang w:eastAsia="zh-CN"/>
              </w:rPr>
              <w:t>4</w:t>
            </w:r>
          </w:p>
        </w:tc>
        <w:tc>
          <w:tcPr>
            <w:tcW w:w="2268" w:type="dxa"/>
          </w:tcPr>
          <w:p w14:paraId="488E596A" w14:textId="3564B6FC" w:rsidR="00C552A4" w:rsidRDefault="006D791A" w:rsidP="00EB2A62">
            <w:pPr>
              <w:pStyle w:val="Axure0"/>
              <w:rPr>
                <w:lang w:eastAsia="zh-CN"/>
              </w:rPr>
            </w:pPr>
            <w:r>
              <w:rPr>
                <w:rFonts w:hint="eastAsia"/>
                <w:lang w:eastAsia="zh-CN"/>
              </w:rPr>
              <w:t>保存</w:t>
            </w:r>
          </w:p>
        </w:tc>
        <w:tc>
          <w:tcPr>
            <w:tcW w:w="4536" w:type="dxa"/>
          </w:tcPr>
          <w:p w14:paraId="180914B9" w14:textId="09181083" w:rsidR="00C552A4" w:rsidRDefault="006D791A" w:rsidP="00EB2A62">
            <w:pPr>
              <w:pStyle w:val="Axure0"/>
              <w:rPr>
                <w:lang w:eastAsia="zh-CN"/>
              </w:rPr>
            </w:pPr>
            <w:r>
              <w:rPr>
                <w:rFonts w:hint="eastAsia"/>
                <w:lang w:eastAsia="zh-CN"/>
              </w:rPr>
              <w:t>点击</w:t>
            </w:r>
            <w:r>
              <w:rPr>
                <w:lang w:eastAsia="zh-CN"/>
              </w:rPr>
              <w:t>保存此课</w:t>
            </w:r>
            <w:r>
              <w:rPr>
                <w:rFonts w:hint="eastAsia"/>
                <w:lang w:eastAsia="zh-CN"/>
              </w:rPr>
              <w:t>程</w:t>
            </w:r>
            <w:r>
              <w:rPr>
                <w:lang w:eastAsia="zh-CN"/>
              </w:rPr>
              <w:t>链接的修改</w:t>
            </w:r>
          </w:p>
        </w:tc>
      </w:tr>
    </w:tbl>
    <w:p w14:paraId="1193DF8D" w14:textId="77777777" w:rsidR="00E4674B" w:rsidRPr="00E4674B" w:rsidRDefault="00E4674B" w:rsidP="00E4674B"/>
    <w:p w14:paraId="01811367" w14:textId="6B02C579" w:rsidR="00097C79" w:rsidRDefault="00097C79" w:rsidP="00097C79">
      <w:pPr>
        <w:rPr>
          <w:ins w:id="1650" w:author="HerculesHu" w:date="2017-12-23T23:49:00Z"/>
        </w:rPr>
      </w:pPr>
      <w:r>
        <w:rPr>
          <w:noProof/>
        </w:rPr>
        <w:lastRenderedPageBreak/>
        <w:drawing>
          <wp:anchor distT="0" distB="0" distL="114300" distR="114300" simplePos="0" relativeHeight="251660288" behindDoc="0" locked="0" layoutInCell="1" allowOverlap="1" wp14:anchorId="0A7B26FB" wp14:editId="74853563">
            <wp:simplePos x="0" y="0"/>
            <wp:positionH relativeFrom="column">
              <wp:align>center</wp:align>
            </wp:positionH>
            <wp:positionV relativeFrom="paragraph">
              <wp:posOffset>47767</wp:posOffset>
            </wp:positionV>
            <wp:extent cx="3135600" cy="3866400"/>
            <wp:effectExtent l="0" t="0" r="8255" b="127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135600" cy="3866400"/>
                    </a:xfrm>
                    <a:prstGeom prst="rect">
                      <a:avLst/>
                    </a:prstGeom>
                  </pic:spPr>
                </pic:pic>
              </a:graphicData>
            </a:graphic>
            <wp14:sizeRelH relativeFrom="page">
              <wp14:pctWidth>0</wp14:pctWidth>
            </wp14:sizeRelH>
            <wp14:sizeRelV relativeFrom="page">
              <wp14:pctHeight>0</wp14:pctHeight>
            </wp14:sizeRelV>
          </wp:anchor>
        </w:drawing>
      </w:r>
    </w:p>
    <w:p w14:paraId="6497D716" w14:textId="77777777" w:rsidR="00ED245A" w:rsidRDefault="00ED245A" w:rsidP="00ED245A">
      <w:pPr>
        <w:jc w:val="center"/>
        <w:rPr>
          <w:ins w:id="1651" w:author="HerculesHu" w:date="2017-12-23T23:49:00Z"/>
        </w:rPr>
      </w:pPr>
      <w:ins w:id="1652" w:author="HerculesHu" w:date="2017-12-23T23:49:00Z">
        <w:r>
          <w:rPr>
            <w:rFonts w:hint="eastAsia"/>
          </w:rPr>
          <w:t>（电脑</w:t>
        </w:r>
        <w:r>
          <w:t>版</w:t>
        </w:r>
        <w:r>
          <w:rPr>
            <w:rFonts w:hint="eastAsia"/>
          </w:rPr>
          <w:t>）</w:t>
        </w:r>
      </w:ins>
    </w:p>
    <w:p w14:paraId="645EA7B2" w14:textId="77777777" w:rsidR="00ED245A" w:rsidRDefault="00ED245A" w:rsidP="00097C79"/>
    <w:p w14:paraId="26864105" w14:textId="2EFF8EF0" w:rsidR="005F0D14" w:rsidRDefault="005F0D14">
      <w:pPr>
        <w:pStyle w:val="a2"/>
      </w:pPr>
      <w:bookmarkStart w:id="1653" w:name="_Toc503060556"/>
      <w:r>
        <w:rPr>
          <w:rFonts w:hint="eastAsia"/>
        </w:rPr>
        <w:t>新增课程</w:t>
      </w:r>
      <w:r>
        <w:t>链接</w:t>
      </w:r>
      <w:bookmarkEnd w:id="1653"/>
    </w:p>
    <w:p w14:paraId="1D1B563F" w14:textId="4B7D4A1B" w:rsidR="00E75A7E" w:rsidRPr="00E75A7E" w:rsidRDefault="00E75A7E" w:rsidP="00E75A7E">
      <w:r>
        <w:rPr>
          <w:rFonts w:hint="eastAsia"/>
        </w:rPr>
        <w:t xml:space="preserve"> </w:t>
      </w: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F71FA3" w14:paraId="2D7E22E4"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2A3016DC" w14:textId="77777777" w:rsidR="00F71FA3" w:rsidRDefault="00F71FA3" w:rsidP="00EB2A62">
            <w:pPr>
              <w:pStyle w:val="Axure"/>
            </w:pPr>
            <w:r>
              <w:t>脚注</w:t>
            </w:r>
          </w:p>
        </w:tc>
        <w:tc>
          <w:tcPr>
            <w:tcW w:w="2268" w:type="dxa"/>
          </w:tcPr>
          <w:p w14:paraId="11E9B936" w14:textId="77777777" w:rsidR="00F71FA3" w:rsidRDefault="00F71FA3" w:rsidP="00EB2A62">
            <w:pPr>
              <w:pStyle w:val="Axure"/>
            </w:pPr>
            <w:r>
              <w:t>名称</w:t>
            </w:r>
          </w:p>
        </w:tc>
        <w:tc>
          <w:tcPr>
            <w:tcW w:w="4536" w:type="dxa"/>
          </w:tcPr>
          <w:p w14:paraId="4E730470" w14:textId="77777777" w:rsidR="00F71FA3" w:rsidRDefault="00F71FA3" w:rsidP="00EB2A62">
            <w:pPr>
              <w:pStyle w:val="Axure"/>
              <w:tabs>
                <w:tab w:val="left" w:pos="1190"/>
              </w:tabs>
            </w:pPr>
            <w:r>
              <w:t>交互</w:t>
            </w:r>
            <w:r>
              <w:tab/>
            </w:r>
          </w:p>
        </w:tc>
      </w:tr>
      <w:tr w:rsidR="00F71FA3" w14:paraId="015FD3CD" w14:textId="77777777" w:rsidTr="00EB2A62">
        <w:trPr>
          <w:cantSplit/>
        </w:trPr>
        <w:tc>
          <w:tcPr>
            <w:tcW w:w="1413" w:type="dxa"/>
          </w:tcPr>
          <w:p w14:paraId="5B0D5560" w14:textId="77777777" w:rsidR="00F71FA3" w:rsidRDefault="00F71FA3" w:rsidP="00EB2A62">
            <w:pPr>
              <w:pStyle w:val="Axure0"/>
            </w:pPr>
            <w:r>
              <w:t>1</w:t>
            </w:r>
          </w:p>
        </w:tc>
        <w:tc>
          <w:tcPr>
            <w:tcW w:w="2268" w:type="dxa"/>
          </w:tcPr>
          <w:p w14:paraId="299127D5" w14:textId="77777777" w:rsidR="00F71FA3" w:rsidRDefault="00F71FA3" w:rsidP="00EB2A62">
            <w:pPr>
              <w:pStyle w:val="Axure0"/>
            </w:pPr>
            <w:r>
              <w:rPr>
                <w:rFonts w:hint="eastAsia"/>
                <w:lang w:eastAsia="zh-CN"/>
              </w:rPr>
              <w:t>关闭</w:t>
            </w:r>
          </w:p>
        </w:tc>
        <w:tc>
          <w:tcPr>
            <w:tcW w:w="4536" w:type="dxa"/>
          </w:tcPr>
          <w:p w14:paraId="40B1D5B2" w14:textId="49285430" w:rsidR="00F71FA3" w:rsidRDefault="00F71FA3" w:rsidP="00717244">
            <w:pPr>
              <w:pStyle w:val="Axure0"/>
              <w:rPr>
                <w:lang w:eastAsia="zh-CN"/>
              </w:rPr>
            </w:pPr>
            <w:r>
              <w:rPr>
                <w:rFonts w:hint="eastAsia"/>
                <w:lang w:eastAsia="zh-CN"/>
              </w:rPr>
              <w:t>点击关闭</w:t>
            </w:r>
            <w:r>
              <w:rPr>
                <w:lang w:eastAsia="zh-CN"/>
              </w:rPr>
              <w:t>，放弃</w:t>
            </w:r>
            <w:r w:rsidR="00717244">
              <w:rPr>
                <w:rFonts w:hint="eastAsia"/>
                <w:lang w:eastAsia="zh-CN"/>
              </w:rPr>
              <w:t>新增</w:t>
            </w:r>
            <w:r>
              <w:rPr>
                <w:lang w:eastAsia="zh-CN"/>
              </w:rPr>
              <w:t>课程链接</w:t>
            </w:r>
          </w:p>
        </w:tc>
      </w:tr>
      <w:tr w:rsidR="00F71FA3" w14:paraId="50DFC02E"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44D138C" w14:textId="77777777" w:rsidR="00F71FA3" w:rsidRDefault="00F71FA3" w:rsidP="00EB2A62">
            <w:pPr>
              <w:pStyle w:val="Axure0"/>
              <w:rPr>
                <w:lang w:eastAsia="zh-CN"/>
              </w:rPr>
            </w:pPr>
            <w:r>
              <w:rPr>
                <w:rFonts w:hint="eastAsia"/>
                <w:lang w:eastAsia="zh-CN"/>
              </w:rPr>
              <w:t>2</w:t>
            </w:r>
          </w:p>
        </w:tc>
        <w:tc>
          <w:tcPr>
            <w:tcW w:w="2268" w:type="dxa"/>
          </w:tcPr>
          <w:p w14:paraId="2BF3C4EB" w14:textId="77777777" w:rsidR="00F71FA3" w:rsidRDefault="00F71FA3" w:rsidP="00EB2A62">
            <w:pPr>
              <w:pStyle w:val="Axure0"/>
              <w:rPr>
                <w:lang w:eastAsia="zh-CN"/>
              </w:rPr>
            </w:pPr>
            <w:r>
              <w:rPr>
                <w:rFonts w:hint="eastAsia"/>
                <w:lang w:eastAsia="zh-CN"/>
              </w:rPr>
              <w:t>课程链接</w:t>
            </w:r>
            <w:r>
              <w:rPr>
                <w:lang w:eastAsia="zh-CN"/>
              </w:rPr>
              <w:t>名称修改框</w:t>
            </w:r>
          </w:p>
        </w:tc>
        <w:tc>
          <w:tcPr>
            <w:tcW w:w="4536" w:type="dxa"/>
          </w:tcPr>
          <w:p w14:paraId="41D62F42" w14:textId="02914041" w:rsidR="00F71FA3" w:rsidRDefault="00717244" w:rsidP="00EB2A62">
            <w:pPr>
              <w:pStyle w:val="Axure0"/>
              <w:rPr>
                <w:lang w:eastAsia="zh-CN"/>
              </w:rPr>
            </w:pPr>
            <w:r>
              <w:rPr>
                <w:rFonts w:hint="eastAsia"/>
                <w:lang w:eastAsia="zh-CN"/>
              </w:rPr>
              <w:t>填写</w:t>
            </w:r>
            <w:r w:rsidR="00F71FA3">
              <w:rPr>
                <w:rFonts w:hint="eastAsia"/>
                <w:lang w:eastAsia="zh-CN"/>
              </w:rPr>
              <w:t>链接</w:t>
            </w:r>
            <w:r w:rsidR="00F71FA3">
              <w:rPr>
                <w:lang w:eastAsia="zh-CN"/>
              </w:rPr>
              <w:t>名称</w:t>
            </w:r>
          </w:p>
        </w:tc>
      </w:tr>
      <w:tr w:rsidR="00F71FA3" w14:paraId="0F371C6A" w14:textId="77777777" w:rsidTr="00EB2A62">
        <w:trPr>
          <w:cantSplit/>
        </w:trPr>
        <w:tc>
          <w:tcPr>
            <w:tcW w:w="1413" w:type="dxa"/>
          </w:tcPr>
          <w:p w14:paraId="32DC904F" w14:textId="77777777" w:rsidR="00F71FA3" w:rsidRDefault="00F71FA3" w:rsidP="00EB2A62">
            <w:pPr>
              <w:pStyle w:val="Axure0"/>
              <w:rPr>
                <w:lang w:eastAsia="zh-CN"/>
              </w:rPr>
            </w:pPr>
            <w:r>
              <w:rPr>
                <w:rFonts w:hint="eastAsia"/>
                <w:lang w:eastAsia="zh-CN"/>
              </w:rPr>
              <w:t>3</w:t>
            </w:r>
          </w:p>
        </w:tc>
        <w:tc>
          <w:tcPr>
            <w:tcW w:w="2268" w:type="dxa"/>
          </w:tcPr>
          <w:p w14:paraId="5298FA3E" w14:textId="77777777" w:rsidR="00F71FA3" w:rsidRDefault="00F71FA3" w:rsidP="00EB2A62">
            <w:pPr>
              <w:pStyle w:val="Axure0"/>
              <w:rPr>
                <w:lang w:eastAsia="zh-CN"/>
              </w:rPr>
            </w:pPr>
            <w:r>
              <w:rPr>
                <w:rFonts w:hint="eastAsia"/>
                <w:lang w:eastAsia="zh-CN"/>
              </w:rPr>
              <w:t>课程链接地址修改</w:t>
            </w:r>
            <w:r>
              <w:rPr>
                <w:lang w:eastAsia="zh-CN"/>
              </w:rPr>
              <w:t>框</w:t>
            </w:r>
          </w:p>
        </w:tc>
        <w:tc>
          <w:tcPr>
            <w:tcW w:w="4536" w:type="dxa"/>
          </w:tcPr>
          <w:p w14:paraId="51C50AAB" w14:textId="1CDEF5C6" w:rsidR="00F71FA3" w:rsidRDefault="00717244" w:rsidP="00EB2A62">
            <w:pPr>
              <w:pStyle w:val="Axure0"/>
              <w:rPr>
                <w:lang w:eastAsia="zh-CN"/>
              </w:rPr>
            </w:pPr>
            <w:r>
              <w:rPr>
                <w:rFonts w:hint="eastAsia"/>
                <w:lang w:eastAsia="zh-CN"/>
              </w:rPr>
              <w:t>填写</w:t>
            </w:r>
            <w:r w:rsidR="00F71FA3">
              <w:rPr>
                <w:rFonts w:hint="eastAsia"/>
                <w:lang w:eastAsia="zh-CN"/>
              </w:rPr>
              <w:t>课程链接地址</w:t>
            </w:r>
          </w:p>
        </w:tc>
      </w:tr>
      <w:tr w:rsidR="00F71FA3" w14:paraId="6A1728BF"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049BD43" w14:textId="77777777" w:rsidR="00F71FA3" w:rsidRDefault="00F71FA3" w:rsidP="00EB2A62">
            <w:pPr>
              <w:pStyle w:val="Axure0"/>
              <w:rPr>
                <w:lang w:eastAsia="zh-CN"/>
              </w:rPr>
            </w:pPr>
            <w:r>
              <w:rPr>
                <w:rFonts w:hint="eastAsia"/>
                <w:lang w:eastAsia="zh-CN"/>
              </w:rPr>
              <w:t>4</w:t>
            </w:r>
          </w:p>
        </w:tc>
        <w:tc>
          <w:tcPr>
            <w:tcW w:w="2268" w:type="dxa"/>
          </w:tcPr>
          <w:p w14:paraId="37EE9A5E" w14:textId="77777777" w:rsidR="00F71FA3" w:rsidRDefault="00F71FA3" w:rsidP="00EB2A62">
            <w:pPr>
              <w:pStyle w:val="Axure0"/>
              <w:rPr>
                <w:lang w:eastAsia="zh-CN"/>
              </w:rPr>
            </w:pPr>
            <w:r>
              <w:rPr>
                <w:rFonts w:hint="eastAsia"/>
                <w:lang w:eastAsia="zh-CN"/>
              </w:rPr>
              <w:t>保存</w:t>
            </w:r>
          </w:p>
        </w:tc>
        <w:tc>
          <w:tcPr>
            <w:tcW w:w="4536" w:type="dxa"/>
          </w:tcPr>
          <w:p w14:paraId="57A4D89F" w14:textId="62E47469" w:rsidR="00F71FA3" w:rsidRDefault="00F71FA3" w:rsidP="00717244">
            <w:pPr>
              <w:pStyle w:val="Axure0"/>
              <w:rPr>
                <w:lang w:eastAsia="zh-CN"/>
              </w:rPr>
            </w:pPr>
            <w:r>
              <w:rPr>
                <w:rFonts w:hint="eastAsia"/>
                <w:lang w:eastAsia="zh-CN"/>
              </w:rPr>
              <w:t>点击</w:t>
            </w:r>
            <w:r w:rsidR="00717244">
              <w:rPr>
                <w:rFonts w:hint="eastAsia"/>
                <w:lang w:eastAsia="zh-CN"/>
              </w:rPr>
              <w:t>新增</w:t>
            </w:r>
            <w:r>
              <w:rPr>
                <w:lang w:eastAsia="zh-CN"/>
              </w:rPr>
              <w:t>此课</w:t>
            </w:r>
            <w:r>
              <w:rPr>
                <w:rFonts w:hint="eastAsia"/>
                <w:lang w:eastAsia="zh-CN"/>
              </w:rPr>
              <w:t>程</w:t>
            </w:r>
            <w:r>
              <w:rPr>
                <w:lang w:eastAsia="zh-CN"/>
              </w:rPr>
              <w:t>链接</w:t>
            </w:r>
          </w:p>
        </w:tc>
      </w:tr>
    </w:tbl>
    <w:p w14:paraId="6A90F1AF" w14:textId="0F826324" w:rsidR="005F0D14" w:rsidRPr="00F71FA3" w:rsidRDefault="005F0D14" w:rsidP="005F0D14"/>
    <w:p w14:paraId="18221EFE" w14:textId="747B6051" w:rsidR="005F0D14" w:rsidRDefault="005F0D14" w:rsidP="005F0D14">
      <w:pPr>
        <w:rPr>
          <w:ins w:id="1654" w:author="HerculesHu" w:date="2017-12-23T23:49:00Z"/>
        </w:rPr>
      </w:pPr>
      <w:r>
        <w:rPr>
          <w:noProof/>
        </w:rPr>
        <w:lastRenderedPageBreak/>
        <w:drawing>
          <wp:anchor distT="0" distB="0" distL="114300" distR="114300" simplePos="0" relativeHeight="251659264" behindDoc="0" locked="0" layoutInCell="1" allowOverlap="1" wp14:anchorId="4BFF3C09" wp14:editId="6B2433D5">
            <wp:simplePos x="1146412" y="921224"/>
            <wp:positionH relativeFrom="column">
              <wp:align>center</wp:align>
            </wp:positionH>
            <wp:positionV relativeFrom="paragraph">
              <wp:posOffset>6985</wp:posOffset>
            </wp:positionV>
            <wp:extent cx="3056400" cy="3942000"/>
            <wp:effectExtent l="0" t="0" r="0" b="190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056400" cy="3942000"/>
                    </a:xfrm>
                    <a:prstGeom prst="rect">
                      <a:avLst/>
                    </a:prstGeom>
                  </pic:spPr>
                </pic:pic>
              </a:graphicData>
            </a:graphic>
            <wp14:sizeRelH relativeFrom="margin">
              <wp14:pctWidth>0</wp14:pctWidth>
            </wp14:sizeRelH>
            <wp14:sizeRelV relativeFrom="margin">
              <wp14:pctHeight>0</wp14:pctHeight>
            </wp14:sizeRelV>
          </wp:anchor>
        </w:drawing>
      </w:r>
    </w:p>
    <w:p w14:paraId="0B16CC13" w14:textId="77777777" w:rsidR="00ED245A" w:rsidRDefault="00ED245A" w:rsidP="00ED245A">
      <w:pPr>
        <w:jc w:val="center"/>
        <w:rPr>
          <w:ins w:id="1655" w:author="HerculesHu" w:date="2017-12-23T23:49:00Z"/>
        </w:rPr>
      </w:pPr>
      <w:ins w:id="1656" w:author="HerculesHu" w:date="2017-12-23T23:49:00Z">
        <w:r>
          <w:rPr>
            <w:rFonts w:hint="eastAsia"/>
          </w:rPr>
          <w:t>（电脑</w:t>
        </w:r>
        <w:r>
          <w:t>版</w:t>
        </w:r>
        <w:r>
          <w:rPr>
            <w:rFonts w:hint="eastAsia"/>
          </w:rPr>
          <w:t>）</w:t>
        </w:r>
      </w:ins>
    </w:p>
    <w:p w14:paraId="3C2AFBD6" w14:textId="77777777" w:rsidR="00ED245A" w:rsidRPr="005F0D14" w:rsidRDefault="00ED245A" w:rsidP="005F0D14"/>
    <w:p w14:paraId="5A3D1CF5" w14:textId="3794DEDF" w:rsidR="00807309" w:rsidRDefault="00807309">
      <w:pPr>
        <w:pStyle w:val="a2"/>
      </w:pPr>
      <w:bookmarkStart w:id="1657" w:name="_Toc503060557"/>
      <w:r>
        <w:rPr>
          <w:rFonts w:hint="eastAsia"/>
        </w:rPr>
        <w:t>课程</w:t>
      </w:r>
      <w:r>
        <w:t>搜索</w:t>
      </w:r>
      <w:r w:rsidR="0085574E">
        <w:rPr>
          <w:rFonts w:hint="eastAsia"/>
        </w:rPr>
        <w:t>（普通注册</w:t>
      </w:r>
      <w:r w:rsidR="0085574E">
        <w:t>用户</w:t>
      </w:r>
      <w:r w:rsidR="0085574E">
        <w:rPr>
          <w:rFonts w:hint="eastAsia"/>
        </w:rPr>
        <w:t>）</w:t>
      </w:r>
      <w:bookmarkEnd w:id="1657"/>
    </w:p>
    <w:p w14:paraId="6536F378" w14:textId="6CD2234D" w:rsidR="00E75A7E" w:rsidRDefault="00E75A7E" w:rsidP="00E75A7E"/>
    <w:p w14:paraId="5D0D41A0" w14:textId="77777777" w:rsidR="00E75A7E" w:rsidRPr="00E75A7E" w:rsidRDefault="00E75A7E" w:rsidP="00E75A7E">
      <w:r>
        <w:rPr>
          <w:rFonts w:hint="eastAsia"/>
        </w:rPr>
        <w:t xml:space="preserve">  </w:t>
      </w: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E75A7E" w14:paraId="71D808E7"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09B88CA" w14:textId="77777777" w:rsidR="00E75A7E" w:rsidRDefault="00E75A7E" w:rsidP="00EB2A62">
            <w:pPr>
              <w:pStyle w:val="Axure"/>
            </w:pPr>
            <w:r>
              <w:t>脚注</w:t>
            </w:r>
          </w:p>
        </w:tc>
        <w:tc>
          <w:tcPr>
            <w:tcW w:w="2268" w:type="dxa"/>
          </w:tcPr>
          <w:p w14:paraId="49DB9C47" w14:textId="77777777" w:rsidR="00E75A7E" w:rsidRDefault="00E75A7E" w:rsidP="00EB2A62">
            <w:pPr>
              <w:pStyle w:val="Axure"/>
            </w:pPr>
            <w:r>
              <w:t>名称</w:t>
            </w:r>
          </w:p>
        </w:tc>
        <w:tc>
          <w:tcPr>
            <w:tcW w:w="4536" w:type="dxa"/>
          </w:tcPr>
          <w:p w14:paraId="0907230B" w14:textId="77777777" w:rsidR="00E75A7E" w:rsidRDefault="00E75A7E" w:rsidP="00EB2A62">
            <w:pPr>
              <w:pStyle w:val="Axure"/>
              <w:tabs>
                <w:tab w:val="left" w:pos="1190"/>
              </w:tabs>
            </w:pPr>
            <w:r>
              <w:t>交互</w:t>
            </w:r>
            <w:r>
              <w:tab/>
            </w:r>
          </w:p>
        </w:tc>
      </w:tr>
      <w:tr w:rsidR="00E75A7E" w14:paraId="74CBE21A" w14:textId="77777777" w:rsidTr="00EB2A62">
        <w:trPr>
          <w:cantSplit/>
        </w:trPr>
        <w:tc>
          <w:tcPr>
            <w:tcW w:w="1413" w:type="dxa"/>
          </w:tcPr>
          <w:p w14:paraId="07DA70B2" w14:textId="77777777" w:rsidR="00E75A7E" w:rsidRDefault="00E75A7E" w:rsidP="00EB2A62">
            <w:pPr>
              <w:pStyle w:val="Axure0"/>
            </w:pPr>
            <w:r>
              <w:t>1</w:t>
            </w:r>
          </w:p>
        </w:tc>
        <w:tc>
          <w:tcPr>
            <w:tcW w:w="2268" w:type="dxa"/>
          </w:tcPr>
          <w:p w14:paraId="622209FE" w14:textId="4F8586FC" w:rsidR="00E75A7E" w:rsidRDefault="004E11DB" w:rsidP="00EB2A62">
            <w:pPr>
              <w:pStyle w:val="Axure0"/>
            </w:pPr>
            <w:r>
              <w:rPr>
                <w:rFonts w:hint="eastAsia"/>
                <w:lang w:eastAsia="zh-CN"/>
              </w:rPr>
              <w:t>关键字</w:t>
            </w:r>
            <w:r>
              <w:rPr>
                <w:lang w:eastAsia="zh-CN"/>
              </w:rPr>
              <w:t>输入框</w:t>
            </w:r>
          </w:p>
        </w:tc>
        <w:tc>
          <w:tcPr>
            <w:tcW w:w="4536" w:type="dxa"/>
          </w:tcPr>
          <w:p w14:paraId="4EE6515B" w14:textId="5B24506C" w:rsidR="00E75A7E" w:rsidRDefault="004E11DB" w:rsidP="00EB2A62">
            <w:pPr>
              <w:pStyle w:val="Axure0"/>
              <w:rPr>
                <w:lang w:eastAsia="zh-CN"/>
              </w:rPr>
            </w:pPr>
            <w:r>
              <w:rPr>
                <w:rFonts w:hint="eastAsia"/>
                <w:lang w:eastAsia="zh-CN"/>
              </w:rPr>
              <w:t>输入关键</w:t>
            </w:r>
            <w:r>
              <w:rPr>
                <w:lang w:eastAsia="zh-CN"/>
              </w:rPr>
              <w:t>字</w:t>
            </w:r>
          </w:p>
        </w:tc>
      </w:tr>
      <w:tr w:rsidR="00E75A7E" w14:paraId="70DF22E0"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CADFBAD" w14:textId="77777777" w:rsidR="00E75A7E" w:rsidRDefault="00E75A7E" w:rsidP="00EB2A62">
            <w:pPr>
              <w:pStyle w:val="Axure0"/>
              <w:rPr>
                <w:lang w:eastAsia="zh-CN"/>
              </w:rPr>
            </w:pPr>
            <w:r>
              <w:rPr>
                <w:rFonts w:hint="eastAsia"/>
                <w:lang w:eastAsia="zh-CN"/>
              </w:rPr>
              <w:t>2</w:t>
            </w:r>
          </w:p>
        </w:tc>
        <w:tc>
          <w:tcPr>
            <w:tcW w:w="2268" w:type="dxa"/>
          </w:tcPr>
          <w:p w14:paraId="499CFBFB" w14:textId="1B7076A2" w:rsidR="00E75A7E" w:rsidRDefault="004E11DB" w:rsidP="00EB2A62">
            <w:pPr>
              <w:pStyle w:val="Axure0"/>
              <w:rPr>
                <w:lang w:eastAsia="zh-CN"/>
              </w:rPr>
            </w:pPr>
            <w:r>
              <w:rPr>
                <w:rFonts w:hint="eastAsia"/>
                <w:lang w:eastAsia="zh-CN"/>
              </w:rPr>
              <w:t>启动搜索按钮</w:t>
            </w:r>
          </w:p>
        </w:tc>
        <w:tc>
          <w:tcPr>
            <w:tcW w:w="4536" w:type="dxa"/>
          </w:tcPr>
          <w:p w14:paraId="267BA7BF" w14:textId="6CE095C8" w:rsidR="00E75A7E" w:rsidRDefault="004E11DB" w:rsidP="00EB2A62">
            <w:pPr>
              <w:pStyle w:val="Axure0"/>
              <w:rPr>
                <w:lang w:eastAsia="zh-CN"/>
              </w:rPr>
            </w:pPr>
            <w:r>
              <w:rPr>
                <w:rFonts w:hint="eastAsia"/>
                <w:lang w:eastAsia="zh-CN"/>
              </w:rPr>
              <w:t>点击启动搜索</w:t>
            </w:r>
          </w:p>
        </w:tc>
      </w:tr>
      <w:tr w:rsidR="00E75A7E" w14:paraId="2B051369" w14:textId="77777777" w:rsidTr="00EB2A62">
        <w:trPr>
          <w:cantSplit/>
        </w:trPr>
        <w:tc>
          <w:tcPr>
            <w:tcW w:w="1413" w:type="dxa"/>
          </w:tcPr>
          <w:p w14:paraId="3B49D912" w14:textId="77777777" w:rsidR="00E75A7E" w:rsidRDefault="00E75A7E" w:rsidP="00EB2A62">
            <w:pPr>
              <w:pStyle w:val="Axure0"/>
              <w:rPr>
                <w:lang w:eastAsia="zh-CN"/>
              </w:rPr>
            </w:pPr>
            <w:r>
              <w:rPr>
                <w:rFonts w:hint="eastAsia"/>
                <w:lang w:eastAsia="zh-CN"/>
              </w:rPr>
              <w:t>3</w:t>
            </w:r>
          </w:p>
        </w:tc>
        <w:tc>
          <w:tcPr>
            <w:tcW w:w="2268" w:type="dxa"/>
          </w:tcPr>
          <w:p w14:paraId="1B195E62" w14:textId="60B86955" w:rsidR="00E75A7E" w:rsidRDefault="00A4121F" w:rsidP="00EB2A62">
            <w:pPr>
              <w:pStyle w:val="Axure0"/>
              <w:rPr>
                <w:lang w:eastAsia="zh-CN"/>
              </w:rPr>
            </w:pPr>
            <w:r>
              <w:rPr>
                <w:rFonts w:hint="eastAsia"/>
                <w:lang w:eastAsia="zh-CN"/>
              </w:rPr>
              <w:t>关键字</w:t>
            </w:r>
          </w:p>
        </w:tc>
        <w:tc>
          <w:tcPr>
            <w:tcW w:w="4536" w:type="dxa"/>
          </w:tcPr>
          <w:p w14:paraId="37469D16" w14:textId="0F42DD75" w:rsidR="00E75A7E" w:rsidRDefault="00A4121F" w:rsidP="00EB2A62">
            <w:pPr>
              <w:pStyle w:val="Axure0"/>
              <w:rPr>
                <w:lang w:eastAsia="zh-CN"/>
              </w:rPr>
            </w:pPr>
            <w:r>
              <w:rPr>
                <w:rFonts w:hint="eastAsia"/>
                <w:lang w:eastAsia="zh-CN"/>
              </w:rPr>
              <w:t>将关键</w:t>
            </w:r>
            <w:r>
              <w:rPr>
                <w:lang w:eastAsia="zh-CN"/>
              </w:rPr>
              <w:t>字标红</w:t>
            </w:r>
          </w:p>
        </w:tc>
      </w:tr>
      <w:tr w:rsidR="00E75A7E" w14:paraId="1896346A"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7CC66261" w14:textId="77777777" w:rsidR="00E75A7E" w:rsidRDefault="00E75A7E" w:rsidP="00EB2A62">
            <w:pPr>
              <w:pStyle w:val="Axure0"/>
              <w:rPr>
                <w:lang w:eastAsia="zh-CN"/>
              </w:rPr>
            </w:pPr>
            <w:r>
              <w:rPr>
                <w:rFonts w:hint="eastAsia"/>
                <w:lang w:eastAsia="zh-CN"/>
              </w:rPr>
              <w:t>4</w:t>
            </w:r>
          </w:p>
        </w:tc>
        <w:tc>
          <w:tcPr>
            <w:tcW w:w="2268" w:type="dxa"/>
          </w:tcPr>
          <w:p w14:paraId="61B92F21" w14:textId="4D2DA570" w:rsidR="00E75A7E" w:rsidRDefault="00690416" w:rsidP="00EB2A62">
            <w:pPr>
              <w:pStyle w:val="Axure0"/>
              <w:rPr>
                <w:lang w:eastAsia="zh-CN"/>
              </w:rPr>
            </w:pPr>
            <w:r>
              <w:rPr>
                <w:rFonts w:hint="eastAsia"/>
                <w:lang w:eastAsia="zh-CN"/>
              </w:rPr>
              <w:t>来源</w:t>
            </w:r>
            <w:r>
              <w:rPr>
                <w:lang w:eastAsia="zh-CN"/>
              </w:rPr>
              <w:t>显示</w:t>
            </w:r>
          </w:p>
        </w:tc>
        <w:tc>
          <w:tcPr>
            <w:tcW w:w="4536" w:type="dxa"/>
          </w:tcPr>
          <w:p w14:paraId="1851E3A0" w14:textId="09CD1DF9" w:rsidR="00E75A7E" w:rsidRDefault="00690416" w:rsidP="00EB2A62">
            <w:pPr>
              <w:pStyle w:val="Axure0"/>
              <w:rPr>
                <w:lang w:eastAsia="zh-CN"/>
              </w:rPr>
            </w:pPr>
            <w:r>
              <w:rPr>
                <w:rFonts w:hint="eastAsia"/>
                <w:lang w:eastAsia="zh-CN"/>
              </w:rPr>
              <w:t>显示此</w:t>
            </w:r>
            <w:r>
              <w:rPr>
                <w:lang w:eastAsia="zh-CN"/>
              </w:rPr>
              <w:t>结果的来源</w:t>
            </w:r>
            <w:r w:rsidR="00EB038F">
              <w:rPr>
                <w:rFonts w:hint="eastAsia"/>
                <w:lang w:eastAsia="zh-CN"/>
              </w:rPr>
              <w:t>，</w:t>
            </w:r>
            <w:r w:rsidR="00EB038F">
              <w:rPr>
                <w:lang w:eastAsia="zh-CN"/>
              </w:rPr>
              <w:t>点击</w:t>
            </w:r>
            <w:r w:rsidR="00EB038F">
              <w:rPr>
                <w:rFonts w:hint="eastAsia"/>
                <w:lang w:eastAsia="zh-CN"/>
              </w:rPr>
              <w:t>访问</w:t>
            </w:r>
            <w:r w:rsidR="00EB038F">
              <w:rPr>
                <w:lang w:eastAsia="zh-CN"/>
              </w:rPr>
              <w:t>具体内容</w:t>
            </w:r>
          </w:p>
        </w:tc>
      </w:tr>
      <w:tr w:rsidR="00D945ED" w14:paraId="44F3BFF1" w14:textId="77777777" w:rsidTr="00EB2A62">
        <w:trPr>
          <w:cantSplit/>
        </w:trPr>
        <w:tc>
          <w:tcPr>
            <w:tcW w:w="1413" w:type="dxa"/>
          </w:tcPr>
          <w:p w14:paraId="0C037660" w14:textId="18D0C9B0" w:rsidR="00D945ED" w:rsidRDefault="00D945ED" w:rsidP="00EB2A62">
            <w:pPr>
              <w:pStyle w:val="Axure0"/>
              <w:rPr>
                <w:lang w:eastAsia="zh-CN"/>
              </w:rPr>
            </w:pPr>
            <w:r>
              <w:rPr>
                <w:rFonts w:hint="eastAsia"/>
                <w:lang w:eastAsia="zh-CN"/>
              </w:rPr>
              <w:t>5</w:t>
            </w:r>
          </w:p>
        </w:tc>
        <w:tc>
          <w:tcPr>
            <w:tcW w:w="2268" w:type="dxa"/>
          </w:tcPr>
          <w:p w14:paraId="7BE0F2B3" w14:textId="6FA80704" w:rsidR="00D945ED" w:rsidRDefault="00D945ED" w:rsidP="00EB2A62">
            <w:pPr>
              <w:pStyle w:val="Axure0"/>
              <w:rPr>
                <w:lang w:eastAsia="zh-CN"/>
              </w:rPr>
            </w:pPr>
            <w:r>
              <w:rPr>
                <w:rFonts w:hint="eastAsia"/>
                <w:lang w:eastAsia="zh-CN"/>
              </w:rPr>
              <w:t>结果</w:t>
            </w:r>
            <w:r>
              <w:rPr>
                <w:lang w:eastAsia="zh-CN"/>
              </w:rPr>
              <w:t>列表翻页</w:t>
            </w:r>
          </w:p>
        </w:tc>
        <w:tc>
          <w:tcPr>
            <w:tcW w:w="4536" w:type="dxa"/>
          </w:tcPr>
          <w:p w14:paraId="7FCBB535" w14:textId="4059FD3D" w:rsidR="00D945ED" w:rsidRDefault="00D945ED" w:rsidP="00EB2A62">
            <w:pPr>
              <w:pStyle w:val="Axure0"/>
              <w:rPr>
                <w:lang w:eastAsia="zh-CN"/>
              </w:rPr>
            </w:pPr>
            <w:r>
              <w:rPr>
                <w:rFonts w:hint="eastAsia"/>
                <w:lang w:eastAsia="zh-CN"/>
              </w:rPr>
              <w:t>对</w:t>
            </w:r>
            <w:r>
              <w:rPr>
                <w:lang w:eastAsia="zh-CN"/>
              </w:rPr>
              <w:t>搜索结果列表</w:t>
            </w:r>
            <w:r>
              <w:rPr>
                <w:rFonts w:hint="eastAsia"/>
                <w:lang w:eastAsia="zh-CN"/>
              </w:rPr>
              <w:t>进行</w:t>
            </w:r>
            <w:r>
              <w:rPr>
                <w:lang w:eastAsia="zh-CN"/>
              </w:rPr>
              <w:t>翻页</w:t>
            </w:r>
          </w:p>
        </w:tc>
      </w:tr>
    </w:tbl>
    <w:p w14:paraId="54A143A6" w14:textId="0D99B6FA" w:rsidR="00E75A7E" w:rsidRPr="00E75A7E" w:rsidRDefault="00E75A7E" w:rsidP="00E75A7E"/>
    <w:p w14:paraId="405C1EAE" w14:textId="416E0725" w:rsidR="00EF0A6A" w:rsidRDefault="00397D48" w:rsidP="00EF0A6A">
      <w:pPr>
        <w:rPr>
          <w:ins w:id="1658" w:author="HerculesHu" w:date="2017-12-23T23:49:00Z"/>
        </w:rPr>
      </w:pPr>
      <w:r>
        <w:rPr>
          <w:noProof/>
        </w:rPr>
        <w:lastRenderedPageBreak/>
        <w:drawing>
          <wp:inline distT="0" distB="0" distL="0" distR="0" wp14:anchorId="01ADC788" wp14:editId="6138C81C">
            <wp:extent cx="5274310" cy="33693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3369310"/>
                    </a:xfrm>
                    <a:prstGeom prst="rect">
                      <a:avLst/>
                    </a:prstGeom>
                  </pic:spPr>
                </pic:pic>
              </a:graphicData>
            </a:graphic>
          </wp:inline>
        </w:drawing>
      </w:r>
    </w:p>
    <w:p w14:paraId="43C9FF16" w14:textId="77777777" w:rsidR="00ED245A" w:rsidRDefault="00ED245A" w:rsidP="00ED245A">
      <w:pPr>
        <w:jc w:val="center"/>
        <w:rPr>
          <w:ins w:id="1659" w:author="HerculesHu" w:date="2017-12-23T23:49:00Z"/>
        </w:rPr>
      </w:pPr>
      <w:ins w:id="1660" w:author="HerculesHu" w:date="2017-12-23T23:49:00Z">
        <w:r>
          <w:rPr>
            <w:rFonts w:hint="eastAsia"/>
          </w:rPr>
          <w:t>（电脑</w:t>
        </w:r>
        <w:r>
          <w:t>版</w:t>
        </w:r>
        <w:r>
          <w:rPr>
            <w:rFonts w:hint="eastAsia"/>
          </w:rPr>
          <w:t>）</w:t>
        </w:r>
      </w:ins>
    </w:p>
    <w:p w14:paraId="351500EA" w14:textId="77777777" w:rsidR="00ED245A" w:rsidRDefault="00ED245A" w:rsidP="00EF0A6A"/>
    <w:p w14:paraId="43312157" w14:textId="1F4119A8" w:rsidR="003E3088" w:rsidRDefault="003E3088" w:rsidP="00EF0A6A"/>
    <w:p w14:paraId="5DF9D29C" w14:textId="400A011A" w:rsidR="009E58F3" w:rsidRDefault="009E58F3">
      <w:pPr>
        <w:pStyle w:val="a1"/>
        <w:rPr>
          <w:ins w:id="1661" w:author="吴苏琪" w:date="2018-01-07T03:53:00Z"/>
        </w:rPr>
      </w:pPr>
      <w:bookmarkStart w:id="1662" w:name="_Toc503060558"/>
      <w:ins w:id="1663" w:author="吴苏琪" w:date="2018-01-07T03:53:00Z">
        <w:r>
          <w:rPr>
            <w:rFonts w:hint="eastAsia"/>
          </w:rPr>
          <w:t>链接</w:t>
        </w:r>
      </w:ins>
    </w:p>
    <w:tbl>
      <w:tblPr>
        <w:tblStyle w:val="Axure1"/>
        <w:tblpPr w:leftFromText="180" w:rightFromText="180" w:vertAnchor="text" w:horzAnchor="margin" w:tblpY="128"/>
        <w:tblW w:w="0" w:type="auto"/>
        <w:tblLook w:val="04A0" w:firstRow="1" w:lastRow="0" w:firstColumn="1" w:lastColumn="0" w:noHBand="0" w:noVBand="1"/>
      </w:tblPr>
      <w:tblGrid>
        <w:gridCol w:w="1413"/>
        <w:gridCol w:w="2268"/>
        <w:gridCol w:w="4536"/>
      </w:tblGrid>
      <w:tr w:rsidR="009E58F3" w14:paraId="6684EDF9" w14:textId="77777777" w:rsidTr="008576A1">
        <w:trPr>
          <w:cnfStyle w:val="100000000000" w:firstRow="1" w:lastRow="0" w:firstColumn="0" w:lastColumn="0" w:oddVBand="0" w:evenVBand="0" w:oddHBand="0" w:evenHBand="0" w:firstRowFirstColumn="0" w:firstRowLastColumn="0" w:lastRowFirstColumn="0" w:lastRowLastColumn="0"/>
          <w:cantSplit/>
          <w:tblHeader/>
          <w:ins w:id="1664" w:author="吴苏琪" w:date="2018-01-07T03:54:00Z"/>
        </w:trPr>
        <w:tc>
          <w:tcPr>
            <w:tcW w:w="1413" w:type="dxa"/>
          </w:tcPr>
          <w:p w14:paraId="68852C6C" w14:textId="77777777" w:rsidR="009E58F3" w:rsidRDefault="009E58F3" w:rsidP="008576A1">
            <w:pPr>
              <w:pStyle w:val="Axure"/>
              <w:rPr>
                <w:ins w:id="1665" w:author="吴苏琪" w:date="2018-01-07T03:54:00Z"/>
              </w:rPr>
            </w:pPr>
            <w:ins w:id="1666" w:author="吴苏琪" w:date="2018-01-07T03:54:00Z">
              <w:r>
                <w:t>脚注</w:t>
              </w:r>
            </w:ins>
          </w:p>
        </w:tc>
        <w:tc>
          <w:tcPr>
            <w:tcW w:w="2268" w:type="dxa"/>
          </w:tcPr>
          <w:p w14:paraId="58061AE0" w14:textId="77777777" w:rsidR="009E58F3" w:rsidRDefault="009E58F3" w:rsidP="008576A1">
            <w:pPr>
              <w:pStyle w:val="Axure"/>
              <w:rPr>
                <w:ins w:id="1667" w:author="吴苏琪" w:date="2018-01-07T03:54:00Z"/>
              </w:rPr>
            </w:pPr>
            <w:ins w:id="1668" w:author="吴苏琪" w:date="2018-01-07T03:54:00Z">
              <w:r>
                <w:t>名称</w:t>
              </w:r>
            </w:ins>
          </w:p>
        </w:tc>
        <w:tc>
          <w:tcPr>
            <w:tcW w:w="4536" w:type="dxa"/>
          </w:tcPr>
          <w:p w14:paraId="7D41F5F0" w14:textId="77777777" w:rsidR="009E58F3" w:rsidRDefault="009E58F3" w:rsidP="008576A1">
            <w:pPr>
              <w:pStyle w:val="Axure"/>
              <w:tabs>
                <w:tab w:val="left" w:pos="1190"/>
              </w:tabs>
              <w:rPr>
                <w:ins w:id="1669" w:author="吴苏琪" w:date="2018-01-07T03:54:00Z"/>
              </w:rPr>
            </w:pPr>
            <w:ins w:id="1670" w:author="吴苏琪" w:date="2018-01-07T03:54:00Z">
              <w:r>
                <w:t>交互</w:t>
              </w:r>
              <w:r>
                <w:tab/>
              </w:r>
            </w:ins>
          </w:p>
        </w:tc>
      </w:tr>
      <w:tr w:rsidR="009E58F3" w14:paraId="57FE640C" w14:textId="77777777" w:rsidTr="008576A1">
        <w:trPr>
          <w:cantSplit/>
          <w:ins w:id="1671" w:author="吴苏琪" w:date="2018-01-07T03:54:00Z"/>
        </w:trPr>
        <w:tc>
          <w:tcPr>
            <w:tcW w:w="1413" w:type="dxa"/>
          </w:tcPr>
          <w:p w14:paraId="14AA57FB" w14:textId="77777777" w:rsidR="009E58F3" w:rsidRDefault="009E58F3" w:rsidP="008576A1">
            <w:pPr>
              <w:pStyle w:val="Axure0"/>
              <w:rPr>
                <w:ins w:id="1672" w:author="吴苏琪" w:date="2018-01-07T03:54:00Z"/>
              </w:rPr>
            </w:pPr>
            <w:ins w:id="1673" w:author="吴苏琪" w:date="2018-01-07T03:54:00Z">
              <w:r>
                <w:t>1</w:t>
              </w:r>
            </w:ins>
          </w:p>
        </w:tc>
        <w:tc>
          <w:tcPr>
            <w:tcW w:w="2268" w:type="dxa"/>
          </w:tcPr>
          <w:p w14:paraId="65FDE896" w14:textId="77777777" w:rsidR="009E58F3" w:rsidRDefault="009E58F3" w:rsidP="008576A1">
            <w:pPr>
              <w:pStyle w:val="Axure0"/>
              <w:rPr>
                <w:ins w:id="1674" w:author="吴苏琪" w:date="2018-01-07T03:54:00Z"/>
                <w:lang w:eastAsia="zh-CN"/>
              </w:rPr>
            </w:pPr>
            <w:ins w:id="1675" w:author="吴苏琪" w:date="2018-01-07T03:54:00Z">
              <w:r>
                <w:rPr>
                  <w:rFonts w:hint="eastAsia"/>
                  <w:lang w:eastAsia="zh-CN"/>
                </w:rPr>
                <w:t>友情</w:t>
              </w:r>
              <w:r>
                <w:rPr>
                  <w:lang w:eastAsia="zh-CN"/>
                </w:rPr>
                <w:t>链接</w:t>
              </w:r>
            </w:ins>
          </w:p>
        </w:tc>
        <w:tc>
          <w:tcPr>
            <w:tcW w:w="4536" w:type="dxa"/>
          </w:tcPr>
          <w:p w14:paraId="58D0A95E" w14:textId="77777777" w:rsidR="009E58F3" w:rsidRDefault="009E58F3" w:rsidP="008576A1">
            <w:pPr>
              <w:pStyle w:val="Axure0"/>
              <w:rPr>
                <w:ins w:id="1676" w:author="吴苏琪" w:date="2018-01-07T03:54:00Z"/>
                <w:lang w:eastAsia="zh-CN"/>
              </w:rPr>
            </w:pPr>
            <w:ins w:id="1677" w:author="吴苏琪" w:date="2018-01-07T03:54:00Z">
              <w:r>
                <w:rPr>
                  <w:rFonts w:hint="eastAsia"/>
                  <w:lang w:eastAsia="zh-CN"/>
                </w:rPr>
                <w:t>访问</w:t>
              </w:r>
              <w:r>
                <w:rPr>
                  <w:lang w:eastAsia="zh-CN"/>
                </w:rPr>
                <w:t>具体友情链接</w:t>
              </w:r>
            </w:ins>
          </w:p>
        </w:tc>
      </w:tr>
    </w:tbl>
    <w:p w14:paraId="5AD92C2B" w14:textId="43E0F983" w:rsidR="009E58F3" w:rsidRDefault="009E58F3">
      <w:pPr>
        <w:jc w:val="center"/>
        <w:rPr>
          <w:ins w:id="1678" w:author="吴苏琪" w:date="2018-01-07T03:54:00Z"/>
        </w:rPr>
        <w:pPrChange w:id="1679" w:author="吴苏琪" w:date="2018-01-07T03:55:00Z">
          <w:pPr>
            <w:pStyle w:val="a1"/>
          </w:pPr>
        </w:pPrChange>
      </w:pPr>
      <w:ins w:id="1680" w:author="吴苏琪" w:date="2018-01-07T03:54:00Z">
        <w:r>
          <w:rPr>
            <w:noProof/>
          </w:rPr>
          <w:drawing>
            <wp:inline distT="0" distB="0" distL="0" distR="0" wp14:anchorId="22873E42" wp14:editId="3D1FB7D3">
              <wp:extent cx="5274310" cy="5143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514350"/>
                      </a:xfrm>
                      <a:prstGeom prst="rect">
                        <a:avLst/>
                      </a:prstGeom>
                    </pic:spPr>
                  </pic:pic>
                </a:graphicData>
              </a:graphic>
            </wp:inline>
          </w:drawing>
        </w:r>
      </w:ins>
    </w:p>
    <w:p w14:paraId="28D0DC6D" w14:textId="2FCC374C" w:rsidR="009E58F3" w:rsidRDefault="009E58F3">
      <w:pPr>
        <w:jc w:val="center"/>
        <w:rPr>
          <w:ins w:id="1681" w:author="吴苏琪" w:date="2018-01-07T03:54:00Z"/>
        </w:rPr>
        <w:pPrChange w:id="1682" w:author="吴苏琪" w:date="2018-01-07T03:55:00Z">
          <w:pPr>
            <w:pStyle w:val="a1"/>
          </w:pPr>
        </w:pPrChange>
      </w:pPr>
      <w:ins w:id="1683" w:author="吴苏琪" w:date="2018-01-07T03:54:00Z">
        <w:r>
          <w:rPr>
            <w:rFonts w:hint="eastAsia"/>
          </w:rPr>
          <w:t>（电脑版）</w:t>
        </w:r>
      </w:ins>
    </w:p>
    <w:p w14:paraId="48722C29" w14:textId="0B7C66D8" w:rsidR="009E58F3" w:rsidRDefault="009E58F3">
      <w:pPr>
        <w:jc w:val="center"/>
        <w:rPr>
          <w:ins w:id="1684" w:author="吴苏琪" w:date="2018-01-07T03:55:00Z"/>
        </w:rPr>
        <w:pPrChange w:id="1685" w:author="吴苏琪" w:date="2018-01-07T03:55:00Z">
          <w:pPr>
            <w:pStyle w:val="a1"/>
          </w:pPr>
        </w:pPrChange>
      </w:pPr>
      <w:ins w:id="1686" w:author="吴苏琪" w:date="2018-01-07T03:55:00Z">
        <w:r>
          <w:rPr>
            <w:noProof/>
          </w:rPr>
          <w:lastRenderedPageBreak/>
          <w:drawing>
            <wp:inline distT="0" distB="0" distL="0" distR="0" wp14:anchorId="63D819CE" wp14:editId="7462E5CD">
              <wp:extent cx="3246401" cy="3741744"/>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46401" cy="3741744"/>
                      </a:xfrm>
                      <a:prstGeom prst="rect">
                        <a:avLst/>
                      </a:prstGeom>
                    </pic:spPr>
                  </pic:pic>
                </a:graphicData>
              </a:graphic>
            </wp:inline>
          </w:drawing>
        </w:r>
      </w:ins>
    </w:p>
    <w:p w14:paraId="3E822F28" w14:textId="14C56604" w:rsidR="009E58F3" w:rsidRPr="002E2F60" w:rsidRDefault="009E58F3">
      <w:pPr>
        <w:jc w:val="center"/>
        <w:rPr>
          <w:ins w:id="1687" w:author="吴苏琪" w:date="2018-01-07T03:53:00Z"/>
        </w:rPr>
        <w:pPrChange w:id="1688" w:author="吴苏琪" w:date="2018-01-07T03:55:00Z">
          <w:pPr>
            <w:pStyle w:val="a1"/>
          </w:pPr>
        </w:pPrChange>
      </w:pPr>
      <w:ins w:id="1689" w:author="吴苏琪" w:date="2018-01-07T03:55:00Z">
        <w:r>
          <w:rPr>
            <w:rFonts w:hint="eastAsia"/>
          </w:rPr>
          <w:t>（手机版）</w:t>
        </w:r>
      </w:ins>
    </w:p>
    <w:p w14:paraId="1F81FFED" w14:textId="26387018" w:rsidR="00BE3E27" w:rsidRDefault="00BE3E27">
      <w:pPr>
        <w:pStyle w:val="a1"/>
      </w:pPr>
      <w:r>
        <w:rPr>
          <w:rFonts w:hint="eastAsia"/>
        </w:rPr>
        <w:t>管理</w:t>
      </w:r>
      <w:r>
        <w:t>员</w:t>
      </w:r>
      <w:r>
        <w:rPr>
          <w:rFonts w:hint="eastAsia"/>
        </w:rPr>
        <w:t>登录</w:t>
      </w:r>
      <w:bookmarkEnd w:id="1662"/>
    </w:p>
    <w:p w14:paraId="725DAF7D" w14:textId="436A417C" w:rsidR="007870BB" w:rsidRDefault="007870BB" w:rsidP="007870BB"/>
    <w:p w14:paraId="13D65565" w14:textId="77777777" w:rsidR="0068398F" w:rsidRPr="00E75A7E" w:rsidRDefault="0068398F" w:rsidP="0068398F"/>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68398F" w14:paraId="12B79C2E"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2096D092" w14:textId="77777777" w:rsidR="0068398F" w:rsidRDefault="0068398F" w:rsidP="00EB2A62">
            <w:pPr>
              <w:pStyle w:val="Axure"/>
            </w:pPr>
            <w:r>
              <w:t>脚注</w:t>
            </w:r>
          </w:p>
        </w:tc>
        <w:tc>
          <w:tcPr>
            <w:tcW w:w="2268" w:type="dxa"/>
          </w:tcPr>
          <w:p w14:paraId="54CC3273" w14:textId="77777777" w:rsidR="0068398F" w:rsidRDefault="0068398F" w:rsidP="00EB2A62">
            <w:pPr>
              <w:pStyle w:val="Axure"/>
            </w:pPr>
            <w:r>
              <w:t>名称</w:t>
            </w:r>
          </w:p>
        </w:tc>
        <w:tc>
          <w:tcPr>
            <w:tcW w:w="4536" w:type="dxa"/>
          </w:tcPr>
          <w:p w14:paraId="38B85592" w14:textId="77777777" w:rsidR="0068398F" w:rsidRDefault="0068398F" w:rsidP="00EB2A62">
            <w:pPr>
              <w:pStyle w:val="Axure"/>
              <w:tabs>
                <w:tab w:val="left" w:pos="1190"/>
              </w:tabs>
            </w:pPr>
            <w:r>
              <w:t>交互</w:t>
            </w:r>
            <w:r>
              <w:tab/>
            </w:r>
          </w:p>
        </w:tc>
      </w:tr>
      <w:tr w:rsidR="0068398F" w14:paraId="671575DD" w14:textId="77777777" w:rsidTr="00EB2A62">
        <w:trPr>
          <w:cantSplit/>
        </w:trPr>
        <w:tc>
          <w:tcPr>
            <w:tcW w:w="1413" w:type="dxa"/>
          </w:tcPr>
          <w:p w14:paraId="28EF57E5" w14:textId="77777777" w:rsidR="0068398F" w:rsidRDefault="0068398F" w:rsidP="00EB2A62">
            <w:pPr>
              <w:pStyle w:val="Axure0"/>
            </w:pPr>
            <w:r>
              <w:t>1</w:t>
            </w:r>
          </w:p>
        </w:tc>
        <w:tc>
          <w:tcPr>
            <w:tcW w:w="2268" w:type="dxa"/>
          </w:tcPr>
          <w:p w14:paraId="010BB51A" w14:textId="15DCA50C" w:rsidR="0068398F" w:rsidRDefault="00A85DD3" w:rsidP="00EB2A62">
            <w:pPr>
              <w:pStyle w:val="Axure0"/>
            </w:pPr>
            <w:r>
              <w:rPr>
                <w:rFonts w:hint="eastAsia"/>
                <w:lang w:eastAsia="zh-CN"/>
              </w:rPr>
              <w:t>网站</w:t>
            </w:r>
            <w:r>
              <w:rPr>
                <w:rFonts w:hint="eastAsia"/>
                <w:lang w:eastAsia="zh-CN"/>
              </w:rPr>
              <w:t>LOGO</w:t>
            </w:r>
          </w:p>
        </w:tc>
        <w:tc>
          <w:tcPr>
            <w:tcW w:w="4536" w:type="dxa"/>
          </w:tcPr>
          <w:p w14:paraId="392F4FCE" w14:textId="7BFFD77E" w:rsidR="0068398F" w:rsidRDefault="00A85DD3" w:rsidP="00EB2A62">
            <w:pPr>
              <w:pStyle w:val="Axure0"/>
              <w:rPr>
                <w:lang w:eastAsia="zh-CN"/>
              </w:rPr>
            </w:pPr>
            <w:r>
              <w:rPr>
                <w:rFonts w:hint="eastAsia"/>
                <w:lang w:eastAsia="zh-CN"/>
              </w:rPr>
              <w:t>显示</w:t>
            </w:r>
            <w:r>
              <w:rPr>
                <w:lang w:eastAsia="zh-CN"/>
              </w:rPr>
              <w:t>网站</w:t>
            </w:r>
            <w:r>
              <w:rPr>
                <w:rFonts w:hint="eastAsia"/>
                <w:lang w:eastAsia="zh-CN"/>
              </w:rPr>
              <w:t>LOGO</w:t>
            </w:r>
          </w:p>
        </w:tc>
      </w:tr>
      <w:tr w:rsidR="0068398F" w14:paraId="69522B24"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D579765" w14:textId="77777777" w:rsidR="0068398F" w:rsidRDefault="0068398F" w:rsidP="00EB2A62">
            <w:pPr>
              <w:pStyle w:val="Axure0"/>
              <w:rPr>
                <w:lang w:eastAsia="zh-CN"/>
              </w:rPr>
            </w:pPr>
            <w:r>
              <w:rPr>
                <w:rFonts w:hint="eastAsia"/>
                <w:lang w:eastAsia="zh-CN"/>
              </w:rPr>
              <w:t>2</w:t>
            </w:r>
          </w:p>
        </w:tc>
        <w:tc>
          <w:tcPr>
            <w:tcW w:w="2268" w:type="dxa"/>
          </w:tcPr>
          <w:p w14:paraId="6457DE0C" w14:textId="5F4C704C" w:rsidR="0068398F" w:rsidRDefault="00A85DD3" w:rsidP="00EB2A62">
            <w:pPr>
              <w:pStyle w:val="Axure0"/>
              <w:rPr>
                <w:lang w:eastAsia="zh-CN"/>
              </w:rPr>
            </w:pPr>
            <w:r>
              <w:rPr>
                <w:rFonts w:hint="eastAsia"/>
                <w:lang w:eastAsia="zh-CN"/>
              </w:rPr>
              <w:t>网站名称</w:t>
            </w:r>
          </w:p>
        </w:tc>
        <w:tc>
          <w:tcPr>
            <w:tcW w:w="4536" w:type="dxa"/>
          </w:tcPr>
          <w:p w14:paraId="19EE62D4" w14:textId="027E19C5" w:rsidR="0068398F" w:rsidRDefault="00A85DD3" w:rsidP="00A85DD3">
            <w:pPr>
              <w:pStyle w:val="Axure0"/>
              <w:rPr>
                <w:lang w:eastAsia="zh-CN"/>
              </w:rPr>
            </w:pPr>
            <w:r>
              <w:rPr>
                <w:rFonts w:hint="eastAsia"/>
                <w:lang w:eastAsia="zh-CN"/>
              </w:rPr>
              <w:t>显示</w:t>
            </w:r>
            <w:r>
              <w:rPr>
                <w:lang w:eastAsia="zh-CN"/>
              </w:rPr>
              <w:t>网站</w:t>
            </w:r>
            <w:r>
              <w:rPr>
                <w:rFonts w:hint="eastAsia"/>
                <w:lang w:eastAsia="zh-CN"/>
              </w:rPr>
              <w:t>名称</w:t>
            </w:r>
          </w:p>
        </w:tc>
      </w:tr>
      <w:tr w:rsidR="0068398F" w14:paraId="053AE1F8" w14:textId="77777777" w:rsidTr="00EB2A62">
        <w:trPr>
          <w:cantSplit/>
        </w:trPr>
        <w:tc>
          <w:tcPr>
            <w:tcW w:w="1413" w:type="dxa"/>
          </w:tcPr>
          <w:p w14:paraId="104DF2E6" w14:textId="77777777" w:rsidR="0068398F" w:rsidRDefault="0068398F" w:rsidP="00EB2A62">
            <w:pPr>
              <w:pStyle w:val="Axure0"/>
              <w:rPr>
                <w:lang w:eastAsia="zh-CN"/>
              </w:rPr>
            </w:pPr>
            <w:r>
              <w:rPr>
                <w:rFonts w:hint="eastAsia"/>
                <w:lang w:eastAsia="zh-CN"/>
              </w:rPr>
              <w:t>3</w:t>
            </w:r>
          </w:p>
        </w:tc>
        <w:tc>
          <w:tcPr>
            <w:tcW w:w="2268" w:type="dxa"/>
          </w:tcPr>
          <w:p w14:paraId="196C2DD6" w14:textId="3AD70D72" w:rsidR="0068398F" w:rsidRDefault="003E1038" w:rsidP="00EB2A62">
            <w:pPr>
              <w:pStyle w:val="Axure0"/>
              <w:rPr>
                <w:lang w:eastAsia="zh-CN"/>
              </w:rPr>
            </w:pPr>
            <w:r>
              <w:rPr>
                <w:rFonts w:hint="eastAsia"/>
                <w:lang w:eastAsia="zh-CN"/>
              </w:rPr>
              <w:t>用户</w:t>
            </w:r>
            <w:r>
              <w:rPr>
                <w:lang w:eastAsia="zh-CN"/>
              </w:rPr>
              <w:t>名</w:t>
            </w:r>
            <w:r w:rsidR="0028102F">
              <w:rPr>
                <w:rFonts w:hint="eastAsia"/>
                <w:lang w:eastAsia="zh-CN"/>
              </w:rPr>
              <w:t>输入</w:t>
            </w:r>
            <w:r w:rsidR="0028102F">
              <w:rPr>
                <w:lang w:eastAsia="zh-CN"/>
              </w:rPr>
              <w:t>框</w:t>
            </w:r>
          </w:p>
        </w:tc>
        <w:tc>
          <w:tcPr>
            <w:tcW w:w="4536" w:type="dxa"/>
          </w:tcPr>
          <w:p w14:paraId="66271AC5" w14:textId="4154DF85" w:rsidR="0068398F" w:rsidRDefault="00472C89" w:rsidP="00EB2A62">
            <w:pPr>
              <w:pStyle w:val="Axure0"/>
              <w:rPr>
                <w:lang w:eastAsia="zh-CN"/>
              </w:rPr>
            </w:pPr>
            <w:r>
              <w:rPr>
                <w:rFonts w:hint="eastAsia"/>
                <w:lang w:eastAsia="zh-CN"/>
              </w:rPr>
              <w:t>输入用户</w:t>
            </w:r>
            <w:r>
              <w:rPr>
                <w:lang w:eastAsia="zh-CN"/>
              </w:rPr>
              <w:t>名</w:t>
            </w:r>
          </w:p>
        </w:tc>
      </w:tr>
      <w:tr w:rsidR="0068398F" w14:paraId="69740926"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EFB97DF" w14:textId="77777777" w:rsidR="0068398F" w:rsidRDefault="0068398F" w:rsidP="00EB2A62">
            <w:pPr>
              <w:pStyle w:val="Axure0"/>
              <w:rPr>
                <w:lang w:eastAsia="zh-CN"/>
              </w:rPr>
            </w:pPr>
            <w:r>
              <w:rPr>
                <w:rFonts w:hint="eastAsia"/>
                <w:lang w:eastAsia="zh-CN"/>
              </w:rPr>
              <w:t>4</w:t>
            </w:r>
          </w:p>
        </w:tc>
        <w:tc>
          <w:tcPr>
            <w:tcW w:w="2268" w:type="dxa"/>
          </w:tcPr>
          <w:p w14:paraId="54FE295E" w14:textId="7D8E26B8" w:rsidR="0068398F" w:rsidRDefault="0028102F" w:rsidP="00EB2A62">
            <w:pPr>
              <w:pStyle w:val="Axure0"/>
              <w:rPr>
                <w:lang w:eastAsia="zh-CN"/>
              </w:rPr>
            </w:pPr>
            <w:r>
              <w:rPr>
                <w:rFonts w:hint="eastAsia"/>
                <w:lang w:eastAsia="zh-CN"/>
              </w:rPr>
              <w:t>登录</w:t>
            </w:r>
            <w:r>
              <w:rPr>
                <w:lang w:eastAsia="zh-CN"/>
              </w:rPr>
              <w:t>密码</w:t>
            </w:r>
            <w:r>
              <w:rPr>
                <w:rFonts w:hint="eastAsia"/>
                <w:lang w:eastAsia="zh-CN"/>
              </w:rPr>
              <w:t>输入</w:t>
            </w:r>
            <w:r>
              <w:rPr>
                <w:lang w:eastAsia="zh-CN"/>
              </w:rPr>
              <w:t>框</w:t>
            </w:r>
          </w:p>
        </w:tc>
        <w:tc>
          <w:tcPr>
            <w:tcW w:w="4536" w:type="dxa"/>
          </w:tcPr>
          <w:p w14:paraId="3585CF72" w14:textId="5402D37C" w:rsidR="0068398F" w:rsidRDefault="00472C89" w:rsidP="00EB2A62">
            <w:pPr>
              <w:pStyle w:val="Axure0"/>
              <w:rPr>
                <w:lang w:eastAsia="zh-CN"/>
              </w:rPr>
            </w:pPr>
            <w:r>
              <w:rPr>
                <w:rFonts w:hint="eastAsia"/>
                <w:lang w:eastAsia="zh-CN"/>
              </w:rPr>
              <w:t>输入</w:t>
            </w:r>
            <w:r w:rsidR="0079682B">
              <w:rPr>
                <w:rFonts w:hint="eastAsia"/>
                <w:lang w:eastAsia="zh-CN"/>
              </w:rPr>
              <w:t>登录</w:t>
            </w:r>
            <w:r w:rsidR="0079682B">
              <w:rPr>
                <w:lang w:eastAsia="zh-CN"/>
              </w:rPr>
              <w:t>密码</w:t>
            </w:r>
          </w:p>
        </w:tc>
      </w:tr>
      <w:tr w:rsidR="0068398F" w14:paraId="46129827" w14:textId="77777777" w:rsidTr="00EB2A62">
        <w:trPr>
          <w:cantSplit/>
        </w:trPr>
        <w:tc>
          <w:tcPr>
            <w:tcW w:w="1413" w:type="dxa"/>
          </w:tcPr>
          <w:p w14:paraId="238FF49D" w14:textId="77777777" w:rsidR="0068398F" w:rsidRDefault="0068398F" w:rsidP="00EB2A62">
            <w:pPr>
              <w:pStyle w:val="Axure0"/>
              <w:rPr>
                <w:lang w:eastAsia="zh-CN"/>
              </w:rPr>
            </w:pPr>
            <w:r>
              <w:rPr>
                <w:rFonts w:hint="eastAsia"/>
                <w:lang w:eastAsia="zh-CN"/>
              </w:rPr>
              <w:t>5</w:t>
            </w:r>
          </w:p>
        </w:tc>
        <w:tc>
          <w:tcPr>
            <w:tcW w:w="2268" w:type="dxa"/>
          </w:tcPr>
          <w:p w14:paraId="64A7DD89" w14:textId="1C886B74" w:rsidR="0068398F" w:rsidRDefault="007F28C2" w:rsidP="00EB2A62">
            <w:pPr>
              <w:pStyle w:val="Axure0"/>
              <w:rPr>
                <w:lang w:eastAsia="zh-CN"/>
              </w:rPr>
            </w:pPr>
            <w:r>
              <w:rPr>
                <w:rFonts w:hint="eastAsia"/>
                <w:lang w:eastAsia="zh-CN"/>
              </w:rPr>
              <w:t>登录按钮</w:t>
            </w:r>
          </w:p>
        </w:tc>
        <w:tc>
          <w:tcPr>
            <w:tcW w:w="4536" w:type="dxa"/>
          </w:tcPr>
          <w:p w14:paraId="16EABAF2" w14:textId="225B3921" w:rsidR="0068398F" w:rsidRDefault="008865FC" w:rsidP="00EB2A62">
            <w:pPr>
              <w:pStyle w:val="Axure0"/>
              <w:rPr>
                <w:lang w:eastAsia="zh-CN"/>
              </w:rPr>
            </w:pPr>
            <w:r>
              <w:rPr>
                <w:rFonts w:hint="eastAsia"/>
                <w:lang w:eastAsia="zh-CN"/>
              </w:rPr>
              <w:t>点击进行</w:t>
            </w:r>
            <w:r w:rsidR="00A01EEC">
              <w:rPr>
                <w:rFonts w:hint="eastAsia"/>
                <w:lang w:eastAsia="zh-CN"/>
              </w:rPr>
              <w:t>管理</w:t>
            </w:r>
            <w:r w:rsidR="00A01EEC">
              <w:rPr>
                <w:lang w:eastAsia="zh-CN"/>
              </w:rPr>
              <w:t>员</w:t>
            </w:r>
            <w:r w:rsidR="00D45538">
              <w:rPr>
                <w:rFonts w:hint="eastAsia"/>
                <w:lang w:eastAsia="zh-CN"/>
              </w:rPr>
              <w:t>后台</w:t>
            </w:r>
            <w:r>
              <w:rPr>
                <w:lang w:eastAsia="zh-CN"/>
              </w:rPr>
              <w:t>登录</w:t>
            </w:r>
          </w:p>
        </w:tc>
      </w:tr>
    </w:tbl>
    <w:p w14:paraId="5E5EFC4D" w14:textId="77777777" w:rsidR="007870BB" w:rsidRPr="0068398F" w:rsidRDefault="007870BB" w:rsidP="007870BB"/>
    <w:p w14:paraId="0DA0E959" w14:textId="5AFFD850" w:rsidR="000867E4" w:rsidRDefault="000867E4" w:rsidP="000867E4">
      <w:pPr>
        <w:rPr>
          <w:ins w:id="1690" w:author="HerculesHu" w:date="2017-12-23T23:50:00Z"/>
        </w:rPr>
      </w:pPr>
      <w:r>
        <w:rPr>
          <w:noProof/>
        </w:rPr>
        <w:lastRenderedPageBreak/>
        <w:drawing>
          <wp:anchor distT="0" distB="0" distL="114300" distR="114300" simplePos="0" relativeHeight="251658240" behindDoc="0" locked="0" layoutInCell="1" allowOverlap="1" wp14:anchorId="6884E159" wp14:editId="6A68ED71">
            <wp:simplePos x="0" y="0"/>
            <wp:positionH relativeFrom="column">
              <wp:align>center</wp:align>
            </wp:positionH>
            <wp:positionV relativeFrom="paragraph">
              <wp:posOffset>40943</wp:posOffset>
            </wp:positionV>
            <wp:extent cx="3124800" cy="3675600"/>
            <wp:effectExtent l="0" t="0" r="0" b="127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124800" cy="3675600"/>
                    </a:xfrm>
                    <a:prstGeom prst="rect">
                      <a:avLst/>
                    </a:prstGeom>
                  </pic:spPr>
                </pic:pic>
              </a:graphicData>
            </a:graphic>
            <wp14:sizeRelH relativeFrom="margin">
              <wp14:pctWidth>0</wp14:pctWidth>
            </wp14:sizeRelH>
            <wp14:sizeRelV relativeFrom="margin">
              <wp14:pctHeight>0</wp14:pctHeight>
            </wp14:sizeRelV>
          </wp:anchor>
        </w:drawing>
      </w:r>
    </w:p>
    <w:p w14:paraId="69C8F028" w14:textId="77777777" w:rsidR="00636C47" w:rsidRDefault="00636C47" w:rsidP="00636C47">
      <w:pPr>
        <w:jc w:val="center"/>
        <w:rPr>
          <w:ins w:id="1691" w:author="HerculesHu" w:date="2017-12-23T23:50:00Z"/>
        </w:rPr>
      </w:pPr>
      <w:ins w:id="1692" w:author="HerculesHu" w:date="2017-12-23T23:50:00Z">
        <w:r>
          <w:rPr>
            <w:rFonts w:hint="eastAsia"/>
          </w:rPr>
          <w:t>（电脑</w:t>
        </w:r>
        <w:r>
          <w:t>版</w:t>
        </w:r>
        <w:r>
          <w:rPr>
            <w:rFonts w:hint="eastAsia"/>
          </w:rPr>
          <w:t>）</w:t>
        </w:r>
      </w:ins>
    </w:p>
    <w:p w14:paraId="241A4BC2" w14:textId="77777777" w:rsidR="00636C47" w:rsidRDefault="00636C47" w:rsidP="000867E4"/>
    <w:p w14:paraId="2071B0EC" w14:textId="63B5AE44" w:rsidR="0002430B" w:rsidRDefault="0002430B">
      <w:pPr>
        <w:pStyle w:val="a1"/>
      </w:pPr>
      <w:bookmarkStart w:id="1693" w:name="_Toc503060559"/>
      <w:r>
        <w:rPr>
          <w:rFonts w:hint="eastAsia"/>
        </w:rPr>
        <w:t>管理</w:t>
      </w:r>
      <w:r>
        <w:t>员后台首页</w:t>
      </w:r>
      <w:bookmarkEnd w:id="1693"/>
    </w:p>
    <w:p w14:paraId="4BEB5080" w14:textId="613CA865" w:rsidR="00A90356" w:rsidRDefault="00A90356" w:rsidP="00A90356"/>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AF5C73" w14:paraId="467FD3D2"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48C76514" w14:textId="77777777" w:rsidR="00AF5C73" w:rsidRDefault="00AF5C73" w:rsidP="00EB2A62">
            <w:pPr>
              <w:pStyle w:val="Axure"/>
            </w:pPr>
            <w:r>
              <w:t>脚注</w:t>
            </w:r>
          </w:p>
        </w:tc>
        <w:tc>
          <w:tcPr>
            <w:tcW w:w="2268" w:type="dxa"/>
          </w:tcPr>
          <w:p w14:paraId="247D841D" w14:textId="77777777" w:rsidR="00AF5C73" w:rsidRDefault="00AF5C73" w:rsidP="00EB2A62">
            <w:pPr>
              <w:pStyle w:val="Axure"/>
            </w:pPr>
            <w:r>
              <w:t>名称</w:t>
            </w:r>
          </w:p>
        </w:tc>
        <w:tc>
          <w:tcPr>
            <w:tcW w:w="4536" w:type="dxa"/>
          </w:tcPr>
          <w:p w14:paraId="7E4209D3" w14:textId="77777777" w:rsidR="00AF5C73" w:rsidRDefault="00AF5C73" w:rsidP="00EB2A62">
            <w:pPr>
              <w:pStyle w:val="Axure"/>
              <w:tabs>
                <w:tab w:val="left" w:pos="1190"/>
              </w:tabs>
            </w:pPr>
            <w:r>
              <w:t>交互</w:t>
            </w:r>
            <w:r>
              <w:tab/>
            </w:r>
          </w:p>
        </w:tc>
      </w:tr>
      <w:tr w:rsidR="00AF5C73" w14:paraId="0D22B8BB" w14:textId="77777777" w:rsidTr="00EB2A62">
        <w:trPr>
          <w:cantSplit/>
        </w:trPr>
        <w:tc>
          <w:tcPr>
            <w:tcW w:w="1413" w:type="dxa"/>
          </w:tcPr>
          <w:p w14:paraId="30EDF5FB" w14:textId="77777777" w:rsidR="00AF5C73" w:rsidRDefault="00AF5C73" w:rsidP="00EB2A62">
            <w:pPr>
              <w:pStyle w:val="Axure0"/>
            </w:pPr>
            <w:r>
              <w:t>1</w:t>
            </w:r>
          </w:p>
        </w:tc>
        <w:tc>
          <w:tcPr>
            <w:tcW w:w="2268" w:type="dxa"/>
          </w:tcPr>
          <w:p w14:paraId="34027E18" w14:textId="438253A9" w:rsidR="00AF5C73" w:rsidRDefault="00F0732C" w:rsidP="00EB2A62">
            <w:pPr>
              <w:pStyle w:val="Axure0"/>
              <w:rPr>
                <w:lang w:eastAsia="zh-CN"/>
              </w:rPr>
            </w:pPr>
            <w:r>
              <w:rPr>
                <w:rFonts w:hint="eastAsia"/>
                <w:lang w:eastAsia="zh-CN"/>
              </w:rPr>
              <w:t>用户</w:t>
            </w:r>
            <w:r>
              <w:rPr>
                <w:lang w:eastAsia="zh-CN"/>
              </w:rPr>
              <w:t>管理</w:t>
            </w:r>
          </w:p>
        </w:tc>
        <w:tc>
          <w:tcPr>
            <w:tcW w:w="4536" w:type="dxa"/>
          </w:tcPr>
          <w:p w14:paraId="5EAC2560" w14:textId="7E132936" w:rsidR="00AF5C73" w:rsidRDefault="005C20D9" w:rsidP="00EB2A62">
            <w:pPr>
              <w:pStyle w:val="Axure0"/>
              <w:rPr>
                <w:lang w:eastAsia="zh-CN"/>
              </w:rPr>
            </w:pPr>
            <w:r>
              <w:rPr>
                <w:rFonts w:hint="eastAsia"/>
                <w:lang w:eastAsia="zh-CN"/>
              </w:rPr>
              <w:t>点击进入</w:t>
            </w:r>
            <w:r>
              <w:rPr>
                <w:lang w:eastAsia="zh-CN"/>
              </w:rPr>
              <w:t>用户</w:t>
            </w:r>
            <w:r>
              <w:rPr>
                <w:rFonts w:hint="eastAsia"/>
                <w:lang w:eastAsia="zh-CN"/>
              </w:rPr>
              <w:t>基础</w:t>
            </w:r>
            <w:r>
              <w:rPr>
                <w:lang w:eastAsia="zh-CN"/>
              </w:rPr>
              <w:t>管理页</w:t>
            </w:r>
          </w:p>
        </w:tc>
      </w:tr>
      <w:tr w:rsidR="00AF5C73" w14:paraId="56446D57"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0815A425" w14:textId="6B083578" w:rsidR="00AF5C73" w:rsidRDefault="00F066FE" w:rsidP="00EB2A62">
            <w:pPr>
              <w:pStyle w:val="Axure0"/>
              <w:rPr>
                <w:lang w:eastAsia="zh-CN"/>
              </w:rPr>
            </w:pPr>
            <w:r>
              <w:rPr>
                <w:rFonts w:hint="eastAsia"/>
                <w:lang w:eastAsia="zh-CN"/>
              </w:rPr>
              <w:t>2</w:t>
            </w:r>
          </w:p>
        </w:tc>
        <w:tc>
          <w:tcPr>
            <w:tcW w:w="2268" w:type="dxa"/>
          </w:tcPr>
          <w:p w14:paraId="4146DA7C" w14:textId="1799886C" w:rsidR="00AF5C73" w:rsidRDefault="00F0732C" w:rsidP="00EB2A62">
            <w:pPr>
              <w:pStyle w:val="Axure0"/>
              <w:rPr>
                <w:lang w:eastAsia="zh-CN"/>
              </w:rPr>
            </w:pPr>
            <w:r>
              <w:rPr>
                <w:rFonts w:hint="eastAsia"/>
                <w:lang w:eastAsia="zh-CN"/>
              </w:rPr>
              <w:t>教师</w:t>
            </w:r>
            <w:r>
              <w:rPr>
                <w:lang w:eastAsia="zh-CN"/>
              </w:rPr>
              <w:t>管理</w:t>
            </w:r>
          </w:p>
        </w:tc>
        <w:tc>
          <w:tcPr>
            <w:tcW w:w="4536" w:type="dxa"/>
          </w:tcPr>
          <w:p w14:paraId="5638A5FB" w14:textId="2E4C42D6" w:rsidR="00AF5C73" w:rsidRDefault="005F2E7A" w:rsidP="00EB2A62">
            <w:pPr>
              <w:pStyle w:val="Axure0"/>
              <w:rPr>
                <w:lang w:eastAsia="zh-CN"/>
              </w:rPr>
            </w:pPr>
            <w:r>
              <w:rPr>
                <w:rFonts w:hint="eastAsia"/>
                <w:lang w:eastAsia="zh-CN"/>
              </w:rPr>
              <w:t>点击</w:t>
            </w:r>
            <w:r>
              <w:rPr>
                <w:lang w:eastAsia="zh-CN"/>
              </w:rPr>
              <w:t>进入教师管理页</w:t>
            </w:r>
          </w:p>
        </w:tc>
      </w:tr>
      <w:tr w:rsidR="00AF5C73" w14:paraId="7E6360CB" w14:textId="77777777" w:rsidTr="00EB2A62">
        <w:trPr>
          <w:cantSplit/>
        </w:trPr>
        <w:tc>
          <w:tcPr>
            <w:tcW w:w="1413" w:type="dxa"/>
          </w:tcPr>
          <w:p w14:paraId="1A2396AC" w14:textId="496F9789" w:rsidR="00AF5C73" w:rsidRDefault="00F066FE" w:rsidP="00EB2A62">
            <w:pPr>
              <w:pStyle w:val="Axure0"/>
              <w:rPr>
                <w:lang w:eastAsia="zh-CN"/>
              </w:rPr>
            </w:pPr>
            <w:r>
              <w:rPr>
                <w:rFonts w:hint="eastAsia"/>
                <w:lang w:eastAsia="zh-CN"/>
              </w:rPr>
              <w:t>3</w:t>
            </w:r>
          </w:p>
        </w:tc>
        <w:tc>
          <w:tcPr>
            <w:tcW w:w="2268" w:type="dxa"/>
          </w:tcPr>
          <w:p w14:paraId="625805D2" w14:textId="13D898D8" w:rsidR="00AF5C73" w:rsidRDefault="00F0732C" w:rsidP="00EB2A62">
            <w:pPr>
              <w:pStyle w:val="Axure0"/>
              <w:rPr>
                <w:lang w:eastAsia="zh-CN"/>
              </w:rPr>
            </w:pPr>
            <w:r>
              <w:rPr>
                <w:rFonts w:hint="eastAsia"/>
                <w:lang w:eastAsia="zh-CN"/>
              </w:rPr>
              <w:t>课程</w:t>
            </w:r>
            <w:r>
              <w:rPr>
                <w:lang w:eastAsia="zh-CN"/>
              </w:rPr>
              <w:t>管理</w:t>
            </w:r>
          </w:p>
        </w:tc>
        <w:tc>
          <w:tcPr>
            <w:tcW w:w="4536" w:type="dxa"/>
          </w:tcPr>
          <w:p w14:paraId="65E4321D" w14:textId="420277C8" w:rsidR="00AF5C73" w:rsidRDefault="00090209" w:rsidP="00EB2A62">
            <w:pPr>
              <w:pStyle w:val="Axure0"/>
              <w:rPr>
                <w:lang w:eastAsia="zh-CN"/>
              </w:rPr>
            </w:pPr>
            <w:r>
              <w:rPr>
                <w:rFonts w:hint="eastAsia"/>
                <w:lang w:eastAsia="zh-CN"/>
              </w:rPr>
              <w:t>点击</w:t>
            </w:r>
            <w:r>
              <w:rPr>
                <w:lang w:eastAsia="zh-CN"/>
              </w:rPr>
              <w:t>进入</w:t>
            </w:r>
            <w:r>
              <w:rPr>
                <w:rFonts w:hint="eastAsia"/>
                <w:lang w:eastAsia="zh-CN"/>
              </w:rPr>
              <w:t>课程</w:t>
            </w:r>
            <w:r>
              <w:rPr>
                <w:lang w:eastAsia="zh-CN"/>
              </w:rPr>
              <w:t>管理</w:t>
            </w:r>
            <w:r w:rsidR="005F2E7A">
              <w:rPr>
                <w:rFonts w:hint="eastAsia"/>
                <w:lang w:eastAsia="zh-CN"/>
              </w:rPr>
              <w:t>页</w:t>
            </w:r>
          </w:p>
        </w:tc>
      </w:tr>
      <w:tr w:rsidR="00AF5C73" w14:paraId="7AF565BB"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58538EB" w14:textId="521A638F" w:rsidR="00AF5C73" w:rsidRDefault="00F066FE" w:rsidP="00EB2A62">
            <w:pPr>
              <w:pStyle w:val="Axure0"/>
              <w:rPr>
                <w:lang w:eastAsia="zh-CN"/>
              </w:rPr>
            </w:pPr>
            <w:r>
              <w:rPr>
                <w:rFonts w:hint="eastAsia"/>
                <w:lang w:eastAsia="zh-CN"/>
              </w:rPr>
              <w:t>4</w:t>
            </w:r>
          </w:p>
        </w:tc>
        <w:tc>
          <w:tcPr>
            <w:tcW w:w="2268" w:type="dxa"/>
          </w:tcPr>
          <w:p w14:paraId="22E55BE0" w14:textId="7092CFFA" w:rsidR="00AF5C73" w:rsidRDefault="00F0732C" w:rsidP="00EB2A62">
            <w:pPr>
              <w:pStyle w:val="Axure0"/>
              <w:rPr>
                <w:lang w:eastAsia="zh-CN"/>
              </w:rPr>
            </w:pPr>
            <w:r>
              <w:rPr>
                <w:rFonts w:hint="eastAsia"/>
                <w:lang w:eastAsia="zh-CN"/>
              </w:rPr>
              <w:t>论坛</w:t>
            </w:r>
            <w:r>
              <w:rPr>
                <w:lang w:eastAsia="zh-CN"/>
              </w:rPr>
              <w:t>管理</w:t>
            </w:r>
          </w:p>
        </w:tc>
        <w:tc>
          <w:tcPr>
            <w:tcW w:w="4536" w:type="dxa"/>
          </w:tcPr>
          <w:p w14:paraId="5402654F" w14:textId="43D3AFC2" w:rsidR="00AF5C73" w:rsidRDefault="00506390" w:rsidP="00EB2A62">
            <w:pPr>
              <w:pStyle w:val="Axure0"/>
              <w:rPr>
                <w:lang w:eastAsia="zh-CN"/>
              </w:rPr>
            </w:pPr>
            <w:r>
              <w:rPr>
                <w:rFonts w:hint="eastAsia"/>
                <w:lang w:eastAsia="zh-CN"/>
              </w:rPr>
              <w:t>点击进入</w:t>
            </w:r>
            <w:r>
              <w:rPr>
                <w:lang w:eastAsia="zh-CN"/>
              </w:rPr>
              <w:t>论坛管理的举报</w:t>
            </w:r>
            <w:r>
              <w:rPr>
                <w:rFonts w:hint="eastAsia"/>
                <w:lang w:eastAsia="zh-CN"/>
              </w:rPr>
              <w:t>管理</w:t>
            </w:r>
            <w:r>
              <w:rPr>
                <w:lang w:eastAsia="zh-CN"/>
              </w:rPr>
              <w:t>页</w:t>
            </w:r>
          </w:p>
        </w:tc>
      </w:tr>
      <w:tr w:rsidR="00AF5C73" w14:paraId="72E366CE" w14:textId="77777777" w:rsidTr="00EB2A62">
        <w:trPr>
          <w:cantSplit/>
        </w:trPr>
        <w:tc>
          <w:tcPr>
            <w:tcW w:w="1413" w:type="dxa"/>
          </w:tcPr>
          <w:p w14:paraId="334CB590" w14:textId="45CB045E" w:rsidR="00AF5C73" w:rsidRDefault="00F066FE" w:rsidP="00EB2A62">
            <w:pPr>
              <w:pStyle w:val="Axure0"/>
              <w:rPr>
                <w:lang w:eastAsia="zh-CN"/>
              </w:rPr>
            </w:pPr>
            <w:r>
              <w:rPr>
                <w:rFonts w:hint="eastAsia"/>
                <w:lang w:eastAsia="zh-CN"/>
              </w:rPr>
              <w:t>5</w:t>
            </w:r>
          </w:p>
        </w:tc>
        <w:tc>
          <w:tcPr>
            <w:tcW w:w="2268" w:type="dxa"/>
          </w:tcPr>
          <w:p w14:paraId="20DE2E41" w14:textId="077F0DF5" w:rsidR="00AF5C73" w:rsidRDefault="00F0732C" w:rsidP="00EB2A62">
            <w:pPr>
              <w:pStyle w:val="Axure0"/>
              <w:rPr>
                <w:lang w:eastAsia="zh-CN"/>
              </w:rPr>
            </w:pPr>
            <w:r>
              <w:rPr>
                <w:rFonts w:hint="eastAsia"/>
                <w:lang w:eastAsia="zh-CN"/>
              </w:rPr>
              <w:t>基础</w:t>
            </w:r>
            <w:r>
              <w:rPr>
                <w:lang w:eastAsia="zh-CN"/>
              </w:rPr>
              <w:t>管理</w:t>
            </w:r>
          </w:p>
        </w:tc>
        <w:tc>
          <w:tcPr>
            <w:tcW w:w="4536" w:type="dxa"/>
          </w:tcPr>
          <w:p w14:paraId="06A13E65" w14:textId="6763018D" w:rsidR="00AF5C73" w:rsidRDefault="00BB5352" w:rsidP="00EB2A62">
            <w:pPr>
              <w:pStyle w:val="Axure0"/>
              <w:rPr>
                <w:lang w:eastAsia="zh-CN"/>
              </w:rPr>
            </w:pPr>
            <w:r>
              <w:rPr>
                <w:rFonts w:hint="eastAsia"/>
                <w:lang w:eastAsia="zh-CN"/>
              </w:rPr>
              <w:t>点击进入首页</w:t>
            </w:r>
            <w:r>
              <w:rPr>
                <w:lang w:eastAsia="zh-CN"/>
              </w:rPr>
              <w:t>横幅页</w:t>
            </w:r>
          </w:p>
        </w:tc>
      </w:tr>
      <w:tr w:rsidR="00F066FE" w14:paraId="32A0BCDB"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6EE0AC1" w14:textId="6781919B" w:rsidR="00F066FE" w:rsidRDefault="00F066FE" w:rsidP="00EB2A62">
            <w:pPr>
              <w:pStyle w:val="Axure0"/>
              <w:rPr>
                <w:lang w:eastAsia="zh-CN"/>
              </w:rPr>
            </w:pPr>
            <w:r>
              <w:rPr>
                <w:rFonts w:hint="eastAsia"/>
                <w:lang w:eastAsia="zh-CN"/>
              </w:rPr>
              <w:t>6</w:t>
            </w:r>
          </w:p>
        </w:tc>
        <w:tc>
          <w:tcPr>
            <w:tcW w:w="2268" w:type="dxa"/>
          </w:tcPr>
          <w:p w14:paraId="651F6182" w14:textId="31F41E19" w:rsidR="00F066FE" w:rsidRDefault="00F0732C" w:rsidP="00EB2A62">
            <w:pPr>
              <w:pStyle w:val="Axure0"/>
              <w:rPr>
                <w:lang w:eastAsia="zh-CN"/>
              </w:rPr>
            </w:pPr>
            <w:r>
              <w:rPr>
                <w:rFonts w:hint="eastAsia"/>
                <w:lang w:eastAsia="zh-CN"/>
              </w:rPr>
              <w:t>通知</w:t>
            </w:r>
            <w:r>
              <w:rPr>
                <w:lang w:eastAsia="zh-CN"/>
              </w:rPr>
              <w:t>管理</w:t>
            </w:r>
          </w:p>
        </w:tc>
        <w:tc>
          <w:tcPr>
            <w:tcW w:w="4536" w:type="dxa"/>
          </w:tcPr>
          <w:p w14:paraId="7FEC986E" w14:textId="6B8BECCE" w:rsidR="00F066FE" w:rsidRDefault="00BB5352" w:rsidP="00EB2A62">
            <w:pPr>
              <w:pStyle w:val="Axure0"/>
              <w:rPr>
                <w:lang w:eastAsia="zh-CN"/>
              </w:rPr>
            </w:pPr>
            <w:r>
              <w:rPr>
                <w:rFonts w:hint="eastAsia"/>
                <w:lang w:eastAsia="zh-CN"/>
              </w:rPr>
              <w:t>点击进入</w:t>
            </w:r>
            <w:r>
              <w:rPr>
                <w:lang w:eastAsia="zh-CN"/>
              </w:rPr>
              <w:t>通知管理页</w:t>
            </w:r>
          </w:p>
        </w:tc>
      </w:tr>
      <w:tr w:rsidR="00F066FE" w14:paraId="74B3055A" w14:textId="77777777" w:rsidTr="00EB2A62">
        <w:trPr>
          <w:cantSplit/>
        </w:trPr>
        <w:tc>
          <w:tcPr>
            <w:tcW w:w="1413" w:type="dxa"/>
          </w:tcPr>
          <w:p w14:paraId="69842206" w14:textId="508A86D3" w:rsidR="00F066FE" w:rsidRDefault="00F066FE" w:rsidP="00EB2A62">
            <w:pPr>
              <w:pStyle w:val="Axure0"/>
              <w:rPr>
                <w:lang w:eastAsia="zh-CN"/>
              </w:rPr>
            </w:pPr>
            <w:r>
              <w:rPr>
                <w:rFonts w:hint="eastAsia"/>
                <w:lang w:eastAsia="zh-CN"/>
              </w:rPr>
              <w:t>7</w:t>
            </w:r>
          </w:p>
        </w:tc>
        <w:tc>
          <w:tcPr>
            <w:tcW w:w="2268" w:type="dxa"/>
          </w:tcPr>
          <w:p w14:paraId="0D1A2809" w14:textId="5DA9D3D3" w:rsidR="00F066FE" w:rsidRDefault="00F0732C" w:rsidP="00EB2A62">
            <w:pPr>
              <w:pStyle w:val="Axure0"/>
              <w:rPr>
                <w:lang w:eastAsia="zh-CN"/>
              </w:rPr>
            </w:pPr>
            <w:r>
              <w:rPr>
                <w:rFonts w:hint="eastAsia"/>
                <w:lang w:eastAsia="zh-CN"/>
              </w:rPr>
              <w:t>备份</w:t>
            </w:r>
            <w:r w:rsidR="00523B6D">
              <w:rPr>
                <w:rFonts w:hint="eastAsia"/>
                <w:lang w:eastAsia="zh-CN"/>
              </w:rPr>
              <w:t>恢复</w:t>
            </w:r>
          </w:p>
        </w:tc>
        <w:tc>
          <w:tcPr>
            <w:tcW w:w="4536" w:type="dxa"/>
          </w:tcPr>
          <w:p w14:paraId="3F7E8B4E" w14:textId="596FA9B3" w:rsidR="00F066FE" w:rsidRDefault="00BB5352" w:rsidP="00EB2A62">
            <w:pPr>
              <w:pStyle w:val="Axure0"/>
              <w:rPr>
                <w:lang w:eastAsia="zh-CN"/>
              </w:rPr>
            </w:pPr>
            <w:r>
              <w:rPr>
                <w:rFonts w:hint="eastAsia"/>
                <w:lang w:eastAsia="zh-CN"/>
              </w:rPr>
              <w:t>点击</w:t>
            </w:r>
            <w:r w:rsidR="008A6FA6">
              <w:rPr>
                <w:rFonts w:hint="eastAsia"/>
                <w:lang w:eastAsia="zh-CN"/>
              </w:rPr>
              <w:t>进入</w:t>
            </w:r>
            <w:r w:rsidR="008A6FA6">
              <w:rPr>
                <w:lang w:eastAsia="zh-CN"/>
              </w:rPr>
              <w:t>备份管理页</w:t>
            </w:r>
          </w:p>
        </w:tc>
      </w:tr>
      <w:tr w:rsidR="00F066FE" w14:paraId="2CF9550F"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A76018E" w14:textId="14A14139" w:rsidR="00F066FE" w:rsidRDefault="00F066FE" w:rsidP="00EB2A62">
            <w:pPr>
              <w:pStyle w:val="Axure0"/>
              <w:rPr>
                <w:lang w:eastAsia="zh-CN"/>
              </w:rPr>
            </w:pPr>
            <w:r>
              <w:rPr>
                <w:rFonts w:hint="eastAsia"/>
                <w:lang w:eastAsia="zh-CN"/>
              </w:rPr>
              <w:t>8</w:t>
            </w:r>
          </w:p>
        </w:tc>
        <w:tc>
          <w:tcPr>
            <w:tcW w:w="2268" w:type="dxa"/>
          </w:tcPr>
          <w:p w14:paraId="5C2689AA" w14:textId="19C4A1D7" w:rsidR="00F066FE" w:rsidRDefault="00311B2A" w:rsidP="00EB2A62">
            <w:pPr>
              <w:pStyle w:val="Axure0"/>
              <w:rPr>
                <w:lang w:eastAsia="zh-CN"/>
              </w:rPr>
            </w:pPr>
            <w:r>
              <w:rPr>
                <w:rFonts w:hint="eastAsia"/>
                <w:lang w:eastAsia="zh-CN"/>
              </w:rPr>
              <w:t>日志</w:t>
            </w:r>
            <w:r>
              <w:rPr>
                <w:lang w:eastAsia="zh-CN"/>
              </w:rPr>
              <w:t>筛选开始时间</w:t>
            </w:r>
            <w:r>
              <w:rPr>
                <w:rFonts w:hint="eastAsia"/>
                <w:lang w:eastAsia="zh-CN"/>
              </w:rPr>
              <w:t>点</w:t>
            </w:r>
          </w:p>
        </w:tc>
        <w:tc>
          <w:tcPr>
            <w:tcW w:w="4536" w:type="dxa"/>
          </w:tcPr>
          <w:p w14:paraId="4D7C19DF" w14:textId="6C6049CD" w:rsidR="00F066FE" w:rsidRDefault="00B84097" w:rsidP="00EB2A62">
            <w:pPr>
              <w:pStyle w:val="Axure0"/>
              <w:rPr>
                <w:lang w:eastAsia="zh-CN"/>
              </w:rPr>
            </w:pPr>
            <w:r>
              <w:rPr>
                <w:rFonts w:hint="eastAsia"/>
                <w:lang w:eastAsia="zh-CN"/>
              </w:rPr>
              <w:t>选择日志</w:t>
            </w:r>
            <w:r>
              <w:rPr>
                <w:lang w:eastAsia="zh-CN"/>
              </w:rPr>
              <w:t>筛选</w:t>
            </w:r>
            <w:r>
              <w:rPr>
                <w:rFonts w:hint="eastAsia"/>
                <w:lang w:eastAsia="zh-CN"/>
              </w:rPr>
              <w:t>开始时间</w:t>
            </w:r>
            <w:r>
              <w:rPr>
                <w:lang w:eastAsia="zh-CN"/>
              </w:rPr>
              <w:t>点</w:t>
            </w:r>
          </w:p>
        </w:tc>
      </w:tr>
      <w:tr w:rsidR="00F066FE" w14:paraId="0299BDBC" w14:textId="77777777" w:rsidTr="00EB2A62">
        <w:trPr>
          <w:cantSplit/>
        </w:trPr>
        <w:tc>
          <w:tcPr>
            <w:tcW w:w="1413" w:type="dxa"/>
          </w:tcPr>
          <w:p w14:paraId="37D49246" w14:textId="4D71C1AA" w:rsidR="00F066FE" w:rsidRDefault="00F066FE" w:rsidP="00EB2A62">
            <w:pPr>
              <w:pStyle w:val="Axure0"/>
              <w:rPr>
                <w:lang w:eastAsia="zh-CN"/>
              </w:rPr>
            </w:pPr>
            <w:r>
              <w:rPr>
                <w:rFonts w:hint="eastAsia"/>
                <w:lang w:eastAsia="zh-CN"/>
              </w:rPr>
              <w:t>9</w:t>
            </w:r>
          </w:p>
        </w:tc>
        <w:tc>
          <w:tcPr>
            <w:tcW w:w="2268" w:type="dxa"/>
          </w:tcPr>
          <w:p w14:paraId="70FC59FF" w14:textId="4B0835E0" w:rsidR="00F066FE" w:rsidRDefault="00311B2A" w:rsidP="00EB2A62">
            <w:pPr>
              <w:pStyle w:val="Axure0"/>
              <w:rPr>
                <w:lang w:eastAsia="zh-CN"/>
              </w:rPr>
            </w:pPr>
            <w:r>
              <w:rPr>
                <w:rFonts w:hint="eastAsia"/>
                <w:lang w:eastAsia="zh-CN"/>
              </w:rPr>
              <w:t>日志</w:t>
            </w:r>
            <w:r>
              <w:rPr>
                <w:lang w:eastAsia="zh-CN"/>
              </w:rPr>
              <w:t>筛选</w:t>
            </w:r>
            <w:r>
              <w:rPr>
                <w:rFonts w:hint="eastAsia"/>
                <w:lang w:eastAsia="zh-CN"/>
              </w:rPr>
              <w:t>结束时间</w:t>
            </w:r>
            <w:r>
              <w:rPr>
                <w:lang w:eastAsia="zh-CN"/>
              </w:rPr>
              <w:t>点</w:t>
            </w:r>
          </w:p>
        </w:tc>
        <w:tc>
          <w:tcPr>
            <w:tcW w:w="4536" w:type="dxa"/>
          </w:tcPr>
          <w:p w14:paraId="1C159249" w14:textId="765C92D4" w:rsidR="00F066FE" w:rsidRDefault="00B84097" w:rsidP="00EB2A62">
            <w:pPr>
              <w:pStyle w:val="Axure0"/>
              <w:rPr>
                <w:lang w:eastAsia="zh-CN"/>
              </w:rPr>
            </w:pPr>
            <w:r>
              <w:rPr>
                <w:rFonts w:hint="eastAsia"/>
                <w:lang w:eastAsia="zh-CN"/>
              </w:rPr>
              <w:t>选择日志</w:t>
            </w:r>
            <w:r>
              <w:rPr>
                <w:lang w:eastAsia="zh-CN"/>
              </w:rPr>
              <w:t>筛选</w:t>
            </w:r>
            <w:r>
              <w:rPr>
                <w:rFonts w:hint="eastAsia"/>
                <w:lang w:eastAsia="zh-CN"/>
              </w:rPr>
              <w:t>结束时间</w:t>
            </w:r>
            <w:r>
              <w:rPr>
                <w:lang w:eastAsia="zh-CN"/>
              </w:rPr>
              <w:t>点</w:t>
            </w:r>
          </w:p>
        </w:tc>
      </w:tr>
      <w:tr w:rsidR="00F066FE" w14:paraId="65DF75CA"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1C21DDF6" w14:textId="1083EB5E" w:rsidR="00F066FE" w:rsidRDefault="00F066FE" w:rsidP="00EB2A62">
            <w:pPr>
              <w:pStyle w:val="Axure0"/>
              <w:rPr>
                <w:lang w:eastAsia="zh-CN"/>
              </w:rPr>
            </w:pPr>
            <w:r>
              <w:rPr>
                <w:rFonts w:hint="eastAsia"/>
                <w:lang w:eastAsia="zh-CN"/>
              </w:rPr>
              <w:t>10</w:t>
            </w:r>
          </w:p>
        </w:tc>
        <w:tc>
          <w:tcPr>
            <w:tcW w:w="2268" w:type="dxa"/>
          </w:tcPr>
          <w:p w14:paraId="5A4CF0EB" w14:textId="69B0CA52" w:rsidR="00F066FE" w:rsidRDefault="00311B2A" w:rsidP="00EB2A62">
            <w:pPr>
              <w:pStyle w:val="Axure0"/>
              <w:rPr>
                <w:lang w:eastAsia="zh-CN"/>
              </w:rPr>
            </w:pPr>
            <w:r>
              <w:rPr>
                <w:rFonts w:hint="eastAsia"/>
                <w:lang w:eastAsia="zh-CN"/>
              </w:rPr>
              <w:t>启动</w:t>
            </w:r>
            <w:r>
              <w:rPr>
                <w:lang w:eastAsia="zh-CN"/>
              </w:rPr>
              <w:t>筛选按钮</w:t>
            </w:r>
          </w:p>
        </w:tc>
        <w:tc>
          <w:tcPr>
            <w:tcW w:w="4536" w:type="dxa"/>
          </w:tcPr>
          <w:p w14:paraId="54C35D4F" w14:textId="132E5334" w:rsidR="00F066FE" w:rsidRDefault="00FA3D11" w:rsidP="00EB2A62">
            <w:pPr>
              <w:pStyle w:val="Axure0"/>
              <w:rPr>
                <w:lang w:eastAsia="zh-CN"/>
              </w:rPr>
            </w:pPr>
            <w:r>
              <w:rPr>
                <w:rFonts w:hint="eastAsia"/>
                <w:lang w:eastAsia="zh-CN"/>
              </w:rPr>
              <w:t>根据</w:t>
            </w:r>
            <w:r>
              <w:rPr>
                <w:lang w:eastAsia="zh-CN"/>
              </w:rPr>
              <w:t>时间段</w:t>
            </w:r>
            <w:r>
              <w:rPr>
                <w:rFonts w:hint="eastAsia"/>
                <w:lang w:eastAsia="zh-CN"/>
              </w:rPr>
              <w:t>进行筛选</w:t>
            </w:r>
          </w:p>
        </w:tc>
      </w:tr>
      <w:tr w:rsidR="00F066FE" w14:paraId="5E994A0E" w14:textId="77777777" w:rsidTr="00EB2A62">
        <w:trPr>
          <w:cantSplit/>
        </w:trPr>
        <w:tc>
          <w:tcPr>
            <w:tcW w:w="1413" w:type="dxa"/>
          </w:tcPr>
          <w:p w14:paraId="6BF66154" w14:textId="09B3DDD9" w:rsidR="00F066FE" w:rsidRDefault="00F066FE" w:rsidP="00EB2A62">
            <w:pPr>
              <w:pStyle w:val="Axure0"/>
              <w:rPr>
                <w:lang w:eastAsia="zh-CN"/>
              </w:rPr>
            </w:pPr>
            <w:r>
              <w:rPr>
                <w:rFonts w:hint="eastAsia"/>
                <w:lang w:eastAsia="zh-CN"/>
              </w:rPr>
              <w:t>11</w:t>
            </w:r>
          </w:p>
        </w:tc>
        <w:tc>
          <w:tcPr>
            <w:tcW w:w="2268" w:type="dxa"/>
          </w:tcPr>
          <w:p w14:paraId="6600BB11" w14:textId="5999603C" w:rsidR="00F066FE" w:rsidRDefault="00311B2A" w:rsidP="00EB2A62">
            <w:pPr>
              <w:pStyle w:val="Axure0"/>
              <w:rPr>
                <w:lang w:eastAsia="zh-CN"/>
              </w:rPr>
            </w:pPr>
            <w:r>
              <w:rPr>
                <w:rFonts w:hint="eastAsia"/>
                <w:lang w:eastAsia="zh-CN"/>
              </w:rPr>
              <w:t>日期</w:t>
            </w:r>
            <w:r>
              <w:rPr>
                <w:lang w:eastAsia="zh-CN"/>
              </w:rPr>
              <w:t>选择器</w:t>
            </w:r>
          </w:p>
        </w:tc>
        <w:tc>
          <w:tcPr>
            <w:tcW w:w="4536" w:type="dxa"/>
          </w:tcPr>
          <w:p w14:paraId="45155637" w14:textId="7793EA84" w:rsidR="00F066FE" w:rsidRDefault="005C48B6" w:rsidP="00EB2A62">
            <w:pPr>
              <w:pStyle w:val="Axure0"/>
              <w:rPr>
                <w:lang w:eastAsia="zh-CN"/>
              </w:rPr>
            </w:pPr>
            <w:r>
              <w:rPr>
                <w:rFonts w:hint="eastAsia"/>
                <w:lang w:eastAsia="zh-CN"/>
              </w:rPr>
              <w:t>点击</w:t>
            </w:r>
            <w:r w:rsidR="00B26FFA">
              <w:rPr>
                <w:rFonts w:hint="eastAsia"/>
                <w:lang w:eastAsia="zh-CN"/>
              </w:rPr>
              <w:t>弹出</w:t>
            </w:r>
            <w:r w:rsidR="00B26FFA">
              <w:rPr>
                <w:lang w:eastAsia="zh-CN"/>
              </w:rPr>
              <w:t>日期选择器</w:t>
            </w:r>
            <w:r>
              <w:rPr>
                <w:rFonts w:hint="eastAsia"/>
                <w:lang w:eastAsia="zh-CN"/>
              </w:rPr>
              <w:t>，</w:t>
            </w:r>
            <w:r>
              <w:rPr>
                <w:lang w:eastAsia="zh-CN"/>
              </w:rPr>
              <w:t>选择具体日期</w:t>
            </w:r>
          </w:p>
        </w:tc>
      </w:tr>
      <w:tr w:rsidR="00F066FE" w14:paraId="3FD5442A"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BDA1072" w14:textId="19AC89E4" w:rsidR="00F066FE" w:rsidRDefault="00F066FE" w:rsidP="00EB2A62">
            <w:pPr>
              <w:pStyle w:val="Axure0"/>
              <w:rPr>
                <w:lang w:eastAsia="zh-CN"/>
              </w:rPr>
            </w:pPr>
            <w:r>
              <w:rPr>
                <w:rFonts w:hint="eastAsia"/>
                <w:lang w:eastAsia="zh-CN"/>
              </w:rPr>
              <w:t>12</w:t>
            </w:r>
          </w:p>
        </w:tc>
        <w:tc>
          <w:tcPr>
            <w:tcW w:w="2268" w:type="dxa"/>
          </w:tcPr>
          <w:p w14:paraId="37B5CA0B" w14:textId="48D47186" w:rsidR="00F066FE" w:rsidRDefault="00D72018" w:rsidP="00EB2A62">
            <w:pPr>
              <w:pStyle w:val="Axure0"/>
              <w:rPr>
                <w:lang w:eastAsia="zh-CN"/>
              </w:rPr>
            </w:pPr>
            <w:r>
              <w:rPr>
                <w:rFonts w:hint="eastAsia"/>
                <w:lang w:eastAsia="zh-CN"/>
              </w:rPr>
              <w:t>操作细节</w:t>
            </w:r>
            <w:r>
              <w:rPr>
                <w:lang w:eastAsia="zh-CN"/>
              </w:rPr>
              <w:t>属性列</w:t>
            </w:r>
          </w:p>
        </w:tc>
        <w:tc>
          <w:tcPr>
            <w:tcW w:w="4536" w:type="dxa"/>
          </w:tcPr>
          <w:p w14:paraId="5414DFA9" w14:textId="270D47A2" w:rsidR="00F066FE" w:rsidRDefault="00207150" w:rsidP="00207150">
            <w:pPr>
              <w:pStyle w:val="Axure0"/>
              <w:rPr>
                <w:lang w:eastAsia="zh-CN"/>
              </w:rPr>
            </w:pPr>
            <w:r>
              <w:rPr>
                <w:rFonts w:hint="eastAsia"/>
                <w:lang w:eastAsia="zh-CN"/>
              </w:rPr>
              <w:t>点击</w:t>
            </w:r>
            <w:r>
              <w:rPr>
                <w:lang w:eastAsia="zh-CN"/>
              </w:rPr>
              <w:t>对</w:t>
            </w:r>
            <w:r>
              <w:rPr>
                <w:rFonts w:hint="eastAsia"/>
                <w:lang w:eastAsia="zh-CN"/>
              </w:rPr>
              <w:t>操作</w:t>
            </w:r>
            <w:r>
              <w:rPr>
                <w:lang w:eastAsia="zh-CN"/>
              </w:rPr>
              <w:t>细节</w:t>
            </w:r>
            <w:r>
              <w:rPr>
                <w:rFonts w:hint="eastAsia"/>
                <w:lang w:eastAsia="zh-CN"/>
              </w:rPr>
              <w:t>进行字典</w:t>
            </w:r>
            <w:r>
              <w:rPr>
                <w:lang w:eastAsia="zh-CN"/>
              </w:rPr>
              <w:t>排序</w:t>
            </w:r>
          </w:p>
        </w:tc>
      </w:tr>
      <w:tr w:rsidR="00F066FE" w14:paraId="379F44B1" w14:textId="77777777" w:rsidTr="00EB2A62">
        <w:trPr>
          <w:cantSplit/>
        </w:trPr>
        <w:tc>
          <w:tcPr>
            <w:tcW w:w="1413" w:type="dxa"/>
          </w:tcPr>
          <w:p w14:paraId="36B322B2" w14:textId="29779C69" w:rsidR="00F066FE" w:rsidRDefault="00F066FE" w:rsidP="00EB2A62">
            <w:pPr>
              <w:pStyle w:val="Axure0"/>
              <w:rPr>
                <w:lang w:eastAsia="zh-CN"/>
              </w:rPr>
            </w:pPr>
            <w:r>
              <w:rPr>
                <w:rFonts w:hint="eastAsia"/>
                <w:lang w:eastAsia="zh-CN"/>
              </w:rPr>
              <w:lastRenderedPageBreak/>
              <w:t>13</w:t>
            </w:r>
          </w:p>
        </w:tc>
        <w:tc>
          <w:tcPr>
            <w:tcW w:w="2268" w:type="dxa"/>
          </w:tcPr>
          <w:p w14:paraId="1146DF75" w14:textId="0BC40433" w:rsidR="00F066FE" w:rsidRDefault="00D72018" w:rsidP="00EB2A62">
            <w:pPr>
              <w:pStyle w:val="Axure0"/>
              <w:rPr>
                <w:lang w:eastAsia="zh-CN"/>
              </w:rPr>
            </w:pPr>
            <w:r>
              <w:rPr>
                <w:rFonts w:hint="eastAsia"/>
                <w:lang w:eastAsia="zh-CN"/>
              </w:rPr>
              <w:t>状态</w:t>
            </w:r>
            <w:r>
              <w:rPr>
                <w:lang w:eastAsia="zh-CN"/>
              </w:rPr>
              <w:t>属性列</w:t>
            </w:r>
          </w:p>
        </w:tc>
        <w:tc>
          <w:tcPr>
            <w:tcW w:w="4536" w:type="dxa"/>
          </w:tcPr>
          <w:p w14:paraId="66F74858" w14:textId="386030D2" w:rsidR="00F066FE" w:rsidRDefault="002B13D0" w:rsidP="002B13D0">
            <w:pPr>
              <w:pStyle w:val="Axure0"/>
              <w:rPr>
                <w:lang w:eastAsia="zh-CN"/>
              </w:rPr>
            </w:pPr>
            <w:r>
              <w:rPr>
                <w:rFonts w:hint="eastAsia"/>
                <w:lang w:eastAsia="zh-CN"/>
              </w:rPr>
              <w:t>点击</w:t>
            </w:r>
            <w:r>
              <w:rPr>
                <w:lang w:eastAsia="zh-CN"/>
              </w:rPr>
              <w:t>对</w:t>
            </w:r>
            <w:r>
              <w:rPr>
                <w:rFonts w:hint="eastAsia"/>
                <w:lang w:eastAsia="zh-CN"/>
              </w:rPr>
              <w:t>状态进行字典</w:t>
            </w:r>
            <w:r>
              <w:rPr>
                <w:lang w:eastAsia="zh-CN"/>
              </w:rPr>
              <w:t>排序</w:t>
            </w:r>
          </w:p>
        </w:tc>
      </w:tr>
      <w:tr w:rsidR="00F066FE" w14:paraId="09C4F067"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88716F1" w14:textId="08D20D4B" w:rsidR="00F066FE" w:rsidRDefault="00F066FE" w:rsidP="00EB2A62">
            <w:pPr>
              <w:pStyle w:val="Axure0"/>
              <w:rPr>
                <w:lang w:eastAsia="zh-CN"/>
              </w:rPr>
            </w:pPr>
            <w:r>
              <w:rPr>
                <w:rFonts w:hint="eastAsia"/>
                <w:lang w:eastAsia="zh-CN"/>
              </w:rPr>
              <w:t>14</w:t>
            </w:r>
          </w:p>
        </w:tc>
        <w:tc>
          <w:tcPr>
            <w:tcW w:w="2268" w:type="dxa"/>
          </w:tcPr>
          <w:p w14:paraId="51880892" w14:textId="31AF466D" w:rsidR="00F066FE" w:rsidRDefault="00D72018" w:rsidP="00EB2A62">
            <w:pPr>
              <w:pStyle w:val="Axure0"/>
              <w:rPr>
                <w:lang w:eastAsia="zh-CN"/>
              </w:rPr>
            </w:pPr>
            <w:r>
              <w:rPr>
                <w:rFonts w:hint="eastAsia"/>
                <w:lang w:eastAsia="zh-CN"/>
              </w:rPr>
              <w:t>操作</w:t>
            </w:r>
            <w:r>
              <w:rPr>
                <w:lang w:eastAsia="zh-CN"/>
              </w:rPr>
              <w:t>时间属性列</w:t>
            </w:r>
          </w:p>
        </w:tc>
        <w:tc>
          <w:tcPr>
            <w:tcW w:w="4536" w:type="dxa"/>
          </w:tcPr>
          <w:p w14:paraId="6ABDADE4" w14:textId="5A1D53DD" w:rsidR="00F066FE" w:rsidRDefault="009E4AA8" w:rsidP="009E4AA8">
            <w:pPr>
              <w:pStyle w:val="Axure0"/>
              <w:rPr>
                <w:lang w:eastAsia="zh-CN"/>
              </w:rPr>
            </w:pPr>
            <w:r>
              <w:rPr>
                <w:rFonts w:hint="eastAsia"/>
                <w:lang w:eastAsia="zh-CN"/>
              </w:rPr>
              <w:t>点击</w:t>
            </w:r>
            <w:r>
              <w:rPr>
                <w:lang w:eastAsia="zh-CN"/>
              </w:rPr>
              <w:t>对</w:t>
            </w:r>
            <w:r>
              <w:rPr>
                <w:rFonts w:hint="eastAsia"/>
                <w:lang w:eastAsia="zh-CN"/>
              </w:rPr>
              <w:t>时间进行</w:t>
            </w:r>
            <w:r>
              <w:rPr>
                <w:lang w:eastAsia="zh-CN"/>
              </w:rPr>
              <w:t>排序</w:t>
            </w:r>
          </w:p>
        </w:tc>
      </w:tr>
      <w:tr w:rsidR="00F066FE" w14:paraId="689C7C33" w14:textId="77777777" w:rsidTr="00EB2A62">
        <w:trPr>
          <w:cantSplit/>
        </w:trPr>
        <w:tc>
          <w:tcPr>
            <w:tcW w:w="1413" w:type="dxa"/>
          </w:tcPr>
          <w:p w14:paraId="2E90DFB6" w14:textId="7611D487" w:rsidR="00F066FE" w:rsidRDefault="00F066FE" w:rsidP="00EB2A62">
            <w:pPr>
              <w:pStyle w:val="Axure0"/>
              <w:rPr>
                <w:lang w:eastAsia="zh-CN"/>
              </w:rPr>
            </w:pPr>
            <w:r>
              <w:rPr>
                <w:rFonts w:hint="eastAsia"/>
                <w:lang w:eastAsia="zh-CN"/>
              </w:rPr>
              <w:t>15</w:t>
            </w:r>
          </w:p>
        </w:tc>
        <w:tc>
          <w:tcPr>
            <w:tcW w:w="2268" w:type="dxa"/>
          </w:tcPr>
          <w:p w14:paraId="06E31805" w14:textId="026BA93F" w:rsidR="00F066FE" w:rsidRDefault="00D72018" w:rsidP="00EB2A62">
            <w:pPr>
              <w:pStyle w:val="Axure0"/>
              <w:rPr>
                <w:lang w:eastAsia="zh-CN"/>
              </w:rPr>
            </w:pPr>
            <w:r>
              <w:rPr>
                <w:rFonts w:hint="eastAsia"/>
                <w:lang w:eastAsia="zh-CN"/>
              </w:rPr>
              <w:t>操作</w:t>
            </w:r>
            <w:r>
              <w:rPr>
                <w:lang w:eastAsia="zh-CN"/>
              </w:rPr>
              <w:t>人员属性列</w:t>
            </w:r>
          </w:p>
        </w:tc>
        <w:tc>
          <w:tcPr>
            <w:tcW w:w="4536" w:type="dxa"/>
          </w:tcPr>
          <w:p w14:paraId="511D358E" w14:textId="772CAD32" w:rsidR="00F066FE" w:rsidRDefault="008D4D67" w:rsidP="00EB2A62">
            <w:pPr>
              <w:pStyle w:val="Axure0"/>
              <w:rPr>
                <w:lang w:eastAsia="zh-CN"/>
              </w:rPr>
            </w:pPr>
            <w:r>
              <w:rPr>
                <w:rFonts w:hint="eastAsia"/>
                <w:lang w:eastAsia="zh-CN"/>
              </w:rPr>
              <w:t>点击</w:t>
            </w:r>
            <w:r>
              <w:rPr>
                <w:lang w:eastAsia="zh-CN"/>
              </w:rPr>
              <w:t>对</w:t>
            </w:r>
            <w:r>
              <w:rPr>
                <w:rFonts w:hint="eastAsia"/>
                <w:lang w:eastAsia="zh-CN"/>
              </w:rPr>
              <w:t>操作</w:t>
            </w:r>
            <w:r>
              <w:rPr>
                <w:lang w:eastAsia="zh-CN"/>
              </w:rPr>
              <w:t>人员</w:t>
            </w:r>
            <w:r>
              <w:rPr>
                <w:rFonts w:hint="eastAsia"/>
                <w:lang w:eastAsia="zh-CN"/>
              </w:rPr>
              <w:t>进行字典</w:t>
            </w:r>
            <w:r>
              <w:rPr>
                <w:lang w:eastAsia="zh-CN"/>
              </w:rPr>
              <w:t>排序</w:t>
            </w:r>
          </w:p>
        </w:tc>
      </w:tr>
      <w:tr w:rsidR="00F066FE" w14:paraId="21E1294F"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0A47392" w14:textId="737C6CE1" w:rsidR="00F066FE" w:rsidRDefault="00F066FE" w:rsidP="00EB2A62">
            <w:pPr>
              <w:pStyle w:val="Axure0"/>
              <w:rPr>
                <w:lang w:eastAsia="zh-CN"/>
              </w:rPr>
            </w:pPr>
            <w:r>
              <w:rPr>
                <w:rFonts w:hint="eastAsia"/>
                <w:lang w:eastAsia="zh-CN"/>
              </w:rPr>
              <w:t>1</w:t>
            </w:r>
            <w:r>
              <w:rPr>
                <w:lang w:eastAsia="zh-CN"/>
              </w:rPr>
              <w:t>6</w:t>
            </w:r>
          </w:p>
        </w:tc>
        <w:tc>
          <w:tcPr>
            <w:tcW w:w="2268" w:type="dxa"/>
          </w:tcPr>
          <w:p w14:paraId="4FF28FBD" w14:textId="6D04A835" w:rsidR="00F066FE" w:rsidRDefault="00D72018" w:rsidP="00EB2A62">
            <w:pPr>
              <w:pStyle w:val="Axure0"/>
              <w:rPr>
                <w:lang w:eastAsia="zh-CN"/>
              </w:rPr>
            </w:pPr>
            <w:r>
              <w:rPr>
                <w:rFonts w:hint="eastAsia"/>
                <w:lang w:eastAsia="zh-CN"/>
              </w:rPr>
              <w:t>系统</w:t>
            </w:r>
            <w:r>
              <w:rPr>
                <w:lang w:eastAsia="zh-CN"/>
              </w:rPr>
              <w:t>日志属性列</w:t>
            </w:r>
          </w:p>
        </w:tc>
        <w:tc>
          <w:tcPr>
            <w:tcW w:w="4536" w:type="dxa"/>
          </w:tcPr>
          <w:p w14:paraId="27812E7D" w14:textId="753573FD" w:rsidR="00F066FE" w:rsidRDefault="00FE6221" w:rsidP="00EB2A62">
            <w:pPr>
              <w:pStyle w:val="Axure0"/>
              <w:rPr>
                <w:lang w:eastAsia="zh-CN"/>
              </w:rPr>
            </w:pPr>
            <w:r>
              <w:rPr>
                <w:rFonts w:hint="eastAsia"/>
                <w:lang w:eastAsia="zh-CN"/>
              </w:rPr>
              <w:t>点击</w:t>
            </w:r>
            <w:r>
              <w:rPr>
                <w:lang w:eastAsia="zh-CN"/>
              </w:rPr>
              <w:t>对系统日志</w:t>
            </w:r>
            <w:r>
              <w:rPr>
                <w:rFonts w:hint="eastAsia"/>
                <w:lang w:eastAsia="zh-CN"/>
              </w:rPr>
              <w:t>进行字典</w:t>
            </w:r>
            <w:r>
              <w:rPr>
                <w:lang w:eastAsia="zh-CN"/>
              </w:rPr>
              <w:t>排序</w:t>
            </w:r>
          </w:p>
        </w:tc>
      </w:tr>
      <w:tr w:rsidR="00F066FE" w14:paraId="68C7D7C5" w14:textId="77777777" w:rsidTr="00EB2A62">
        <w:trPr>
          <w:cantSplit/>
        </w:trPr>
        <w:tc>
          <w:tcPr>
            <w:tcW w:w="1413" w:type="dxa"/>
          </w:tcPr>
          <w:p w14:paraId="4A0DBD89" w14:textId="752BC61A" w:rsidR="00F066FE" w:rsidRDefault="00F066FE" w:rsidP="00EB2A62">
            <w:pPr>
              <w:pStyle w:val="Axure0"/>
              <w:rPr>
                <w:lang w:eastAsia="zh-CN"/>
              </w:rPr>
            </w:pPr>
            <w:r>
              <w:rPr>
                <w:rFonts w:hint="eastAsia"/>
                <w:lang w:eastAsia="zh-CN"/>
              </w:rPr>
              <w:t>17</w:t>
            </w:r>
          </w:p>
        </w:tc>
        <w:tc>
          <w:tcPr>
            <w:tcW w:w="2268" w:type="dxa"/>
          </w:tcPr>
          <w:p w14:paraId="0C2D1C25" w14:textId="1E23C42C" w:rsidR="00F066FE" w:rsidRDefault="00D72018" w:rsidP="00EB2A62">
            <w:pPr>
              <w:pStyle w:val="Axure0"/>
              <w:rPr>
                <w:lang w:eastAsia="zh-CN"/>
              </w:rPr>
            </w:pPr>
            <w:r>
              <w:rPr>
                <w:rFonts w:hint="eastAsia"/>
                <w:lang w:eastAsia="zh-CN"/>
              </w:rPr>
              <w:t>复选</w:t>
            </w:r>
            <w:r>
              <w:rPr>
                <w:lang w:eastAsia="zh-CN"/>
              </w:rPr>
              <w:t>选择框</w:t>
            </w:r>
          </w:p>
        </w:tc>
        <w:tc>
          <w:tcPr>
            <w:tcW w:w="4536" w:type="dxa"/>
          </w:tcPr>
          <w:p w14:paraId="399D7615" w14:textId="15CFD9BD" w:rsidR="00F066FE" w:rsidRDefault="004F7D3F" w:rsidP="00EB2A62">
            <w:pPr>
              <w:pStyle w:val="Axure0"/>
              <w:rPr>
                <w:lang w:eastAsia="zh-CN"/>
              </w:rPr>
            </w:pPr>
            <w:r>
              <w:rPr>
                <w:rFonts w:hint="eastAsia"/>
                <w:lang w:eastAsia="zh-CN"/>
              </w:rPr>
              <w:t>点击</w:t>
            </w:r>
            <w:r>
              <w:rPr>
                <w:lang w:eastAsia="zh-CN"/>
              </w:rPr>
              <w:t>复选日志</w:t>
            </w:r>
          </w:p>
        </w:tc>
      </w:tr>
      <w:tr w:rsidR="00F066FE" w14:paraId="79B69373"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1DFEA3D4" w14:textId="216160CB" w:rsidR="00F066FE" w:rsidRDefault="00F066FE" w:rsidP="00EB2A62">
            <w:pPr>
              <w:pStyle w:val="Axure0"/>
              <w:rPr>
                <w:lang w:eastAsia="zh-CN"/>
              </w:rPr>
            </w:pPr>
            <w:r>
              <w:rPr>
                <w:rFonts w:hint="eastAsia"/>
                <w:lang w:eastAsia="zh-CN"/>
              </w:rPr>
              <w:t>18</w:t>
            </w:r>
          </w:p>
        </w:tc>
        <w:tc>
          <w:tcPr>
            <w:tcW w:w="2268" w:type="dxa"/>
          </w:tcPr>
          <w:p w14:paraId="4CDFBCC1" w14:textId="4EAF93D6" w:rsidR="00F066FE" w:rsidRDefault="00D72018" w:rsidP="00EB2A62">
            <w:pPr>
              <w:pStyle w:val="Axure0"/>
              <w:rPr>
                <w:lang w:eastAsia="zh-CN"/>
              </w:rPr>
            </w:pPr>
            <w:r>
              <w:rPr>
                <w:rFonts w:hint="eastAsia"/>
                <w:lang w:eastAsia="zh-CN"/>
              </w:rPr>
              <w:t>全选</w:t>
            </w:r>
            <w:r>
              <w:rPr>
                <w:lang w:eastAsia="zh-CN"/>
              </w:rPr>
              <w:t>按钮</w:t>
            </w:r>
          </w:p>
        </w:tc>
        <w:tc>
          <w:tcPr>
            <w:tcW w:w="4536" w:type="dxa"/>
          </w:tcPr>
          <w:p w14:paraId="3E590F8E" w14:textId="04609C00" w:rsidR="00F066FE" w:rsidRDefault="00C47FA7" w:rsidP="00EB2A62">
            <w:pPr>
              <w:pStyle w:val="Axure0"/>
              <w:rPr>
                <w:lang w:eastAsia="zh-CN"/>
              </w:rPr>
            </w:pPr>
            <w:r>
              <w:rPr>
                <w:rFonts w:hint="eastAsia"/>
                <w:lang w:eastAsia="zh-CN"/>
              </w:rPr>
              <w:t>对</w:t>
            </w:r>
            <w:r>
              <w:rPr>
                <w:lang w:eastAsia="zh-CN"/>
              </w:rPr>
              <w:t>日志全选</w:t>
            </w:r>
          </w:p>
        </w:tc>
      </w:tr>
      <w:tr w:rsidR="00F066FE" w14:paraId="4FD14123" w14:textId="77777777" w:rsidTr="00EB2A62">
        <w:trPr>
          <w:cantSplit/>
        </w:trPr>
        <w:tc>
          <w:tcPr>
            <w:tcW w:w="1413" w:type="dxa"/>
          </w:tcPr>
          <w:p w14:paraId="02DB5A36" w14:textId="0F5718D9" w:rsidR="00F066FE" w:rsidRDefault="00F066FE" w:rsidP="00EB2A62">
            <w:pPr>
              <w:pStyle w:val="Axure0"/>
              <w:rPr>
                <w:lang w:eastAsia="zh-CN"/>
              </w:rPr>
            </w:pPr>
            <w:r>
              <w:rPr>
                <w:rFonts w:hint="eastAsia"/>
                <w:lang w:eastAsia="zh-CN"/>
              </w:rPr>
              <w:t>19</w:t>
            </w:r>
          </w:p>
        </w:tc>
        <w:tc>
          <w:tcPr>
            <w:tcW w:w="2268" w:type="dxa"/>
          </w:tcPr>
          <w:p w14:paraId="34207287" w14:textId="45278768" w:rsidR="00F066FE" w:rsidRDefault="00D72018" w:rsidP="00EB2A62">
            <w:pPr>
              <w:pStyle w:val="Axure0"/>
              <w:rPr>
                <w:lang w:eastAsia="zh-CN"/>
              </w:rPr>
            </w:pPr>
            <w:r>
              <w:rPr>
                <w:rFonts w:hint="eastAsia"/>
                <w:lang w:eastAsia="zh-CN"/>
              </w:rPr>
              <w:t>反选</w:t>
            </w:r>
            <w:r>
              <w:rPr>
                <w:lang w:eastAsia="zh-CN"/>
              </w:rPr>
              <w:t>按钮</w:t>
            </w:r>
          </w:p>
        </w:tc>
        <w:tc>
          <w:tcPr>
            <w:tcW w:w="4536" w:type="dxa"/>
          </w:tcPr>
          <w:p w14:paraId="5BD685A0" w14:textId="62FA218F" w:rsidR="00F066FE" w:rsidRDefault="00C47FA7" w:rsidP="00EB2A62">
            <w:pPr>
              <w:pStyle w:val="Axure0"/>
              <w:rPr>
                <w:lang w:eastAsia="zh-CN"/>
              </w:rPr>
            </w:pPr>
            <w:r>
              <w:rPr>
                <w:rFonts w:hint="eastAsia"/>
                <w:lang w:eastAsia="zh-CN"/>
              </w:rPr>
              <w:t>反向</w:t>
            </w:r>
            <w:r>
              <w:rPr>
                <w:lang w:eastAsia="zh-CN"/>
              </w:rPr>
              <w:t>选择日志</w:t>
            </w:r>
          </w:p>
        </w:tc>
      </w:tr>
      <w:tr w:rsidR="00F066FE" w14:paraId="3FAB7888"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19378F4B" w14:textId="74487E94" w:rsidR="00F066FE" w:rsidRDefault="00F066FE" w:rsidP="00EB2A62">
            <w:pPr>
              <w:pStyle w:val="Axure0"/>
              <w:rPr>
                <w:lang w:eastAsia="zh-CN"/>
              </w:rPr>
            </w:pPr>
            <w:r>
              <w:rPr>
                <w:rFonts w:hint="eastAsia"/>
                <w:lang w:eastAsia="zh-CN"/>
              </w:rPr>
              <w:t>20</w:t>
            </w:r>
          </w:p>
        </w:tc>
        <w:tc>
          <w:tcPr>
            <w:tcW w:w="2268" w:type="dxa"/>
          </w:tcPr>
          <w:p w14:paraId="0380F961" w14:textId="4931FF70" w:rsidR="00F066FE" w:rsidRDefault="001B3D66" w:rsidP="00EB2A62">
            <w:pPr>
              <w:pStyle w:val="Axure0"/>
              <w:rPr>
                <w:lang w:eastAsia="zh-CN"/>
              </w:rPr>
            </w:pPr>
            <w:r>
              <w:rPr>
                <w:rFonts w:hint="eastAsia"/>
                <w:lang w:eastAsia="zh-CN"/>
              </w:rPr>
              <w:t>清除</w:t>
            </w:r>
            <w:r w:rsidR="00D72018">
              <w:rPr>
                <w:lang w:eastAsia="zh-CN"/>
              </w:rPr>
              <w:t>按钮</w:t>
            </w:r>
          </w:p>
        </w:tc>
        <w:tc>
          <w:tcPr>
            <w:tcW w:w="4536" w:type="dxa"/>
          </w:tcPr>
          <w:p w14:paraId="05EBBC82" w14:textId="1E8275BC" w:rsidR="00F066FE" w:rsidRDefault="00794A1B" w:rsidP="00EB2A62">
            <w:pPr>
              <w:pStyle w:val="Axure0"/>
              <w:rPr>
                <w:lang w:eastAsia="zh-CN"/>
              </w:rPr>
            </w:pPr>
            <w:r>
              <w:rPr>
                <w:rFonts w:hint="eastAsia"/>
                <w:lang w:eastAsia="zh-CN"/>
              </w:rPr>
              <w:t>点击</w:t>
            </w:r>
            <w:r>
              <w:rPr>
                <w:lang w:eastAsia="zh-CN"/>
              </w:rPr>
              <w:t>清除所有复选</w:t>
            </w:r>
          </w:p>
        </w:tc>
      </w:tr>
      <w:tr w:rsidR="00F066FE" w14:paraId="6DB5005E" w14:textId="77777777" w:rsidTr="00EB2A62">
        <w:trPr>
          <w:cantSplit/>
        </w:trPr>
        <w:tc>
          <w:tcPr>
            <w:tcW w:w="1413" w:type="dxa"/>
          </w:tcPr>
          <w:p w14:paraId="1F5946F7" w14:textId="3B980F22" w:rsidR="00F066FE" w:rsidRDefault="00F066FE" w:rsidP="00EB2A62">
            <w:pPr>
              <w:pStyle w:val="Axure0"/>
              <w:rPr>
                <w:lang w:eastAsia="zh-CN"/>
              </w:rPr>
            </w:pPr>
            <w:r>
              <w:rPr>
                <w:rFonts w:hint="eastAsia"/>
                <w:lang w:eastAsia="zh-CN"/>
              </w:rPr>
              <w:t>21</w:t>
            </w:r>
          </w:p>
        </w:tc>
        <w:tc>
          <w:tcPr>
            <w:tcW w:w="2268" w:type="dxa"/>
          </w:tcPr>
          <w:p w14:paraId="3F0432FE" w14:textId="3AC43CFE" w:rsidR="00F066FE" w:rsidRDefault="00401140" w:rsidP="00EB2A62">
            <w:pPr>
              <w:pStyle w:val="Axure0"/>
              <w:rPr>
                <w:lang w:eastAsia="zh-CN"/>
              </w:rPr>
            </w:pPr>
            <w:r>
              <w:rPr>
                <w:lang w:eastAsia="zh-CN"/>
              </w:rPr>
              <w:t>页码与选择</w:t>
            </w:r>
            <w:r>
              <w:rPr>
                <w:rFonts w:hint="eastAsia"/>
                <w:lang w:eastAsia="zh-CN"/>
              </w:rPr>
              <w:t>数</w:t>
            </w:r>
          </w:p>
        </w:tc>
        <w:tc>
          <w:tcPr>
            <w:tcW w:w="4536" w:type="dxa"/>
          </w:tcPr>
          <w:p w14:paraId="1F251C22" w14:textId="4B4E1959" w:rsidR="00F066FE" w:rsidRDefault="001B3D66" w:rsidP="00EB2A62">
            <w:pPr>
              <w:pStyle w:val="Axure0"/>
              <w:rPr>
                <w:lang w:eastAsia="zh-CN"/>
              </w:rPr>
            </w:pPr>
            <w:r>
              <w:rPr>
                <w:rFonts w:hint="eastAsia"/>
                <w:lang w:eastAsia="zh-CN"/>
              </w:rPr>
              <w:t>显示</w:t>
            </w:r>
            <w:r>
              <w:rPr>
                <w:lang w:eastAsia="zh-CN"/>
              </w:rPr>
              <w:t>页码与选择</w:t>
            </w:r>
            <w:r>
              <w:rPr>
                <w:rFonts w:hint="eastAsia"/>
                <w:lang w:eastAsia="zh-CN"/>
              </w:rPr>
              <w:t>数</w:t>
            </w:r>
          </w:p>
        </w:tc>
      </w:tr>
      <w:tr w:rsidR="00F066FE" w14:paraId="31B53C0F"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653B7CA" w14:textId="05EE8529" w:rsidR="00F066FE" w:rsidRDefault="00F066FE" w:rsidP="00EB2A62">
            <w:pPr>
              <w:pStyle w:val="Axure0"/>
              <w:rPr>
                <w:lang w:eastAsia="zh-CN"/>
              </w:rPr>
            </w:pPr>
            <w:r>
              <w:rPr>
                <w:rFonts w:hint="eastAsia"/>
                <w:lang w:eastAsia="zh-CN"/>
              </w:rPr>
              <w:t>22</w:t>
            </w:r>
          </w:p>
        </w:tc>
        <w:tc>
          <w:tcPr>
            <w:tcW w:w="2268" w:type="dxa"/>
          </w:tcPr>
          <w:p w14:paraId="14BEAC6F" w14:textId="68AB3BAA" w:rsidR="00F066FE" w:rsidRDefault="00464303" w:rsidP="00EB2A62">
            <w:pPr>
              <w:pStyle w:val="Axure0"/>
              <w:rPr>
                <w:lang w:eastAsia="zh-CN"/>
              </w:rPr>
            </w:pPr>
            <w:r>
              <w:rPr>
                <w:rFonts w:hint="eastAsia"/>
                <w:lang w:eastAsia="zh-CN"/>
              </w:rPr>
              <w:t>导出</w:t>
            </w:r>
            <w:r>
              <w:rPr>
                <w:lang w:eastAsia="zh-CN"/>
              </w:rPr>
              <w:t>日志标志</w:t>
            </w:r>
          </w:p>
        </w:tc>
        <w:tc>
          <w:tcPr>
            <w:tcW w:w="4536" w:type="dxa"/>
          </w:tcPr>
          <w:p w14:paraId="71E9CEF3" w14:textId="2633F4D6" w:rsidR="00F066FE" w:rsidRDefault="00257824" w:rsidP="00EB2A62">
            <w:pPr>
              <w:pStyle w:val="Axure0"/>
              <w:rPr>
                <w:lang w:eastAsia="zh-CN"/>
              </w:rPr>
            </w:pPr>
            <w:r>
              <w:rPr>
                <w:rFonts w:hint="eastAsia"/>
                <w:lang w:eastAsia="zh-CN"/>
              </w:rPr>
              <w:t>点击</w:t>
            </w:r>
            <w:r>
              <w:rPr>
                <w:lang w:eastAsia="zh-CN"/>
              </w:rPr>
              <w:t>导出日志</w:t>
            </w:r>
          </w:p>
        </w:tc>
      </w:tr>
      <w:tr w:rsidR="00F066FE" w14:paraId="292E3046" w14:textId="77777777" w:rsidTr="00EB2A62">
        <w:trPr>
          <w:cantSplit/>
        </w:trPr>
        <w:tc>
          <w:tcPr>
            <w:tcW w:w="1413" w:type="dxa"/>
          </w:tcPr>
          <w:p w14:paraId="17007561" w14:textId="712C0666" w:rsidR="00F066FE" w:rsidRDefault="00F066FE" w:rsidP="00EB2A62">
            <w:pPr>
              <w:pStyle w:val="Axure0"/>
              <w:rPr>
                <w:lang w:eastAsia="zh-CN"/>
              </w:rPr>
            </w:pPr>
            <w:r>
              <w:rPr>
                <w:rFonts w:hint="eastAsia"/>
                <w:lang w:eastAsia="zh-CN"/>
              </w:rPr>
              <w:t>23</w:t>
            </w:r>
          </w:p>
        </w:tc>
        <w:tc>
          <w:tcPr>
            <w:tcW w:w="2268" w:type="dxa"/>
          </w:tcPr>
          <w:p w14:paraId="07A3D279" w14:textId="1CFC6773" w:rsidR="00F066FE" w:rsidRDefault="00464303" w:rsidP="00EB2A62">
            <w:pPr>
              <w:pStyle w:val="Axure0"/>
              <w:rPr>
                <w:lang w:eastAsia="zh-CN"/>
              </w:rPr>
            </w:pPr>
            <w:r>
              <w:rPr>
                <w:rFonts w:hint="eastAsia"/>
                <w:lang w:eastAsia="zh-CN"/>
              </w:rPr>
              <w:t>删除</w:t>
            </w:r>
            <w:r>
              <w:rPr>
                <w:lang w:eastAsia="zh-CN"/>
              </w:rPr>
              <w:t>日志按钮</w:t>
            </w:r>
          </w:p>
        </w:tc>
        <w:tc>
          <w:tcPr>
            <w:tcW w:w="4536" w:type="dxa"/>
          </w:tcPr>
          <w:p w14:paraId="32CE2355" w14:textId="2FE1D1C7" w:rsidR="00F066FE" w:rsidRDefault="00184D5E" w:rsidP="00EB2A62">
            <w:pPr>
              <w:pStyle w:val="Axure0"/>
              <w:rPr>
                <w:lang w:eastAsia="zh-CN"/>
              </w:rPr>
            </w:pPr>
            <w:r>
              <w:rPr>
                <w:rFonts w:hint="eastAsia"/>
                <w:lang w:eastAsia="zh-CN"/>
              </w:rPr>
              <w:t>点击进行</w:t>
            </w:r>
            <w:r>
              <w:rPr>
                <w:lang w:eastAsia="zh-CN"/>
              </w:rPr>
              <w:t>对日志的复选</w:t>
            </w:r>
            <w:r>
              <w:rPr>
                <w:rFonts w:hint="eastAsia"/>
                <w:lang w:eastAsia="zh-CN"/>
              </w:rPr>
              <w:t>删除</w:t>
            </w:r>
          </w:p>
        </w:tc>
      </w:tr>
      <w:tr w:rsidR="00F066FE" w14:paraId="6D5DFC96"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5742C070" w14:textId="22FD4600" w:rsidR="00F066FE" w:rsidRDefault="00F066FE" w:rsidP="00EB2A62">
            <w:pPr>
              <w:pStyle w:val="Axure0"/>
              <w:rPr>
                <w:lang w:eastAsia="zh-CN"/>
              </w:rPr>
            </w:pPr>
            <w:r>
              <w:rPr>
                <w:rFonts w:hint="eastAsia"/>
                <w:lang w:eastAsia="zh-CN"/>
              </w:rPr>
              <w:t>24</w:t>
            </w:r>
          </w:p>
        </w:tc>
        <w:tc>
          <w:tcPr>
            <w:tcW w:w="2268" w:type="dxa"/>
          </w:tcPr>
          <w:p w14:paraId="36DD64C6" w14:textId="119B1257" w:rsidR="00F066FE" w:rsidRDefault="00464303" w:rsidP="00EB2A62">
            <w:pPr>
              <w:pStyle w:val="Axure0"/>
              <w:rPr>
                <w:lang w:eastAsia="zh-CN"/>
              </w:rPr>
            </w:pPr>
            <w:r>
              <w:rPr>
                <w:rFonts w:hint="eastAsia"/>
                <w:lang w:eastAsia="zh-CN"/>
              </w:rPr>
              <w:t>日志</w:t>
            </w:r>
            <w:r>
              <w:rPr>
                <w:lang w:eastAsia="zh-CN"/>
              </w:rPr>
              <w:t>翻页按钮</w:t>
            </w:r>
          </w:p>
        </w:tc>
        <w:tc>
          <w:tcPr>
            <w:tcW w:w="4536" w:type="dxa"/>
          </w:tcPr>
          <w:p w14:paraId="666FE2D5" w14:textId="3E572143" w:rsidR="00F066FE" w:rsidRDefault="000A3332" w:rsidP="00EB2A62">
            <w:pPr>
              <w:pStyle w:val="Axure0"/>
              <w:rPr>
                <w:lang w:eastAsia="zh-CN"/>
              </w:rPr>
            </w:pPr>
            <w:r>
              <w:rPr>
                <w:rFonts w:hint="eastAsia"/>
                <w:lang w:eastAsia="zh-CN"/>
              </w:rPr>
              <w:t>点击进行</w:t>
            </w:r>
            <w:r>
              <w:rPr>
                <w:lang w:eastAsia="zh-CN"/>
              </w:rPr>
              <w:t>日志的翻页</w:t>
            </w:r>
          </w:p>
        </w:tc>
      </w:tr>
    </w:tbl>
    <w:p w14:paraId="6F151683" w14:textId="263BE022" w:rsidR="00A90356" w:rsidRPr="00AF5C73" w:rsidRDefault="00A90356" w:rsidP="00A90356"/>
    <w:p w14:paraId="6212339E" w14:textId="74780044" w:rsidR="00A90356" w:rsidRDefault="0043728C" w:rsidP="00A90356">
      <w:r>
        <w:rPr>
          <w:noProof/>
        </w:rPr>
        <w:drawing>
          <wp:inline distT="0" distB="0" distL="0" distR="0" wp14:anchorId="28F55B3E" wp14:editId="52295280">
            <wp:extent cx="5274310" cy="313626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136265"/>
                    </a:xfrm>
                    <a:prstGeom prst="rect">
                      <a:avLst/>
                    </a:prstGeom>
                  </pic:spPr>
                </pic:pic>
              </a:graphicData>
            </a:graphic>
          </wp:inline>
        </w:drawing>
      </w:r>
    </w:p>
    <w:p w14:paraId="3AAF3733" w14:textId="018D7C0D" w:rsidR="008B56AD" w:rsidRDefault="008B56AD" w:rsidP="00A90356">
      <w:pPr>
        <w:rPr>
          <w:ins w:id="1694" w:author="HerculesHu" w:date="2017-12-23T23:50:00Z"/>
        </w:rPr>
      </w:pPr>
    </w:p>
    <w:p w14:paraId="2D3D65FC" w14:textId="77777777" w:rsidR="00636C47" w:rsidRDefault="00636C47" w:rsidP="00636C47">
      <w:pPr>
        <w:jc w:val="center"/>
        <w:rPr>
          <w:ins w:id="1695" w:author="HerculesHu" w:date="2017-12-23T23:50:00Z"/>
        </w:rPr>
      </w:pPr>
      <w:ins w:id="1696" w:author="HerculesHu" w:date="2017-12-23T23:50:00Z">
        <w:r>
          <w:rPr>
            <w:rFonts w:hint="eastAsia"/>
          </w:rPr>
          <w:t>（电脑</w:t>
        </w:r>
        <w:r>
          <w:t>版</w:t>
        </w:r>
        <w:r>
          <w:rPr>
            <w:rFonts w:hint="eastAsia"/>
          </w:rPr>
          <w:t>）</w:t>
        </w:r>
      </w:ins>
    </w:p>
    <w:p w14:paraId="2BDCB7AB" w14:textId="77777777" w:rsidR="00636C47" w:rsidRDefault="00636C47" w:rsidP="00A90356"/>
    <w:p w14:paraId="637C4F04" w14:textId="2F213A9D" w:rsidR="008B56AD" w:rsidRDefault="008B56AD" w:rsidP="00A90356"/>
    <w:p w14:paraId="28D25966" w14:textId="565C3599" w:rsidR="008B56AD" w:rsidRDefault="00F932C6">
      <w:pPr>
        <w:pStyle w:val="a1"/>
      </w:pPr>
      <w:bookmarkStart w:id="1697" w:name="_Toc503060560"/>
      <w:r>
        <w:rPr>
          <w:rFonts w:hint="eastAsia"/>
        </w:rPr>
        <w:t>管理</w:t>
      </w:r>
      <w:r>
        <w:t>员后台</w:t>
      </w:r>
      <w:r w:rsidR="00A011A5">
        <w:rPr>
          <w:rFonts w:hint="eastAsia"/>
        </w:rPr>
        <w:t>网站</w:t>
      </w:r>
      <w:r>
        <w:rPr>
          <w:rFonts w:hint="eastAsia"/>
        </w:rPr>
        <w:t>抬头</w:t>
      </w:r>
      <w:bookmarkEnd w:id="1697"/>
    </w:p>
    <w:p w14:paraId="2A8111F0" w14:textId="3C8A1FC7" w:rsidR="00D939B4" w:rsidRDefault="00D939B4" w:rsidP="00D939B4"/>
    <w:p w14:paraId="19F1E817" w14:textId="214DA780" w:rsidR="00D939B4" w:rsidRDefault="00D939B4" w:rsidP="00D939B4"/>
    <w:p w14:paraId="3B1F9260" w14:textId="77777777" w:rsidR="00D939B4" w:rsidRPr="00D939B4" w:rsidRDefault="00D939B4" w:rsidP="00D939B4"/>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993B47" w14:paraId="26FF26C2"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2942B118" w14:textId="77777777" w:rsidR="00993B47" w:rsidRDefault="00993B47" w:rsidP="00EB2A62">
            <w:pPr>
              <w:pStyle w:val="Axure"/>
            </w:pPr>
            <w:r>
              <w:lastRenderedPageBreak/>
              <w:t>脚注</w:t>
            </w:r>
          </w:p>
        </w:tc>
        <w:tc>
          <w:tcPr>
            <w:tcW w:w="2268" w:type="dxa"/>
          </w:tcPr>
          <w:p w14:paraId="7E909D9D" w14:textId="77777777" w:rsidR="00993B47" w:rsidRDefault="00993B47" w:rsidP="00EB2A62">
            <w:pPr>
              <w:pStyle w:val="Axure"/>
            </w:pPr>
            <w:r>
              <w:t>名称</w:t>
            </w:r>
          </w:p>
        </w:tc>
        <w:tc>
          <w:tcPr>
            <w:tcW w:w="4536" w:type="dxa"/>
          </w:tcPr>
          <w:p w14:paraId="0CFB7D36" w14:textId="77777777" w:rsidR="00993B47" w:rsidRDefault="00993B47" w:rsidP="00EB2A62">
            <w:pPr>
              <w:pStyle w:val="Axure"/>
              <w:tabs>
                <w:tab w:val="left" w:pos="1190"/>
              </w:tabs>
            </w:pPr>
            <w:r>
              <w:t>交互</w:t>
            </w:r>
            <w:r>
              <w:tab/>
            </w:r>
          </w:p>
        </w:tc>
      </w:tr>
      <w:tr w:rsidR="00993B47" w14:paraId="57CDBE9C" w14:textId="77777777" w:rsidTr="00EB2A62">
        <w:trPr>
          <w:cantSplit/>
        </w:trPr>
        <w:tc>
          <w:tcPr>
            <w:tcW w:w="1413" w:type="dxa"/>
          </w:tcPr>
          <w:p w14:paraId="257EA56A" w14:textId="77777777" w:rsidR="00993B47" w:rsidRDefault="00993B47" w:rsidP="00EB2A62">
            <w:pPr>
              <w:pStyle w:val="Axure0"/>
            </w:pPr>
            <w:r>
              <w:t>1</w:t>
            </w:r>
          </w:p>
        </w:tc>
        <w:tc>
          <w:tcPr>
            <w:tcW w:w="2268" w:type="dxa"/>
          </w:tcPr>
          <w:p w14:paraId="069C8B2F" w14:textId="32EF838E" w:rsidR="00993B47" w:rsidRDefault="00040324" w:rsidP="00EB2A62">
            <w:pPr>
              <w:pStyle w:val="Axure0"/>
              <w:rPr>
                <w:lang w:eastAsia="zh-CN"/>
              </w:rPr>
            </w:pPr>
            <w:r>
              <w:rPr>
                <w:rFonts w:hint="eastAsia"/>
                <w:lang w:eastAsia="zh-CN"/>
              </w:rPr>
              <w:t>网站</w:t>
            </w:r>
            <w:r>
              <w:rPr>
                <w:lang w:eastAsia="zh-CN"/>
              </w:rPr>
              <w:t>LOGO</w:t>
            </w:r>
          </w:p>
        </w:tc>
        <w:tc>
          <w:tcPr>
            <w:tcW w:w="4536" w:type="dxa"/>
          </w:tcPr>
          <w:p w14:paraId="3E943BFA" w14:textId="217B7854" w:rsidR="00993B47" w:rsidRDefault="00124915" w:rsidP="00EB2A62">
            <w:pPr>
              <w:pStyle w:val="Axure0"/>
              <w:rPr>
                <w:lang w:eastAsia="zh-CN"/>
              </w:rPr>
            </w:pPr>
            <w:r>
              <w:rPr>
                <w:rFonts w:hint="eastAsia"/>
                <w:lang w:eastAsia="zh-CN"/>
              </w:rPr>
              <w:t>显示网</w:t>
            </w:r>
            <w:r>
              <w:rPr>
                <w:lang w:eastAsia="zh-CN"/>
              </w:rPr>
              <w:t>站</w:t>
            </w:r>
            <w:r>
              <w:rPr>
                <w:rFonts w:hint="eastAsia"/>
                <w:lang w:eastAsia="zh-CN"/>
              </w:rPr>
              <w:t>LOGO</w:t>
            </w:r>
          </w:p>
        </w:tc>
      </w:tr>
      <w:tr w:rsidR="00993B47" w14:paraId="5C3EFFA7"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0B1649E1" w14:textId="77777777" w:rsidR="00993B47" w:rsidRDefault="00993B47" w:rsidP="00EB2A62">
            <w:pPr>
              <w:pStyle w:val="Axure0"/>
              <w:rPr>
                <w:lang w:eastAsia="zh-CN"/>
              </w:rPr>
            </w:pPr>
            <w:r>
              <w:rPr>
                <w:rFonts w:hint="eastAsia"/>
                <w:lang w:eastAsia="zh-CN"/>
              </w:rPr>
              <w:t>2</w:t>
            </w:r>
          </w:p>
        </w:tc>
        <w:tc>
          <w:tcPr>
            <w:tcW w:w="2268" w:type="dxa"/>
          </w:tcPr>
          <w:p w14:paraId="711D0318" w14:textId="26A3B112" w:rsidR="00993B47" w:rsidRDefault="00040324" w:rsidP="00EB2A62">
            <w:pPr>
              <w:pStyle w:val="Axure0"/>
              <w:rPr>
                <w:lang w:eastAsia="zh-CN"/>
              </w:rPr>
            </w:pPr>
            <w:r>
              <w:rPr>
                <w:rFonts w:hint="eastAsia"/>
                <w:lang w:eastAsia="zh-CN"/>
              </w:rPr>
              <w:t>欢迎条</w:t>
            </w:r>
          </w:p>
        </w:tc>
        <w:tc>
          <w:tcPr>
            <w:tcW w:w="4536" w:type="dxa"/>
          </w:tcPr>
          <w:p w14:paraId="010C9F11" w14:textId="4AAA6C49" w:rsidR="00993B47" w:rsidRDefault="00124915" w:rsidP="00EB2A62">
            <w:pPr>
              <w:pStyle w:val="Axure0"/>
              <w:rPr>
                <w:lang w:eastAsia="zh-CN"/>
              </w:rPr>
            </w:pPr>
            <w:r>
              <w:rPr>
                <w:rFonts w:hint="eastAsia"/>
                <w:lang w:eastAsia="zh-CN"/>
              </w:rPr>
              <w:t>显示欢迎</w:t>
            </w:r>
            <w:r>
              <w:rPr>
                <w:lang w:eastAsia="zh-CN"/>
              </w:rPr>
              <w:t>条</w:t>
            </w:r>
          </w:p>
        </w:tc>
      </w:tr>
      <w:tr w:rsidR="00993B47" w14:paraId="79300C4A" w14:textId="77777777" w:rsidTr="00EB2A62">
        <w:trPr>
          <w:cantSplit/>
        </w:trPr>
        <w:tc>
          <w:tcPr>
            <w:tcW w:w="1413" w:type="dxa"/>
          </w:tcPr>
          <w:p w14:paraId="77E29783" w14:textId="77777777" w:rsidR="00993B47" w:rsidRDefault="00993B47" w:rsidP="00EB2A62">
            <w:pPr>
              <w:pStyle w:val="Axure0"/>
              <w:rPr>
                <w:lang w:eastAsia="zh-CN"/>
              </w:rPr>
            </w:pPr>
            <w:r>
              <w:rPr>
                <w:rFonts w:hint="eastAsia"/>
                <w:lang w:eastAsia="zh-CN"/>
              </w:rPr>
              <w:t>3</w:t>
            </w:r>
          </w:p>
        </w:tc>
        <w:tc>
          <w:tcPr>
            <w:tcW w:w="2268" w:type="dxa"/>
          </w:tcPr>
          <w:p w14:paraId="4ADB6CD5" w14:textId="0E20D36C" w:rsidR="00993B47" w:rsidRDefault="00B93D46" w:rsidP="00EB2A62">
            <w:pPr>
              <w:pStyle w:val="Axure0"/>
              <w:rPr>
                <w:lang w:eastAsia="zh-CN"/>
              </w:rPr>
            </w:pPr>
            <w:r>
              <w:rPr>
                <w:rFonts w:hint="eastAsia"/>
                <w:lang w:eastAsia="zh-CN"/>
              </w:rPr>
              <w:t>首页按钮</w:t>
            </w:r>
          </w:p>
        </w:tc>
        <w:tc>
          <w:tcPr>
            <w:tcW w:w="4536" w:type="dxa"/>
          </w:tcPr>
          <w:p w14:paraId="5EEB051D" w14:textId="652F29A8" w:rsidR="00993B47" w:rsidRDefault="002B74E6" w:rsidP="00EB2A62">
            <w:pPr>
              <w:pStyle w:val="Axure0"/>
              <w:rPr>
                <w:lang w:eastAsia="zh-CN"/>
              </w:rPr>
            </w:pPr>
            <w:r>
              <w:rPr>
                <w:rFonts w:hint="eastAsia"/>
                <w:lang w:eastAsia="zh-CN"/>
              </w:rPr>
              <w:t>点击回到</w:t>
            </w:r>
            <w:r>
              <w:rPr>
                <w:lang w:eastAsia="zh-CN"/>
              </w:rPr>
              <w:t>首页</w:t>
            </w:r>
          </w:p>
        </w:tc>
      </w:tr>
      <w:tr w:rsidR="00993B47" w14:paraId="00ED36E1"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43545C28" w14:textId="77777777" w:rsidR="00993B47" w:rsidRDefault="00993B47" w:rsidP="00EB2A62">
            <w:pPr>
              <w:pStyle w:val="Axure0"/>
              <w:rPr>
                <w:lang w:eastAsia="zh-CN"/>
              </w:rPr>
            </w:pPr>
            <w:r>
              <w:rPr>
                <w:rFonts w:hint="eastAsia"/>
                <w:lang w:eastAsia="zh-CN"/>
              </w:rPr>
              <w:t>4</w:t>
            </w:r>
          </w:p>
        </w:tc>
        <w:tc>
          <w:tcPr>
            <w:tcW w:w="2268" w:type="dxa"/>
          </w:tcPr>
          <w:p w14:paraId="16604C51" w14:textId="5AD8231A" w:rsidR="00993B47" w:rsidRDefault="00B93D46" w:rsidP="00EB2A62">
            <w:pPr>
              <w:pStyle w:val="Axure0"/>
              <w:rPr>
                <w:lang w:eastAsia="zh-CN"/>
              </w:rPr>
            </w:pPr>
            <w:r>
              <w:rPr>
                <w:rFonts w:hint="eastAsia"/>
                <w:lang w:eastAsia="zh-CN"/>
              </w:rPr>
              <w:t>退出登录</w:t>
            </w:r>
            <w:r>
              <w:rPr>
                <w:lang w:eastAsia="zh-CN"/>
              </w:rPr>
              <w:t>按钮</w:t>
            </w:r>
          </w:p>
        </w:tc>
        <w:tc>
          <w:tcPr>
            <w:tcW w:w="4536" w:type="dxa"/>
          </w:tcPr>
          <w:p w14:paraId="075C747B" w14:textId="65590AA0" w:rsidR="00993B47" w:rsidRDefault="00992414" w:rsidP="00EB2A62">
            <w:pPr>
              <w:pStyle w:val="Axure0"/>
              <w:rPr>
                <w:lang w:eastAsia="zh-CN"/>
              </w:rPr>
            </w:pPr>
            <w:r>
              <w:rPr>
                <w:rFonts w:hint="eastAsia"/>
                <w:lang w:eastAsia="zh-CN"/>
              </w:rPr>
              <w:t>点击跳出</w:t>
            </w:r>
            <w:r>
              <w:rPr>
                <w:lang w:eastAsia="zh-CN"/>
              </w:rPr>
              <w:t>退出登录弹框</w:t>
            </w:r>
          </w:p>
        </w:tc>
      </w:tr>
    </w:tbl>
    <w:p w14:paraId="1488389F" w14:textId="1A3A7357" w:rsidR="00790193" w:rsidRPr="00993B47" w:rsidRDefault="00790193" w:rsidP="00790193"/>
    <w:p w14:paraId="4F679DB5" w14:textId="382BD793" w:rsidR="00790193" w:rsidRDefault="00790193" w:rsidP="00790193">
      <w:pPr>
        <w:rPr>
          <w:ins w:id="1698" w:author="HerculesHu" w:date="2017-12-23T23:50:00Z"/>
        </w:rPr>
      </w:pPr>
      <w:r>
        <w:rPr>
          <w:noProof/>
        </w:rPr>
        <w:drawing>
          <wp:inline distT="0" distB="0" distL="0" distR="0" wp14:anchorId="6D7B04F8" wp14:editId="51172EB5">
            <wp:extent cx="5274310" cy="2063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06375"/>
                    </a:xfrm>
                    <a:prstGeom prst="rect">
                      <a:avLst/>
                    </a:prstGeom>
                  </pic:spPr>
                </pic:pic>
              </a:graphicData>
            </a:graphic>
          </wp:inline>
        </w:drawing>
      </w:r>
    </w:p>
    <w:p w14:paraId="4CC2B2B4" w14:textId="77777777" w:rsidR="00636C47" w:rsidRDefault="00636C47" w:rsidP="00636C47">
      <w:pPr>
        <w:jc w:val="center"/>
        <w:rPr>
          <w:ins w:id="1699" w:author="HerculesHu" w:date="2017-12-23T23:50:00Z"/>
        </w:rPr>
      </w:pPr>
      <w:ins w:id="1700" w:author="HerculesHu" w:date="2017-12-23T23:50:00Z">
        <w:r>
          <w:rPr>
            <w:rFonts w:hint="eastAsia"/>
          </w:rPr>
          <w:t>（电脑</w:t>
        </w:r>
        <w:r>
          <w:t>版</w:t>
        </w:r>
        <w:r>
          <w:rPr>
            <w:rFonts w:hint="eastAsia"/>
          </w:rPr>
          <w:t>）</w:t>
        </w:r>
      </w:ins>
    </w:p>
    <w:p w14:paraId="04FA0430" w14:textId="77777777" w:rsidR="00636C47" w:rsidRDefault="00636C47" w:rsidP="00790193"/>
    <w:p w14:paraId="6113AF73" w14:textId="4AB1C334" w:rsidR="002A6428" w:rsidRDefault="002A6428" w:rsidP="00790193"/>
    <w:p w14:paraId="209A707E" w14:textId="0D8904C1" w:rsidR="002A6428" w:rsidRDefault="002A6428">
      <w:pPr>
        <w:pStyle w:val="a2"/>
      </w:pPr>
      <w:bookmarkStart w:id="1701" w:name="_Toc503060561"/>
      <w:r>
        <w:rPr>
          <w:rFonts w:hint="eastAsia"/>
        </w:rPr>
        <w:t>退出</w:t>
      </w:r>
      <w:r>
        <w:t>登录确认框</w:t>
      </w:r>
      <w:bookmarkEnd w:id="1701"/>
    </w:p>
    <w:p w14:paraId="5C8827E5" w14:textId="1FB58CA1" w:rsidR="00D939B4" w:rsidRDefault="00D939B4" w:rsidP="00D939B4"/>
    <w:p w14:paraId="12E0C459" w14:textId="33A60768" w:rsidR="00D939B4" w:rsidRDefault="00D939B4" w:rsidP="00D939B4"/>
    <w:p w14:paraId="78D3A424" w14:textId="77777777" w:rsidR="003B7D40" w:rsidRPr="00D939B4" w:rsidRDefault="003B7D40" w:rsidP="003B7D40"/>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3B7D40" w14:paraId="4657F7FF"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A4CFE73" w14:textId="77777777" w:rsidR="003B7D40" w:rsidRDefault="003B7D40" w:rsidP="00EB2A62">
            <w:pPr>
              <w:pStyle w:val="Axure"/>
            </w:pPr>
            <w:r>
              <w:t>脚注</w:t>
            </w:r>
          </w:p>
        </w:tc>
        <w:tc>
          <w:tcPr>
            <w:tcW w:w="2268" w:type="dxa"/>
          </w:tcPr>
          <w:p w14:paraId="26CA67E8" w14:textId="77777777" w:rsidR="003B7D40" w:rsidRDefault="003B7D40" w:rsidP="00EB2A62">
            <w:pPr>
              <w:pStyle w:val="Axure"/>
            </w:pPr>
            <w:r>
              <w:t>名称</w:t>
            </w:r>
          </w:p>
        </w:tc>
        <w:tc>
          <w:tcPr>
            <w:tcW w:w="4536" w:type="dxa"/>
          </w:tcPr>
          <w:p w14:paraId="3E00F8DC" w14:textId="77777777" w:rsidR="003B7D40" w:rsidRDefault="003B7D40" w:rsidP="00EB2A62">
            <w:pPr>
              <w:pStyle w:val="Axure"/>
              <w:tabs>
                <w:tab w:val="left" w:pos="1190"/>
              </w:tabs>
            </w:pPr>
            <w:r>
              <w:t>交互</w:t>
            </w:r>
            <w:r>
              <w:tab/>
            </w:r>
          </w:p>
        </w:tc>
      </w:tr>
      <w:tr w:rsidR="003B7D40" w14:paraId="3A677402" w14:textId="77777777" w:rsidTr="00EB2A62">
        <w:trPr>
          <w:cantSplit/>
        </w:trPr>
        <w:tc>
          <w:tcPr>
            <w:tcW w:w="1413" w:type="dxa"/>
          </w:tcPr>
          <w:p w14:paraId="37D1D6F1" w14:textId="77777777" w:rsidR="003B7D40" w:rsidRDefault="003B7D40" w:rsidP="00EB2A62">
            <w:pPr>
              <w:pStyle w:val="Axure0"/>
            </w:pPr>
            <w:r>
              <w:t>1</w:t>
            </w:r>
          </w:p>
        </w:tc>
        <w:tc>
          <w:tcPr>
            <w:tcW w:w="2268" w:type="dxa"/>
          </w:tcPr>
          <w:p w14:paraId="082FA536" w14:textId="7FE1C97A" w:rsidR="003B7D40" w:rsidRDefault="005F04BD" w:rsidP="00EB2A62">
            <w:pPr>
              <w:pStyle w:val="Axure0"/>
              <w:rPr>
                <w:lang w:eastAsia="zh-CN"/>
              </w:rPr>
            </w:pPr>
            <w:r>
              <w:rPr>
                <w:rFonts w:hint="eastAsia"/>
                <w:lang w:eastAsia="zh-CN"/>
              </w:rPr>
              <w:t>关闭</w:t>
            </w:r>
            <w:r>
              <w:rPr>
                <w:lang w:eastAsia="zh-CN"/>
              </w:rPr>
              <w:t>按钮</w:t>
            </w:r>
          </w:p>
        </w:tc>
        <w:tc>
          <w:tcPr>
            <w:tcW w:w="4536" w:type="dxa"/>
          </w:tcPr>
          <w:p w14:paraId="26E1AAF0" w14:textId="22657268" w:rsidR="003B7D40" w:rsidRDefault="00FF40F2" w:rsidP="00EB2A62">
            <w:pPr>
              <w:pStyle w:val="Axure0"/>
              <w:rPr>
                <w:lang w:eastAsia="zh-CN"/>
              </w:rPr>
            </w:pPr>
            <w:r>
              <w:rPr>
                <w:rFonts w:hint="eastAsia"/>
                <w:lang w:eastAsia="zh-CN"/>
              </w:rPr>
              <w:t>点击放弃</w:t>
            </w:r>
            <w:r>
              <w:rPr>
                <w:lang w:eastAsia="zh-CN"/>
              </w:rPr>
              <w:t>退出</w:t>
            </w:r>
          </w:p>
        </w:tc>
      </w:tr>
      <w:tr w:rsidR="003B7D40" w14:paraId="4F4EDDA6"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DDA3AC2" w14:textId="77777777" w:rsidR="003B7D40" w:rsidRDefault="003B7D40" w:rsidP="00EB2A62">
            <w:pPr>
              <w:pStyle w:val="Axure0"/>
              <w:rPr>
                <w:lang w:eastAsia="zh-CN"/>
              </w:rPr>
            </w:pPr>
            <w:r>
              <w:rPr>
                <w:rFonts w:hint="eastAsia"/>
                <w:lang w:eastAsia="zh-CN"/>
              </w:rPr>
              <w:t>2</w:t>
            </w:r>
          </w:p>
        </w:tc>
        <w:tc>
          <w:tcPr>
            <w:tcW w:w="2268" w:type="dxa"/>
          </w:tcPr>
          <w:p w14:paraId="280CE9A3" w14:textId="6F0193FD" w:rsidR="003B7D40" w:rsidRDefault="005F04BD" w:rsidP="00EB2A62">
            <w:pPr>
              <w:pStyle w:val="Axure0"/>
              <w:rPr>
                <w:lang w:eastAsia="zh-CN"/>
              </w:rPr>
            </w:pPr>
            <w:r>
              <w:rPr>
                <w:rFonts w:hint="eastAsia"/>
                <w:lang w:eastAsia="zh-CN"/>
              </w:rPr>
              <w:t>取消</w:t>
            </w:r>
            <w:r w:rsidR="00FF40F2">
              <w:rPr>
                <w:lang w:eastAsia="zh-CN"/>
              </w:rPr>
              <w:t>按钮</w:t>
            </w:r>
          </w:p>
        </w:tc>
        <w:tc>
          <w:tcPr>
            <w:tcW w:w="4536" w:type="dxa"/>
          </w:tcPr>
          <w:p w14:paraId="126BDECB" w14:textId="782769E4" w:rsidR="003B7D40" w:rsidRDefault="00FF40F2" w:rsidP="00EB2A62">
            <w:pPr>
              <w:pStyle w:val="Axure0"/>
              <w:rPr>
                <w:lang w:eastAsia="zh-CN"/>
              </w:rPr>
            </w:pPr>
            <w:r>
              <w:rPr>
                <w:rFonts w:hint="eastAsia"/>
                <w:lang w:eastAsia="zh-CN"/>
              </w:rPr>
              <w:t>点击取消</w:t>
            </w:r>
            <w:r>
              <w:rPr>
                <w:lang w:eastAsia="zh-CN"/>
              </w:rPr>
              <w:t>退出</w:t>
            </w:r>
          </w:p>
        </w:tc>
      </w:tr>
      <w:tr w:rsidR="003B7D40" w14:paraId="1D6F83AE" w14:textId="77777777" w:rsidTr="00EB2A62">
        <w:trPr>
          <w:cantSplit/>
        </w:trPr>
        <w:tc>
          <w:tcPr>
            <w:tcW w:w="1413" w:type="dxa"/>
          </w:tcPr>
          <w:p w14:paraId="1F9A0339" w14:textId="77777777" w:rsidR="003B7D40" w:rsidRDefault="003B7D40" w:rsidP="00EB2A62">
            <w:pPr>
              <w:pStyle w:val="Axure0"/>
              <w:rPr>
                <w:lang w:eastAsia="zh-CN"/>
              </w:rPr>
            </w:pPr>
            <w:r>
              <w:rPr>
                <w:rFonts w:hint="eastAsia"/>
                <w:lang w:eastAsia="zh-CN"/>
              </w:rPr>
              <w:t>3</w:t>
            </w:r>
          </w:p>
        </w:tc>
        <w:tc>
          <w:tcPr>
            <w:tcW w:w="2268" w:type="dxa"/>
          </w:tcPr>
          <w:p w14:paraId="727A53FB" w14:textId="7F588FEC" w:rsidR="003B7D40" w:rsidRDefault="005F04BD" w:rsidP="00EB2A62">
            <w:pPr>
              <w:pStyle w:val="Axure0"/>
              <w:rPr>
                <w:lang w:eastAsia="zh-CN"/>
              </w:rPr>
            </w:pPr>
            <w:r>
              <w:rPr>
                <w:rFonts w:hint="eastAsia"/>
                <w:lang w:eastAsia="zh-CN"/>
              </w:rPr>
              <w:t>确定</w:t>
            </w:r>
            <w:r w:rsidR="00FF40F2">
              <w:rPr>
                <w:lang w:eastAsia="zh-CN"/>
              </w:rPr>
              <w:t>按钮</w:t>
            </w:r>
          </w:p>
        </w:tc>
        <w:tc>
          <w:tcPr>
            <w:tcW w:w="4536" w:type="dxa"/>
          </w:tcPr>
          <w:p w14:paraId="59F4BFD0" w14:textId="6C394097" w:rsidR="003B7D40" w:rsidRDefault="003B7D40" w:rsidP="00FF40F2">
            <w:pPr>
              <w:pStyle w:val="Axure0"/>
              <w:rPr>
                <w:lang w:eastAsia="zh-CN"/>
              </w:rPr>
            </w:pPr>
            <w:r>
              <w:rPr>
                <w:rFonts w:hint="eastAsia"/>
                <w:lang w:eastAsia="zh-CN"/>
              </w:rPr>
              <w:t>点击</w:t>
            </w:r>
            <w:r w:rsidR="00FF40F2">
              <w:rPr>
                <w:rFonts w:hint="eastAsia"/>
                <w:lang w:eastAsia="zh-CN"/>
              </w:rPr>
              <w:t>确定退出</w:t>
            </w:r>
          </w:p>
        </w:tc>
      </w:tr>
    </w:tbl>
    <w:p w14:paraId="0376F168" w14:textId="7941767C" w:rsidR="00D939B4" w:rsidRDefault="00D939B4" w:rsidP="00D939B4"/>
    <w:p w14:paraId="5F6B798B" w14:textId="152F3F44" w:rsidR="00D939B4" w:rsidRDefault="00D939B4" w:rsidP="00D939B4"/>
    <w:p w14:paraId="509AD8B6" w14:textId="07C9E5D4" w:rsidR="00D939B4" w:rsidRDefault="00D939B4">
      <w:pPr>
        <w:ind w:firstLineChars="550" w:firstLine="1155"/>
        <w:rPr>
          <w:ins w:id="1702" w:author="HerculesHu" w:date="2017-12-23T23:50:00Z"/>
        </w:rPr>
        <w:pPrChange w:id="1703" w:author="HerculesHu" w:date="2017-12-24T00:14:00Z">
          <w:pPr/>
        </w:pPrChange>
      </w:pPr>
      <w:r>
        <w:rPr>
          <w:noProof/>
        </w:rPr>
        <w:drawing>
          <wp:inline distT="0" distB="0" distL="0" distR="0" wp14:anchorId="458D8115" wp14:editId="609DE229">
            <wp:extent cx="4029075" cy="21050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29075" cy="2105025"/>
                    </a:xfrm>
                    <a:prstGeom prst="rect">
                      <a:avLst/>
                    </a:prstGeom>
                  </pic:spPr>
                </pic:pic>
              </a:graphicData>
            </a:graphic>
          </wp:inline>
        </w:drawing>
      </w:r>
    </w:p>
    <w:p w14:paraId="15A41C5C" w14:textId="77777777" w:rsidR="00636C47" w:rsidRDefault="00636C47" w:rsidP="00636C47">
      <w:pPr>
        <w:jc w:val="center"/>
        <w:rPr>
          <w:ins w:id="1704" w:author="HerculesHu" w:date="2017-12-23T23:50:00Z"/>
        </w:rPr>
      </w:pPr>
      <w:ins w:id="1705" w:author="HerculesHu" w:date="2017-12-23T23:50:00Z">
        <w:r>
          <w:rPr>
            <w:rFonts w:hint="eastAsia"/>
          </w:rPr>
          <w:t>（电脑</w:t>
        </w:r>
        <w:r>
          <w:t>版</w:t>
        </w:r>
        <w:r>
          <w:rPr>
            <w:rFonts w:hint="eastAsia"/>
          </w:rPr>
          <w:t>）</w:t>
        </w:r>
      </w:ins>
    </w:p>
    <w:p w14:paraId="6782ABBD" w14:textId="77777777" w:rsidR="00636C47" w:rsidRDefault="00636C47" w:rsidP="00D939B4"/>
    <w:p w14:paraId="3D881997" w14:textId="0558F1C4" w:rsidR="0018242C" w:rsidRDefault="0018242C" w:rsidP="00D939B4"/>
    <w:p w14:paraId="403F8D52" w14:textId="3CD511FE" w:rsidR="0018242C" w:rsidRDefault="0018242C" w:rsidP="00D939B4"/>
    <w:p w14:paraId="55200F8B" w14:textId="7199A20F" w:rsidR="0018242C" w:rsidRDefault="00E54CDC">
      <w:pPr>
        <w:pStyle w:val="a1"/>
      </w:pPr>
      <w:bookmarkStart w:id="1706" w:name="_Toc503060562"/>
      <w:ins w:id="1707" w:author="吴苏琪" w:date="2018-01-07T03:49:00Z">
        <w:r>
          <w:rPr>
            <w:rFonts w:hint="eastAsia"/>
          </w:rPr>
          <w:t>管理员</w:t>
        </w:r>
      </w:ins>
      <w:r w:rsidR="005F33B2">
        <w:rPr>
          <w:rFonts w:hint="eastAsia"/>
        </w:rPr>
        <w:t>导航</w:t>
      </w:r>
      <w:r w:rsidR="005F33B2">
        <w:t>菜单</w:t>
      </w:r>
      <w:r w:rsidR="00E173BF">
        <w:rPr>
          <w:rFonts w:hint="eastAsia"/>
        </w:rPr>
        <w:t>栏</w:t>
      </w:r>
      <w:bookmarkEnd w:id="1706"/>
    </w:p>
    <w:p w14:paraId="34BAF90D" w14:textId="5A846141" w:rsidR="0052711C" w:rsidRDefault="0052711C" w:rsidP="0052711C"/>
    <w:p w14:paraId="601D2D8C" w14:textId="77777777" w:rsidR="00BB7C12" w:rsidRDefault="00BB7C12" w:rsidP="00BB7C12"/>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BB7C12" w14:paraId="3AB5AE62"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5A693005" w14:textId="77777777" w:rsidR="00BB7C12" w:rsidRDefault="00BB7C12" w:rsidP="00EB2A62">
            <w:pPr>
              <w:pStyle w:val="Axure"/>
            </w:pPr>
            <w:r>
              <w:lastRenderedPageBreak/>
              <w:t>脚注</w:t>
            </w:r>
          </w:p>
        </w:tc>
        <w:tc>
          <w:tcPr>
            <w:tcW w:w="2268" w:type="dxa"/>
          </w:tcPr>
          <w:p w14:paraId="106419B1" w14:textId="77777777" w:rsidR="00BB7C12" w:rsidRDefault="00BB7C12" w:rsidP="00EB2A62">
            <w:pPr>
              <w:pStyle w:val="Axure"/>
            </w:pPr>
            <w:r>
              <w:t>名称</w:t>
            </w:r>
          </w:p>
        </w:tc>
        <w:tc>
          <w:tcPr>
            <w:tcW w:w="4536" w:type="dxa"/>
          </w:tcPr>
          <w:p w14:paraId="6B3A6806" w14:textId="77777777" w:rsidR="00BB7C12" w:rsidRDefault="00BB7C12" w:rsidP="00EB2A62">
            <w:pPr>
              <w:pStyle w:val="Axure"/>
              <w:tabs>
                <w:tab w:val="left" w:pos="1190"/>
              </w:tabs>
            </w:pPr>
            <w:r>
              <w:t>交互</w:t>
            </w:r>
            <w:r>
              <w:tab/>
            </w:r>
          </w:p>
        </w:tc>
      </w:tr>
      <w:tr w:rsidR="00BB7C12" w14:paraId="585D6AE8" w14:textId="77777777" w:rsidTr="00EB2A62">
        <w:trPr>
          <w:cantSplit/>
        </w:trPr>
        <w:tc>
          <w:tcPr>
            <w:tcW w:w="1413" w:type="dxa"/>
          </w:tcPr>
          <w:p w14:paraId="66EFB759" w14:textId="77777777" w:rsidR="00BB7C12" w:rsidRDefault="00BB7C12" w:rsidP="00EB2A62">
            <w:pPr>
              <w:pStyle w:val="Axure0"/>
            </w:pPr>
            <w:r>
              <w:t>1</w:t>
            </w:r>
          </w:p>
        </w:tc>
        <w:tc>
          <w:tcPr>
            <w:tcW w:w="2268" w:type="dxa"/>
          </w:tcPr>
          <w:p w14:paraId="1559B1B1" w14:textId="68F6E56D" w:rsidR="00BB7C12" w:rsidRDefault="00174B25" w:rsidP="00EB2A62">
            <w:pPr>
              <w:pStyle w:val="Axure0"/>
              <w:rPr>
                <w:lang w:eastAsia="zh-CN"/>
              </w:rPr>
            </w:pPr>
            <w:r>
              <w:rPr>
                <w:rFonts w:hint="eastAsia"/>
                <w:lang w:eastAsia="zh-CN"/>
              </w:rPr>
              <w:t>用户</w:t>
            </w:r>
            <w:r>
              <w:rPr>
                <w:lang w:eastAsia="zh-CN"/>
              </w:rPr>
              <w:t>基础管理</w:t>
            </w:r>
          </w:p>
        </w:tc>
        <w:tc>
          <w:tcPr>
            <w:tcW w:w="4536" w:type="dxa"/>
          </w:tcPr>
          <w:p w14:paraId="2D029D68" w14:textId="27EDE029" w:rsidR="00BB7C12" w:rsidRDefault="002A75D6" w:rsidP="00EB2A62">
            <w:pPr>
              <w:pStyle w:val="Axure0"/>
              <w:rPr>
                <w:lang w:eastAsia="zh-CN"/>
              </w:rPr>
            </w:pPr>
            <w:r>
              <w:rPr>
                <w:rFonts w:hint="eastAsia"/>
                <w:lang w:eastAsia="zh-CN"/>
              </w:rPr>
              <w:t>进入</w:t>
            </w:r>
            <w:r w:rsidR="00A1764B">
              <w:rPr>
                <w:rFonts w:hint="eastAsia"/>
                <w:lang w:eastAsia="zh-CN"/>
              </w:rPr>
              <w:t>用户</w:t>
            </w:r>
            <w:r w:rsidR="00A1764B">
              <w:rPr>
                <w:lang w:eastAsia="zh-CN"/>
              </w:rPr>
              <w:t>基础管理</w:t>
            </w:r>
            <w:r>
              <w:rPr>
                <w:rFonts w:hint="eastAsia"/>
                <w:lang w:eastAsia="zh-CN"/>
              </w:rPr>
              <w:t>页</w:t>
            </w:r>
          </w:p>
        </w:tc>
      </w:tr>
      <w:tr w:rsidR="00BB7C12" w14:paraId="6E91CD0D"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12DB351A" w14:textId="77777777" w:rsidR="00BB7C12" w:rsidRDefault="00BB7C12" w:rsidP="00EB2A62">
            <w:pPr>
              <w:pStyle w:val="Axure0"/>
              <w:rPr>
                <w:lang w:eastAsia="zh-CN"/>
              </w:rPr>
            </w:pPr>
            <w:r>
              <w:rPr>
                <w:rFonts w:hint="eastAsia"/>
                <w:lang w:eastAsia="zh-CN"/>
              </w:rPr>
              <w:t>2</w:t>
            </w:r>
          </w:p>
        </w:tc>
        <w:tc>
          <w:tcPr>
            <w:tcW w:w="2268" w:type="dxa"/>
          </w:tcPr>
          <w:p w14:paraId="7E90F2B8" w14:textId="7D290D3D" w:rsidR="00BB7C12" w:rsidRDefault="00174B25" w:rsidP="00EB2A62">
            <w:pPr>
              <w:pStyle w:val="Axure0"/>
              <w:rPr>
                <w:lang w:eastAsia="zh-CN"/>
              </w:rPr>
            </w:pPr>
            <w:r>
              <w:rPr>
                <w:rFonts w:hint="eastAsia"/>
                <w:lang w:eastAsia="zh-CN"/>
              </w:rPr>
              <w:t>用户</w:t>
            </w:r>
            <w:r>
              <w:rPr>
                <w:lang w:eastAsia="zh-CN"/>
              </w:rPr>
              <w:t>审核</w:t>
            </w:r>
            <w:r>
              <w:rPr>
                <w:rFonts w:hint="eastAsia"/>
                <w:lang w:eastAsia="zh-CN"/>
              </w:rPr>
              <w:t>管理</w:t>
            </w:r>
          </w:p>
        </w:tc>
        <w:tc>
          <w:tcPr>
            <w:tcW w:w="4536" w:type="dxa"/>
          </w:tcPr>
          <w:p w14:paraId="19BC799A" w14:textId="372B4592" w:rsidR="00BB7C12" w:rsidRDefault="002A75D6" w:rsidP="00EB2A62">
            <w:pPr>
              <w:pStyle w:val="Axure0"/>
              <w:rPr>
                <w:lang w:eastAsia="zh-CN"/>
              </w:rPr>
            </w:pPr>
            <w:r>
              <w:rPr>
                <w:rFonts w:hint="eastAsia"/>
                <w:lang w:eastAsia="zh-CN"/>
              </w:rPr>
              <w:t>进入</w:t>
            </w:r>
            <w:r w:rsidR="00A1764B">
              <w:rPr>
                <w:rFonts w:hint="eastAsia"/>
                <w:lang w:eastAsia="zh-CN"/>
              </w:rPr>
              <w:t>用户</w:t>
            </w:r>
            <w:r w:rsidR="00A1764B">
              <w:rPr>
                <w:lang w:eastAsia="zh-CN"/>
              </w:rPr>
              <w:t>审核</w:t>
            </w:r>
            <w:r w:rsidR="00A1764B">
              <w:rPr>
                <w:rFonts w:hint="eastAsia"/>
                <w:lang w:eastAsia="zh-CN"/>
              </w:rPr>
              <w:t>管理</w:t>
            </w:r>
            <w:r>
              <w:rPr>
                <w:rFonts w:hint="eastAsia"/>
                <w:lang w:eastAsia="zh-CN"/>
              </w:rPr>
              <w:t>页</w:t>
            </w:r>
          </w:p>
        </w:tc>
      </w:tr>
      <w:tr w:rsidR="00BB7C12" w14:paraId="2B195ACA" w14:textId="77777777" w:rsidTr="00EB2A62">
        <w:trPr>
          <w:cantSplit/>
        </w:trPr>
        <w:tc>
          <w:tcPr>
            <w:tcW w:w="1413" w:type="dxa"/>
          </w:tcPr>
          <w:p w14:paraId="6A747032" w14:textId="77777777" w:rsidR="00BB7C12" w:rsidRDefault="00BB7C12" w:rsidP="00EB2A62">
            <w:pPr>
              <w:pStyle w:val="Axure0"/>
              <w:rPr>
                <w:lang w:eastAsia="zh-CN"/>
              </w:rPr>
            </w:pPr>
            <w:r>
              <w:rPr>
                <w:rFonts w:hint="eastAsia"/>
                <w:lang w:eastAsia="zh-CN"/>
              </w:rPr>
              <w:t>3</w:t>
            </w:r>
          </w:p>
        </w:tc>
        <w:tc>
          <w:tcPr>
            <w:tcW w:w="2268" w:type="dxa"/>
          </w:tcPr>
          <w:p w14:paraId="10010D67" w14:textId="536DDA6F" w:rsidR="00BB7C12" w:rsidRDefault="00174B25" w:rsidP="00EB2A62">
            <w:pPr>
              <w:pStyle w:val="Axure0"/>
              <w:rPr>
                <w:lang w:eastAsia="zh-CN"/>
              </w:rPr>
            </w:pPr>
            <w:r>
              <w:rPr>
                <w:rFonts w:hint="eastAsia"/>
                <w:lang w:eastAsia="zh-CN"/>
              </w:rPr>
              <w:t>教师</w:t>
            </w:r>
            <w:r>
              <w:rPr>
                <w:lang w:eastAsia="zh-CN"/>
              </w:rPr>
              <w:t>管理</w:t>
            </w:r>
          </w:p>
        </w:tc>
        <w:tc>
          <w:tcPr>
            <w:tcW w:w="4536" w:type="dxa"/>
          </w:tcPr>
          <w:p w14:paraId="136BD6BA" w14:textId="7D819EF3" w:rsidR="00BB7C12" w:rsidRDefault="002A75D6" w:rsidP="00EB2A62">
            <w:pPr>
              <w:pStyle w:val="Axure0"/>
              <w:rPr>
                <w:lang w:eastAsia="zh-CN"/>
              </w:rPr>
            </w:pPr>
            <w:r>
              <w:rPr>
                <w:rFonts w:hint="eastAsia"/>
                <w:lang w:eastAsia="zh-CN"/>
              </w:rPr>
              <w:t>进入</w:t>
            </w:r>
            <w:r w:rsidR="00A1764B">
              <w:rPr>
                <w:rFonts w:hint="eastAsia"/>
                <w:lang w:eastAsia="zh-CN"/>
              </w:rPr>
              <w:t>教师</w:t>
            </w:r>
            <w:r w:rsidR="00A1764B">
              <w:rPr>
                <w:lang w:eastAsia="zh-CN"/>
              </w:rPr>
              <w:t>管理</w:t>
            </w:r>
            <w:r>
              <w:rPr>
                <w:rFonts w:hint="eastAsia"/>
                <w:lang w:eastAsia="zh-CN"/>
              </w:rPr>
              <w:t>页</w:t>
            </w:r>
          </w:p>
        </w:tc>
      </w:tr>
      <w:tr w:rsidR="00BB7C12" w14:paraId="24C8AB77"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06BCBA39" w14:textId="77777777" w:rsidR="00BB7C12" w:rsidRDefault="00BB7C12" w:rsidP="00EB2A62">
            <w:pPr>
              <w:pStyle w:val="Axure0"/>
              <w:rPr>
                <w:lang w:eastAsia="zh-CN"/>
              </w:rPr>
            </w:pPr>
            <w:r>
              <w:rPr>
                <w:rFonts w:hint="eastAsia"/>
                <w:lang w:eastAsia="zh-CN"/>
              </w:rPr>
              <w:t>4</w:t>
            </w:r>
          </w:p>
        </w:tc>
        <w:tc>
          <w:tcPr>
            <w:tcW w:w="2268" w:type="dxa"/>
          </w:tcPr>
          <w:p w14:paraId="1140D116" w14:textId="51DE87B2" w:rsidR="00BB7C12" w:rsidRDefault="00A1764B" w:rsidP="00EB2A62">
            <w:pPr>
              <w:pStyle w:val="Axure0"/>
              <w:rPr>
                <w:lang w:eastAsia="zh-CN"/>
              </w:rPr>
            </w:pPr>
            <w:r>
              <w:rPr>
                <w:rFonts w:hint="eastAsia"/>
                <w:lang w:eastAsia="zh-CN"/>
              </w:rPr>
              <w:t>举报</w:t>
            </w:r>
            <w:r>
              <w:rPr>
                <w:lang w:eastAsia="zh-CN"/>
              </w:rPr>
              <w:t>管理</w:t>
            </w:r>
          </w:p>
        </w:tc>
        <w:tc>
          <w:tcPr>
            <w:tcW w:w="4536" w:type="dxa"/>
          </w:tcPr>
          <w:p w14:paraId="7EA1EB31" w14:textId="31206A87" w:rsidR="00BB7C12" w:rsidRDefault="002A75D6" w:rsidP="00EB2A62">
            <w:pPr>
              <w:pStyle w:val="Axure0"/>
              <w:rPr>
                <w:lang w:eastAsia="zh-CN"/>
              </w:rPr>
            </w:pPr>
            <w:r>
              <w:rPr>
                <w:rFonts w:hint="eastAsia"/>
                <w:lang w:eastAsia="zh-CN"/>
              </w:rPr>
              <w:t>进入</w:t>
            </w:r>
            <w:r w:rsidR="00A1764B">
              <w:rPr>
                <w:rFonts w:hint="eastAsia"/>
                <w:lang w:eastAsia="zh-CN"/>
              </w:rPr>
              <w:t>举报</w:t>
            </w:r>
            <w:r w:rsidR="00A1764B">
              <w:rPr>
                <w:lang w:eastAsia="zh-CN"/>
              </w:rPr>
              <w:t>管理</w:t>
            </w:r>
            <w:r>
              <w:rPr>
                <w:rFonts w:hint="eastAsia"/>
                <w:lang w:eastAsia="zh-CN"/>
              </w:rPr>
              <w:t>页</w:t>
            </w:r>
          </w:p>
        </w:tc>
      </w:tr>
      <w:tr w:rsidR="00BB7C12" w14:paraId="68FDDEE4" w14:textId="77777777" w:rsidTr="00EB2A62">
        <w:trPr>
          <w:cantSplit/>
        </w:trPr>
        <w:tc>
          <w:tcPr>
            <w:tcW w:w="1413" w:type="dxa"/>
          </w:tcPr>
          <w:p w14:paraId="4166C707" w14:textId="77777777" w:rsidR="00BB7C12" w:rsidRDefault="00BB7C12" w:rsidP="00EB2A62">
            <w:pPr>
              <w:pStyle w:val="Axure0"/>
              <w:rPr>
                <w:lang w:eastAsia="zh-CN"/>
              </w:rPr>
            </w:pPr>
            <w:r>
              <w:rPr>
                <w:rFonts w:hint="eastAsia"/>
                <w:lang w:eastAsia="zh-CN"/>
              </w:rPr>
              <w:t>5</w:t>
            </w:r>
          </w:p>
        </w:tc>
        <w:tc>
          <w:tcPr>
            <w:tcW w:w="2268" w:type="dxa"/>
          </w:tcPr>
          <w:p w14:paraId="1EEE265F" w14:textId="29C0D7D4" w:rsidR="00BB7C12" w:rsidRDefault="00174B25" w:rsidP="00EB2A62">
            <w:pPr>
              <w:pStyle w:val="Axure0"/>
              <w:rPr>
                <w:lang w:eastAsia="zh-CN"/>
              </w:rPr>
            </w:pPr>
            <w:r>
              <w:rPr>
                <w:rFonts w:hint="eastAsia"/>
                <w:lang w:eastAsia="zh-CN"/>
              </w:rPr>
              <w:t>特殊</w:t>
            </w:r>
            <w:r>
              <w:rPr>
                <w:lang w:eastAsia="zh-CN"/>
              </w:rPr>
              <w:t>帖管理</w:t>
            </w:r>
          </w:p>
        </w:tc>
        <w:tc>
          <w:tcPr>
            <w:tcW w:w="4536" w:type="dxa"/>
          </w:tcPr>
          <w:p w14:paraId="3142C149" w14:textId="4FF78CBC" w:rsidR="00BB7C12" w:rsidRDefault="002A75D6" w:rsidP="00EB2A62">
            <w:pPr>
              <w:pStyle w:val="Axure0"/>
              <w:rPr>
                <w:lang w:eastAsia="zh-CN"/>
              </w:rPr>
            </w:pPr>
            <w:r>
              <w:rPr>
                <w:rFonts w:hint="eastAsia"/>
                <w:lang w:eastAsia="zh-CN"/>
              </w:rPr>
              <w:t>进入</w:t>
            </w:r>
            <w:r w:rsidR="00A1764B">
              <w:rPr>
                <w:rFonts w:hint="eastAsia"/>
                <w:lang w:eastAsia="zh-CN"/>
              </w:rPr>
              <w:t>特殊</w:t>
            </w:r>
            <w:r w:rsidR="00A1764B">
              <w:rPr>
                <w:lang w:eastAsia="zh-CN"/>
              </w:rPr>
              <w:t>帖管理</w:t>
            </w:r>
            <w:r>
              <w:rPr>
                <w:rFonts w:hint="eastAsia"/>
                <w:lang w:eastAsia="zh-CN"/>
              </w:rPr>
              <w:t>页</w:t>
            </w:r>
          </w:p>
        </w:tc>
      </w:tr>
      <w:tr w:rsidR="00BB7C12" w14:paraId="4C35242F"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6E5CB4B4" w14:textId="77777777" w:rsidR="00BB7C12" w:rsidRDefault="00BB7C12" w:rsidP="00EB2A62">
            <w:pPr>
              <w:pStyle w:val="Axure0"/>
              <w:rPr>
                <w:lang w:eastAsia="zh-CN"/>
              </w:rPr>
            </w:pPr>
            <w:r>
              <w:rPr>
                <w:rFonts w:hint="eastAsia"/>
                <w:lang w:eastAsia="zh-CN"/>
              </w:rPr>
              <w:t>6</w:t>
            </w:r>
          </w:p>
        </w:tc>
        <w:tc>
          <w:tcPr>
            <w:tcW w:w="2268" w:type="dxa"/>
          </w:tcPr>
          <w:p w14:paraId="758D6276" w14:textId="7EFA658B" w:rsidR="00BB7C12" w:rsidRDefault="00A1764B" w:rsidP="00EB2A62">
            <w:pPr>
              <w:pStyle w:val="Axure0"/>
              <w:rPr>
                <w:lang w:eastAsia="zh-CN"/>
              </w:rPr>
            </w:pPr>
            <w:r>
              <w:rPr>
                <w:rFonts w:hint="eastAsia"/>
                <w:lang w:eastAsia="zh-CN"/>
              </w:rPr>
              <w:t>课程</w:t>
            </w:r>
            <w:r>
              <w:rPr>
                <w:lang w:eastAsia="zh-CN"/>
              </w:rPr>
              <w:t>管理</w:t>
            </w:r>
          </w:p>
        </w:tc>
        <w:tc>
          <w:tcPr>
            <w:tcW w:w="4536" w:type="dxa"/>
          </w:tcPr>
          <w:p w14:paraId="4C07397C" w14:textId="5971A9B3" w:rsidR="00BB7C12" w:rsidRDefault="002A75D6" w:rsidP="00EB2A62">
            <w:pPr>
              <w:pStyle w:val="Axure0"/>
              <w:rPr>
                <w:lang w:eastAsia="zh-CN"/>
              </w:rPr>
            </w:pPr>
            <w:r>
              <w:rPr>
                <w:rFonts w:hint="eastAsia"/>
                <w:lang w:eastAsia="zh-CN"/>
              </w:rPr>
              <w:t>进入</w:t>
            </w:r>
            <w:r w:rsidR="00A1764B">
              <w:rPr>
                <w:rFonts w:hint="eastAsia"/>
                <w:lang w:eastAsia="zh-CN"/>
              </w:rPr>
              <w:t>课程</w:t>
            </w:r>
            <w:r w:rsidR="00A1764B">
              <w:rPr>
                <w:lang w:eastAsia="zh-CN"/>
              </w:rPr>
              <w:t>管理</w:t>
            </w:r>
            <w:r>
              <w:rPr>
                <w:rFonts w:hint="eastAsia"/>
                <w:lang w:eastAsia="zh-CN"/>
              </w:rPr>
              <w:t>页</w:t>
            </w:r>
          </w:p>
        </w:tc>
      </w:tr>
      <w:tr w:rsidR="00BB7C12" w14:paraId="098A4D80" w14:textId="77777777" w:rsidTr="00EB2A62">
        <w:trPr>
          <w:cantSplit/>
        </w:trPr>
        <w:tc>
          <w:tcPr>
            <w:tcW w:w="1413" w:type="dxa"/>
          </w:tcPr>
          <w:p w14:paraId="2DBA0C9F" w14:textId="77777777" w:rsidR="00BB7C12" w:rsidRDefault="00BB7C12" w:rsidP="00EB2A62">
            <w:pPr>
              <w:pStyle w:val="Axure0"/>
              <w:rPr>
                <w:lang w:eastAsia="zh-CN"/>
              </w:rPr>
            </w:pPr>
            <w:r>
              <w:rPr>
                <w:rFonts w:hint="eastAsia"/>
                <w:lang w:eastAsia="zh-CN"/>
              </w:rPr>
              <w:t>7</w:t>
            </w:r>
          </w:p>
        </w:tc>
        <w:tc>
          <w:tcPr>
            <w:tcW w:w="2268" w:type="dxa"/>
          </w:tcPr>
          <w:p w14:paraId="5582F8AA" w14:textId="2B79F9B8" w:rsidR="00BB7C12" w:rsidRDefault="00174B25" w:rsidP="00EB2A62">
            <w:pPr>
              <w:pStyle w:val="Axure0"/>
              <w:rPr>
                <w:lang w:eastAsia="zh-CN"/>
              </w:rPr>
            </w:pPr>
            <w:r>
              <w:rPr>
                <w:rFonts w:hint="eastAsia"/>
                <w:lang w:eastAsia="zh-CN"/>
              </w:rPr>
              <w:t>首页</w:t>
            </w:r>
            <w:r>
              <w:rPr>
                <w:lang w:eastAsia="zh-CN"/>
              </w:rPr>
              <w:t>管理</w:t>
            </w:r>
          </w:p>
        </w:tc>
        <w:tc>
          <w:tcPr>
            <w:tcW w:w="4536" w:type="dxa"/>
          </w:tcPr>
          <w:p w14:paraId="1C8A87D9" w14:textId="3C7226C7" w:rsidR="00BB7C12" w:rsidRDefault="002A75D6" w:rsidP="00EB2A62">
            <w:pPr>
              <w:pStyle w:val="Axure0"/>
              <w:rPr>
                <w:lang w:eastAsia="zh-CN"/>
              </w:rPr>
            </w:pPr>
            <w:r>
              <w:rPr>
                <w:rFonts w:hint="eastAsia"/>
                <w:lang w:eastAsia="zh-CN"/>
              </w:rPr>
              <w:t>进入</w:t>
            </w:r>
            <w:r w:rsidR="00A1764B">
              <w:rPr>
                <w:rFonts w:hint="eastAsia"/>
                <w:lang w:eastAsia="zh-CN"/>
              </w:rPr>
              <w:t>首页</w:t>
            </w:r>
            <w:r w:rsidR="00A1764B">
              <w:rPr>
                <w:lang w:eastAsia="zh-CN"/>
              </w:rPr>
              <w:t>管理</w:t>
            </w:r>
            <w:r>
              <w:rPr>
                <w:rFonts w:hint="eastAsia"/>
                <w:lang w:eastAsia="zh-CN"/>
              </w:rPr>
              <w:t>页</w:t>
            </w:r>
          </w:p>
        </w:tc>
      </w:tr>
      <w:tr w:rsidR="00BB7C12" w14:paraId="0A1C7562"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19CBEDC9" w14:textId="77777777" w:rsidR="00BB7C12" w:rsidRDefault="00BB7C12" w:rsidP="00EB2A62">
            <w:pPr>
              <w:pStyle w:val="Axure0"/>
              <w:rPr>
                <w:lang w:eastAsia="zh-CN"/>
              </w:rPr>
            </w:pPr>
            <w:r>
              <w:rPr>
                <w:rFonts w:hint="eastAsia"/>
                <w:lang w:eastAsia="zh-CN"/>
              </w:rPr>
              <w:t>8</w:t>
            </w:r>
          </w:p>
        </w:tc>
        <w:tc>
          <w:tcPr>
            <w:tcW w:w="2268" w:type="dxa"/>
          </w:tcPr>
          <w:p w14:paraId="3F6DFA08" w14:textId="4BADECAE" w:rsidR="00BB7C12" w:rsidRDefault="00174B25" w:rsidP="00EB2A62">
            <w:pPr>
              <w:pStyle w:val="Axure0"/>
              <w:rPr>
                <w:lang w:eastAsia="zh-CN"/>
              </w:rPr>
            </w:pPr>
            <w:r>
              <w:rPr>
                <w:rFonts w:hint="eastAsia"/>
                <w:lang w:eastAsia="zh-CN"/>
              </w:rPr>
              <w:t>底部</w:t>
            </w:r>
            <w:r>
              <w:rPr>
                <w:lang w:eastAsia="zh-CN"/>
              </w:rPr>
              <w:t>管理</w:t>
            </w:r>
          </w:p>
        </w:tc>
        <w:tc>
          <w:tcPr>
            <w:tcW w:w="4536" w:type="dxa"/>
          </w:tcPr>
          <w:p w14:paraId="791DDFB7" w14:textId="1B09308B" w:rsidR="00BB7C12" w:rsidRDefault="002A75D6" w:rsidP="00EB2A62">
            <w:pPr>
              <w:pStyle w:val="Axure0"/>
              <w:rPr>
                <w:lang w:eastAsia="zh-CN"/>
              </w:rPr>
            </w:pPr>
            <w:r>
              <w:rPr>
                <w:rFonts w:hint="eastAsia"/>
                <w:lang w:eastAsia="zh-CN"/>
              </w:rPr>
              <w:t>进入</w:t>
            </w:r>
            <w:r w:rsidR="00A1764B">
              <w:rPr>
                <w:rFonts w:hint="eastAsia"/>
                <w:lang w:eastAsia="zh-CN"/>
              </w:rPr>
              <w:t>底部</w:t>
            </w:r>
            <w:r w:rsidR="00A1764B">
              <w:rPr>
                <w:lang w:eastAsia="zh-CN"/>
              </w:rPr>
              <w:t>管理</w:t>
            </w:r>
            <w:r>
              <w:rPr>
                <w:rFonts w:hint="eastAsia"/>
                <w:lang w:eastAsia="zh-CN"/>
              </w:rPr>
              <w:t>页</w:t>
            </w:r>
          </w:p>
        </w:tc>
      </w:tr>
      <w:tr w:rsidR="00BB7C12" w14:paraId="02E73149" w14:textId="77777777" w:rsidTr="00EB2A62">
        <w:trPr>
          <w:cantSplit/>
        </w:trPr>
        <w:tc>
          <w:tcPr>
            <w:tcW w:w="1413" w:type="dxa"/>
          </w:tcPr>
          <w:p w14:paraId="00CFD47F" w14:textId="77777777" w:rsidR="00BB7C12" w:rsidRDefault="00BB7C12" w:rsidP="00EB2A62">
            <w:pPr>
              <w:pStyle w:val="Axure0"/>
              <w:rPr>
                <w:lang w:eastAsia="zh-CN"/>
              </w:rPr>
            </w:pPr>
            <w:r>
              <w:rPr>
                <w:rFonts w:hint="eastAsia"/>
                <w:lang w:eastAsia="zh-CN"/>
              </w:rPr>
              <w:t>9</w:t>
            </w:r>
          </w:p>
        </w:tc>
        <w:tc>
          <w:tcPr>
            <w:tcW w:w="2268" w:type="dxa"/>
          </w:tcPr>
          <w:p w14:paraId="4017BFD6" w14:textId="6087CA85" w:rsidR="00BB7C12" w:rsidRDefault="00174B25" w:rsidP="00EB2A62">
            <w:pPr>
              <w:pStyle w:val="Axure0"/>
              <w:rPr>
                <w:lang w:eastAsia="zh-CN"/>
              </w:rPr>
            </w:pPr>
            <w:r>
              <w:rPr>
                <w:rFonts w:hint="eastAsia"/>
                <w:lang w:eastAsia="zh-CN"/>
              </w:rPr>
              <w:t>通知</w:t>
            </w:r>
            <w:r>
              <w:rPr>
                <w:lang w:eastAsia="zh-CN"/>
              </w:rPr>
              <w:t>管理</w:t>
            </w:r>
          </w:p>
        </w:tc>
        <w:tc>
          <w:tcPr>
            <w:tcW w:w="4536" w:type="dxa"/>
          </w:tcPr>
          <w:p w14:paraId="6A275B51" w14:textId="7E8A8C8B" w:rsidR="00BB7C12" w:rsidRDefault="002A75D6" w:rsidP="00EB2A62">
            <w:pPr>
              <w:pStyle w:val="Axure0"/>
              <w:rPr>
                <w:lang w:eastAsia="zh-CN"/>
              </w:rPr>
            </w:pPr>
            <w:r>
              <w:rPr>
                <w:rFonts w:hint="eastAsia"/>
                <w:lang w:eastAsia="zh-CN"/>
              </w:rPr>
              <w:t>进入</w:t>
            </w:r>
            <w:r w:rsidR="00A1764B">
              <w:rPr>
                <w:rFonts w:hint="eastAsia"/>
                <w:lang w:eastAsia="zh-CN"/>
              </w:rPr>
              <w:t>通知</w:t>
            </w:r>
            <w:r w:rsidR="00A1764B">
              <w:rPr>
                <w:lang w:eastAsia="zh-CN"/>
              </w:rPr>
              <w:t>管理</w:t>
            </w:r>
            <w:r>
              <w:rPr>
                <w:rFonts w:hint="eastAsia"/>
                <w:lang w:eastAsia="zh-CN"/>
              </w:rPr>
              <w:t>页</w:t>
            </w:r>
          </w:p>
        </w:tc>
      </w:tr>
      <w:tr w:rsidR="00BB7C12" w14:paraId="4D36BEDE"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7A5A5E7C" w14:textId="77777777" w:rsidR="00BB7C12" w:rsidRDefault="00BB7C12" w:rsidP="00EB2A62">
            <w:pPr>
              <w:pStyle w:val="Axure0"/>
              <w:rPr>
                <w:lang w:eastAsia="zh-CN"/>
              </w:rPr>
            </w:pPr>
            <w:r>
              <w:rPr>
                <w:rFonts w:hint="eastAsia"/>
                <w:lang w:eastAsia="zh-CN"/>
              </w:rPr>
              <w:t>10</w:t>
            </w:r>
          </w:p>
        </w:tc>
        <w:tc>
          <w:tcPr>
            <w:tcW w:w="2268" w:type="dxa"/>
          </w:tcPr>
          <w:p w14:paraId="77E7B840" w14:textId="351E1F6A" w:rsidR="00BB7C12" w:rsidRDefault="00A1764B" w:rsidP="00EB2A62">
            <w:pPr>
              <w:pStyle w:val="Axure0"/>
              <w:rPr>
                <w:lang w:eastAsia="zh-CN"/>
              </w:rPr>
            </w:pPr>
            <w:r>
              <w:rPr>
                <w:rFonts w:hint="eastAsia"/>
                <w:lang w:eastAsia="zh-CN"/>
              </w:rPr>
              <w:t>备份</w:t>
            </w:r>
            <w:r>
              <w:rPr>
                <w:lang w:eastAsia="zh-CN"/>
              </w:rPr>
              <w:t>管理</w:t>
            </w:r>
          </w:p>
        </w:tc>
        <w:tc>
          <w:tcPr>
            <w:tcW w:w="4536" w:type="dxa"/>
          </w:tcPr>
          <w:p w14:paraId="0F94741A" w14:textId="087F16A7" w:rsidR="00BB7C12" w:rsidRDefault="002A75D6" w:rsidP="00EB2A62">
            <w:pPr>
              <w:pStyle w:val="Axure0"/>
              <w:rPr>
                <w:lang w:eastAsia="zh-CN"/>
              </w:rPr>
            </w:pPr>
            <w:r>
              <w:rPr>
                <w:rFonts w:hint="eastAsia"/>
                <w:lang w:eastAsia="zh-CN"/>
              </w:rPr>
              <w:t>进入</w:t>
            </w:r>
            <w:r w:rsidR="00A1764B">
              <w:rPr>
                <w:rFonts w:hint="eastAsia"/>
                <w:lang w:eastAsia="zh-CN"/>
              </w:rPr>
              <w:t>备份</w:t>
            </w:r>
            <w:r w:rsidR="00A1764B">
              <w:rPr>
                <w:lang w:eastAsia="zh-CN"/>
              </w:rPr>
              <w:t>管理</w:t>
            </w:r>
            <w:r>
              <w:rPr>
                <w:rFonts w:hint="eastAsia"/>
                <w:lang w:eastAsia="zh-CN"/>
              </w:rPr>
              <w:t>页</w:t>
            </w:r>
          </w:p>
        </w:tc>
      </w:tr>
    </w:tbl>
    <w:p w14:paraId="2393D4E7" w14:textId="4E867935" w:rsidR="0052711C" w:rsidRDefault="0052711C" w:rsidP="0052711C"/>
    <w:p w14:paraId="17E4C1E5" w14:textId="3C8F9B29" w:rsidR="0052711C" w:rsidRDefault="0052711C" w:rsidP="0052711C"/>
    <w:p w14:paraId="6C40408B" w14:textId="6490E857" w:rsidR="0052711C" w:rsidRDefault="0052711C">
      <w:pPr>
        <w:ind w:firstLineChars="1350" w:firstLine="2835"/>
        <w:rPr>
          <w:ins w:id="1708" w:author="HerculesHu" w:date="2017-12-23T23:50:00Z"/>
        </w:rPr>
        <w:pPrChange w:id="1709" w:author="HerculesHu" w:date="2017-12-24T00:14:00Z">
          <w:pPr/>
        </w:pPrChange>
      </w:pPr>
      <w:r>
        <w:rPr>
          <w:noProof/>
        </w:rPr>
        <w:lastRenderedPageBreak/>
        <w:drawing>
          <wp:inline distT="0" distB="0" distL="0" distR="0" wp14:anchorId="0160148B" wp14:editId="57C7DF13">
            <wp:extent cx="1781175" cy="62674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81175" cy="6267450"/>
                    </a:xfrm>
                    <a:prstGeom prst="rect">
                      <a:avLst/>
                    </a:prstGeom>
                  </pic:spPr>
                </pic:pic>
              </a:graphicData>
            </a:graphic>
          </wp:inline>
        </w:drawing>
      </w:r>
    </w:p>
    <w:p w14:paraId="595B6B29" w14:textId="77777777" w:rsidR="00636C47" w:rsidRDefault="00636C47" w:rsidP="00636C47">
      <w:pPr>
        <w:jc w:val="center"/>
        <w:rPr>
          <w:ins w:id="1710" w:author="HerculesHu" w:date="2017-12-23T23:50:00Z"/>
        </w:rPr>
      </w:pPr>
      <w:ins w:id="1711" w:author="HerculesHu" w:date="2017-12-23T23:50:00Z">
        <w:r>
          <w:rPr>
            <w:rFonts w:hint="eastAsia"/>
          </w:rPr>
          <w:t>（电脑</w:t>
        </w:r>
        <w:r>
          <w:t>版</w:t>
        </w:r>
        <w:r>
          <w:rPr>
            <w:rFonts w:hint="eastAsia"/>
          </w:rPr>
          <w:t>）</w:t>
        </w:r>
      </w:ins>
    </w:p>
    <w:p w14:paraId="262E45BF" w14:textId="77777777" w:rsidR="00636C47" w:rsidRDefault="00636C47" w:rsidP="0052711C"/>
    <w:p w14:paraId="1BC0F2A5" w14:textId="2D010A86" w:rsidR="00941B43" w:rsidRDefault="00941B43" w:rsidP="0052711C"/>
    <w:p w14:paraId="1BFD84E8" w14:textId="0252E912" w:rsidR="00941B43" w:rsidRDefault="00941B43" w:rsidP="0052711C"/>
    <w:p w14:paraId="41C41C40" w14:textId="46F176EC" w:rsidR="00941B43" w:rsidRDefault="00E54CDC">
      <w:pPr>
        <w:pStyle w:val="a1"/>
      </w:pPr>
      <w:bookmarkStart w:id="1712" w:name="_Toc503060563"/>
      <w:ins w:id="1713" w:author="吴苏琪" w:date="2018-01-07T03:49:00Z">
        <w:r>
          <w:rPr>
            <w:rFonts w:hint="eastAsia"/>
          </w:rPr>
          <w:t>管理员</w:t>
        </w:r>
      </w:ins>
      <w:r w:rsidR="00282820">
        <w:rPr>
          <w:rFonts w:hint="eastAsia"/>
        </w:rPr>
        <w:t>用户</w:t>
      </w:r>
      <w:r w:rsidR="00282820">
        <w:t>基础管理</w:t>
      </w:r>
      <w:bookmarkEnd w:id="1712"/>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02151C" w14:paraId="5AABF18D" w14:textId="77777777" w:rsidTr="00EB2A62">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2C050C5" w14:textId="77777777" w:rsidR="0002151C" w:rsidRDefault="0002151C" w:rsidP="00EB2A62">
            <w:pPr>
              <w:pStyle w:val="Axure"/>
            </w:pPr>
            <w:r>
              <w:t>脚注</w:t>
            </w:r>
          </w:p>
        </w:tc>
        <w:tc>
          <w:tcPr>
            <w:tcW w:w="2268" w:type="dxa"/>
          </w:tcPr>
          <w:p w14:paraId="06E77E78" w14:textId="77777777" w:rsidR="0002151C" w:rsidRDefault="0002151C" w:rsidP="00EB2A62">
            <w:pPr>
              <w:pStyle w:val="Axure"/>
            </w:pPr>
            <w:r>
              <w:t>名称</w:t>
            </w:r>
          </w:p>
        </w:tc>
        <w:tc>
          <w:tcPr>
            <w:tcW w:w="4536" w:type="dxa"/>
          </w:tcPr>
          <w:p w14:paraId="79EB8075" w14:textId="77777777" w:rsidR="0002151C" w:rsidRDefault="0002151C" w:rsidP="00EB2A62">
            <w:pPr>
              <w:pStyle w:val="Axure"/>
              <w:tabs>
                <w:tab w:val="left" w:pos="1190"/>
              </w:tabs>
            </w:pPr>
            <w:r>
              <w:t>交互</w:t>
            </w:r>
            <w:r>
              <w:tab/>
            </w:r>
          </w:p>
        </w:tc>
      </w:tr>
      <w:tr w:rsidR="0002151C" w14:paraId="4DDCE8ED" w14:textId="77777777" w:rsidTr="00EB2A62">
        <w:trPr>
          <w:cantSplit/>
        </w:trPr>
        <w:tc>
          <w:tcPr>
            <w:tcW w:w="1413" w:type="dxa"/>
          </w:tcPr>
          <w:p w14:paraId="115EA18A" w14:textId="77777777" w:rsidR="0002151C" w:rsidRDefault="0002151C" w:rsidP="00EB2A62">
            <w:pPr>
              <w:pStyle w:val="Axure0"/>
            </w:pPr>
            <w:r>
              <w:t>1</w:t>
            </w:r>
          </w:p>
        </w:tc>
        <w:tc>
          <w:tcPr>
            <w:tcW w:w="2268" w:type="dxa"/>
          </w:tcPr>
          <w:p w14:paraId="7667F383" w14:textId="21F1FDBC" w:rsidR="0002151C" w:rsidRDefault="00EB2A62" w:rsidP="00EB2A62">
            <w:pPr>
              <w:pStyle w:val="Axure0"/>
              <w:rPr>
                <w:lang w:eastAsia="zh-CN"/>
              </w:rPr>
            </w:pPr>
            <w:r>
              <w:rPr>
                <w:rFonts w:hint="eastAsia"/>
                <w:lang w:eastAsia="zh-CN"/>
              </w:rPr>
              <w:t>真实姓名</w:t>
            </w:r>
            <w:r>
              <w:rPr>
                <w:lang w:eastAsia="zh-CN"/>
              </w:rPr>
              <w:t>属性列</w:t>
            </w:r>
          </w:p>
        </w:tc>
        <w:tc>
          <w:tcPr>
            <w:tcW w:w="4536" w:type="dxa"/>
          </w:tcPr>
          <w:p w14:paraId="0CF5D444" w14:textId="0DF17412" w:rsidR="0002151C" w:rsidRDefault="00663503" w:rsidP="00EB2A62">
            <w:pPr>
              <w:pStyle w:val="Axure0"/>
              <w:rPr>
                <w:lang w:eastAsia="zh-CN"/>
              </w:rPr>
            </w:pPr>
            <w:r>
              <w:rPr>
                <w:rFonts w:hint="eastAsia"/>
                <w:lang w:eastAsia="zh-CN"/>
              </w:rPr>
              <w:t>点击按照</w:t>
            </w:r>
            <w:r>
              <w:rPr>
                <w:lang w:eastAsia="zh-CN"/>
              </w:rPr>
              <w:t>字典序排序</w:t>
            </w:r>
          </w:p>
        </w:tc>
      </w:tr>
      <w:tr w:rsidR="0002151C" w14:paraId="4220C818"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EE0BD17" w14:textId="77777777" w:rsidR="0002151C" w:rsidRDefault="0002151C" w:rsidP="00EB2A62">
            <w:pPr>
              <w:pStyle w:val="Axure0"/>
              <w:rPr>
                <w:lang w:eastAsia="zh-CN"/>
              </w:rPr>
            </w:pPr>
            <w:r>
              <w:rPr>
                <w:rFonts w:hint="eastAsia"/>
                <w:lang w:eastAsia="zh-CN"/>
              </w:rPr>
              <w:t>2</w:t>
            </w:r>
          </w:p>
        </w:tc>
        <w:tc>
          <w:tcPr>
            <w:tcW w:w="2268" w:type="dxa"/>
          </w:tcPr>
          <w:p w14:paraId="7EC2F1E5" w14:textId="530B0FC0" w:rsidR="0002151C" w:rsidRDefault="00EB2A62" w:rsidP="00EB2A62">
            <w:pPr>
              <w:pStyle w:val="Axure0"/>
              <w:rPr>
                <w:lang w:eastAsia="zh-CN"/>
              </w:rPr>
            </w:pPr>
            <w:r>
              <w:rPr>
                <w:rFonts w:hint="eastAsia"/>
                <w:lang w:eastAsia="zh-CN"/>
              </w:rPr>
              <w:t>证件</w:t>
            </w:r>
            <w:r>
              <w:rPr>
                <w:lang w:eastAsia="zh-CN"/>
              </w:rPr>
              <w:t>号属性列</w:t>
            </w:r>
          </w:p>
        </w:tc>
        <w:tc>
          <w:tcPr>
            <w:tcW w:w="4536" w:type="dxa"/>
          </w:tcPr>
          <w:p w14:paraId="17C6D687" w14:textId="4C23AC48" w:rsidR="0002151C" w:rsidRDefault="00663503" w:rsidP="00EB2A62">
            <w:pPr>
              <w:pStyle w:val="Axure0"/>
              <w:rPr>
                <w:lang w:eastAsia="zh-CN"/>
              </w:rPr>
            </w:pPr>
            <w:r>
              <w:rPr>
                <w:rFonts w:hint="eastAsia"/>
                <w:lang w:eastAsia="zh-CN"/>
              </w:rPr>
              <w:t>点击按照</w:t>
            </w:r>
            <w:r>
              <w:rPr>
                <w:lang w:eastAsia="zh-CN"/>
              </w:rPr>
              <w:t>字典序排序</w:t>
            </w:r>
          </w:p>
        </w:tc>
      </w:tr>
      <w:tr w:rsidR="0002151C" w14:paraId="14C321F2" w14:textId="77777777" w:rsidTr="00EB2A62">
        <w:trPr>
          <w:cantSplit/>
        </w:trPr>
        <w:tc>
          <w:tcPr>
            <w:tcW w:w="1413" w:type="dxa"/>
          </w:tcPr>
          <w:p w14:paraId="7EA90C65" w14:textId="77777777" w:rsidR="0002151C" w:rsidRDefault="0002151C" w:rsidP="00EB2A62">
            <w:pPr>
              <w:pStyle w:val="Axure0"/>
              <w:rPr>
                <w:lang w:eastAsia="zh-CN"/>
              </w:rPr>
            </w:pPr>
            <w:r>
              <w:rPr>
                <w:rFonts w:hint="eastAsia"/>
                <w:lang w:eastAsia="zh-CN"/>
              </w:rPr>
              <w:t>3</w:t>
            </w:r>
          </w:p>
        </w:tc>
        <w:tc>
          <w:tcPr>
            <w:tcW w:w="2268" w:type="dxa"/>
          </w:tcPr>
          <w:p w14:paraId="364D6A11" w14:textId="20E34716" w:rsidR="0002151C" w:rsidRDefault="00EB2A62" w:rsidP="00EB2A62">
            <w:pPr>
              <w:pStyle w:val="Axure0"/>
              <w:rPr>
                <w:lang w:eastAsia="zh-CN"/>
              </w:rPr>
            </w:pPr>
            <w:r>
              <w:rPr>
                <w:rFonts w:hint="eastAsia"/>
                <w:lang w:eastAsia="zh-CN"/>
              </w:rPr>
              <w:t>被举报</w:t>
            </w:r>
            <w:r>
              <w:rPr>
                <w:lang w:eastAsia="zh-CN"/>
              </w:rPr>
              <w:t>次数属性列</w:t>
            </w:r>
          </w:p>
        </w:tc>
        <w:tc>
          <w:tcPr>
            <w:tcW w:w="4536" w:type="dxa"/>
          </w:tcPr>
          <w:p w14:paraId="52EACCE4" w14:textId="2C5D8DC8" w:rsidR="0002151C" w:rsidRDefault="00663503" w:rsidP="00663503">
            <w:pPr>
              <w:pStyle w:val="Axure0"/>
              <w:rPr>
                <w:lang w:eastAsia="zh-CN"/>
              </w:rPr>
            </w:pPr>
            <w:r>
              <w:rPr>
                <w:rFonts w:hint="eastAsia"/>
                <w:lang w:eastAsia="zh-CN"/>
              </w:rPr>
              <w:t>点击按照数字</w:t>
            </w:r>
            <w:r>
              <w:rPr>
                <w:lang w:eastAsia="zh-CN"/>
              </w:rPr>
              <w:t>排序</w:t>
            </w:r>
          </w:p>
        </w:tc>
      </w:tr>
      <w:tr w:rsidR="0002151C" w14:paraId="79551493"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1CF9EF99" w14:textId="77777777" w:rsidR="0002151C" w:rsidRDefault="0002151C" w:rsidP="00EB2A62">
            <w:pPr>
              <w:pStyle w:val="Axure0"/>
              <w:rPr>
                <w:lang w:eastAsia="zh-CN"/>
              </w:rPr>
            </w:pPr>
            <w:r>
              <w:rPr>
                <w:rFonts w:hint="eastAsia"/>
                <w:lang w:eastAsia="zh-CN"/>
              </w:rPr>
              <w:lastRenderedPageBreak/>
              <w:t>4</w:t>
            </w:r>
          </w:p>
        </w:tc>
        <w:tc>
          <w:tcPr>
            <w:tcW w:w="2268" w:type="dxa"/>
          </w:tcPr>
          <w:p w14:paraId="3B697A47" w14:textId="119B9866" w:rsidR="00EB2A62" w:rsidRDefault="00EB2A62" w:rsidP="00EB2A62">
            <w:pPr>
              <w:pStyle w:val="Axure0"/>
              <w:rPr>
                <w:lang w:eastAsia="zh-CN"/>
              </w:rPr>
            </w:pPr>
            <w:r>
              <w:rPr>
                <w:rFonts w:hint="eastAsia"/>
                <w:lang w:eastAsia="zh-CN"/>
              </w:rPr>
              <w:t>操作</w:t>
            </w:r>
            <w:r>
              <w:rPr>
                <w:lang w:eastAsia="zh-CN"/>
              </w:rPr>
              <w:t>属性列</w:t>
            </w:r>
          </w:p>
        </w:tc>
        <w:tc>
          <w:tcPr>
            <w:tcW w:w="4536" w:type="dxa"/>
          </w:tcPr>
          <w:p w14:paraId="5884CA63" w14:textId="20D4CF23" w:rsidR="0002151C" w:rsidRDefault="006F7A55" w:rsidP="00EB2A62">
            <w:pPr>
              <w:pStyle w:val="Axure0"/>
              <w:rPr>
                <w:lang w:eastAsia="zh-CN"/>
              </w:rPr>
            </w:pPr>
            <w:r>
              <w:rPr>
                <w:rFonts w:hint="eastAsia"/>
                <w:lang w:eastAsia="zh-CN"/>
              </w:rPr>
              <w:t>无</w:t>
            </w:r>
          </w:p>
        </w:tc>
      </w:tr>
      <w:tr w:rsidR="0002151C" w14:paraId="3D37446C" w14:textId="77777777" w:rsidTr="00EB2A62">
        <w:trPr>
          <w:cantSplit/>
        </w:trPr>
        <w:tc>
          <w:tcPr>
            <w:tcW w:w="1413" w:type="dxa"/>
          </w:tcPr>
          <w:p w14:paraId="500338B9" w14:textId="77777777" w:rsidR="0002151C" w:rsidRDefault="0002151C" w:rsidP="00EB2A62">
            <w:pPr>
              <w:pStyle w:val="Axure0"/>
              <w:rPr>
                <w:lang w:eastAsia="zh-CN"/>
              </w:rPr>
            </w:pPr>
            <w:r>
              <w:rPr>
                <w:rFonts w:hint="eastAsia"/>
                <w:lang w:eastAsia="zh-CN"/>
              </w:rPr>
              <w:t>5</w:t>
            </w:r>
          </w:p>
        </w:tc>
        <w:tc>
          <w:tcPr>
            <w:tcW w:w="2268" w:type="dxa"/>
          </w:tcPr>
          <w:p w14:paraId="26A3EBA6" w14:textId="2D99CB8C" w:rsidR="0002151C" w:rsidRDefault="00EB2A62" w:rsidP="00EB2A62">
            <w:pPr>
              <w:pStyle w:val="Axure0"/>
              <w:rPr>
                <w:lang w:eastAsia="zh-CN"/>
              </w:rPr>
            </w:pPr>
            <w:r>
              <w:rPr>
                <w:rFonts w:hint="eastAsia"/>
                <w:lang w:eastAsia="zh-CN"/>
              </w:rPr>
              <w:t>拉入</w:t>
            </w:r>
            <w:r>
              <w:rPr>
                <w:lang w:eastAsia="zh-CN"/>
              </w:rPr>
              <w:t>黑名单属性列</w:t>
            </w:r>
          </w:p>
        </w:tc>
        <w:tc>
          <w:tcPr>
            <w:tcW w:w="4536" w:type="dxa"/>
          </w:tcPr>
          <w:p w14:paraId="7993FBFE" w14:textId="77A9EA89" w:rsidR="0002151C" w:rsidRDefault="006F7A55" w:rsidP="00EB2A62">
            <w:pPr>
              <w:pStyle w:val="Axure0"/>
              <w:rPr>
                <w:lang w:eastAsia="zh-CN"/>
              </w:rPr>
            </w:pPr>
            <w:r>
              <w:rPr>
                <w:rFonts w:hint="eastAsia"/>
                <w:lang w:eastAsia="zh-CN"/>
              </w:rPr>
              <w:t>无</w:t>
            </w:r>
          </w:p>
        </w:tc>
      </w:tr>
      <w:tr w:rsidR="0002151C" w14:paraId="29FD0DDC"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0C48B489" w14:textId="77777777" w:rsidR="0002151C" w:rsidRDefault="0002151C" w:rsidP="00EB2A62">
            <w:pPr>
              <w:pStyle w:val="Axure0"/>
              <w:rPr>
                <w:lang w:eastAsia="zh-CN"/>
              </w:rPr>
            </w:pPr>
            <w:r>
              <w:rPr>
                <w:rFonts w:hint="eastAsia"/>
                <w:lang w:eastAsia="zh-CN"/>
              </w:rPr>
              <w:t>6</w:t>
            </w:r>
          </w:p>
        </w:tc>
        <w:tc>
          <w:tcPr>
            <w:tcW w:w="2268" w:type="dxa"/>
          </w:tcPr>
          <w:p w14:paraId="5C42A251" w14:textId="743EBEA4" w:rsidR="0002151C" w:rsidRDefault="00EB2A62" w:rsidP="00EB2A62">
            <w:pPr>
              <w:pStyle w:val="Axure0"/>
              <w:rPr>
                <w:lang w:eastAsia="zh-CN"/>
              </w:rPr>
            </w:pPr>
            <w:r>
              <w:rPr>
                <w:rFonts w:hint="eastAsia"/>
                <w:lang w:eastAsia="zh-CN"/>
              </w:rPr>
              <w:t>复选</w:t>
            </w:r>
            <w:r>
              <w:rPr>
                <w:lang w:eastAsia="zh-CN"/>
              </w:rPr>
              <w:t>框</w:t>
            </w:r>
          </w:p>
        </w:tc>
        <w:tc>
          <w:tcPr>
            <w:tcW w:w="4536" w:type="dxa"/>
          </w:tcPr>
          <w:p w14:paraId="0359E043" w14:textId="0278C535" w:rsidR="0002151C" w:rsidRDefault="00663503" w:rsidP="00EB2A62">
            <w:pPr>
              <w:pStyle w:val="Axure0"/>
              <w:rPr>
                <w:lang w:eastAsia="zh-CN"/>
              </w:rPr>
            </w:pPr>
            <w:r>
              <w:rPr>
                <w:rFonts w:hint="eastAsia"/>
                <w:lang w:eastAsia="zh-CN"/>
              </w:rPr>
              <w:t>点击进行复选</w:t>
            </w:r>
          </w:p>
        </w:tc>
      </w:tr>
      <w:tr w:rsidR="0002151C" w14:paraId="75C58BBA" w14:textId="77777777" w:rsidTr="00EB2A62">
        <w:trPr>
          <w:cantSplit/>
        </w:trPr>
        <w:tc>
          <w:tcPr>
            <w:tcW w:w="1413" w:type="dxa"/>
          </w:tcPr>
          <w:p w14:paraId="6C096824" w14:textId="77777777" w:rsidR="0002151C" w:rsidRDefault="0002151C" w:rsidP="00EB2A62">
            <w:pPr>
              <w:pStyle w:val="Axure0"/>
              <w:rPr>
                <w:lang w:eastAsia="zh-CN"/>
              </w:rPr>
            </w:pPr>
            <w:r>
              <w:rPr>
                <w:rFonts w:hint="eastAsia"/>
                <w:lang w:eastAsia="zh-CN"/>
              </w:rPr>
              <w:t>7</w:t>
            </w:r>
          </w:p>
        </w:tc>
        <w:tc>
          <w:tcPr>
            <w:tcW w:w="2268" w:type="dxa"/>
          </w:tcPr>
          <w:p w14:paraId="3FED2843" w14:textId="6CBB1955" w:rsidR="0002151C" w:rsidRDefault="00EB2A62" w:rsidP="00EB2A62">
            <w:pPr>
              <w:pStyle w:val="Axure0"/>
              <w:rPr>
                <w:lang w:eastAsia="zh-CN"/>
              </w:rPr>
            </w:pPr>
            <w:r>
              <w:rPr>
                <w:rFonts w:hint="eastAsia"/>
                <w:lang w:eastAsia="zh-CN"/>
              </w:rPr>
              <w:t>修改</w:t>
            </w:r>
            <w:r>
              <w:rPr>
                <w:lang w:eastAsia="zh-CN"/>
              </w:rPr>
              <w:t>密码</w:t>
            </w:r>
            <w:r>
              <w:rPr>
                <w:rFonts w:hint="eastAsia"/>
                <w:lang w:eastAsia="zh-CN"/>
              </w:rPr>
              <w:t>标志</w:t>
            </w:r>
          </w:p>
        </w:tc>
        <w:tc>
          <w:tcPr>
            <w:tcW w:w="4536" w:type="dxa"/>
          </w:tcPr>
          <w:p w14:paraId="082E5D7F" w14:textId="13E118DC" w:rsidR="0002151C" w:rsidRDefault="00663503" w:rsidP="00EB2A62">
            <w:pPr>
              <w:pStyle w:val="Axure0"/>
              <w:rPr>
                <w:lang w:eastAsia="zh-CN"/>
              </w:rPr>
            </w:pPr>
            <w:r>
              <w:rPr>
                <w:rFonts w:hint="eastAsia"/>
                <w:lang w:eastAsia="zh-CN"/>
              </w:rPr>
              <w:t>点击</w:t>
            </w:r>
            <w:r w:rsidR="00D4024F">
              <w:rPr>
                <w:rFonts w:hint="eastAsia"/>
                <w:lang w:eastAsia="zh-CN"/>
              </w:rPr>
              <w:t>对</w:t>
            </w:r>
            <w:r w:rsidR="00D4024F">
              <w:rPr>
                <w:lang w:eastAsia="zh-CN"/>
              </w:rPr>
              <w:t>当前项</w:t>
            </w:r>
            <w:r>
              <w:rPr>
                <w:rFonts w:hint="eastAsia"/>
                <w:lang w:eastAsia="zh-CN"/>
              </w:rPr>
              <w:t>进行</w:t>
            </w:r>
            <w:r>
              <w:rPr>
                <w:lang w:eastAsia="zh-CN"/>
              </w:rPr>
              <w:t>密码修改</w:t>
            </w:r>
          </w:p>
        </w:tc>
      </w:tr>
      <w:tr w:rsidR="0002151C" w14:paraId="3D0713D2"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68E606C" w14:textId="77777777" w:rsidR="0002151C" w:rsidRDefault="0002151C" w:rsidP="00EB2A62">
            <w:pPr>
              <w:pStyle w:val="Axure0"/>
              <w:rPr>
                <w:lang w:eastAsia="zh-CN"/>
              </w:rPr>
            </w:pPr>
            <w:r>
              <w:rPr>
                <w:rFonts w:hint="eastAsia"/>
                <w:lang w:eastAsia="zh-CN"/>
              </w:rPr>
              <w:t>8</w:t>
            </w:r>
          </w:p>
        </w:tc>
        <w:tc>
          <w:tcPr>
            <w:tcW w:w="2268" w:type="dxa"/>
          </w:tcPr>
          <w:p w14:paraId="0F15E0D6" w14:textId="775C718F" w:rsidR="0002151C" w:rsidRDefault="00EB2A62" w:rsidP="00EB2A62">
            <w:pPr>
              <w:pStyle w:val="Axure0"/>
              <w:rPr>
                <w:lang w:eastAsia="zh-CN"/>
              </w:rPr>
            </w:pPr>
            <w:r>
              <w:rPr>
                <w:rFonts w:hint="eastAsia"/>
                <w:lang w:eastAsia="zh-CN"/>
              </w:rPr>
              <w:t>删除</w:t>
            </w:r>
            <w:r>
              <w:rPr>
                <w:lang w:eastAsia="zh-CN"/>
              </w:rPr>
              <w:t>标志</w:t>
            </w:r>
          </w:p>
        </w:tc>
        <w:tc>
          <w:tcPr>
            <w:tcW w:w="4536" w:type="dxa"/>
          </w:tcPr>
          <w:p w14:paraId="555F1DCD" w14:textId="0D91951E" w:rsidR="0002151C" w:rsidRDefault="00663503" w:rsidP="00D4024F">
            <w:pPr>
              <w:pStyle w:val="Axure0"/>
              <w:rPr>
                <w:lang w:eastAsia="zh-CN"/>
              </w:rPr>
            </w:pPr>
            <w:r>
              <w:rPr>
                <w:rFonts w:hint="eastAsia"/>
                <w:lang w:eastAsia="zh-CN"/>
              </w:rPr>
              <w:t>点击对</w:t>
            </w:r>
            <w:r w:rsidR="00D4024F">
              <w:rPr>
                <w:rFonts w:hint="eastAsia"/>
                <w:lang w:eastAsia="zh-CN"/>
              </w:rPr>
              <w:t>当前</w:t>
            </w:r>
            <w:r>
              <w:rPr>
                <w:lang w:eastAsia="zh-CN"/>
              </w:rPr>
              <w:t>项进行删除</w:t>
            </w:r>
          </w:p>
        </w:tc>
      </w:tr>
      <w:tr w:rsidR="0002151C" w14:paraId="4A4AAA1C" w14:textId="77777777" w:rsidTr="00EB2A62">
        <w:trPr>
          <w:cantSplit/>
        </w:trPr>
        <w:tc>
          <w:tcPr>
            <w:tcW w:w="1413" w:type="dxa"/>
          </w:tcPr>
          <w:p w14:paraId="53902AAB" w14:textId="77777777" w:rsidR="0002151C" w:rsidRDefault="0002151C" w:rsidP="00EB2A62">
            <w:pPr>
              <w:pStyle w:val="Axure0"/>
              <w:rPr>
                <w:lang w:eastAsia="zh-CN"/>
              </w:rPr>
            </w:pPr>
            <w:r>
              <w:rPr>
                <w:rFonts w:hint="eastAsia"/>
                <w:lang w:eastAsia="zh-CN"/>
              </w:rPr>
              <w:t>9</w:t>
            </w:r>
          </w:p>
        </w:tc>
        <w:tc>
          <w:tcPr>
            <w:tcW w:w="2268" w:type="dxa"/>
          </w:tcPr>
          <w:p w14:paraId="5CC1B19E" w14:textId="1212E7C2" w:rsidR="0002151C" w:rsidRDefault="00EB2A62" w:rsidP="00EB2A62">
            <w:pPr>
              <w:pStyle w:val="Axure0"/>
              <w:rPr>
                <w:lang w:eastAsia="zh-CN"/>
              </w:rPr>
            </w:pPr>
            <w:r>
              <w:rPr>
                <w:rFonts w:hint="eastAsia"/>
                <w:lang w:eastAsia="zh-CN"/>
              </w:rPr>
              <w:t>拉入</w:t>
            </w:r>
            <w:r>
              <w:rPr>
                <w:lang w:eastAsia="zh-CN"/>
              </w:rPr>
              <w:t>黑名单滑块</w:t>
            </w:r>
          </w:p>
        </w:tc>
        <w:tc>
          <w:tcPr>
            <w:tcW w:w="4536" w:type="dxa"/>
          </w:tcPr>
          <w:p w14:paraId="0DC7EFE4" w14:textId="7CB695D4" w:rsidR="0002151C" w:rsidRDefault="00663503" w:rsidP="00EB2A62">
            <w:pPr>
              <w:pStyle w:val="Axure0"/>
              <w:rPr>
                <w:lang w:eastAsia="zh-CN"/>
              </w:rPr>
            </w:pPr>
            <w:r>
              <w:rPr>
                <w:rFonts w:hint="eastAsia"/>
                <w:lang w:eastAsia="zh-CN"/>
              </w:rPr>
              <w:t>点击对</w:t>
            </w:r>
            <w:r w:rsidR="00D4024F">
              <w:rPr>
                <w:rFonts w:hint="eastAsia"/>
                <w:lang w:eastAsia="zh-CN"/>
              </w:rPr>
              <w:t>当前</w:t>
            </w:r>
            <w:r>
              <w:rPr>
                <w:lang w:eastAsia="zh-CN"/>
              </w:rPr>
              <w:t>项进行</w:t>
            </w:r>
            <w:r>
              <w:rPr>
                <w:rFonts w:hint="eastAsia"/>
                <w:lang w:eastAsia="zh-CN"/>
              </w:rPr>
              <w:t>拉黑</w:t>
            </w:r>
            <w:r>
              <w:rPr>
                <w:lang w:eastAsia="zh-CN"/>
              </w:rPr>
              <w:t>与取消拉黑</w:t>
            </w:r>
          </w:p>
        </w:tc>
      </w:tr>
      <w:tr w:rsidR="0002151C" w14:paraId="7914ADF3"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2D6CDB6D" w14:textId="77777777" w:rsidR="0002151C" w:rsidRDefault="0002151C" w:rsidP="00EB2A62">
            <w:pPr>
              <w:pStyle w:val="Axure0"/>
              <w:rPr>
                <w:lang w:eastAsia="zh-CN"/>
              </w:rPr>
            </w:pPr>
            <w:r>
              <w:rPr>
                <w:rFonts w:hint="eastAsia"/>
                <w:lang w:eastAsia="zh-CN"/>
              </w:rPr>
              <w:t>10</w:t>
            </w:r>
          </w:p>
        </w:tc>
        <w:tc>
          <w:tcPr>
            <w:tcW w:w="2268" w:type="dxa"/>
          </w:tcPr>
          <w:p w14:paraId="442AA39D" w14:textId="6A3CFDB7" w:rsidR="0002151C" w:rsidRDefault="00EB2A62" w:rsidP="00EB2A62">
            <w:pPr>
              <w:pStyle w:val="Axure0"/>
              <w:rPr>
                <w:lang w:eastAsia="zh-CN"/>
              </w:rPr>
            </w:pPr>
            <w:r>
              <w:rPr>
                <w:rFonts w:hint="eastAsia"/>
                <w:lang w:eastAsia="zh-CN"/>
              </w:rPr>
              <w:t>全选</w:t>
            </w:r>
            <w:r>
              <w:rPr>
                <w:lang w:eastAsia="zh-CN"/>
              </w:rPr>
              <w:t>按钮</w:t>
            </w:r>
          </w:p>
        </w:tc>
        <w:tc>
          <w:tcPr>
            <w:tcW w:w="4536" w:type="dxa"/>
          </w:tcPr>
          <w:p w14:paraId="32D38EA9" w14:textId="624409B1" w:rsidR="0002151C" w:rsidRDefault="00472170" w:rsidP="00EB2A62">
            <w:pPr>
              <w:pStyle w:val="Axure0"/>
              <w:rPr>
                <w:lang w:eastAsia="zh-CN"/>
              </w:rPr>
            </w:pPr>
            <w:r>
              <w:rPr>
                <w:rFonts w:hint="eastAsia"/>
                <w:lang w:eastAsia="zh-CN"/>
              </w:rPr>
              <w:t>点击进行所有</w:t>
            </w:r>
            <w:r>
              <w:rPr>
                <w:lang w:eastAsia="zh-CN"/>
              </w:rPr>
              <w:t>页的</w:t>
            </w:r>
            <w:r>
              <w:rPr>
                <w:rFonts w:hint="eastAsia"/>
                <w:lang w:eastAsia="zh-CN"/>
              </w:rPr>
              <w:t>全选</w:t>
            </w:r>
          </w:p>
        </w:tc>
      </w:tr>
      <w:tr w:rsidR="00EB2A62" w14:paraId="5CA992C7" w14:textId="77777777" w:rsidTr="00EB2A62">
        <w:trPr>
          <w:cantSplit/>
        </w:trPr>
        <w:tc>
          <w:tcPr>
            <w:tcW w:w="1413" w:type="dxa"/>
          </w:tcPr>
          <w:p w14:paraId="600C0E83" w14:textId="267CAF66" w:rsidR="00EB2A62" w:rsidRDefault="00EB2A62" w:rsidP="00EB2A62">
            <w:pPr>
              <w:pStyle w:val="Axure0"/>
              <w:rPr>
                <w:lang w:eastAsia="zh-CN"/>
              </w:rPr>
            </w:pPr>
            <w:r>
              <w:rPr>
                <w:rFonts w:hint="eastAsia"/>
                <w:lang w:eastAsia="zh-CN"/>
              </w:rPr>
              <w:t>11</w:t>
            </w:r>
          </w:p>
        </w:tc>
        <w:tc>
          <w:tcPr>
            <w:tcW w:w="2268" w:type="dxa"/>
          </w:tcPr>
          <w:p w14:paraId="49959EC4" w14:textId="43399861" w:rsidR="00EB2A62" w:rsidRDefault="00EB2A62" w:rsidP="00EB2A62">
            <w:pPr>
              <w:pStyle w:val="Axure0"/>
              <w:rPr>
                <w:lang w:eastAsia="zh-CN"/>
              </w:rPr>
            </w:pPr>
            <w:r>
              <w:rPr>
                <w:rFonts w:hint="eastAsia"/>
                <w:lang w:eastAsia="zh-CN"/>
              </w:rPr>
              <w:t>反选</w:t>
            </w:r>
            <w:r>
              <w:rPr>
                <w:lang w:eastAsia="zh-CN"/>
              </w:rPr>
              <w:t>按钮</w:t>
            </w:r>
          </w:p>
        </w:tc>
        <w:tc>
          <w:tcPr>
            <w:tcW w:w="4536" w:type="dxa"/>
          </w:tcPr>
          <w:p w14:paraId="0BF8A39E" w14:textId="0AAAC60D" w:rsidR="00EB2A62" w:rsidRDefault="00472170" w:rsidP="00EB2A62">
            <w:pPr>
              <w:pStyle w:val="Axure0"/>
              <w:rPr>
                <w:lang w:eastAsia="zh-CN"/>
              </w:rPr>
            </w:pPr>
            <w:r>
              <w:rPr>
                <w:rFonts w:hint="eastAsia"/>
                <w:lang w:eastAsia="zh-CN"/>
              </w:rPr>
              <w:t>点击进行所有</w:t>
            </w:r>
            <w:r>
              <w:rPr>
                <w:lang w:eastAsia="zh-CN"/>
              </w:rPr>
              <w:t>页的</w:t>
            </w:r>
            <w:r>
              <w:rPr>
                <w:rFonts w:hint="eastAsia"/>
                <w:lang w:eastAsia="zh-CN"/>
              </w:rPr>
              <w:t>反选</w:t>
            </w:r>
          </w:p>
        </w:tc>
      </w:tr>
      <w:tr w:rsidR="00EB2A62" w14:paraId="4735C325"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CCA7B09" w14:textId="0FF684DC" w:rsidR="00EB2A62" w:rsidRDefault="00EB2A62" w:rsidP="00EB2A62">
            <w:pPr>
              <w:pStyle w:val="Axure0"/>
              <w:rPr>
                <w:lang w:eastAsia="zh-CN"/>
              </w:rPr>
            </w:pPr>
            <w:r>
              <w:rPr>
                <w:rFonts w:hint="eastAsia"/>
                <w:lang w:eastAsia="zh-CN"/>
              </w:rPr>
              <w:t>1</w:t>
            </w:r>
            <w:r>
              <w:rPr>
                <w:lang w:eastAsia="zh-CN"/>
              </w:rPr>
              <w:t>2</w:t>
            </w:r>
          </w:p>
        </w:tc>
        <w:tc>
          <w:tcPr>
            <w:tcW w:w="2268" w:type="dxa"/>
          </w:tcPr>
          <w:p w14:paraId="3EDEEE3F" w14:textId="177EC147" w:rsidR="00EB2A62" w:rsidRDefault="00EB2A62" w:rsidP="00EB2A62">
            <w:pPr>
              <w:pStyle w:val="Axure0"/>
              <w:rPr>
                <w:lang w:eastAsia="zh-CN"/>
              </w:rPr>
            </w:pPr>
            <w:r>
              <w:rPr>
                <w:rFonts w:hint="eastAsia"/>
                <w:lang w:eastAsia="zh-CN"/>
              </w:rPr>
              <w:t>清除</w:t>
            </w:r>
            <w:r>
              <w:rPr>
                <w:lang w:eastAsia="zh-CN"/>
              </w:rPr>
              <w:t>按钮</w:t>
            </w:r>
          </w:p>
        </w:tc>
        <w:tc>
          <w:tcPr>
            <w:tcW w:w="4536" w:type="dxa"/>
          </w:tcPr>
          <w:p w14:paraId="0966C8E6" w14:textId="3A09E2E5" w:rsidR="00EB2A62" w:rsidRDefault="00472170" w:rsidP="00472170">
            <w:pPr>
              <w:pStyle w:val="Axure0"/>
              <w:rPr>
                <w:lang w:eastAsia="zh-CN"/>
              </w:rPr>
            </w:pPr>
            <w:r>
              <w:rPr>
                <w:rFonts w:hint="eastAsia"/>
                <w:lang w:eastAsia="zh-CN"/>
              </w:rPr>
              <w:t>点击</w:t>
            </w:r>
            <w:r w:rsidR="005271B7">
              <w:rPr>
                <w:rFonts w:hint="eastAsia"/>
                <w:lang w:eastAsia="zh-CN"/>
              </w:rPr>
              <w:t>对</w:t>
            </w:r>
            <w:r>
              <w:rPr>
                <w:rFonts w:hint="eastAsia"/>
                <w:lang w:eastAsia="zh-CN"/>
              </w:rPr>
              <w:t>所有</w:t>
            </w:r>
            <w:r>
              <w:rPr>
                <w:lang w:eastAsia="zh-CN"/>
              </w:rPr>
              <w:t>页的</w:t>
            </w:r>
            <w:r>
              <w:rPr>
                <w:rFonts w:hint="eastAsia"/>
                <w:lang w:eastAsia="zh-CN"/>
              </w:rPr>
              <w:t>选择进行</w:t>
            </w:r>
            <w:r>
              <w:rPr>
                <w:lang w:eastAsia="zh-CN"/>
              </w:rPr>
              <w:t>清除</w:t>
            </w:r>
          </w:p>
        </w:tc>
      </w:tr>
      <w:tr w:rsidR="00EB2A62" w14:paraId="71D4530A" w14:textId="77777777" w:rsidTr="00EB2A62">
        <w:trPr>
          <w:cantSplit/>
        </w:trPr>
        <w:tc>
          <w:tcPr>
            <w:tcW w:w="1413" w:type="dxa"/>
          </w:tcPr>
          <w:p w14:paraId="656EE7A0" w14:textId="0F055131" w:rsidR="00EB2A62" w:rsidRDefault="00EB2A62" w:rsidP="00EB2A62">
            <w:pPr>
              <w:pStyle w:val="Axure0"/>
              <w:rPr>
                <w:lang w:eastAsia="zh-CN"/>
              </w:rPr>
            </w:pPr>
            <w:r>
              <w:rPr>
                <w:rFonts w:hint="eastAsia"/>
                <w:lang w:eastAsia="zh-CN"/>
              </w:rPr>
              <w:t>1</w:t>
            </w:r>
            <w:r>
              <w:rPr>
                <w:lang w:eastAsia="zh-CN"/>
              </w:rPr>
              <w:t>3</w:t>
            </w:r>
          </w:p>
        </w:tc>
        <w:tc>
          <w:tcPr>
            <w:tcW w:w="2268" w:type="dxa"/>
          </w:tcPr>
          <w:p w14:paraId="6AB8E061" w14:textId="2FE9FE85" w:rsidR="00EB2A62" w:rsidRDefault="00EB2A62" w:rsidP="00EB2A62">
            <w:pPr>
              <w:pStyle w:val="Axure0"/>
              <w:rPr>
                <w:lang w:eastAsia="zh-CN"/>
              </w:rPr>
            </w:pPr>
            <w:r>
              <w:rPr>
                <w:rFonts w:hint="eastAsia"/>
                <w:lang w:eastAsia="zh-CN"/>
              </w:rPr>
              <w:t>页码与</w:t>
            </w:r>
            <w:r>
              <w:rPr>
                <w:lang w:eastAsia="zh-CN"/>
              </w:rPr>
              <w:t>数量显示条</w:t>
            </w:r>
          </w:p>
        </w:tc>
        <w:tc>
          <w:tcPr>
            <w:tcW w:w="4536" w:type="dxa"/>
          </w:tcPr>
          <w:p w14:paraId="5184E1B9" w14:textId="7D862551" w:rsidR="00EB2A62" w:rsidRDefault="007E5333" w:rsidP="00EB2A62">
            <w:pPr>
              <w:pStyle w:val="Axure0"/>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rsidR="00EB2A62" w14:paraId="63157024"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329112B1" w14:textId="2CA1EC6A" w:rsidR="00EB2A62" w:rsidRDefault="00EB2A62" w:rsidP="00EB2A62">
            <w:pPr>
              <w:pStyle w:val="Axure0"/>
              <w:rPr>
                <w:lang w:eastAsia="zh-CN"/>
              </w:rPr>
            </w:pPr>
            <w:r>
              <w:rPr>
                <w:rFonts w:hint="eastAsia"/>
                <w:lang w:eastAsia="zh-CN"/>
              </w:rPr>
              <w:t>14</w:t>
            </w:r>
          </w:p>
        </w:tc>
        <w:tc>
          <w:tcPr>
            <w:tcW w:w="2268" w:type="dxa"/>
          </w:tcPr>
          <w:p w14:paraId="0286EEF0" w14:textId="088AC25E" w:rsidR="00EB2A62" w:rsidRDefault="00663503" w:rsidP="00EB2A62">
            <w:pPr>
              <w:pStyle w:val="Axure0"/>
              <w:rPr>
                <w:lang w:eastAsia="zh-CN"/>
              </w:rPr>
            </w:pPr>
            <w:r>
              <w:rPr>
                <w:rFonts w:hint="eastAsia"/>
                <w:lang w:eastAsia="zh-CN"/>
              </w:rPr>
              <w:t>新增</w:t>
            </w:r>
            <w:r>
              <w:rPr>
                <w:lang w:eastAsia="zh-CN"/>
              </w:rPr>
              <w:t>用户按钮</w:t>
            </w:r>
          </w:p>
        </w:tc>
        <w:tc>
          <w:tcPr>
            <w:tcW w:w="4536" w:type="dxa"/>
          </w:tcPr>
          <w:p w14:paraId="0D89307A" w14:textId="27115FC0" w:rsidR="00EB2A62" w:rsidRDefault="00752550" w:rsidP="00EB2A62">
            <w:pPr>
              <w:pStyle w:val="Axure0"/>
              <w:rPr>
                <w:lang w:eastAsia="zh-CN"/>
              </w:rPr>
            </w:pPr>
            <w:r>
              <w:rPr>
                <w:rFonts w:hint="eastAsia"/>
                <w:lang w:eastAsia="zh-CN"/>
              </w:rPr>
              <w:t>点击</w:t>
            </w:r>
            <w:r>
              <w:rPr>
                <w:lang w:eastAsia="zh-CN"/>
              </w:rPr>
              <w:t>跳出新增用户弹窗</w:t>
            </w:r>
          </w:p>
        </w:tc>
      </w:tr>
      <w:tr w:rsidR="00EB2A62" w14:paraId="0834428B" w14:textId="77777777" w:rsidTr="00EB2A62">
        <w:trPr>
          <w:cantSplit/>
        </w:trPr>
        <w:tc>
          <w:tcPr>
            <w:tcW w:w="1413" w:type="dxa"/>
          </w:tcPr>
          <w:p w14:paraId="4A9487FA" w14:textId="46EF7A55" w:rsidR="00EB2A62" w:rsidRDefault="00EB2A62" w:rsidP="00EB2A62">
            <w:pPr>
              <w:pStyle w:val="Axure0"/>
              <w:rPr>
                <w:lang w:eastAsia="zh-CN"/>
              </w:rPr>
            </w:pPr>
            <w:r>
              <w:rPr>
                <w:rFonts w:hint="eastAsia"/>
                <w:lang w:eastAsia="zh-CN"/>
              </w:rPr>
              <w:t>1</w:t>
            </w:r>
            <w:r>
              <w:rPr>
                <w:lang w:eastAsia="zh-CN"/>
              </w:rPr>
              <w:t>5</w:t>
            </w:r>
          </w:p>
        </w:tc>
        <w:tc>
          <w:tcPr>
            <w:tcW w:w="2268" w:type="dxa"/>
          </w:tcPr>
          <w:p w14:paraId="3F3168B2" w14:textId="251969FC" w:rsidR="00EB2A62" w:rsidRDefault="00663503" w:rsidP="00EB2A62">
            <w:pPr>
              <w:pStyle w:val="Axure0"/>
              <w:rPr>
                <w:lang w:eastAsia="zh-CN"/>
              </w:rPr>
            </w:pPr>
            <w:r>
              <w:rPr>
                <w:rFonts w:hint="eastAsia"/>
                <w:lang w:eastAsia="zh-CN"/>
              </w:rPr>
              <w:t>复选删除</w:t>
            </w:r>
            <w:r>
              <w:rPr>
                <w:lang w:eastAsia="zh-CN"/>
              </w:rPr>
              <w:t>按钮</w:t>
            </w:r>
          </w:p>
        </w:tc>
        <w:tc>
          <w:tcPr>
            <w:tcW w:w="4536" w:type="dxa"/>
          </w:tcPr>
          <w:p w14:paraId="658A5D90" w14:textId="0F287F73" w:rsidR="00EB2A62" w:rsidRDefault="00D4024F" w:rsidP="00EB2A62">
            <w:pPr>
              <w:pStyle w:val="Axure0"/>
              <w:rPr>
                <w:lang w:eastAsia="zh-CN"/>
              </w:rPr>
            </w:pPr>
            <w:r>
              <w:rPr>
                <w:rFonts w:hint="eastAsia"/>
                <w:lang w:eastAsia="zh-CN"/>
              </w:rPr>
              <w:t>点击对</w:t>
            </w:r>
            <w:r>
              <w:rPr>
                <w:lang w:eastAsia="zh-CN"/>
              </w:rPr>
              <w:t>复选项进行删除</w:t>
            </w:r>
          </w:p>
        </w:tc>
      </w:tr>
      <w:tr w:rsidR="00EB2A62" w14:paraId="5923236A"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71AE4B4D" w14:textId="532E01FC" w:rsidR="00EB2A62" w:rsidRDefault="00EB2A62" w:rsidP="00EB2A62">
            <w:pPr>
              <w:pStyle w:val="Axure0"/>
              <w:rPr>
                <w:lang w:eastAsia="zh-CN"/>
              </w:rPr>
            </w:pPr>
            <w:r>
              <w:rPr>
                <w:rFonts w:hint="eastAsia"/>
                <w:lang w:eastAsia="zh-CN"/>
              </w:rPr>
              <w:t>16</w:t>
            </w:r>
          </w:p>
        </w:tc>
        <w:tc>
          <w:tcPr>
            <w:tcW w:w="2268" w:type="dxa"/>
          </w:tcPr>
          <w:p w14:paraId="468BC009" w14:textId="352C0455" w:rsidR="00EB2A62" w:rsidRDefault="00663503" w:rsidP="00EB2A62">
            <w:pPr>
              <w:pStyle w:val="Axure0"/>
              <w:rPr>
                <w:lang w:eastAsia="zh-CN"/>
              </w:rPr>
            </w:pPr>
            <w:r>
              <w:rPr>
                <w:rFonts w:hint="eastAsia"/>
                <w:lang w:eastAsia="zh-CN"/>
              </w:rPr>
              <w:t>复选</w:t>
            </w:r>
            <w:r>
              <w:rPr>
                <w:lang w:eastAsia="zh-CN"/>
              </w:rPr>
              <w:t>拉入黑名单</w:t>
            </w:r>
            <w:r>
              <w:rPr>
                <w:rFonts w:hint="eastAsia"/>
                <w:lang w:eastAsia="zh-CN"/>
              </w:rPr>
              <w:t>按钮</w:t>
            </w:r>
          </w:p>
        </w:tc>
        <w:tc>
          <w:tcPr>
            <w:tcW w:w="4536" w:type="dxa"/>
          </w:tcPr>
          <w:p w14:paraId="7A52E4DE" w14:textId="49A7FFFE" w:rsidR="00EB2A62" w:rsidRDefault="00D4024F" w:rsidP="00EB2A62">
            <w:pPr>
              <w:pStyle w:val="Axure0"/>
              <w:rPr>
                <w:lang w:eastAsia="zh-CN"/>
              </w:rPr>
            </w:pPr>
            <w:r>
              <w:rPr>
                <w:rFonts w:hint="eastAsia"/>
                <w:lang w:eastAsia="zh-CN"/>
              </w:rPr>
              <w:t>点击对</w:t>
            </w:r>
            <w:r>
              <w:rPr>
                <w:lang w:eastAsia="zh-CN"/>
              </w:rPr>
              <w:t>复选项进行</w:t>
            </w:r>
            <w:r>
              <w:rPr>
                <w:rFonts w:hint="eastAsia"/>
                <w:lang w:eastAsia="zh-CN"/>
              </w:rPr>
              <w:t>拉黑</w:t>
            </w:r>
            <w:r>
              <w:rPr>
                <w:lang w:eastAsia="zh-CN"/>
              </w:rPr>
              <w:t>与取消拉黑</w:t>
            </w:r>
          </w:p>
        </w:tc>
      </w:tr>
      <w:tr w:rsidR="00EB2A62" w14:paraId="73C9B9C5" w14:textId="77777777" w:rsidTr="00EB2A62">
        <w:trPr>
          <w:cantSplit/>
        </w:trPr>
        <w:tc>
          <w:tcPr>
            <w:tcW w:w="1413" w:type="dxa"/>
          </w:tcPr>
          <w:p w14:paraId="026EF2CE" w14:textId="1AC3A72A" w:rsidR="00EB2A62" w:rsidRDefault="00EB2A62" w:rsidP="00EB2A62">
            <w:pPr>
              <w:pStyle w:val="Axure0"/>
              <w:rPr>
                <w:lang w:eastAsia="zh-CN"/>
              </w:rPr>
            </w:pPr>
            <w:r>
              <w:rPr>
                <w:rFonts w:hint="eastAsia"/>
                <w:lang w:eastAsia="zh-CN"/>
              </w:rPr>
              <w:t>17</w:t>
            </w:r>
          </w:p>
        </w:tc>
        <w:tc>
          <w:tcPr>
            <w:tcW w:w="2268" w:type="dxa"/>
          </w:tcPr>
          <w:p w14:paraId="75658AB2" w14:textId="47A52C60" w:rsidR="00EB2A62" w:rsidRDefault="00663503" w:rsidP="00EB2A62">
            <w:pPr>
              <w:pStyle w:val="Axure0"/>
              <w:rPr>
                <w:lang w:eastAsia="zh-CN"/>
              </w:rPr>
            </w:pPr>
            <w:r>
              <w:rPr>
                <w:rFonts w:hint="eastAsia"/>
                <w:lang w:eastAsia="zh-CN"/>
              </w:rPr>
              <w:t>翻页</w:t>
            </w:r>
            <w:r>
              <w:rPr>
                <w:lang w:eastAsia="zh-CN"/>
              </w:rPr>
              <w:t>按钮</w:t>
            </w:r>
          </w:p>
        </w:tc>
        <w:tc>
          <w:tcPr>
            <w:tcW w:w="4536" w:type="dxa"/>
          </w:tcPr>
          <w:p w14:paraId="5386C1E8" w14:textId="411F7429" w:rsidR="00EB2A62" w:rsidRDefault="004F15B3" w:rsidP="00EB2A62">
            <w:pPr>
              <w:pStyle w:val="Axure0"/>
              <w:rPr>
                <w:lang w:eastAsia="zh-CN"/>
              </w:rPr>
            </w:pPr>
            <w:r>
              <w:rPr>
                <w:rFonts w:hint="eastAsia"/>
                <w:lang w:eastAsia="zh-CN"/>
              </w:rPr>
              <w:t>点击进行前</w:t>
            </w:r>
            <w:r>
              <w:rPr>
                <w:lang w:eastAsia="zh-CN"/>
              </w:rPr>
              <w:t>翻一页</w:t>
            </w:r>
          </w:p>
        </w:tc>
      </w:tr>
      <w:tr w:rsidR="00EB2A62" w14:paraId="29805A21" w14:textId="77777777" w:rsidTr="00EB2A62">
        <w:trPr>
          <w:cnfStyle w:val="000000010000" w:firstRow="0" w:lastRow="0" w:firstColumn="0" w:lastColumn="0" w:oddVBand="0" w:evenVBand="0" w:oddHBand="0" w:evenHBand="1" w:firstRowFirstColumn="0" w:firstRowLastColumn="0" w:lastRowFirstColumn="0" w:lastRowLastColumn="0"/>
          <w:cantSplit/>
        </w:trPr>
        <w:tc>
          <w:tcPr>
            <w:tcW w:w="1413" w:type="dxa"/>
          </w:tcPr>
          <w:p w14:paraId="69A74F26" w14:textId="796EAAC9" w:rsidR="00EB2A62" w:rsidRDefault="00EB2A62" w:rsidP="00EB2A62">
            <w:pPr>
              <w:pStyle w:val="Axure0"/>
              <w:rPr>
                <w:lang w:eastAsia="zh-CN"/>
              </w:rPr>
            </w:pPr>
            <w:r>
              <w:rPr>
                <w:rFonts w:hint="eastAsia"/>
                <w:lang w:eastAsia="zh-CN"/>
              </w:rPr>
              <w:t>18</w:t>
            </w:r>
          </w:p>
        </w:tc>
        <w:tc>
          <w:tcPr>
            <w:tcW w:w="2268" w:type="dxa"/>
          </w:tcPr>
          <w:p w14:paraId="52945C51" w14:textId="4DA54A7D" w:rsidR="00EB2A62" w:rsidRDefault="00663503" w:rsidP="00EB2A62">
            <w:pPr>
              <w:pStyle w:val="Axure0"/>
              <w:rPr>
                <w:lang w:eastAsia="zh-CN"/>
              </w:rPr>
            </w:pPr>
            <w:r>
              <w:rPr>
                <w:rFonts w:hint="eastAsia"/>
                <w:lang w:eastAsia="zh-CN"/>
              </w:rPr>
              <w:t>翻页</w:t>
            </w:r>
            <w:r>
              <w:rPr>
                <w:lang w:eastAsia="zh-CN"/>
              </w:rPr>
              <w:t>按钮</w:t>
            </w:r>
          </w:p>
        </w:tc>
        <w:tc>
          <w:tcPr>
            <w:tcW w:w="4536" w:type="dxa"/>
          </w:tcPr>
          <w:p w14:paraId="20A65E67" w14:textId="61873A05" w:rsidR="00EB2A62" w:rsidRDefault="004F15B3" w:rsidP="00EB2A62">
            <w:pPr>
              <w:pStyle w:val="Axure0"/>
              <w:rPr>
                <w:lang w:eastAsia="zh-CN"/>
              </w:rPr>
            </w:pPr>
            <w:r>
              <w:rPr>
                <w:rFonts w:hint="eastAsia"/>
                <w:lang w:eastAsia="zh-CN"/>
              </w:rPr>
              <w:t>点击进行后</w:t>
            </w:r>
            <w:r>
              <w:rPr>
                <w:lang w:eastAsia="zh-CN"/>
              </w:rPr>
              <w:t>翻一页</w:t>
            </w:r>
          </w:p>
        </w:tc>
      </w:tr>
    </w:tbl>
    <w:p w14:paraId="33B0E175" w14:textId="1989321A" w:rsidR="004B6840" w:rsidRDefault="004B6840" w:rsidP="004B6840"/>
    <w:p w14:paraId="3F53CAF0" w14:textId="528C1694" w:rsidR="004B6840" w:rsidRDefault="007D2E43" w:rsidP="004B6840">
      <w:pPr>
        <w:rPr>
          <w:ins w:id="1714" w:author="HerculesHu" w:date="2017-12-23T23:50:00Z"/>
        </w:rPr>
      </w:pPr>
      <w:r>
        <w:rPr>
          <w:noProof/>
        </w:rPr>
        <w:drawing>
          <wp:inline distT="0" distB="0" distL="0" distR="0" wp14:anchorId="6CD322F7" wp14:editId="215AA80C">
            <wp:extent cx="5274310" cy="33140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314065"/>
                    </a:xfrm>
                    <a:prstGeom prst="rect">
                      <a:avLst/>
                    </a:prstGeom>
                  </pic:spPr>
                </pic:pic>
              </a:graphicData>
            </a:graphic>
          </wp:inline>
        </w:drawing>
      </w:r>
    </w:p>
    <w:p w14:paraId="54F32D93" w14:textId="77777777" w:rsidR="00636C47" w:rsidRDefault="00636C47" w:rsidP="00636C47">
      <w:pPr>
        <w:jc w:val="center"/>
        <w:rPr>
          <w:ins w:id="1715" w:author="HerculesHu" w:date="2017-12-23T23:50:00Z"/>
        </w:rPr>
      </w:pPr>
      <w:ins w:id="1716" w:author="HerculesHu" w:date="2017-12-23T23:50:00Z">
        <w:r>
          <w:rPr>
            <w:rFonts w:hint="eastAsia"/>
          </w:rPr>
          <w:t>（电脑</w:t>
        </w:r>
        <w:r>
          <w:t>版</w:t>
        </w:r>
        <w:r>
          <w:rPr>
            <w:rFonts w:hint="eastAsia"/>
          </w:rPr>
          <w:t>）</w:t>
        </w:r>
      </w:ins>
    </w:p>
    <w:p w14:paraId="634AFA83" w14:textId="77777777" w:rsidR="00636C47" w:rsidRDefault="00636C47" w:rsidP="004B6840"/>
    <w:p w14:paraId="3482F097" w14:textId="550F911B" w:rsidR="004B6840" w:rsidRDefault="004B6840" w:rsidP="004B6840"/>
    <w:p w14:paraId="513E9EDC" w14:textId="186D9092" w:rsidR="0076325A" w:rsidRDefault="0076325A" w:rsidP="004B6840"/>
    <w:p w14:paraId="3E4FF021" w14:textId="31EFAA70" w:rsidR="0076325A" w:rsidRDefault="0076325A">
      <w:pPr>
        <w:pStyle w:val="a2"/>
      </w:pPr>
      <w:bookmarkStart w:id="1717" w:name="_Toc503060564"/>
      <w:r>
        <w:rPr>
          <w:rFonts w:hint="eastAsia"/>
        </w:rPr>
        <w:t>用户</w:t>
      </w:r>
      <w:r>
        <w:t>复选拉</w:t>
      </w:r>
      <w:r>
        <w:rPr>
          <w:rFonts w:hint="eastAsia"/>
        </w:rPr>
        <w:t>黑确认</w:t>
      </w:r>
      <w:bookmarkEnd w:id="1717"/>
    </w:p>
    <w:p w14:paraId="526A5F48" w14:textId="260F71E2" w:rsidR="0076325A" w:rsidRDefault="0076325A" w:rsidP="0076325A"/>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E326AA" w14:paraId="520478FD" w14:textId="77777777" w:rsidTr="0025112E">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375D32A7" w14:textId="77777777" w:rsidR="00E326AA" w:rsidRDefault="00E326AA" w:rsidP="0025112E">
            <w:pPr>
              <w:pStyle w:val="Axure"/>
              <w:ind w:firstLine="360"/>
            </w:pPr>
            <w:r>
              <w:t>脚注</w:t>
            </w:r>
          </w:p>
        </w:tc>
        <w:tc>
          <w:tcPr>
            <w:tcW w:w="2268" w:type="dxa"/>
          </w:tcPr>
          <w:p w14:paraId="0D6D07BD" w14:textId="77777777" w:rsidR="00E326AA" w:rsidRDefault="00E326AA" w:rsidP="0025112E">
            <w:pPr>
              <w:pStyle w:val="Axure"/>
              <w:ind w:firstLine="360"/>
            </w:pPr>
            <w:r>
              <w:t>名称</w:t>
            </w:r>
          </w:p>
        </w:tc>
        <w:tc>
          <w:tcPr>
            <w:tcW w:w="4536" w:type="dxa"/>
          </w:tcPr>
          <w:p w14:paraId="2ACE93AF" w14:textId="77777777" w:rsidR="00E326AA" w:rsidRDefault="00E326AA" w:rsidP="0025112E">
            <w:pPr>
              <w:pStyle w:val="Axure"/>
              <w:tabs>
                <w:tab w:val="left" w:pos="1190"/>
              </w:tabs>
              <w:ind w:firstLine="360"/>
            </w:pPr>
            <w:r>
              <w:t>交互</w:t>
            </w:r>
            <w:r>
              <w:tab/>
            </w:r>
          </w:p>
        </w:tc>
      </w:tr>
      <w:tr w:rsidR="00E326AA" w14:paraId="578CE93A" w14:textId="77777777" w:rsidTr="0025112E">
        <w:trPr>
          <w:cantSplit/>
        </w:trPr>
        <w:tc>
          <w:tcPr>
            <w:tcW w:w="1413" w:type="dxa"/>
          </w:tcPr>
          <w:p w14:paraId="10A268A4" w14:textId="77777777" w:rsidR="00E326AA" w:rsidRDefault="00E326AA" w:rsidP="0025112E">
            <w:pPr>
              <w:pStyle w:val="Axure0"/>
              <w:ind w:firstLine="360"/>
            </w:pPr>
            <w:r>
              <w:t>1</w:t>
            </w:r>
          </w:p>
        </w:tc>
        <w:tc>
          <w:tcPr>
            <w:tcW w:w="2268" w:type="dxa"/>
          </w:tcPr>
          <w:p w14:paraId="4195102E" w14:textId="77777777" w:rsidR="00E326AA" w:rsidRDefault="00E326AA" w:rsidP="0025112E">
            <w:pPr>
              <w:pStyle w:val="Axure0"/>
              <w:ind w:firstLine="360"/>
            </w:pPr>
            <w:r>
              <w:rPr>
                <w:rFonts w:hint="eastAsia"/>
                <w:lang w:eastAsia="zh-CN"/>
              </w:rPr>
              <w:t>关闭</w:t>
            </w:r>
          </w:p>
        </w:tc>
        <w:tc>
          <w:tcPr>
            <w:tcW w:w="4536" w:type="dxa"/>
          </w:tcPr>
          <w:p w14:paraId="0E9A7BD2" w14:textId="43B31DF6" w:rsidR="00E326AA" w:rsidRDefault="00E326AA" w:rsidP="0025112E">
            <w:pPr>
              <w:pStyle w:val="Axure0"/>
              <w:ind w:firstLine="360"/>
              <w:rPr>
                <w:lang w:eastAsia="zh-CN"/>
              </w:rPr>
            </w:pPr>
            <w:r>
              <w:rPr>
                <w:rFonts w:hint="eastAsia"/>
                <w:lang w:eastAsia="zh-CN"/>
              </w:rPr>
              <w:t>点击</w:t>
            </w:r>
            <w:r w:rsidR="00E02889">
              <w:rPr>
                <w:rFonts w:hint="eastAsia"/>
                <w:lang w:eastAsia="zh-CN"/>
              </w:rPr>
              <w:t>后</w:t>
            </w:r>
            <w:r>
              <w:rPr>
                <w:rFonts w:hint="eastAsia"/>
                <w:lang w:eastAsia="zh-CN"/>
              </w:rPr>
              <w:t>放弃</w:t>
            </w:r>
            <w:r w:rsidR="00BA353D">
              <w:rPr>
                <w:rFonts w:hint="eastAsia"/>
                <w:lang w:eastAsia="zh-CN"/>
              </w:rPr>
              <w:t>拉黑</w:t>
            </w:r>
            <w:r>
              <w:rPr>
                <w:rFonts w:hint="eastAsia"/>
                <w:lang w:eastAsia="zh-CN"/>
              </w:rPr>
              <w:t>用</w:t>
            </w:r>
            <w:r>
              <w:rPr>
                <w:lang w:eastAsia="zh-CN"/>
              </w:rPr>
              <w:t>户</w:t>
            </w:r>
          </w:p>
        </w:tc>
      </w:tr>
      <w:tr w:rsidR="00E326AA" w14:paraId="601A22EE"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53DC29EA" w14:textId="77777777" w:rsidR="00E326AA" w:rsidRDefault="00E326AA" w:rsidP="0025112E">
            <w:pPr>
              <w:pStyle w:val="Axure0"/>
              <w:ind w:firstLine="360"/>
              <w:rPr>
                <w:lang w:eastAsia="zh-CN"/>
              </w:rPr>
            </w:pPr>
            <w:r>
              <w:rPr>
                <w:rFonts w:hint="eastAsia"/>
                <w:lang w:eastAsia="zh-CN"/>
              </w:rPr>
              <w:t>2</w:t>
            </w:r>
          </w:p>
        </w:tc>
        <w:tc>
          <w:tcPr>
            <w:tcW w:w="2268" w:type="dxa"/>
          </w:tcPr>
          <w:p w14:paraId="4040D9AA" w14:textId="77777777" w:rsidR="00E326AA" w:rsidRDefault="00E326AA" w:rsidP="0025112E">
            <w:pPr>
              <w:pStyle w:val="Axure0"/>
              <w:ind w:firstLine="360"/>
              <w:rPr>
                <w:lang w:eastAsia="zh-CN"/>
              </w:rPr>
            </w:pPr>
            <w:r>
              <w:rPr>
                <w:rFonts w:hint="eastAsia"/>
                <w:lang w:eastAsia="zh-CN"/>
              </w:rPr>
              <w:t>取消</w:t>
            </w:r>
          </w:p>
        </w:tc>
        <w:tc>
          <w:tcPr>
            <w:tcW w:w="4536" w:type="dxa"/>
          </w:tcPr>
          <w:p w14:paraId="12EB1891" w14:textId="5F90FB6F" w:rsidR="00E326AA" w:rsidRDefault="00E326AA" w:rsidP="0025112E">
            <w:pPr>
              <w:pStyle w:val="Axure0"/>
              <w:ind w:firstLine="360"/>
              <w:rPr>
                <w:lang w:eastAsia="zh-CN"/>
              </w:rPr>
            </w:pPr>
            <w:r>
              <w:rPr>
                <w:rFonts w:hint="eastAsia"/>
                <w:lang w:eastAsia="zh-CN"/>
              </w:rPr>
              <w:t>点击</w:t>
            </w:r>
            <w:r w:rsidR="00E02889">
              <w:rPr>
                <w:rFonts w:hint="eastAsia"/>
                <w:lang w:eastAsia="zh-CN"/>
              </w:rPr>
              <w:t>后</w:t>
            </w:r>
            <w:r>
              <w:rPr>
                <w:rFonts w:hint="eastAsia"/>
                <w:lang w:eastAsia="zh-CN"/>
              </w:rPr>
              <w:t>取消</w:t>
            </w:r>
            <w:r w:rsidR="00BA353D">
              <w:rPr>
                <w:rFonts w:hint="eastAsia"/>
                <w:lang w:eastAsia="zh-CN"/>
              </w:rPr>
              <w:t>拉黑</w:t>
            </w:r>
            <w:r>
              <w:rPr>
                <w:rFonts w:hint="eastAsia"/>
                <w:lang w:eastAsia="zh-CN"/>
              </w:rPr>
              <w:t>用</w:t>
            </w:r>
            <w:r>
              <w:rPr>
                <w:lang w:eastAsia="zh-CN"/>
              </w:rPr>
              <w:t>户</w:t>
            </w:r>
          </w:p>
        </w:tc>
      </w:tr>
      <w:tr w:rsidR="00E326AA" w14:paraId="7E62F8AB" w14:textId="77777777" w:rsidTr="0025112E">
        <w:trPr>
          <w:cantSplit/>
        </w:trPr>
        <w:tc>
          <w:tcPr>
            <w:tcW w:w="1413" w:type="dxa"/>
          </w:tcPr>
          <w:p w14:paraId="65BADD66" w14:textId="77777777" w:rsidR="00E326AA" w:rsidRDefault="00E326AA" w:rsidP="0025112E">
            <w:pPr>
              <w:pStyle w:val="Axure0"/>
              <w:ind w:firstLine="360"/>
              <w:rPr>
                <w:lang w:eastAsia="zh-CN"/>
              </w:rPr>
            </w:pPr>
            <w:r>
              <w:rPr>
                <w:rFonts w:hint="eastAsia"/>
                <w:lang w:eastAsia="zh-CN"/>
              </w:rPr>
              <w:t>3</w:t>
            </w:r>
          </w:p>
        </w:tc>
        <w:tc>
          <w:tcPr>
            <w:tcW w:w="2268" w:type="dxa"/>
          </w:tcPr>
          <w:p w14:paraId="4CCC8332" w14:textId="77777777" w:rsidR="00E326AA" w:rsidRDefault="00E326AA" w:rsidP="0025112E">
            <w:pPr>
              <w:pStyle w:val="Axure0"/>
              <w:ind w:firstLine="360"/>
              <w:rPr>
                <w:lang w:eastAsia="zh-CN"/>
              </w:rPr>
            </w:pPr>
            <w:r>
              <w:rPr>
                <w:rFonts w:hint="eastAsia"/>
                <w:lang w:eastAsia="zh-CN"/>
              </w:rPr>
              <w:t>确认</w:t>
            </w:r>
          </w:p>
        </w:tc>
        <w:tc>
          <w:tcPr>
            <w:tcW w:w="4536" w:type="dxa"/>
          </w:tcPr>
          <w:p w14:paraId="5CD1F9A4" w14:textId="6E443545" w:rsidR="00E326AA" w:rsidRDefault="00E326AA" w:rsidP="0025112E">
            <w:pPr>
              <w:pStyle w:val="Axure0"/>
              <w:ind w:firstLine="360"/>
              <w:rPr>
                <w:lang w:eastAsia="zh-CN"/>
              </w:rPr>
            </w:pPr>
            <w:r>
              <w:rPr>
                <w:rFonts w:hint="eastAsia"/>
                <w:lang w:eastAsia="zh-CN"/>
              </w:rPr>
              <w:t>点击</w:t>
            </w:r>
            <w:r w:rsidR="00E02889">
              <w:rPr>
                <w:rFonts w:hint="eastAsia"/>
                <w:lang w:eastAsia="zh-CN"/>
              </w:rPr>
              <w:t>后</w:t>
            </w:r>
            <w:r>
              <w:rPr>
                <w:rFonts w:hint="eastAsia"/>
                <w:lang w:eastAsia="zh-CN"/>
              </w:rPr>
              <w:t>确认</w:t>
            </w:r>
            <w:r w:rsidR="00BA353D">
              <w:rPr>
                <w:rFonts w:hint="eastAsia"/>
                <w:lang w:eastAsia="zh-CN"/>
              </w:rPr>
              <w:t>拉黑</w:t>
            </w:r>
            <w:r>
              <w:rPr>
                <w:rFonts w:hint="eastAsia"/>
                <w:lang w:eastAsia="zh-CN"/>
              </w:rPr>
              <w:t>用</w:t>
            </w:r>
            <w:r>
              <w:rPr>
                <w:lang w:eastAsia="zh-CN"/>
              </w:rPr>
              <w:t>户</w:t>
            </w:r>
          </w:p>
        </w:tc>
      </w:tr>
    </w:tbl>
    <w:p w14:paraId="3990C22B" w14:textId="4D6526E6" w:rsidR="0076325A" w:rsidRDefault="0076325A" w:rsidP="0076325A"/>
    <w:p w14:paraId="3C922F34" w14:textId="725D8885" w:rsidR="0076325A" w:rsidRDefault="004B7154">
      <w:pPr>
        <w:ind w:firstLineChars="650" w:firstLine="1365"/>
        <w:rPr>
          <w:ins w:id="1718" w:author="HerculesHu" w:date="2017-12-23T23:50:00Z"/>
        </w:rPr>
        <w:pPrChange w:id="1719" w:author="HerculesHu" w:date="2017-12-24T00:14:00Z">
          <w:pPr/>
        </w:pPrChange>
      </w:pPr>
      <w:r>
        <w:rPr>
          <w:noProof/>
        </w:rPr>
        <w:drawing>
          <wp:inline distT="0" distB="0" distL="0" distR="0" wp14:anchorId="4BB16FC8" wp14:editId="711A1EAD">
            <wp:extent cx="3990975" cy="1990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990975" cy="1990725"/>
                    </a:xfrm>
                    <a:prstGeom prst="rect">
                      <a:avLst/>
                    </a:prstGeom>
                  </pic:spPr>
                </pic:pic>
              </a:graphicData>
            </a:graphic>
          </wp:inline>
        </w:drawing>
      </w:r>
    </w:p>
    <w:p w14:paraId="7BB6F89D" w14:textId="77777777" w:rsidR="00636C47" w:rsidRDefault="00636C47" w:rsidP="00636C47">
      <w:pPr>
        <w:jc w:val="center"/>
        <w:rPr>
          <w:ins w:id="1720" w:author="HerculesHu" w:date="2017-12-23T23:50:00Z"/>
        </w:rPr>
      </w:pPr>
      <w:ins w:id="1721" w:author="HerculesHu" w:date="2017-12-23T23:50:00Z">
        <w:r>
          <w:rPr>
            <w:rFonts w:hint="eastAsia"/>
          </w:rPr>
          <w:t>（电脑</w:t>
        </w:r>
        <w:r>
          <w:t>版</w:t>
        </w:r>
        <w:r>
          <w:rPr>
            <w:rFonts w:hint="eastAsia"/>
          </w:rPr>
          <w:t>）</w:t>
        </w:r>
      </w:ins>
    </w:p>
    <w:p w14:paraId="094B51F4" w14:textId="77777777" w:rsidR="00636C47" w:rsidRDefault="00636C47" w:rsidP="0076325A"/>
    <w:p w14:paraId="018BACD8" w14:textId="77777777" w:rsidR="0076325A" w:rsidRPr="0076325A" w:rsidRDefault="0076325A" w:rsidP="0076325A"/>
    <w:p w14:paraId="107EFFD0" w14:textId="6DF1B834" w:rsidR="00671660" w:rsidRDefault="00671660" w:rsidP="004B6840"/>
    <w:p w14:paraId="277EE3B5" w14:textId="3CBBC45A" w:rsidR="00671660" w:rsidRDefault="00671660">
      <w:pPr>
        <w:pStyle w:val="a2"/>
      </w:pPr>
      <w:bookmarkStart w:id="1722" w:name="_Toc503060565"/>
      <w:r>
        <w:rPr>
          <w:rFonts w:hint="eastAsia"/>
        </w:rPr>
        <w:t>用户</w:t>
      </w:r>
      <w:r>
        <w:t>复选删除</w:t>
      </w:r>
      <w:bookmarkEnd w:id="1722"/>
    </w:p>
    <w:p w14:paraId="469914EE" w14:textId="433C19D6" w:rsidR="00671660" w:rsidRDefault="00671660" w:rsidP="00671660"/>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671660" w14:paraId="7AFF56FC" w14:textId="77777777" w:rsidTr="00671660">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24044F40" w14:textId="77777777" w:rsidR="00671660" w:rsidRDefault="00671660" w:rsidP="00671660">
            <w:pPr>
              <w:pStyle w:val="Axure"/>
              <w:ind w:firstLine="360"/>
            </w:pPr>
            <w:r>
              <w:t>脚注</w:t>
            </w:r>
          </w:p>
        </w:tc>
        <w:tc>
          <w:tcPr>
            <w:tcW w:w="2268" w:type="dxa"/>
          </w:tcPr>
          <w:p w14:paraId="54611866" w14:textId="77777777" w:rsidR="00671660" w:rsidRDefault="00671660" w:rsidP="00671660">
            <w:pPr>
              <w:pStyle w:val="Axure"/>
              <w:ind w:firstLine="360"/>
            </w:pPr>
            <w:r>
              <w:t>名称</w:t>
            </w:r>
          </w:p>
        </w:tc>
        <w:tc>
          <w:tcPr>
            <w:tcW w:w="4536" w:type="dxa"/>
          </w:tcPr>
          <w:p w14:paraId="2BF1EC34" w14:textId="77777777" w:rsidR="00671660" w:rsidRDefault="00671660" w:rsidP="00671660">
            <w:pPr>
              <w:pStyle w:val="Axure"/>
              <w:tabs>
                <w:tab w:val="left" w:pos="1190"/>
              </w:tabs>
              <w:ind w:firstLine="360"/>
            </w:pPr>
            <w:r>
              <w:t>交互</w:t>
            </w:r>
            <w:r>
              <w:tab/>
            </w:r>
          </w:p>
        </w:tc>
      </w:tr>
      <w:tr w:rsidR="00671660" w14:paraId="69F02665" w14:textId="77777777" w:rsidTr="00671660">
        <w:trPr>
          <w:cantSplit/>
        </w:trPr>
        <w:tc>
          <w:tcPr>
            <w:tcW w:w="1413" w:type="dxa"/>
          </w:tcPr>
          <w:p w14:paraId="30B9086B" w14:textId="77777777" w:rsidR="00671660" w:rsidRDefault="00671660" w:rsidP="00671660">
            <w:pPr>
              <w:pStyle w:val="Axure0"/>
              <w:ind w:firstLine="360"/>
            </w:pPr>
            <w:r>
              <w:t>1</w:t>
            </w:r>
          </w:p>
        </w:tc>
        <w:tc>
          <w:tcPr>
            <w:tcW w:w="2268" w:type="dxa"/>
          </w:tcPr>
          <w:p w14:paraId="4584C8E9" w14:textId="77777777" w:rsidR="00671660" w:rsidRDefault="00671660" w:rsidP="00671660">
            <w:pPr>
              <w:pStyle w:val="Axure0"/>
              <w:ind w:firstLine="360"/>
            </w:pPr>
            <w:r>
              <w:rPr>
                <w:rFonts w:hint="eastAsia"/>
                <w:lang w:eastAsia="zh-CN"/>
              </w:rPr>
              <w:t>关闭</w:t>
            </w:r>
          </w:p>
        </w:tc>
        <w:tc>
          <w:tcPr>
            <w:tcW w:w="4536" w:type="dxa"/>
          </w:tcPr>
          <w:p w14:paraId="121C7CE5" w14:textId="02E878D8" w:rsidR="00671660" w:rsidRDefault="00671660" w:rsidP="00671660">
            <w:pPr>
              <w:pStyle w:val="Axure0"/>
              <w:ind w:firstLine="360"/>
              <w:rPr>
                <w:lang w:eastAsia="zh-CN"/>
              </w:rPr>
            </w:pPr>
            <w:r>
              <w:rPr>
                <w:rFonts w:hint="eastAsia"/>
                <w:lang w:eastAsia="zh-CN"/>
              </w:rPr>
              <w:t>点击</w:t>
            </w:r>
            <w:r w:rsidR="00E02889">
              <w:rPr>
                <w:rFonts w:hint="eastAsia"/>
                <w:lang w:eastAsia="zh-CN"/>
              </w:rPr>
              <w:t>后</w:t>
            </w:r>
            <w:r>
              <w:rPr>
                <w:rFonts w:hint="eastAsia"/>
                <w:lang w:eastAsia="zh-CN"/>
              </w:rPr>
              <w:t>取消删除</w:t>
            </w:r>
          </w:p>
        </w:tc>
      </w:tr>
      <w:tr w:rsidR="00671660" w14:paraId="291AB077" w14:textId="77777777" w:rsidTr="00671660">
        <w:trPr>
          <w:cnfStyle w:val="000000010000" w:firstRow="0" w:lastRow="0" w:firstColumn="0" w:lastColumn="0" w:oddVBand="0" w:evenVBand="0" w:oddHBand="0" w:evenHBand="1" w:firstRowFirstColumn="0" w:firstRowLastColumn="0" w:lastRowFirstColumn="0" w:lastRowLastColumn="0"/>
          <w:cantSplit/>
        </w:trPr>
        <w:tc>
          <w:tcPr>
            <w:tcW w:w="1413" w:type="dxa"/>
          </w:tcPr>
          <w:p w14:paraId="3CFDDC4A" w14:textId="77777777" w:rsidR="00671660" w:rsidRDefault="00671660" w:rsidP="00671660">
            <w:pPr>
              <w:pStyle w:val="Axure0"/>
              <w:ind w:firstLine="360"/>
              <w:rPr>
                <w:lang w:eastAsia="zh-CN"/>
              </w:rPr>
            </w:pPr>
            <w:r>
              <w:rPr>
                <w:rFonts w:hint="eastAsia"/>
                <w:lang w:eastAsia="zh-CN"/>
              </w:rPr>
              <w:t>2</w:t>
            </w:r>
          </w:p>
        </w:tc>
        <w:tc>
          <w:tcPr>
            <w:tcW w:w="2268" w:type="dxa"/>
          </w:tcPr>
          <w:p w14:paraId="71F8D66D" w14:textId="77777777" w:rsidR="00671660" w:rsidRDefault="00671660" w:rsidP="00671660">
            <w:pPr>
              <w:pStyle w:val="Axure0"/>
              <w:ind w:firstLine="360"/>
              <w:rPr>
                <w:lang w:eastAsia="zh-CN"/>
              </w:rPr>
            </w:pPr>
            <w:r>
              <w:rPr>
                <w:rFonts w:hint="eastAsia"/>
                <w:lang w:eastAsia="zh-CN"/>
              </w:rPr>
              <w:t>取消</w:t>
            </w:r>
          </w:p>
        </w:tc>
        <w:tc>
          <w:tcPr>
            <w:tcW w:w="4536" w:type="dxa"/>
          </w:tcPr>
          <w:p w14:paraId="724701BD" w14:textId="4129075F" w:rsidR="00671660" w:rsidRDefault="00671660" w:rsidP="00671660">
            <w:pPr>
              <w:pStyle w:val="Axure0"/>
              <w:ind w:firstLine="360"/>
              <w:rPr>
                <w:lang w:eastAsia="zh-CN"/>
              </w:rPr>
            </w:pPr>
            <w:r>
              <w:rPr>
                <w:rFonts w:hint="eastAsia"/>
                <w:lang w:eastAsia="zh-CN"/>
              </w:rPr>
              <w:t>点击</w:t>
            </w:r>
            <w:r w:rsidR="00E02889">
              <w:rPr>
                <w:rFonts w:hint="eastAsia"/>
                <w:lang w:eastAsia="zh-CN"/>
              </w:rPr>
              <w:t>后</w:t>
            </w:r>
            <w:r>
              <w:rPr>
                <w:rFonts w:hint="eastAsia"/>
                <w:lang w:eastAsia="zh-CN"/>
              </w:rPr>
              <w:t>取消删除</w:t>
            </w:r>
          </w:p>
        </w:tc>
      </w:tr>
      <w:tr w:rsidR="00671660" w14:paraId="46589805" w14:textId="77777777" w:rsidTr="00671660">
        <w:trPr>
          <w:cantSplit/>
        </w:trPr>
        <w:tc>
          <w:tcPr>
            <w:tcW w:w="1413" w:type="dxa"/>
          </w:tcPr>
          <w:p w14:paraId="7FF081FE" w14:textId="77777777" w:rsidR="00671660" w:rsidRDefault="00671660" w:rsidP="00671660">
            <w:pPr>
              <w:pStyle w:val="Axure0"/>
              <w:ind w:firstLine="360"/>
              <w:rPr>
                <w:lang w:eastAsia="zh-CN"/>
              </w:rPr>
            </w:pPr>
            <w:r>
              <w:rPr>
                <w:rFonts w:hint="eastAsia"/>
                <w:lang w:eastAsia="zh-CN"/>
              </w:rPr>
              <w:t>3</w:t>
            </w:r>
          </w:p>
        </w:tc>
        <w:tc>
          <w:tcPr>
            <w:tcW w:w="2268" w:type="dxa"/>
          </w:tcPr>
          <w:p w14:paraId="48B7F964" w14:textId="77777777" w:rsidR="00671660" w:rsidRDefault="00671660" w:rsidP="00671660">
            <w:pPr>
              <w:pStyle w:val="Axure0"/>
              <w:ind w:firstLine="360"/>
              <w:rPr>
                <w:lang w:eastAsia="zh-CN"/>
              </w:rPr>
            </w:pPr>
            <w:r>
              <w:rPr>
                <w:rFonts w:hint="eastAsia"/>
                <w:lang w:eastAsia="zh-CN"/>
              </w:rPr>
              <w:t>确认</w:t>
            </w:r>
          </w:p>
        </w:tc>
        <w:tc>
          <w:tcPr>
            <w:tcW w:w="4536" w:type="dxa"/>
          </w:tcPr>
          <w:p w14:paraId="54E73E94" w14:textId="1EB28C7D" w:rsidR="00671660" w:rsidRDefault="008611EA" w:rsidP="00671660">
            <w:pPr>
              <w:pStyle w:val="Axure0"/>
              <w:ind w:firstLine="360"/>
              <w:rPr>
                <w:lang w:eastAsia="zh-CN"/>
              </w:rPr>
            </w:pPr>
            <w:r>
              <w:rPr>
                <w:rFonts w:hint="eastAsia"/>
                <w:lang w:eastAsia="zh-CN"/>
              </w:rPr>
              <w:t>点击</w:t>
            </w:r>
            <w:r w:rsidR="00E02889">
              <w:rPr>
                <w:rFonts w:hint="eastAsia"/>
                <w:lang w:eastAsia="zh-CN"/>
              </w:rPr>
              <w:t>后</w:t>
            </w:r>
            <w:r>
              <w:rPr>
                <w:rFonts w:hint="eastAsia"/>
                <w:lang w:eastAsia="zh-CN"/>
              </w:rPr>
              <w:t>确认删除用</w:t>
            </w:r>
            <w:r>
              <w:rPr>
                <w:lang w:eastAsia="zh-CN"/>
              </w:rPr>
              <w:t>户</w:t>
            </w:r>
          </w:p>
        </w:tc>
      </w:tr>
    </w:tbl>
    <w:p w14:paraId="73B7FC62" w14:textId="4B9574F5" w:rsidR="00671660" w:rsidRDefault="00671660" w:rsidP="00671660"/>
    <w:p w14:paraId="3FB4B6DE" w14:textId="59CFA65F" w:rsidR="00671660" w:rsidRDefault="00671660" w:rsidP="00671660">
      <w:pPr>
        <w:rPr>
          <w:ins w:id="1723" w:author="HerculesHu" w:date="2017-12-23T23:50:00Z"/>
        </w:rPr>
      </w:pPr>
      <w:r>
        <w:rPr>
          <w:noProof/>
        </w:rPr>
        <w:drawing>
          <wp:inline distT="0" distB="0" distL="0" distR="0" wp14:anchorId="2946739A" wp14:editId="0ECDA1E8">
            <wp:extent cx="5019675" cy="2524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9675" cy="2524125"/>
                    </a:xfrm>
                    <a:prstGeom prst="rect">
                      <a:avLst/>
                    </a:prstGeom>
                  </pic:spPr>
                </pic:pic>
              </a:graphicData>
            </a:graphic>
          </wp:inline>
        </w:drawing>
      </w:r>
    </w:p>
    <w:p w14:paraId="2A79AD34" w14:textId="77777777" w:rsidR="00636C47" w:rsidRDefault="00636C47" w:rsidP="00636C47">
      <w:pPr>
        <w:jc w:val="center"/>
        <w:rPr>
          <w:ins w:id="1724" w:author="HerculesHu" w:date="2017-12-23T23:50:00Z"/>
        </w:rPr>
      </w:pPr>
      <w:ins w:id="1725" w:author="HerculesHu" w:date="2017-12-23T23:50:00Z">
        <w:r>
          <w:rPr>
            <w:rFonts w:hint="eastAsia"/>
          </w:rPr>
          <w:lastRenderedPageBreak/>
          <w:t>（电脑</w:t>
        </w:r>
        <w:r>
          <w:t>版</w:t>
        </w:r>
        <w:r>
          <w:rPr>
            <w:rFonts w:hint="eastAsia"/>
          </w:rPr>
          <w:t>）</w:t>
        </w:r>
      </w:ins>
    </w:p>
    <w:p w14:paraId="0E2E749D" w14:textId="77777777" w:rsidR="00636C47" w:rsidRDefault="00636C47" w:rsidP="00671660"/>
    <w:p w14:paraId="246B1145" w14:textId="76132F64" w:rsidR="00671660" w:rsidRDefault="00671660" w:rsidP="00671660"/>
    <w:p w14:paraId="1A151AD8" w14:textId="77777777" w:rsidR="00671660" w:rsidRPr="00671660" w:rsidRDefault="00671660" w:rsidP="00671660"/>
    <w:p w14:paraId="5843E607" w14:textId="5B053321" w:rsidR="00282820" w:rsidRDefault="00E54CDC">
      <w:pPr>
        <w:pStyle w:val="a1"/>
      </w:pPr>
      <w:bookmarkStart w:id="1726" w:name="_Toc503060566"/>
      <w:ins w:id="1727" w:author="吴苏琪" w:date="2018-01-07T03:50:00Z">
        <w:r>
          <w:rPr>
            <w:rFonts w:hint="eastAsia"/>
          </w:rPr>
          <w:t>管理员</w:t>
        </w:r>
      </w:ins>
      <w:r w:rsidR="00282820">
        <w:rPr>
          <w:rFonts w:hint="eastAsia"/>
        </w:rPr>
        <w:t>用户审核管理</w:t>
      </w:r>
      <w:bookmarkEnd w:id="1726"/>
    </w:p>
    <w:p w14:paraId="5C7D152E" w14:textId="04EF241A" w:rsidR="00AB17C9" w:rsidRDefault="00AB17C9" w:rsidP="00444F6E"/>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3952CF" w14:paraId="6F88CFBB" w14:textId="77777777" w:rsidTr="0025112E">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72C26466" w14:textId="77777777" w:rsidR="003952CF" w:rsidRDefault="003952CF" w:rsidP="0025112E">
            <w:pPr>
              <w:pStyle w:val="Axure"/>
            </w:pPr>
            <w:r>
              <w:t>脚注</w:t>
            </w:r>
          </w:p>
        </w:tc>
        <w:tc>
          <w:tcPr>
            <w:tcW w:w="2268" w:type="dxa"/>
          </w:tcPr>
          <w:p w14:paraId="26929BAF" w14:textId="77777777" w:rsidR="003952CF" w:rsidRDefault="003952CF" w:rsidP="0025112E">
            <w:pPr>
              <w:pStyle w:val="Axure"/>
            </w:pPr>
            <w:r>
              <w:t>名称</w:t>
            </w:r>
          </w:p>
        </w:tc>
        <w:tc>
          <w:tcPr>
            <w:tcW w:w="4536" w:type="dxa"/>
          </w:tcPr>
          <w:p w14:paraId="616B6183" w14:textId="77777777" w:rsidR="003952CF" w:rsidRDefault="003952CF" w:rsidP="0025112E">
            <w:pPr>
              <w:pStyle w:val="Axure"/>
              <w:tabs>
                <w:tab w:val="left" w:pos="1190"/>
              </w:tabs>
            </w:pPr>
            <w:r>
              <w:t>交互</w:t>
            </w:r>
            <w:r>
              <w:tab/>
            </w:r>
          </w:p>
        </w:tc>
      </w:tr>
      <w:tr w:rsidR="003952CF" w14:paraId="41961006" w14:textId="77777777" w:rsidTr="0025112E">
        <w:trPr>
          <w:cantSplit/>
        </w:trPr>
        <w:tc>
          <w:tcPr>
            <w:tcW w:w="1413" w:type="dxa"/>
          </w:tcPr>
          <w:p w14:paraId="6E961D69" w14:textId="77777777" w:rsidR="003952CF" w:rsidRDefault="003952CF" w:rsidP="0025112E">
            <w:pPr>
              <w:pStyle w:val="Axure0"/>
            </w:pPr>
            <w:r>
              <w:t>1</w:t>
            </w:r>
          </w:p>
        </w:tc>
        <w:tc>
          <w:tcPr>
            <w:tcW w:w="2268" w:type="dxa"/>
          </w:tcPr>
          <w:p w14:paraId="0FF33551" w14:textId="0078CDC4" w:rsidR="003952CF" w:rsidRDefault="008C1F86" w:rsidP="0025112E">
            <w:pPr>
              <w:pStyle w:val="Axure0"/>
              <w:rPr>
                <w:lang w:eastAsia="zh-CN"/>
              </w:rPr>
            </w:pPr>
            <w:r>
              <w:rPr>
                <w:rFonts w:hint="eastAsia"/>
                <w:lang w:eastAsia="zh-CN"/>
              </w:rPr>
              <w:t>翻页</w:t>
            </w:r>
            <w:r>
              <w:rPr>
                <w:lang w:eastAsia="zh-CN"/>
              </w:rPr>
              <w:t>按钮</w:t>
            </w:r>
          </w:p>
        </w:tc>
        <w:tc>
          <w:tcPr>
            <w:tcW w:w="4536" w:type="dxa"/>
          </w:tcPr>
          <w:p w14:paraId="005114C2" w14:textId="49C85BAA" w:rsidR="003952CF" w:rsidRDefault="008C1F86" w:rsidP="0025112E">
            <w:pPr>
              <w:pStyle w:val="Axure0"/>
              <w:rPr>
                <w:lang w:eastAsia="zh-CN"/>
              </w:rPr>
            </w:pPr>
            <w:r>
              <w:rPr>
                <w:rFonts w:hint="eastAsia"/>
                <w:lang w:eastAsia="zh-CN"/>
              </w:rPr>
              <w:t>点击进行</w:t>
            </w:r>
            <w:r>
              <w:rPr>
                <w:lang w:eastAsia="zh-CN"/>
              </w:rPr>
              <w:t>翻页</w:t>
            </w:r>
          </w:p>
        </w:tc>
      </w:tr>
      <w:tr w:rsidR="003952CF" w14:paraId="70072ACB"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34F17CD7" w14:textId="77777777" w:rsidR="003952CF" w:rsidRDefault="003952CF" w:rsidP="0025112E">
            <w:pPr>
              <w:pStyle w:val="Axure0"/>
              <w:rPr>
                <w:lang w:eastAsia="zh-CN"/>
              </w:rPr>
            </w:pPr>
            <w:r>
              <w:rPr>
                <w:rFonts w:hint="eastAsia"/>
                <w:lang w:eastAsia="zh-CN"/>
              </w:rPr>
              <w:t>2</w:t>
            </w:r>
          </w:p>
        </w:tc>
        <w:tc>
          <w:tcPr>
            <w:tcW w:w="2268" w:type="dxa"/>
          </w:tcPr>
          <w:p w14:paraId="2F4F10FC" w14:textId="0A8561C5" w:rsidR="003952CF" w:rsidRDefault="00C73C10" w:rsidP="0025112E">
            <w:pPr>
              <w:pStyle w:val="Axure0"/>
              <w:rPr>
                <w:lang w:eastAsia="zh-CN"/>
              </w:rPr>
            </w:pPr>
            <w:r>
              <w:rPr>
                <w:rFonts w:hint="eastAsia"/>
                <w:lang w:eastAsia="zh-CN"/>
              </w:rPr>
              <w:t>页码与</w:t>
            </w:r>
            <w:r>
              <w:rPr>
                <w:lang w:eastAsia="zh-CN"/>
              </w:rPr>
              <w:t>数量显示条</w:t>
            </w:r>
          </w:p>
        </w:tc>
        <w:tc>
          <w:tcPr>
            <w:tcW w:w="4536" w:type="dxa"/>
          </w:tcPr>
          <w:p w14:paraId="074B54F7" w14:textId="58479CAC" w:rsidR="003952CF" w:rsidRDefault="00C73C10" w:rsidP="0025112E">
            <w:pPr>
              <w:pStyle w:val="Axure0"/>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rsidR="003952CF" w14:paraId="3ADC240D" w14:textId="77777777" w:rsidTr="0025112E">
        <w:trPr>
          <w:cantSplit/>
        </w:trPr>
        <w:tc>
          <w:tcPr>
            <w:tcW w:w="1413" w:type="dxa"/>
          </w:tcPr>
          <w:p w14:paraId="5E01AE3F" w14:textId="77777777" w:rsidR="003952CF" w:rsidRDefault="003952CF" w:rsidP="0025112E">
            <w:pPr>
              <w:pStyle w:val="Axure0"/>
              <w:rPr>
                <w:lang w:eastAsia="zh-CN"/>
              </w:rPr>
            </w:pPr>
            <w:r>
              <w:rPr>
                <w:rFonts w:hint="eastAsia"/>
                <w:lang w:eastAsia="zh-CN"/>
              </w:rPr>
              <w:t>3</w:t>
            </w:r>
          </w:p>
        </w:tc>
        <w:tc>
          <w:tcPr>
            <w:tcW w:w="2268" w:type="dxa"/>
          </w:tcPr>
          <w:p w14:paraId="01869483" w14:textId="7949BE42" w:rsidR="003952CF" w:rsidRDefault="00C73C10" w:rsidP="0025112E">
            <w:pPr>
              <w:pStyle w:val="Axure0"/>
              <w:rPr>
                <w:lang w:eastAsia="zh-CN"/>
              </w:rPr>
            </w:pPr>
            <w:r>
              <w:rPr>
                <w:rFonts w:hint="eastAsia"/>
                <w:lang w:eastAsia="zh-CN"/>
              </w:rPr>
              <w:t>清除</w:t>
            </w:r>
            <w:r>
              <w:rPr>
                <w:lang w:eastAsia="zh-CN"/>
              </w:rPr>
              <w:t>按钮</w:t>
            </w:r>
          </w:p>
        </w:tc>
        <w:tc>
          <w:tcPr>
            <w:tcW w:w="4536" w:type="dxa"/>
          </w:tcPr>
          <w:p w14:paraId="22FC0F1A" w14:textId="2E1843FE" w:rsidR="003952CF" w:rsidRDefault="00C73C10" w:rsidP="0025112E">
            <w:pPr>
              <w:pStyle w:val="Axure0"/>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rsidR="003952CF" w14:paraId="23B3C55E"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2A5FD044" w14:textId="77777777" w:rsidR="003952CF" w:rsidRDefault="003952CF" w:rsidP="0025112E">
            <w:pPr>
              <w:pStyle w:val="Axure0"/>
              <w:rPr>
                <w:lang w:eastAsia="zh-CN"/>
              </w:rPr>
            </w:pPr>
            <w:r>
              <w:rPr>
                <w:rFonts w:hint="eastAsia"/>
                <w:lang w:eastAsia="zh-CN"/>
              </w:rPr>
              <w:t>4</w:t>
            </w:r>
          </w:p>
        </w:tc>
        <w:tc>
          <w:tcPr>
            <w:tcW w:w="2268" w:type="dxa"/>
          </w:tcPr>
          <w:p w14:paraId="38C59213" w14:textId="56BB8379" w:rsidR="003952CF" w:rsidRDefault="005271B7" w:rsidP="0025112E">
            <w:pPr>
              <w:pStyle w:val="Axure0"/>
              <w:rPr>
                <w:lang w:eastAsia="zh-CN"/>
              </w:rPr>
            </w:pPr>
            <w:r>
              <w:rPr>
                <w:rFonts w:hint="eastAsia"/>
                <w:lang w:eastAsia="zh-CN"/>
              </w:rPr>
              <w:t>反选</w:t>
            </w:r>
            <w:r>
              <w:rPr>
                <w:lang w:eastAsia="zh-CN"/>
              </w:rPr>
              <w:t>按钮</w:t>
            </w:r>
          </w:p>
        </w:tc>
        <w:tc>
          <w:tcPr>
            <w:tcW w:w="4536" w:type="dxa"/>
          </w:tcPr>
          <w:p w14:paraId="0E81C6C9" w14:textId="1435419D" w:rsidR="003952CF" w:rsidRDefault="005271B7" w:rsidP="0025112E">
            <w:pPr>
              <w:pStyle w:val="Axure0"/>
              <w:rPr>
                <w:lang w:eastAsia="zh-CN"/>
              </w:rPr>
            </w:pPr>
            <w:r>
              <w:rPr>
                <w:rFonts w:hint="eastAsia"/>
                <w:lang w:eastAsia="zh-CN"/>
              </w:rPr>
              <w:t>点击进行所有</w:t>
            </w:r>
            <w:r>
              <w:rPr>
                <w:lang w:eastAsia="zh-CN"/>
              </w:rPr>
              <w:t>页的</w:t>
            </w:r>
            <w:r>
              <w:rPr>
                <w:rFonts w:hint="eastAsia"/>
                <w:lang w:eastAsia="zh-CN"/>
              </w:rPr>
              <w:t>反选</w:t>
            </w:r>
          </w:p>
        </w:tc>
      </w:tr>
      <w:tr w:rsidR="003952CF" w14:paraId="7EBE3E5D" w14:textId="77777777" w:rsidTr="0025112E">
        <w:trPr>
          <w:cantSplit/>
        </w:trPr>
        <w:tc>
          <w:tcPr>
            <w:tcW w:w="1413" w:type="dxa"/>
          </w:tcPr>
          <w:p w14:paraId="42A77167" w14:textId="77777777" w:rsidR="003952CF" w:rsidRDefault="003952CF" w:rsidP="0025112E">
            <w:pPr>
              <w:pStyle w:val="Axure0"/>
              <w:rPr>
                <w:lang w:eastAsia="zh-CN"/>
              </w:rPr>
            </w:pPr>
            <w:r>
              <w:rPr>
                <w:rFonts w:hint="eastAsia"/>
                <w:lang w:eastAsia="zh-CN"/>
              </w:rPr>
              <w:t>5</w:t>
            </w:r>
          </w:p>
        </w:tc>
        <w:tc>
          <w:tcPr>
            <w:tcW w:w="2268" w:type="dxa"/>
          </w:tcPr>
          <w:p w14:paraId="2CB6567C" w14:textId="15AAF1CF" w:rsidR="003952CF" w:rsidRDefault="005271B7" w:rsidP="0025112E">
            <w:pPr>
              <w:pStyle w:val="Axure0"/>
              <w:rPr>
                <w:lang w:eastAsia="zh-CN"/>
              </w:rPr>
            </w:pPr>
            <w:r>
              <w:rPr>
                <w:rFonts w:hint="eastAsia"/>
                <w:lang w:eastAsia="zh-CN"/>
              </w:rPr>
              <w:t>全选</w:t>
            </w:r>
            <w:r>
              <w:rPr>
                <w:lang w:eastAsia="zh-CN"/>
              </w:rPr>
              <w:t>按钮</w:t>
            </w:r>
          </w:p>
        </w:tc>
        <w:tc>
          <w:tcPr>
            <w:tcW w:w="4536" w:type="dxa"/>
          </w:tcPr>
          <w:p w14:paraId="6A209342" w14:textId="70577760" w:rsidR="003952CF" w:rsidRDefault="005271B7" w:rsidP="0025112E">
            <w:pPr>
              <w:pStyle w:val="Axure0"/>
              <w:rPr>
                <w:lang w:eastAsia="zh-CN"/>
              </w:rPr>
            </w:pPr>
            <w:r>
              <w:rPr>
                <w:rFonts w:hint="eastAsia"/>
                <w:lang w:eastAsia="zh-CN"/>
              </w:rPr>
              <w:t>点击进行所有</w:t>
            </w:r>
            <w:r>
              <w:rPr>
                <w:lang w:eastAsia="zh-CN"/>
              </w:rPr>
              <w:t>页的</w:t>
            </w:r>
            <w:r>
              <w:rPr>
                <w:rFonts w:hint="eastAsia"/>
                <w:lang w:eastAsia="zh-CN"/>
              </w:rPr>
              <w:t>全选</w:t>
            </w:r>
          </w:p>
        </w:tc>
      </w:tr>
      <w:tr w:rsidR="003952CF" w14:paraId="7785BF0B"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636B6B7F" w14:textId="77777777" w:rsidR="003952CF" w:rsidRDefault="003952CF" w:rsidP="0025112E">
            <w:pPr>
              <w:pStyle w:val="Axure0"/>
              <w:rPr>
                <w:lang w:eastAsia="zh-CN"/>
              </w:rPr>
            </w:pPr>
            <w:r>
              <w:rPr>
                <w:rFonts w:hint="eastAsia"/>
                <w:lang w:eastAsia="zh-CN"/>
              </w:rPr>
              <w:t>6</w:t>
            </w:r>
          </w:p>
        </w:tc>
        <w:tc>
          <w:tcPr>
            <w:tcW w:w="2268" w:type="dxa"/>
          </w:tcPr>
          <w:p w14:paraId="2B07CEC4" w14:textId="77777777" w:rsidR="003952CF" w:rsidRDefault="003952CF" w:rsidP="0025112E">
            <w:pPr>
              <w:pStyle w:val="Axure0"/>
              <w:rPr>
                <w:lang w:eastAsia="zh-CN"/>
              </w:rPr>
            </w:pPr>
            <w:r>
              <w:rPr>
                <w:rFonts w:hint="eastAsia"/>
                <w:lang w:eastAsia="zh-CN"/>
              </w:rPr>
              <w:t>复选</w:t>
            </w:r>
            <w:r>
              <w:rPr>
                <w:lang w:eastAsia="zh-CN"/>
              </w:rPr>
              <w:t>框</w:t>
            </w:r>
          </w:p>
        </w:tc>
        <w:tc>
          <w:tcPr>
            <w:tcW w:w="4536" w:type="dxa"/>
          </w:tcPr>
          <w:p w14:paraId="6593F0B2" w14:textId="77777777" w:rsidR="003952CF" w:rsidRDefault="003952CF" w:rsidP="0025112E">
            <w:pPr>
              <w:pStyle w:val="Axure0"/>
              <w:rPr>
                <w:lang w:eastAsia="zh-CN"/>
              </w:rPr>
            </w:pPr>
            <w:r>
              <w:rPr>
                <w:rFonts w:hint="eastAsia"/>
                <w:lang w:eastAsia="zh-CN"/>
              </w:rPr>
              <w:t>点击进行复选</w:t>
            </w:r>
          </w:p>
        </w:tc>
      </w:tr>
      <w:tr w:rsidR="003952CF" w14:paraId="1D2C1D15" w14:textId="77777777" w:rsidTr="0025112E">
        <w:trPr>
          <w:cantSplit/>
        </w:trPr>
        <w:tc>
          <w:tcPr>
            <w:tcW w:w="1413" w:type="dxa"/>
          </w:tcPr>
          <w:p w14:paraId="60FEF5CA" w14:textId="77777777" w:rsidR="003952CF" w:rsidRDefault="003952CF" w:rsidP="0025112E">
            <w:pPr>
              <w:pStyle w:val="Axure0"/>
              <w:rPr>
                <w:lang w:eastAsia="zh-CN"/>
              </w:rPr>
            </w:pPr>
            <w:r>
              <w:rPr>
                <w:rFonts w:hint="eastAsia"/>
                <w:lang w:eastAsia="zh-CN"/>
              </w:rPr>
              <w:t>7</w:t>
            </w:r>
          </w:p>
        </w:tc>
        <w:tc>
          <w:tcPr>
            <w:tcW w:w="2268" w:type="dxa"/>
          </w:tcPr>
          <w:p w14:paraId="30283CB2" w14:textId="71A983D3" w:rsidR="003952CF" w:rsidRDefault="005271B7" w:rsidP="0025112E">
            <w:pPr>
              <w:pStyle w:val="Axure0"/>
              <w:rPr>
                <w:lang w:eastAsia="zh-CN"/>
              </w:rPr>
            </w:pPr>
            <w:r>
              <w:rPr>
                <w:rFonts w:hint="eastAsia"/>
                <w:lang w:eastAsia="zh-CN"/>
              </w:rPr>
              <w:t>真实</w:t>
            </w:r>
            <w:r>
              <w:rPr>
                <w:lang w:eastAsia="zh-CN"/>
              </w:rPr>
              <w:t>姓名属性列</w:t>
            </w:r>
          </w:p>
        </w:tc>
        <w:tc>
          <w:tcPr>
            <w:tcW w:w="4536" w:type="dxa"/>
          </w:tcPr>
          <w:p w14:paraId="12AD4B3D" w14:textId="0C7B458D" w:rsidR="003952CF" w:rsidRDefault="00784662" w:rsidP="0025112E">
            <w:pPr>
              <w:pStyle w:val="Axure0"/>
              <w:rPr>
                <w:lang w:eastAsia="zh-CN"/>
              </w:rPr>
            </w:pPr>
            <w:r>
              <w:rPr>
                <w:rFonts w:hint="eastAsia"/>
                <w:lang w:eastAsia="zh-CN"/>
              </w:rPr>
              <w:t>点击将真实</w:t>
            </w:r>
            <w:r>
              <w:rPr>
                <w:lang w:eastAsia="zh-CN"/>
              </w:rPr>
              <w:t>姓名</w:t>
            </w:r>
            <w:r>
              <w:rPr>
                <w:rFonts w:hint="eastAsia"/>
                <w:lang w:eastAsia="zh-CN"/>
              </w:rPr>
              <w:t>按照</w:t>
            </w:r>
            <w:r>
              <w:rPr>
                <w:lang w:eastAsia="zh-CN"/>
              </w:rPr>
              <w:t>字典序排序</w:t>
            </w:r>
          </w:p>
        </w:tc>
      </w:tr>
      <w:tr w:rsidR="003952CF" w14:paraId="5656B881"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406471C4" w14:textId="77777777" w:rsidR="003952CF" w:rsidRDefault="003952CF" w:rsidP="0025112E">
            <w:pPr>
              <w:pStyle w:val="Axure0"/>
              <w:rPr>
                <w:lang w:eastAsia="zh-CN"/>
              </w:rPr>
            </w:pPr>
            <w:r>
              <w:rPr>
                <w:rFonts w:hint="eastAsia"/>
                <w:lang w:eastAsia="zh-CN"/>
              </w:rPr>
              <w:t>8</w:t>
            </w:r>
          </w:p>
        </w:tc>
        <w:tc>
          <w:tcPr>
            <w:tcW w:w="2268" w:type="dxa"/>
          </w:tcPr>
          <w:p w14:paraId="686D3C73" w14:textId="3AAE0CD2" w:rsidR="003952CF" w:rsidRDefault="005271B7" w:rsidP="0025112E">
            <w:pPr>
              <w:pStyle w:val="Axure0"/>
              <w:rPr>
                <w:lang w:eastAsia="zh-CN"/>
              </w:rPr>
            </w:pPr>
            <w:r>
              <w:rPr>
                <w:rFonts w:hint="eastAsia"/>
                <w:lang w:eastAsia="zh-CN"/>
              </w:rPr>
              <w:t>证件</w:t>
            </w:r>
            <w:r>
              <w:rPr>
                <w:lang w:eastAsia="zh-CN"/>
              </w:rPr>
              <w:t>类型属性列</w:t>
            </w:r>
          </w:p>
        </w:tc>
        <w:tc>
          <w:tcPr>
            <w:tcW w:w="4536" w:type="dxa"/>
          </w:tcPr>
          <w:p w14:paraId="41B4F639" w14:textId="61BBEAD1" w:rsidR="003952CF" w:rsidRDefault="00355C4D" w:rsidP="0025112E">
            <w:pPr>
              <w:pStyle w:val="Axure0"/>
              <w:rPr>
                <w:lang w:eastAsia="zh-CN"/>
              </w:rPr>
            </w:pPr>
            <w:r>
              <w:rPr>
                <w:rFonts w:hint="eastAsia"/>
                <w:lang w:eastAsia="zh-CN"/>
              </w:rPr>
              <w:t>点击将证件</w:t>
            </w:r>
            <w:r>
              <w:rPr>
                <w:lang w:eastAsia="zh-CN"/>
              </w:rPr>
              <w:t>类型</w:t>
            </w:r>
            <w:r>
              <w:rPr>
                <w:rFonts w:hint="eastAsia"/>
                <w:lang w:eastAsia="zh-CN"/>
              </w:rPr>
              <w:t>按照</w:t>
            </w:r>
            <w:r>
              <w:rPr>
                <w:lang w:eastAsia="zh-CN"/>
              </w:rPr>
              <w:t>字典序排序</w:t>
            </w:r>
          </w:p>
        </w:tc>
      </w:tr>
      <w:tr w:rsidR="003952CF" w14:paraId="44BEBB8D" w14:textId="77777777" w:rsidTr="0025112E">
        <w:trPr>
          <w:cantSplit/>
        </w:trPr>
        <w:tc>
          <w:tcPr>
            <w:tcW w:w="1413" w:type="dxa"/>
          </w:tcPr>
          <w:p w14:paraId="57F117DC" w14:textId="77777777" w:rsidR="003952CF" w:rsidRDefault="003952CF" w:rsidP="0025112E">
            <w:pPr>
              <w:pStyle w:val="Axure0"/>
              <w:rPr>
                <w:lang w:eastAsia="zh-CN"/>
              </w:rPr>
            </w:pPr>
            <w:r>
              <w:rPr>
                <w:rFonts w:hint="eastAsia"/>
                <w:lang w:eastAsia="zh-CN"/>
              </w:rPr>
              <w:t>9</w:t>
            </w:r>
          </w:p>
        </w:tc>
        <w:tc>
          <w:tcPr>
            <w:tcW w:w="2268" w:type="dxa"/>
          </w:tcPr>
          <w:p w14:paraId="572D3B72" w14:textId="224EE177" w:rsidR="003952CF" w:rsidRDefault="005271B7" w:rsidP="0025112E">
            <w:pPr>
              <w:pStyle w:val="Axure0"/>
              <w:rPr>
                <w:lang w:eastAsia="zh-CN"/>
              </w:rPr>
            </w:pPr>
            <w:r>
              <w:rPr>
                <w:rFonts w:hint="eastAsia"/>
                <w:lang w:eastAsia="zh-CN"/>
              </w:rPr>
              <w:t>证件号</w:t>
            </w:r>
            <w:r>
              <w:rPr>
                <w:lang w:eastAsia="zh-CN"/>
              </w:rPr>
              <w:t>属性列</w:t>
            </w:r>
          </w:p>
        </w:tc>
        <w:tc>
          <w:tcPr>
            <w:tcW w:w="4536" w:type="dxa"/>
          </w:tcPr>
          <w:p w14:paraId="7D4E6D29" w14:textId="7AC86DF1" w:rsidR="003952CF" w:rsidRDefault="00355C4D" w:rsidP="0025112E">
            <w:pPr>
              <w:pStyle w:val="Axure0"/>
              <w:rPr>
                <w:lang w:eastAsia="zh-CN"/>
              </w:rPr>
            </w:pPr>
            <w:r>
              <w:rPr>
                <w:rFonts w:hint="eastAsia"/>
                <w:lang w:eastAsia="zh-CN"/>
              </w:rPr>
              <w:t>点击将证件号按照</w:t>
            </w:r>
            <w:r>
              <w:rPr>
                <w:lang w:eastAsia="zh-CN"/>
              </w:rPr>
              <w:t>字典序排序</w:t>
            </w:r>
          </w:p>
        </w:tc>
      </w:tr>
      <w:tr w:rsidR="003952CF" w14:paraId="481945C4"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642DDB39" w14:textId="77777777" w:rsidR="003952CF" w:rsidRDefault="003952CF" w:rsidP="0025112E">
            <w:pPr>
              <w:pStyle w:val="Axure0"/>
              <w:rPr>
                <w:lang w:eastAsia="zh-CN"/>
              </w:rPr>
            </w:pPr>
            <w:r>
              <w:rPr>
                <w:rFonts w:hint="eastAsia"/>
                <w:lang w:eastAsia="zh-CN"/>
              </w:rPr>
              <w:t>10</w:t>
            </w:r>
          </w:p>
        </w:tc>
        <w:tc>
          <w:tcPr>
            <w:tcW w:w="2268" w:type="dxa"/>
          </w:tcPr>
          <w:p w14:paraId="4E401317" w14:textId="1E8FE5FC" w:rsidR="003952CF" w:rsidRDefault="005271B7" w:rsidP="0025112E">
            <w:pPr>
              <w:pStyle w:val="Axure0"/>
              <w:rPr>
                <w:lang w:eastAsia="zh-CN"/>
              </w:rPr>
            </w:pPr>
            <w:r>
              <w:rPr>
                <w:rFonts w:hint="eastAsia"/>
                <w:lang w:eastAsia="zh-CN"/>
              </w:rPr>
              <w:t>手持</w:t>
            </w:r>
            <w:r>
              <w:rPr>
                <w:lang w:eastAsia="zh-CN"/>
              </w:rPr>
              <w:t>证件照属性列</w:t>
            </w:r>
          </w:p>
        </w:tc>
        <w:tc>
          <w:tcPr>
            <w:tcW w:w="4536" w:type="dxa"/>
          </w:tcPr>
          <w:p w14:paraId="0B293D17" w14:textId="1AB4465C" w:rsidR="003952CF" w:rsidRDefault="003C3870" w:rsidP="0025112E">
            <w:pPr>
              <w:pStyle w:val="Axure0"/>
              <w:rPr>
                <w:lang w:eastAsia="zh-CN"/>
              </w:rPr>
            </w:pPr>
            <w:r>
              <w:rPr>
                <w:rFonts w:hint="eastAsia"/>
                <w:lang w:eastAsia="zh-CN"/>
              </w:rPr>
              <w:t>点击</w:t>
            </w:r>
            <w:r w:rsidR="005B1318">
              <w:rPr>
                <w:rFonts w:hint="eastAsia"/>
                <w:lang w:eastAsia="zh-CN"/>
              </w:rPr>
              <w:t>列表</w:t>
            </w:r>
            <w:r w:rsidR="005B1318">
              <w:rPr>
                <w:lang w:eastAsia="zh-CN"/>
              </w:rPr>
              <w:t>的某一项</w:t>
            </w:r>
            <w:r>
              <w:rPr>
                <w:rFonts w:hint="eastAsia"/>
                <w:lang w:eastAsia="zh-CN"/>
              </w:rPr>
              <w:t>弹出</w:t>
            </w:r>
            <w:r>
              <w:rPr>
                <w:lang w:eastAsia="zh-CN"/>
              </w:rPr>
              <w:t>手持证件照</w:t>
            </w:r>
          </w:p>
        </w:tc>
      </w:tr>
      <w:tr w:rsidR="003952CF" w14:paraId="46CF9205" w14:textId="77777777" w:rsidTr="0025112E">
        <w:trPr>
          <w:cantSplit/>
        </w:trPr>
        <w:tc>
          <w:tcPr>
            <w:tcW w:w="1413" w:type="dxa"/>
          </w:tcPr>
          <w:p w14:paraId="0C9642B4" w14:textId="77777777" w:rsidR="003952CF" w:rsidRDefault="003952CF" w:rsidP="0025112E">
            <w:pPr>
              <w:pStyle w:val="Axure0"/>
              <w:rPr>
                <w:lang w:eastAsia="zh-CN"/>
              </w:rPr>
            </w:pPr>
            <w:r>
              <w:rPr>
                <w:rFonts w:hint="eastAsia"/>
                <w:lang w:eastAsia="zh-CN"/>
              </w:rPr>
              <w:t>11</w:t>
            </w:r>
          </w:p>
        </w:tc>
        <w:tc>
          <w:tcPr>
            <w:tcW w:w="2268" w:type="dxa"/>
          </w:tcPr>
          <w:p w14:paraId="7B89A657" w14:textId="1D492999" w:rsidR="003952CF" w:rsidRDefault="005271B7" w:rsidP="0025112E">
            <w:pPr>
              <w:pStyle w:val="Axure0"/>
              <w:rPr>
                <w:lang w:eastAsia="zh-CN"/>
              </w:rPr>
            </w:pPr>
            <w:r>
              <w:rPr>
                <w:rFonts w:hint="eastAsia"/>
                <w:lang w:eastAsia="zh-CN"/>
              </w:rPr>
              <w:t>申请</w:t>
            </w:r>
            <w:r>
              <w:rPr>
                <w:lang w:eastAsia="zh-CN"/>
              </w:rPr>
              <w:t>时间属性列</w:t>
            </w:r>
          </w:p>
        </w:tc>
        <w:tc>
          <w:tcPr>
            <w:tcW w:w="4536" w:type="dxa"/>
          </w:tcPr>
          <w:p w14:paraId="6ABF4539" w14:textId="45607AF8" w:rsidR="003952CF" w:rsidRDefault="00FD7EC7" w:rsidP="00FD7EC7">
            <w:pPr>
              <w:pStyle w:val="Axure0"/>
              <w:rPr>
                <w:lang w:eastAsia="zh-CN"/>
              </w:rPr>
            </w:pPr>
            <w:r>
              <w:rPr>
                <w:rFonts w:hint="eastAsia"/>
                <w:lang w:eastAsia="zh-CN"/>
              </w:rPr>
              <w:t>点击将申请时间按照时间</w:t>
            </w:r>
            <w:r>
              <w:rPr>
                <w:lang w:eastAsia="zh-CN"/>
              </w:rPr>
              <w:t>序排序</w:t>
            </w:r>
          </w:p>
        </w:tc>
      </w:tr>
      <w:tr w:rsidR="003952CF" w14:paraId="563E4A36"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24219C64" w14:textId="77777777" w:rsidR="003952CF" w:rsidRDefault="003952CF" w:rsidP="0025112E">
            <w:pPr>
              <w:pStyle w:val="Axure0"/>
              <w:rPr>
                <w:lang w:eastAsia="zh-CN"/>
              </w:rPr>
            </w:pPr>
            <w:r>
              <w:rPr>
                <w:rFonts w:hint="eastAsia"/>
                <w:lang w:eastAsia="zh-CN"/>
              </w:rPr>
              <w:t>1</w:t>
            </w:r>
            <w:r>
              <w:rPr>
                <w:lang w:eastAsia="zh-CN"/>
              </w:rPr>
              <w:t>2</w:t>
            </w:r>
          </w:p>
        </w:tc>
        <w:tc>
          <w:tcPr>
            <w:tcW w:w="2268" w:type="dxa"/>
          </w:tcPr>
          <w:p w14:paraId="38796240" w14:textId="08D96AB0" w:rsidR="003952CF" w:rsidRDefault="005271B7" w:rsidP="0025112E">
            <w:pPr>
              <w:pStyle w:val="Axure0"/>
              <w:rPr>
                <w:lang w:eastAsia="zh-CN"/>
              </w:rPr>
            </w:pPr>
            <w:r>
              <w:rPr>
                <w:rFonts w:hint="eastAsia"/>
                <w:lang w:eastAsia="zh-CN"/>
              </w:rPr>
              <w:t>是否</w:t>
            </w:r>
            <w:r>
              <w:rPr>
                <w:lang w:eastAsia="zh-CN"/>
              </w:rPr>
              <w:t>通</w:t>
            </w:r>
            <w:r>
              <w:rPr>
                <w:rFonts w:hint="eastAsia"/>
                <w:lang w:eastAsia="zh-CN"/>
              </w:rPr>
              <w:t>过</w:t>
            </w:r>
            <w:r>
              <w:rPr>
                <w:lang w:eastAsia="zh-CN"/>
              </w:rPr>
              <w:t>属性列</w:t>
            </w:r>
          </w:p>
        </w:tc>
        <w:tc>
          <w:tcPr>
            <w:tcW w:w="4536" w:type="dxa"/>
          </w:tcPr>
          <w:p w14:paraId="23BAF463" w14:textId="73916514" w:rsidR="003952CF" w:rsidRDefault="00B22650" w:rsidP="0025112E">
            <w:pPr>
              <w:pStyle w:val="Axure0"/>
              <w:rPr>
                <w:lang w:eastAsia="zh-CN"/>
              </w:rPr>
            </w:pPr>
            <w:r>
              <w:rPr>
                <w:rFonts w:hint="eastAsia"/>
                <w:lang w:eastAsia="zh-CN"/>
              </w:rPr>
              <w:t>无</w:t>
            </w:r>
          </w:p>
        </w:tc>
      </w:tr>
      <w:tr w:rsidR="003952CF" w14:paraId="7D42ECA5" w14:textId="77777777" w:rsidTr="0025112E">
        <w:trPr>
          <w:cantSplit/>
        </w:trPr>
        <w:tc>
          <w:tcPr>
            <w:tcW w:w="1413" w:type="dxa"/>
          </w:tcPr>
          <w:p w14:paraId="2EB1E810" w14:textId="77777777" w:rsidR="003952CF" w:rsidRDefault="003952CF" w:rsidP="0025112E">
            <w:pPr>
              <w:pStyle w:val="Axure0"/>
              <w:rPr>
                <w:lang w:eastAsia="zh-CN"/>
              </w:rPr>
            </w:pPr>
            <w:r>
              <w:rPr>
                <w:rFonts w:hint="eastAsia"/>
                <w:lang w:eastAsia="zh-CN"/>
              </w:rPr>
              <w:t>1</w:t>
            </w:r>
            <w:r>
              <w:rPr>
                <w:lang w:eastAsia="zh-CN"/>
              </w:rPr>
              <w:t>3</w:t>
            </w:r>
          </w:p>
        </w:tc>
        <w:tc>
          <w:tcPr>
            <w:tcW w:w="2268" w:type="dxa"/>
          </w:tcPr>
          <w:p w14:paraId="7A207D9C" w14:textId="0A2280C1" w:rsidR="003952CF" w:rsidRDefault="005271B7" w:rsidP="0025112E">
            <w:pPr>
              <w:pStyle w:val="Axure0"/>
              <w:rPr>
                <w:lang w:eastAsia="zh-CN"/>
              </w:rPr>
            </w:pPr>
            <w:r>
              <w:rPr>
                <w:rFonts w:hint="eastAsia"/>
                <w:lang w:eastAsia="zh-CN"/>
              </w:rPr>
              <w:t>复选</w:t>
            </w:r>
            <w:r>
              <w:rPr>
                <w:lang w:eastAsia="zh-CN"/>
              </w:rPr>
              <w:t>通过按钮</w:t>
            </w:r>
          </w:p>
        </w:tc>
        <w:tc>
          <w:tcPr>
            <w:tcW w:w="4536" w:type="dxa"/>
          </w:tcPr>
          <w:p w14:paraId="4B7FB4AB" w14:textId="1C21DF71" w:rsidR="003952CF" w:rsidRDefault="00B22650" w:rsidP="0025112E">
            <w:pPr>
              <w:pStyle w:val="Axure0"/>
              <w:rPr>
                <w:lang w:eastAsia="zh-CN"/>
              </w:rPr>
            </w:pPr>
            <w:r>
              <w:rPr>
                <w:rFonts w:hint="eastAsia"/>
                <w:lang w:eastAsia="zh-CN"/>
              </w:rPr>
              <w:t>点击</w:t>
            </w:r>
            <w:r>
              <w:rPr>
                <w:lang w:eastAsia="zh-CN"/>
              </w:rPr>
              <w:t>后</w:t>
            </w:r>
            <w:r>
              <w:rPr>
                <w:rFonts w:hint="eastAsia"/>
                <w:lang w:eastAsia="zh-CN"/>
              </w:rPr>
              <w:t>对</w:t>
            </w:r>
            <w:r>
              <w:rPr>
                <w:lang w:eastAsia="zh-CN"/>
              </w:rPr>
              <w:t>复选的用户申请</w:t>
            </w:r>
            <w:r>
              <w:rPr>
                <w:rFonts w:hint="eastAsia"/>
                <w:lang w:eastAsia="zh-CN"/>
              </w:rPr>
              <w:t>进行</w:t>
            </w:r>
            <w:r>
              <w:rPr>
                <w:lang w:eastAsia="zh-CN"/>
              </w:rPr>
              <w:t>审核通过</w:t>
            </w:r>
          </w:p>
        </w:tc>
      </w:tr>
      <w:tr w:rsidR="003952CF" w14:paraId="04AB36A4"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0B7D5EB2" w14:textId="77777777" w:rsidR="003952CF" w:rsidRDefault="003952CF" w:rsidP="0025112E">
            <w:pPr>
              <w:pStyle w:val="Axure0"/>
              <w:rPr>
                <w:lang w:eastAsia="zh-CN"/>
              </w:rPr>
            </w:pPr>
            <w:r>
              <w:rPr>
                <w:rFonts w:hint="eastAsia"/>
                <w:lang w:eastAsia="zh-CN"/>
              </w:rPr>
              <w:t>14</w:t>
            </w:r>
          </w:p>
        </w:tc>
        <w:tc>
          <w:tcPr>
            <w:tcW w:w="2268" w:type="dxa"/>
          </w:tcPr>
          <w:p w14:paraId="63A683BE" w14:textId="6E1C367C" w:rsidR="003952CF" w:rsidRDefault="005271B7" w:rsidP="0025112E">
            <w:pPr>
              <w:pStyle w:val="Axure0"/>
              <w:rPr>
                <w:lang w:eastAsia="zh-CN"/>
              </w:rPr>
            </w:pPr>
            <w:r>
              <w:rPr>
                <w:rFonts w:hint="eastAsia"/>
                <w:lang w:eastAsia="zh-CN"/>
              </w:rPr>
              <w:t>复选</w:t>
            </w:r>
            <w:r>
              <w:rPr>
                <w:lang w:eastAsia="zh-CN"/>
              </w:rPr>
              <w:t>拒绝按钮</w:t>
            </w:r>
          </w:p>
        </w:tc>
        <w:tc>
          <w:tcPr>
            <w:tcW w:w="4536" w:type="dxa"/>
          </w:tcPr>
          <w:p w14:paraId="0618E8E4" w14:textId="1DE43D29" w:rsidR="003952CF" w:rsidRDefault="00B22650" w:rsidP="0025112E">
            <w:pPr>
              <w:pStyle w:val="Axure0"/>
              <w:rPr>
                <w:lang w:eastAsia="zh-CN"/>
              </w:rPr>
            </w:pPr>
            <w:r>
              <w:rPr>
                <w:rFonts w:hint="eastAsia"/>
                <w:lang w:eastAsia="zh-CN"/>
              </w:rPr>
              <w:t>点击</w:t>
            </w:r>
            <w:r>
              <w:rPr>
                <w:lang w:eastAsia="zh-CN"/>
              </w:rPr>
              <w:t>后</w:t>
            </w:r>
            <w:r>
              <w:rPr>
                <w:rFonts w:hint="eastAsia"/>
                <w:lang w:eastAsia="zh-CN"/>
              </w:rPr>
              <w:t>对</w:t>
            </w:r>
            <w:r>
              <w:rPr>
                <w:lang w:eastAsia="zh-CN"/>
              </w:rPr>
              <w:t>复选的用户申请</w:t>
            </w:r>
            <w:r>
              <w:rPr>
                <w:rFonts w:hint="eastAsia"/>
                <w:lang w:eastAsia="zh-CN"/>
              </w:rPr>
              <w:t>进行</w:t>
            </w:r>
            <w:r>
              <w:rPr>
                <w:lang w:eastAsia="zh-CN"/>
              </w:rPr>
              <w:t>审核</w:t>
            </w:r>
            <w:r>
              <w:rPr>
                <w:rFonts w:hint="eastAsia"/>
                <w:lang w:eastAsia="zh-CN"/>
              </w:rPr>
              <w:t>拒绝</w:t>
            </w:r>
          </w:p>
        </w:tc>
      </w:tr>
      <w:tr w:rsidR="003952CF" w14:paraId="322F5CD2" w14:textId="77777777" w:rsidTr="0025112E">
        <w:trPr>
          <w:cantSplit/>
        </w:trPr>
        <w:tc>
          <w:tcPr>
            <w:tcW w:w="1413" w:type="dxa"/>
          </w:tcPr>
          <w:p w14:paraId="375BF3D1" w14:textId="77777777" w:rsidR="003952CF" w:rsidRDefault="003952CF" w:rsidP="0025112E">
            <w:pPr>
              <w:pStyle w:val="Axure0"/>
              <w:rPr>
                <w:lang w:eastAsia="zh-CN"/>
              </w:rPr>
            </w:pPr>
            <w:r>
              <w:rPr>
                <w:rFonts w:hint="eastAsia"/>
                <w:lang w:eastAsia="zh-CN"/>
              </w:rPr>
              <w:t>1</w:t>
            </w:r>
            <w:r>
              <w:rPr>
                <w:lang w:eastAsia="zh-CN"/>
              </w:rPr>
              <w:t>5</w:t>
            </w:r>
          </w:p>
        </w:tc>
        <w:tc>
          <w:tcPr>
            <w:tcW w:w="2268" w:type="dxa"/>
          </w:tcPr>
          <w:p w14:paraId="5DA56247" w14:textId="7BF985A3" w:rsidR="003952CF" w:rsidRDefault="005271B7" w:rsidP="0025112E">
            <w:pPr>
              <w:pStyle w:val="Axure0"/>
              <w:rPr>
                <w:lang w:eastAsia="zh-CN"/>
              </w:rPr>
            </w:pPr>
            <w:r>
              <w:rPr>
                <w:rFonts w:hint="eastAsia"/>
                <w:lang w:eastAsia="zh-CN"/>
              </w:rPr>
              <w:t>单项</w:t>
            </w:r>
            <w:r>
              <w:rPr>
                <w:lang w:eastAsia="zh-CN"/>
              </w:rPr>
              <w:t>通过按钮</w:t>
            </w:r>
          </w:p>
        </w:tc>
        <w:tc>
          <w:tcPr>
            <w:tcW w:w="4536" w:type="dxa"/>
          </w:tcPr>
          <w:p w14:paraId="2CB83754" w14:textId="020C47A3" w:rsidR="003952CF" w:rsidRDefault="00B22650" w:rsidP="0025112E">
            <w:pPr>
              <w:pStyle w:val="Axure0"/>
              <w:rPr>
                <w:lang w:eastAsia="zh-CN"/>
              </w:rPr>
            </w:pPr>
            <w:r>
              <w:rPr>
                <w:rFonts w:hint="eastAsia"/>
                <w:lang w:eastAsia="zh-CN"/>
              </w:rPr>
              <w:t>点击</w:t>
            </w:r>
            <w:r>
              <w:rPr>
                <w:lang w:eastAsia="zh-CN"/>
              </w:rPr>
              <w:t>对该项用户申请审核通过</w:t>
            </w:r>
          </w:p>
        </w:tc>
      </w:tr>
      <w:tr w:rsidR="003952CF" w14:paraId="48395B68"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5E08ACD1" w14:textId="77777777" w:rsidR="003952CF" w:rsidRDefault="003952CF" w:rsidP="0025112E">
            <w:pPr>
              <w:pStyle w:val="Axure0"/>
              <w:rPr>
                <w:lang w:eastAsia="zh-CN"/>
              </w:rPr>
            </w:pPr>
            <w:r>
              <w:rPr>
                <w:rFonts w:hint="eastAsia"/>
                <w:lang w:eastAsia="zh-CN"/>
              </w:rPr>
              <w:t>16</w:t>
            </w:r>
          </w:p>
        </w:tc>
        <w:tc>
          <w:tcPr>
            <w:tcW w:w="2268" w:type="dxa"/>
          </w:tcPr>
          <w:p w14:paraId="0DDAC78A" w14:textId="384FC8F4" w:rsidR="003952CF" w:rsidRDefault="005271B7" w:rsidP="0025112E">
            <w:pPr>
              <w:pStyle w:val="Axure0"/>
              <w:rPr>
                <w:lang w:eastAsia="zh-CN"/>
              </w:rPr>
            </w:pPr>
            <w:r>
              <w:rPr>
                <w:rFonts w:hint="eastAsia"/>
                <w:lang w:eastAsia="zh-CN"/>
              </w:rPr>
              <w:t>单项</w:t>
            </w:r>
            <w:r>
              <w:rPr>
                <w:lang w:eastAsia="zh-CN"/>
              </w:rPr>
              <w:t>拒绝按钮</w:t>
            </w:r>
          </w:p>
        </w:tc>
        <w:tc>
          <w:tcPr>
            <w:tcW w:w="4536" w:type="dxa"/>
          </w:tcPr>
          <w:p w14:paraId="1D25A50B" w14:textId="2517428D" w:rsidR="003952CF" w:rsidRDefault="00B22650" w:rsidP="0025112E">
            <w:pPr>
              <w:pStyle w:val="Axure0"/>
              <w:rPr>
                <w:lang w:eastAsia="zh-CN"/>
              </w:rPr>
            </w:pPr>
            <w:r>
              <w:rPr>
                <w:rFonts w:hint="eastAsia"/>
                <w:lang w:eastAsia="zh-CN"/>
              </w:rPr>
              <w:t>点击</w:t>
            </w:r>
            <w:r>
              <w:rPr>
                <w:lang w:eastAsia="zh-CN"/>
              </w:rPr>
              <w:t>对该项用户申请审核</w:t>
            </w:r>
            <w:r w:rsidR="003E5F62">
              <w:rPr>
                <w:rFonts w:hint="eastAsia"/>
                <w:lang w:eastAsia="zh-CN"/>
              </w:rPr>
              <w:t>拒绝</w:t>
            </w:r>
          </w:p>
        </w:tc>
      </w:tr>
    </w:tbl>
    <w:p w14:paraId="2E37EDB2" w14:textId="77777777" w:rsidR="00AB17C9" w:rsidRDefault="00AB17C9" w:rsidP="00444F6E"/>
    <w:p w14:paraId="4B97E308" w14:textId="637064B1" w:rsidR="00444F6E" w:rsidRDefault="00E94B2C" w:rsidP="00444F6E">
      <w:pPr>
        <w:rPr>
          <w:ins w:id="1728" w:author="HerculesHu" w:date="2017-12-23T23:50:00Z"/>
        </w:rPr>
      </w:pPr>
      <w:r>
        <w:rPr>
          <w:noProof/>
        </w:rPr>
        <w:lastRenderedPageBreak/>
        <w:drawing>
          <wp:inline distT="0" distB="0" distL="0" distR="0" wp14:anchorId="563BF30D" wp14:editId="3E0075C3">
            <wp:extent cx="5274310" cy="32829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282950"/>
                    </a:xfrm>
                    <a:prstGeom prst="rect">
                      <a:avLst/>
                    </a:prstGeom>
                  </pic:spPr>
                </pic:pic>
              </a:graphicData>
            </a:graphic>
          </wp:inline>
        </w:drawing>
      </w:r>
    </w:p>
    <w:p w14:paraId="2AC6E9E4" w14:textId="77777777" w:rsidR="00636C47" w:rsidRDefault="00636C47" w:rsidP="00636C47">
      <w:pPr>
        <w:jc w:val="center"/>
        <w:rPr>
          <w:ins w:id="1729" w:author="HerculesHu" w:date="2017-12-23T23:50:00Z"/>
        </w:rPr>
      </w:pPr>
      <w:ins w:id="1730" w:author="HerculesHu" w:date="2017-12-23T23:50:00Z">
        <w:r>
          <w:rPr>
            <w:rFonts w:hint="eastAsia"/>
          </w:rPr>
          <w:t>（电脑</w:t>
        </w:r>
        <w:r>
          <w:t>版</w:t>
        </w:r>
        <w:r>
          <w:rPr>
            <w:rFonts w:hint="eastAsia"/>
          </w:rPr>
          <w:t>）</w:t>
        </w:r>
      </w:ins>
    </w:p>
    <w:p w14:paraId="69D3B94F" w14:textId="77777777" w:rsidR="00636C47" w:rsidRDefault="00636C47" w:rsidP="00444F6E"/>
    <w:p w14:paraId="71A68A05" w14:textId="0895F3E4" w:rsidR="00EF05EA" w:rsidRDefault="00EF05EA" w:rsidP="00444F6E"/>
    <w:p w14:paraId="7BBA1EDB" w14:textId="7D5FBC56" w:rsidR="000A6DC5" w:rsidRDefault="000A6DC5" w:rsidP="00444F6E"/>
    <w:p w14:paraId="5CC925DA" w14:textId="2E7B85BF" w:rsidR="000A6DC5" w:rsidRDefault="000A6DC5">
      <w:pPr>
        <w:pStyle w:val="a2"/>
      </w:pPr>
      <w:bookmarkStart w:id="1731" w:name="_Toc503060567"/>
      <w:r>
        <w:rPr>
          <w:rFonts w:hint="eastAsia"/>
        </w:rPr>
        <w:t>用户</w:t>
      </w:r>
      <w:r>
        <w:t>审核拒绝</w:t>
      </w:r>
      <w:bookmarkEnd w:id="1731"/>
    </w:p>
    <w:p w14:paraId="1326FBE7" w14:textId="2D0D46B2" w:rsidR="00EF05EA" w:rsidRDefault="00EF05EA" w:rsidP="00444F6E"/>
    <w:p w14:paraId="5268AAE7" w14:textId="77777777" w:rsidR="000A6DC5" w:rsidRDefault="000A6DC5" w:rsidP="000A6DC5"/>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0A6DC5" w14:paraId="7FE0A529" w14:textId="77777777" w:rsidTr="0025112E">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14714EBD" w14:textId="77777777" w:rsidR="000A6DC5" w:rsidRDefault="000A6DC5" w:rsidP="0025112E">
            <w:pPr>
              <w:pStyle w:val="Axure"/>
              <w:ind w:firstLine="360"/>
            </w:pPr>
            <w:r>
              <w:t>脚注</w:t>
            </w:r>
          </w:p>
        </w:tc>
        <w:tc>
          <w:tcPr>
            <w:tcW w:w="2268" w:type="dxa"/>
          </w:tcPr>
          <w:p w14:paraId="59E674F0" w14:textId="77777777" w:rsidR="000A6DC5" w:rsidRDefault="000A6DC5" w:rsidP="0025112E">
            <w:pPr>
              <w:pStyle w:val="Axure"/>
              <w:ind w:firstLine="360"/>
            </w:pPr>
            <w:r>
              <w:t>名称</w:t>
            </w:r>
          </w:p>
        </w:tc>
        <w:tc>
          <w:tcPr>
            <w:tcW w:w="4536" w:type="dxa"/>
          </w:tcPr>
          <w:p w14:paraId="7920F194" w14:textId="77777777" w:rsidR="000A6DC5" w:rsidRDefault="000A6DC5" w:rsidP="0025112E">
            <w:pPr>
              <w:pStyle w:val="Axure"/>
              <w:tabs>
                <w:tab w:val="left" w:pos="1190"/>
              </w:tabs>
              <w:ind w:firstLine="360"/>
            </w:pPr>
            <w:r>
              <w:t>交互</w:t>
            </w:r>
            <w:r>
              <w:tab/>
            </w:r>
          </w:p>
        </w:tc>
      </w:tr>
      <w:tr w:rsidR="000A6DC5" w14:paraId="727854AD" w14:textId="77777777" w:rsidTr="0025112E">
        <w:trPr>
          <w:cantSplit/>
        </w:trPr>
        <w:tc>
          <w:tcPr>
            <w:tcW w:w="1413" w:type="dxa"/>
          </w:tcPr>
          <w:p w14:paraId="682D1366" w14:textId="77777777" w:rsidR="000A6DC5" w:rsidRDefault="000A6DC5" w:rsidP="0025112E">
            <w:pPr>
              <w:pStyle w:val="Axure0"/>
              <w:ind w:firstLine="360"/>
            </w:pPr>
            <w:r>
              <w:t>1</w:t>
            </w:r>
          </w:p>
        </w:tc>
        <w:tc>
          <w:tcPr>
            <w:tcW w:w="2268" w:type="dxa"/>
          </w:tcPr>
          <w:p w14:paraId="244E137D" w14:textId="77777777" w:rsidR="000A6DC5" w:rsidRDefault="000A6DC5" w:rsidP="0025112E">
            <w:pPr>
              <w:pStyle w:val="Axure0"/>
              <w:ind w:firstLine="360"/>
            </w:pPr>
            <w:r>
              <w:rPr>
                <w:rFonts w:hint="eastAsia"/>
                <w:lang w:eastAsia="zh-CN"/>
              </w:rPr>
              <w:t>关闭</w:t>
            </w:r>
          </w:p>
        </w:tc>
        <w:tc>
          <w:tcPr>
            <w:tcW w:w="4536" w:type="dxa"/>
          </w:tcPr>
          <w:p w14:paraId="624E574F" w14:textId="2E79972B" w:rsidR="000A6DC5" w:rsidRDefault="000A6DC5" w:rsidP="0025112E">
            <w:pPr>
              <w:pStyle w:val="Axure0"/>
              <w:ind w:firstLine="360"/>
              <w:rPr>
                <w:lang w:eastAsia="zh-CN"/>
              </w:rPr>
            </w:pPr>
            <w:r>
              <w:rPr>
                <w:rFonts w:hint="eastAsia"/>
                <w:lang w:eastAsia="zh-CN"/>
              </w:rPr>
              <w:t>点击后取消拒绝此</w:t>
            </w:r>
            <w:r>
              <w:rPr>
                <w:lang w:eastAsia="zh-CN"/>
              </w:rPr>
              <w:t>用户</w:t>
            </w:r>
          </w:p>
        </w:tc>
      </w:tr>
      <w:tr w:rsidR="000A6DC5" w14:paraId="49D52361"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0D556F08" w14:textId="77777777" w:rsidR="000A6DC5" w:rsidRDefault="000A6DC5" w:rsidP="0025112E">
            <w:pPr>
              <w:pStyle w:val="Axure0"/>
              <w:ind w:firstLine="360"/>
              <w:rPr>
                <w:lang w:eastAsia="zh-CN"/>
              </w:rPr>
            </w:pPr>
            <w:r>
              <w:rPr>
                <w:rFonts w:hint="eastAsia"/>
                <w:lang w:eastAsia="zh-CN"/>
              </w:rPr>
              <w:t>2</w:t>
            </w:r>
          </w:p>
        </w:tc>
        <w:tc>
          <w:tcPr>
            <w:tcW w:w="2268" w:type="dxa"/>
          </w:tcPr>
          <w:p w14:paraId="219134E3" w14:textId="77777777" w:rsidR="000A6DC5" w:rsidRDefault="000A6DC5" w:rsidP="0025112E">
            <w:pPr>
              <w:pStyle w:val="Axure0"/>
              <w:ind w:firstLine="360"/>
              <w:rPr>
                <w:lang w:eastAsia="zh-CN"/>
              </w:rPr>
            </w:pPr>
            <w:r>
              <w:rPr>
                <w:rFonts w:hint="eastAsia"/>
                <w:lang w:eastAsia="zh-CN"/>
              </w:rPr>
              <w:t>取消</w:t>
            </w:r>
          </w:p>
        </w:tc>
        <w:tc>
          <w:tcPr>
            <w:tcW w:w="4536" w:type="dxa"/>
          </w:tcPr>
          <w:p w14:paraId="5AA6BE08" w14:textId="0EC1632A" w:rsidR="000A6DC5" w:rsidRDefault="000A6DC5" w:rsidP="0025112E">
            <w:pPr>
              <w:pStyle w:val="Axure0"/>
              <w:ind w:firstLine="360"/>
              <w:rPr>
                <w:lang w:eastAsia="zh-CN"/>
              </w:rPr>
            </w:pPr>
            <w:r>
              <w:rPr>
                <w:rFonts w:hint="eastAsia"/>
                <w:lang w:eastAsia="zh-CN"/>
              </w:rPr>
              <w:t>点击后取消拒绝此</w:t>
            </w:r>
            <w:r>
              <w:rPr>
                <w:lang w:eastAsia="zh-CN"/>
              </w:rPr>
              <w:t>用户</w:t>
            </w:r>
          </w:p>
        </w:tc>
      </w:tr>
      <w:tr w:rsidR="000A6DC5" w14:paraId="00AE39B4" w14:textId="77777777" w:rsidTr="0025112E">
        <w:trPr>
          <w:cantSplit/>
        </w:trPr>
        <w:tc>
          <w:tcPr>
            <w:tcW w:w="1413" w:type="dxa"/>
          </w:tcPr>
          <w:p w14:paraId="10BB1E5A" w14:textId="77777777" w:rsidR="000A6DC5" w:rsidRDefault="000A6DC5" w:rsidP="0025112E">
            <w:pPr>
              <w:pStyle w:val="Axure0"/>
              <w:ind w:firstLine="360"/>
              <w:rPr>
                <w:lang w:eastAsia="zh-CN"/>
              </w:rPr>
            </w:pPr>
            <w:r>
              <w:rPr>
                <w:rFonts w:hint="eastAsia"/>
                <w:lang w:eastAsia="zh-CN"/>
              </w:rPr>
              <w:t>3</w:t>
            </w:r>
          </w:p>
        </w:tc>
        <w:tc>
          <w:tcPr>
            <w:tcW w:w="2268" w:type="dxa"/>
          </w:tcPr>
          <w:p w14:paraId="75881B90" w14:textId="77777777" w:rsidR="000A6DC5" w:rsidRDefault="000A6DC5" w:rsidP="0025112E">
            <w:pPr>
              <w:pStyle w:val="Axure0"/>
              <w:ind w:firstLine="360"/>
              <w:rPr>
                <w:lang w:eastAsia="zh-CN"/>
              </w:rPr>
            </w:pPr>
            <w:r>
              <w:rPr>
                <w:rFonts w:hint="eastAsia"/>
                <w:lang w:eastAsia="zh-CN"/>
              </w:rPr>
              <w:t>确认</w:t>
            </w:r>
          </w:p>
        </w:tc>
        <w:tc>
          <w:tcPr>
            <w:tcW w:w="4536" w:type="dxa"/>
          </w:tcPr>
          <w:p w14:paraId="01965E59" w14:textId="6610FF14" w:rsidR="000A6DC5" w:rsidRDefault="000A6DC5" w:rsidP="000A6DC5">
            <w:pPr>
              <w:pStyle w:val="Axure0"/>
              <w:ind w:firstLine="360"/>
              <w:rPr>
                <w:lang w:eastAsia="zh-CN"/>
              </w:rPr>
            </w:pPr>
            <w:r>
              <w:rPr>
                <w:rFonts w:hint="eastAsia"/>
                <w:lang w:eastAsia="zh-CN"/>
              </w:rPr>
              <w:t>点击后拒绝此</w:t>
            </w:r>
            <w:r>
              <w:rPr>
                <w:lang w:eastAsia="zh-CN"/>
              </w:rPr>
              <w:t>用户</w:t>
            </w:r>
          </w:p>
        </w:tc>
      </w:tr>
    </w:tbl>
    <w:p w14:paraId="36E858CD" w14:textId="77777777" w:rsidR="000A6DC5" w:rsidRDefault="000A6DC5" w:rsidP="000A6DC5"/>
    <w:p w14:paraId="715DD807" w14:textId="0D937284" w:rsidR="000A6DC5" w:rsidRDefault="000A6DC5" w:rsidP="00444F6E">
      <w:pPr>
        <w:rPr>
          <w:b/>
        </w:rPr>
      </w:pPr>
    </w:p>
    <w:p w14:paraId="6C9CF456" w14:textId="1BAE0F86" w:rsidR="000A6DC5" w:rsidRDefault="000A6DC5" w:rsidP="00444F6E">
      <w:pPr>
        <w:rPr>
          <w:ins w:id="1732" w:author="HerculesHu" w:date="2017-12-23T23:51:00Z"/>
          <w:b/>
        </w:rPr>
      </w:pPr>
      <w:r>
        <w:rPr>
          <w:noProof/>
        </w:rPr>
        <w:lastRenderedPageBreak/>
        <w:drawing>
          <wp:inline distT="0" distB="0" distL="0" distR="0" wp14:anchorId="55A5DC8E" wp14:editId="55411DDD">
            <wp:extent cx="5274310" cy="26187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618740"/>
                    </a:xfrm>
                    <a:prstGeom prst="rect">
                      <a:avLst/>
                    </a:prstGeom>
                  </pic:spPr>
                </pic:pic>
              </a:graphicData>
            </a:graphic>
          </wp:inline>
        </w:drawing>
      </w:r>
    </w:p>
    <w:p w14:paraId="4672E2B1" w14:textId="77777777" w:rsidR="00636C47" w:rsidRDefault="00636C47" w:rsidP="00636C47">
      <w:pPr>
        <w:jc w:val="center"/>
        <w:rPr>
          <w:ins w:id="1733" w:author="HerculesHu" w:date="2017-12-23T23:51:00Z"/>
        </w:rPr>
      </w:pPr>
      <w:ins w:id="1734" w:author="HerculesHu" w:date="2017-12-23T23:51:00Z">
        <w:r>
          <w:rPr>
            <w:rFonts w:hint="eastAsia"/>
          </w:rPr>
          <w:t>（电脑</w:t>
        </w:r>
        <w:r>
          <w:t>版</w:t>
        </w:r>
        <w:r>
          <w:rPr>
            <w:rFonts w:hint="eastAsia"/>
          </w:rPr>
          <w:t>）</w:t>
        </w:r>
      </w:ins>
    </w:p>
    <w:p w14:paraId="7F963814" w14:textId="77777777" w:rsidR="00636C47" w:rsidRDefault="00636C47" w:rsidP="00444F6E">
      <w:pPr>
        <w:rPr>
          <w:b/>
        </w:rPr>
      </w:pPr>
    </w:p>
    <w:p w14:paraId="46ED0FE1" w14:textId="77777777" w:rsidR="000A6DC5" w:rsidRPr="000A6DC5" w:rsidRDefault="000A6DC5" w:rsidP="00444F6E">
      <w:pPr>
        <w:rPr>
          <w:b/>
        </w:rPr>
      </w:pPr>
    </w:p>
    <w:p w14:paraId="07706DF7" w14:textId="000BD266" w:rsidR="00EF05EA" w:rsidRDefault="00EF05EA">
      <w:pPr>
        <w:pStyle w:val="a2"/>
      </w:pPr>
      <w:bookmarkStart w:id="1735" w:name="_Toc503060568"/>
      <w:r>
        <w:rPr>
          <w:rFonts w:hint="eastAsia"/>
        </w:rPr>
        <w:t>用户</w:t>
      </w:r>
      <w:r>
        <w:t>审核复选拒绝</w:t>
      </w:r>
      <w:bookmarkEnd w:id="1735"/>
    </w:p>
    <w:p w14:paraId="1B6B5747" w14:textId="771EC614" w:rsidR="00CE336F" w:rsidRDefault="00CE336F" w:rsidP="00CE336F"/>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CE336F" w14:paraId="22319A32" w14:textId="77777777" w:rsidTr="0025112E">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00000EE5" w14:textId="77777777" w:rsidR="00CE336F" w:rsidRDefault="00CE336F" w:rsidP="0025112E">
            <w:pPr>
              <w:pStyle w:val="Axure"/>
              <w:ind w:firstLine="360"/>
            </w:pPr>
            <w:r>
              <w:t>脚注</w:t>
            </w:r>
          </w:p>
        </w:tc>
        <w:tc>
          <w:tcPr>
            <w:tcW w:w="2268" w:type="dxa"/>
          </w:tcPr>
          <w:p w14:paraId="1D482157" w14:textId="77777777" w:rsidR="00CE336F" w:rsidRDefault="00CE336F" w:rsidP="0025112E">
            <w:pPr>
              <w:pStyle w:val="Axure"/>
              <w:ind w:firstLine="360"/>
            </w:pPr>
            <w:r>
              <w:t>名称</w:t>
            </w:r>
          </w:p>
        </w:tc>
        <w:tc>
          <w:tcPr>
            <w:tcW w:w="4536" w:type="dxa"/>
          </w:tcPr>
          <w:p w14:paraId="7333B848" w14:textId="77777777" w:rsidR="00CE336F" w:rsidRDefault="00CE336F" w:rsidP="0025112E">
            <w:pPr>
              <w:pStyle w:val="Axure"/>
              <w:tabs>
                <w:tab w:val="left" w:pos="1190"/>
              </w:tabs>
              <w:ind w:firstLine="360"/>
            </w:pPr>
            <w:r>
              <w:t>交互</w:t>
            </w:r>
            <w:r>
              <w:tab/>
            </w:r>
          </w:p>
        </w:tc>
      </w:tr>
      <w:tr w:rsidR="00CE336F" w14:paraId="50C9CCFE" w14:textId="77777777" w:rsidTr="0025112E">
        <w:trPr>
          <w:cantSplit/>
        </w:trPr>
        <w:tc>
          <w:tcPr>
            <w:tcW w:w="1413" w:type="dxa"/>
          </w:tcPr>
          <w:p w14:paraId="63F52357" w14:textId="77777777" w:rsidR="00CE336F" w:rsidRDefault="00CE336F" w:rsidP="0025112E">
            <w:pPr>
              <w:pStyle w:val="Axure0"/>
              <w:ind w:firstLine="360"/>
            </w:pPr>
            <w:r>
              <w:t>1</w:t>
            </w:r>
          </w:p>
        </w:tc>
        <w:tc>
          <w:tcPr>
            <w:tcW w:w="2268" w:type="dxa"/>
          </w:tcPr>
          <w:p w14:paraId="4E599CC4" w14:textId="77777777" w:rsidR="00CE336F" w:rsidRDefault="00CE336F" w:rsidP="0025112E">
            <w:pPr>
              <w:pStyle w:val="Axure0"/>
              <w:ind w:firstLine="360"/>
            </w:pPr>
            <w:r>
              <w:rPr>
                <w:rFonts w:hint="eastAsia"/>
                <w:lang w:eastAsia="zh-CN"/>
              </w:rPr>
              <w:t>关闭</w:t>
            </w:r>
          </w:p>
        </w:tc>
        <w:tc>
          <w:tcPr>
            <w:tcW w:w="4536" w:type="dxa"/>
          </w:tcPr>
          <w:p w14:paraId="5EDFF513" w14:textId="5BA929BD" w:rsidR="00CE336F" w:rsidRDefault="00CE336F" w:rsidP="0025112E">
            <w:pPr>
              <w:pStyle w:val="Axure0"/>
              <w:ind w:firstLine="360"/>
              <w:rPr>
                <w:lang w:eastAsia="zh-CN"/>
              </w:rPr>
            </w:pPr>
            <w:r>
              <w:rPr>
                <w:rFonts w:hint="eastAsia"/>
                <w:lang w:eastAsia="zh-CN"/>
              </w:rPr>
              <w:t>点击后取消拒绝</w:t>
            </w:r>
            <w:r w:rsidR="0044436B">
              <w:rPr>
                <w:rFonts w:hint="eastAsia"/>
                <w:lang w:eastAsia="zh-CN"/>
              </w:rPr>
              <w:t>这些</w:t>
            </w:r>
            <w:r w:rsidR="0044436B">
              <w:rPr>
                <w:lang w:eastAsia="zh-CN"/>
              </w:rPr>
              <w:t>用户</w:t>
            </w:r>
          </w:p>
        </w:tc>
      </w:tr>
      <w:tr w:rsidR="00CE336F" w14:paraId="1CCD022B"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68CA061C" w14:textId="77777777" w:rsidR="00CE336F" w:rsidRDefault="00CE336F" w:rsidP="0025112E">
            <w:pPr>
              <w:pStyle w:val="Axure0"/>
              <w:ind w:firstLine="360"/>
              <w:rPr>
                <w:lang w:eastAsia="zh-CN"/>
              </w:rPr>
            </w:pPr>
            <w:r>
              <w:rPr>
                <w:rFonts w:hint="eastAsia"/>
                <w:lang w:eastAsia="zh-CN"/>
              </w:rPr>
              <w:t>2</w:t>
            </w:r>
          </w:p>
        </w:tc>
        <w:tc>
          <w:tcPr>
            <w:tcW w:w="2268" w:type="dxa"/>
          </w:tcPr>
          <w:p w14:paraId="29595835" w14:textId="77777777" w:rsidR="00CE336F" w:rsidRDefault="00CE336F" w:rsidP="0025112E">
            <w:pPr>
              <w:pStyle w:val="Axure0"/>
              <w:ind w:firstLine="360"/>
              <w:rPr>
                <w:lang w:eastAsia="zh-CN"/>
              </w:rPr>
            </w:pPr>
            <w:r>
              <w:rPr>
                <w:rFonts w:hint="eastAsia"/>
                <w:lang w:eastAsia="zh-CN"/>
              </w:rPr>
              <w:t>取消</w:t>
            </w:r>
          </w:p>
        </w:tc>
        <w:tc>
          <w:tcPr>
            <w:tcW w:w="4536" w:type="dxa"/>
          </w:tcPr>
          <w:p w14:paraId="6399C2A4" w14:textId="0F5EC865" w:rsidR="00CE336F" w:rsidRDefault="00CE336F" w:rsidP="0025112E">
            <w:pPr>
              <w:pStyle w:val="Axure0"/>
              <w:ind w:firstLine="360"/>
              <w:rPr>
                <w:lang w:eastAsia="zh-CN"/>
              </w:rPr>
            </w:pPr>
            <w:r>
              <w:rPr>
                <w:rFonts w:hint="eastAsia"/>
                <w:lang w:eastAsia="zh-CN"/>
              </w:rPr>
              <w:t>点击后取消拒绝</w:t>
            </w:r>
            <w:r w:rsidR="0044436B">
              <w:rPr>
                <w:rFonts w:hint="eastAsia"/>
                <w:lang w:eastAsia="zh-CN"/>
              </w:rPr>
              <w:t>这些</w:t>
            </w:r>
            <w:r w:rsidR="0044436B">
              <w:rPr>
                <w:lang w:eastAsia="zh-CN"/>
              </w:rPr>
              <w:t>用户</w:t>
            </w:r>
          </w:p>
        </w:tc>
      </w:tr>
      <w:tr w:rsidR="00CE336F" w14:paraId="7DEB6086" w14:textId="77777777" w:rsidTr="0025112E">
        <w:trPr>
          <w:cantSplit/>
        </w:trPr>
        <w:tc>
          <w:tcPr>
            <w:tcW w:w="1413" w:type="dxa"/>
          </w:tcPr>
          <w:p w14:paraId="7FD8F75F" w14:textId="77777777" w:rsidR="00CE336F" w:rsidRDefault="00CE336F" w:rsidP="0025112E">
            <w:pPr>
              <w:pStyle w:val="Axure0"/>
              <w:ind w:firstLine="360"/>
              <w:rPr>
                <w:lang w:eastAsia="zh-CN"/>
              </w:rPr>
            </w:pPr>
            <w:r>
              <w:rPr>
                <w:rFonts w:hint="eastAsia"/>
                <w:lang w:eastAsia="zh-CN"/>
              </w:rPr>
              <w:t>3</w:t>
            </w:r>
          </w:p>
        </w:tc>
        <w:tc>
          <w:tcPr>
            <w:tcW w:w="2268" w:type="dxa"/>
          </w:tcPr>
          <w:p w14:paraId="4196E9DA" w14:textId="77777777" w:rsidR="00CE336F" w:rsidRDefault="00CE336F" w:rsidP="0025112E">
            <w:pPr>
              <w:pStyle w:val="Axure0"/>
              <w:ind w:firstLine="360"/>
              <w:rPr>
                <w:lang w:eastAsia="zh-CN"/>
              </w:rPr>
            </w:pPr>
            <w:r>
              <w:rPr>
                <w:rFonts w:hint="eastAsia"/>
                <w:lang w:eastAsia="zh-CN"/>
              </w:rPr>
              <w:t>确认</w:t>
            </w:r>
          </w:p>
        </w:tc>
        <w:tc>
          <w:tcPr>
            <w:tcW w:w="4536" w:type="dxa"/>
          </w:tcPr>
          <w:p w14:paraId="5596313A" w14:textId="5373AC68" w:rsidR="00CE336F" w:rsidRDefault="00CE336F" w:rsidP="0025112E">
            <w:pPr>
              <w:pStyle w:val="Axure0"/>
              <w:ind w:firstLine="360"/>
              <w:rPr>
                <w:lang w:eastAsia="zh-CN"/>
              </w:rPr>
            </w:pPr>
            <w:r>
              <w:rPr>
                <w:rFonts w:hint="eastAsia"/>
                <w:lang w:eastAsia="zh-CN"/>
              </w:rPr>
              <w:t>点击后拒绝</w:t>
            </w:r>
            <w:r w:rsidR="0044436B">
              <w:rPr>
                <w:rFonts w:hint="eastAsia"/>
                <w:lang w:eastAsia="zh-CN"/>
              </w:rPr>
              <w:t>这些</w:t>
            </w:r>
            <w:r w:rsidR="0044436B">
              <w:rPr>
                <w:lang w:eastAsia="zh-CN"/>
              </w:rPr>
              <w:t>用户</w:t>
            </w:r>
          </w:p>
        </w:tc>
      </w:tr>
    </w:tbl>
    <w:p w14:paraId="4FB6297D" w14:textId="77777777" w:rsidR="00CE336F" w:rsidRDefault="00CE336F" w:rsidP="00EF05EA"/>
    <w:p w14:paraId="15EB4F3C" w14:textId="238A10C6" w:rsidR="00EF05EA" w:rsidRDefault="00EF05EA" w:rsidP="00EF05EA">
      <w:pPr>
        <w:rPr>
          <w:ins w:id="1736" w:author="HerculesHu" w:date="2017-12-23T23:51:00Z"/>
        </w:rPr>
      </w:pPr>
      <w:r>
        <w:rPr>
          <w:noProof/>
        </w:rPr>
        <w:drawing>
          <wp:inline distT="0" distB="0" distL="0" distR="0" wp14:anchorId="0D595815" wp14:editId="0C28CD8E">
            <wp:extent cx="5274310" cy="27216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721610"/>
                    </a:xfrm>
                    <a:prstGeom prst="rect">
                      <a:avLst/>
                    </a:prstGeom>
                  </pic:spPr>
                </pic:pic>
              </a:graphicData>
            </a:graphic>
          </wp:inline>
        </w:drawing>
      </w:r>
    </w:p>
    <w:p w14:paraId="2F783694" w14:textId="77777777" w:rsidR="00636C47" w:rsidRDefault="00636C47" w:rsidP="00636C47">
      <w:pPr>
        <w:jc w:val="center"/>
        <w:rPr>
          <w:ins w:id="1737" w:author="HerculesHu" w:date="2017-12-23T23:51:00Z"/>
        </w:rPr>
      </w:pPr>
      <w:ins w:id="1738" w:author="HerculesHu" w:date="2017-12-23T23:51:00Z">
        <w:r>
          <w:rPr>
            <w:rFonts w:hint="eastAsia"/>
          </w:rPr>
          <w:t>（电脑</w:t>
        </w:r>
        <w:r>
          <w:t>版</w:t>
        </w:r>
        <w:r>
          <w:rPr>
            <w:rFonts w:hint="eastAsia"/>
          </w:rPr>
          <w:t>）</w:t>
        </w:r>
      </w:ins>
    </w:p>
    <w:p w14:paraId="02B23567" w14:textId="77777777" w:rsidR="00636C47" w:rsidRPr="00EF05EA" w:rsidRDefault="00636C47" w:rsidP="00EF05EA"/>
    <w:p w14:paraId="5332B62F" w14:textId="6D0F798F" w:rsidR="00282820" w:rsidRDefault="00E54CDC">
      <w:pPr>
        <w:pStyle w:val="a1"/>
      </w:pPr>
      <w:bookmarkStart w:id="1739" w:name="_Toc503060569"/>
      <w:ins w:id="1740" w:author="吴苏琪" w:date="2018-01-07T03:50:00Z">
        <w:r>
          <w:rPr>
            <w:rFonts w:hint="eastAsia"/>
          </w:rPr>
          <w:t>管理员</w:t>
        </w:r>
      </w:ins>
      <w:r w:rsidR="00282820">
        <w:rPr>
          <w:rFonts w:hint="eastAsia"/>
        </w:rPr>
        <w:t>教师</w:t>
      </w:r>
      <w:r w:rsidR="00282820">
        <w:t>管理</w:t>
      </w:r>
      <w:bookmarkEnd w:id="1739"/>
    </w:p>
    <w:p w14:paraId="39A6D5A2" w14:textId="6A0E30DE" w:rsidR="009E212F" w:rsidRDefault="009E212F" w:rsidP="009E212F"/>
    <w:p w14:paraId="3D75B381" w14:textId="48769BFE" w:rsidR="009E212F" w:rsidRDefault="009E212F" w:rsidP="009E212F"/>
    <w:p w14:paraId="3D41F51C" w14:textId="77777777" w:rsidR="009709FC" w:rsidRDefault="009709FC" w:rsidP="009709FC"/>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9709FC" w14:paraId="3104D16A" w14:textId="77777777" w:rsidTr="0025112E">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26650BD0" w14:textId="77777777" w:rsidR="009709FC" w:rsidRDefault="009709FC" w:rsidP="0025112E">
            <w:pPr>
              <w:pStyle w:val="Axure"/>
            </w:pPr>
            <w:r>
              <w:t>脚注</w:t>
            </w:r>
          </w:p>
        </w:tc>
        <w:tc>
          <w:tcPr>
            <w:tcW w:w="2268" w:type="dxa"/>
          </w:tcPr>
          <w:p w14:paraId="0D82FFD6" w14:textId="77777777" w:rsidR="009709FC" w:rsidRDefault="009709FC" w:rsidP="0025112E">
            <w:pPr>
              <w:pStyle w:val="Axure"/>
            </w:pPr>
            <w:r>
              <w:t>名称</w:t>
            </w:r>
          </w:p>
        </w:tc>
        <w:tc>
          <w:tcPr>
            <w:tcW w:w="4536" w:type="dxa"/>
          </w:tcPr>
          <w:p w14:paraId="759D5CFA" w14:textId="77777777" w:rsidR="009709FC" w:rsidRDefault="009709FC" w:rsidP="0025112E">
            <w:pPr>
              <w:pStyle w:val="Axure"/>
              <w:tabs>
                <w:tab w:val="left" w:pos="1190"/>
              </w:tabs>
            </w:pPr>
            <w:r>
              <w:t>交互</w:t>
            </w:r>
            <w:r>
              <w:tab/>
            </w:r>
          </w:p>
        </w:tc>
      </w:tr>
      <w:tr w:rsidR="009709FC" w14:paraId="7AC35CE1" w14:textId="77777777" w:rsidTr="0025112E">
        <w:trPr>
          <w:cantSplit/>
        </w:trPr>
        <w:tc>
          <w:tcPr>
            <w:tcW w:w="1413" w:type="dxa"/>
          </w:tcPr>
          <w:p w14:paraId="20E2AD3F" w14:textId="77777777" w:rsidR="009709FC" w:rsidRDefault="009709FC" w:rsidP="0025112E">
            <w:pPr>
              <w:pStyle w:val="Axure0"/>
            </w:pPr>
            <w:r>
              <w:t>1</w:t>
            </w:r>
          </w:p>
        </w:tc>
        <w:tc>
          <w:tcPr>
            <w:tcW w:w="2268" w:type="dxa"/>
          </w:tcPr>
          <w:p w14:paraId="331D0648" w14:textId="77777777" w:rsidR="009709FC" w:rsidRDefault="009709FC" w:rsidP="0025112E">
            <w:pPr>
              <w:pStyle w:val="Axure0"/>
              <w:rPr>
                <w:lang w:eastAsia="zh-CN"/>
              </w:rPr>
            </w:pPr>
            <w:r>
              <w:rPr>
                <w:rFonts w:hint="eastAsia"/>
                <w:lang w:eastAsia="zh-CN"/>
              </w:rPr>
              <w:t>翻页</w:t>
            </w:r>
            <w:r>
              <w:rPr>
                <w:lang w:eastAsia="zh-CN"/>
              </w:rPr>
              <w:t>按钮</w:t>
            </w:r>
          </w:p>
        </w:tc>
        <w:tc>
          <w:tcPr>
            <w:tcW w:w="4536" w:type="dxa"/>
          </w:tcPr>
          <w:p w14:paraId="7B86BB10" w14:textId="77777777" w:rsidR="009709FC" w:rsidRDefault="009709FC" w:rsidP="0025112E">
            <w:pPr>
              <w:pStyle w:val="Axure0"/>
              <w:rPr>
                <w:lang w:eastAsia="zh-CN"/>
              </w:rPr>
            </w:pPr>
            <w:r>
              <w:rPr>
                <w:rFonts w:hint="eastAsia"/>
                <w:lang w:eastAsia="zh-CN"/>
              </w:rPr>
              <w:t>点击进行</w:t>
            </w:r>
            <w:r>
              <w:rPr>
                <w:lang w:eastAsia="zh-CN"/>
              </w:rPr>
              <w:t>翻页</w:t>
            </w:r>
          </w:p>
        </w:tc>
      </w:tr>
      <w:tr w:rsidR="009709FC" w14:paraId="19C0129A"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33CF1E8C" w14:textId="77777777" w:rsidR="009709FC" w:rsidRDefault="009709FC" w:rsidP="0025112E">
            <w:pPr>
              <w:pStyle w:val="Axure0"/>
              <w:rPr>
                <w:lang w:eastAsia="zh-CN"/>
              </w:rPr>
            </w:pPr>
            <w:r>
              <w:rPr>
                <w:rFonts w:hint="eastAsia"/>
                <w:lang w:eastAsia="zh-CN"/>
              </w:rPr>
              <w:t>2</w:t>
            </w:r>
          </w:p>
        </w:tc>
        <w:tc>
          <w:tcPr>
            <w:tcW w:w="2268" w:type="dxa"/>
          </w:tcPr>
          <w:p w14:paraId="2BD3AF9C" w14:textId="77777777" w:rsidR="009709FC" w:rsidRDefault="009709FC" w:rsidP="0025112E">
            <w:pPr>
              <w:pStyle w:val="Axure0"/>
              <w:rPr>
                <w:lang w:eastAsia="zh-CN"/>
              </w:rPr>
            </w:pPr>
            <w:r>
              <w:rPr>
                <w:rFonts w:hint="eastAsia"/>
                <w:lang w:eastAsia="zh-CN"/>
              </w:rPr>
              <w:t>页码与</w:t>
            </w:r>
            <w:r>
              <w:rPr>
                <w:lang w:eastAsia="zh-CN"/>
              </w:rPr>
              <w:t>数量显示条</w:t>
            </w:r>
          </w:p>
        </w:tc>
        <w:tc>
          <w:tcPr>
            <w:tcW w:w="4536" w:type="dxa"/>
          </w:tcPr>
          <w:p w14:paraId="7304C9D6" w14:textId="77777777" w:rsidR="009709FC" w:rsidRDefault="009709FC" w:rsidP="0025112E">
            <w:pPr>
              <w:pStyle w:val="Axure0"/>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rsidR="009709FC" w14:paraId="797DED11" w14:textId="77777777" w:rsidTr="0025112E">
        <w:trPr>
          <w:cantSplit/>
        </w:trPr>
        <w:tc>
          <w:tcPr>
            <w:tcW w:w="1413" w:type="dxa"/>
          </w:tcPr>
          <w:p w14:paraId="78965B29" w14:textId="77777777" w:rsidR="009709FC" w:rsidRDefault="009709FC" w:rsidP="0025112E">
            <w:pPr>
              <w:pStyle w:val="Axure0"/>
              <w:rPr>
                <w:lang w:eastAsia="zh-CN"/>
              </w:rPr>
            </w:pPr>
            <w:r>
              <w:rPr>
                <w:rFonts w:hint="eastAsia"/>
                <w:lang w:eastAsia="zh-CN"/>
              </w:rPr>
              <w:t>3</w:t>
            </w:r>
          </w:p>
        </w:tc>
        <w:tc>
          <w:tcPr>
            <w:tcW w:w="2268" w:type="dxa"/>
          </w:tcPr>
          <w:p w14:paraId="3B341D18" w14:textId="77777777" w:rsidR="009709FC" w:rsidRDefault="009709FC" w:rsidP="0025112E">
            <w:pPr>
              <w:pStyle w:val="Axure0"/>
              <w:rPr>
                <w:lang w:eastAsia="zh-CN"/>
              </w:rPr>
            </w:pPr>
            <w:r>
              <w:rPr>
                <w:rFonts w:hint="eastAsia"/>
                <w:lang w:eastAsia="zh-CN"/>
              </w:rPr>
              <w:t>清除</w:t>
            </w:r>
            <w:r>
              <w:rPr>
                <w:lang w:eastAsia="zh-CN"/>
              </w:rPr>
              <w:t>按钮</w:t>
            </w:r>
          </w:p>
        </w:tc>
        <w:tc>
          <w:tcPr>
            <w:tcW w:w="4536" w:type="dxa"/>
          </w:tcPr>
          <w:p w14:paraId="594CFC75" w14:textId="77777777" w:rsidR="009709FC" w:rsidRDefault="009709FC" w:rsidP="0025112E">
            <w:pPr>
              <w:pStyle w:val="Axure0"/>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rsidR="009709FC" w14:paraId="2FA4491B"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6EFC99D6" w14:textId="77777777" w:rsidR="009709FC" w:rsidRDefault="009709FC" w:rsidP="0025112E">
            <w:pPr>
              <w:pStyle w:val="Axure0"/>
              <w:rPr>
                <w:lang w:eastAsia="zh-CN"/>
              </w:rPr>
            </w:pPr>
            <w:r>
              <w:rPr>
                <w:rFonts w:hint="eastAsia"/>
                <w:lang w:eastAsia="zh-CN"/>
              </w:rPr>
              <w:t>4</w:t>
            </w:r>
          </w:p>
        </w:tc>
        <w:tc>
          <w:tcPr>
            <w:tcW w:w="2268" w:type="dxa"/>
          </w:tcPr>
          <w:p w14:paraId="6BA69FE6" w14:textId="77777777" w:rsidR="009709FC" w:rsidRDefault="009709FC" w:rsidP="0025112E">
            <w:pPr>
              <w:pStyle w:val="Axure0"/>
              <w:rPr>
                <w:lang w:eastAsia="zh-CN"/>
              </w:rPr>
            </w:pPr>
            <w:r>
              <w:rPr>
                <w:rFonts w:hint="eastAsia"/>
                <w:lang w:eastAsia="zh-CN"/>
              </w:rPr>
              <w:t>反选</w:t>
            </w:r>
            <w:r>
              <w:rPr>
                <w:lang w:eastAsia="zh-CN"/>
              </w:rPr>
              <w:t>按钮</w:t>
            </w:r>
          </w:p>
        </w:tc>
        <w:tc>
          <w:tcPr>
            <w:tcW w:w="4536" w:type="dxa"/>
          </w:tcPr>
          <w:p w14:paraId="72512FD1" w14:textId="77777777" w:rsidR="009709FC" w:rsidRDefault="009709FC" w:rsidP="0025112E">
            <w:pPr>
              <w:pStyle w:val="Axure0"/>
              <w:rPr>
                <w:lang w:eastAsia="zh-CN"/>
              </w:rPr>
            </w:pPr>
            <w:r>
              <w:rPr>
                <w:rFonts w:hint="eastAsia"/>
                <w:lang w:eastAsia="zh-CN"/>
              </w:rPr>
              <w:t>点击进行所有</w:t>
            </w:r>
            <w:r>
              <w:rPr>
                <w:lang w:eastAsia="zh-CN"/>
              </w:rPr>
              <w:t>页的</w:t>
            </w:r>
            <w:r>
              <w:rPr>
                <w:rFonts w:hint="eastAsia"/>
                <w:lang w:eastAsia="zh-CN"/>
              </w:rPr>
              <w:t>反选</w:t>
            </w:r>
          </w:p>
        </w:tc>
      </w:tr>
      <w:tr w:rsidR="009709FC" w14:paraId="4B2CD1D6" w14:textId="77777777" w:rsidTr="0025112E">
        <w:trPr>
          <w:cantSplit/>
        </w:trPr>
        <w:tc>
          <w:tcPr>
            <w:tcW w:w="1413" w:type="dxa"/>
          </w:tcPr>
          <w:p w14:paraId="4C95651A" w14:textId="77777777" w:rsidR="009709FC" w:rsidRDefault="009709FC" w:rsidP="0025112E">
            <w:pPr>
              <w:pStyle w:val="Axure0"/>
              <w:rPr>
                <w:lang w:eastAsia="zh-CN"/>
              </w:rPr>
            </w:pPr>
            <w:r>
              <w:rPr>
                <w:rFonts w:hint="eastAsia"/>
                <w:lang w:eastAsia="zh-CN"/>
              </w:rPr>
              <w:t>5</w:t>
            </w:r>
          </w:p>
        </w:tc>
        <w:tc>
          <w:tcPr>
            <w:tcW w:w="2268" w:type="dxa"/>
          </w:tcPr>
          <w:p w14:paraId="1A547D8D" w14:textId="77777777" w:rsidR="009709FC" w:rsidRDefault="009709FC" w:rsidP="0025112E">
            <w:pPr>
              <w:pStyle w:val="Axure0"/>
              <w:rPr>
                <w:lang w:eastAsia="zh-CN"/>
              </w:rPr>
            </w:pPr>
            <w:r>
              <w:rPr>
                <w:rFonts w:hint="eastAsia"/>
                <w:lang w:eastAsia="zh-CN"/>
              </w:rPr>
              <w:t>全选</w:t>
            </w:r>
            <w:r>
              <w:rPr>
                <w:lang w:eastAsia="zh-CN"/>
              </w:rPr>
              <w:t>按钮</w:t>
            </w:r>
          </w:p>
        </w:tc>
        <w:tc>
          <w:tcPr>
            <w:tcW w:w="4536" w:type="dxa"/>
          </w:tcPr>
          <w:p w14:paraId="36613B4D" w14:textId="77777777" w:rsidR="009709FC" w:rsidRDefault="009709FC" w:rsidP="0025112E">
            <w:pPr>
              <w:pStyle w:val="Axure0"/>
              <w:rPr>
                <w:lang w:eastAsia="zh-CN"/>
              </w:rPr>
            </w:pPr>
            <w:r>
              <w:rPr>
                <w:rFonts w:hint="eastAsia"/>
                <w:lang w:eastAsia="zh-CN"/>
              </w:rPr>
              <w:t>点击进行所有</w:t>
            </w:r>
            <w:r>
              <w:rPr>
                <w:lang w:eastAsia="zh-CN"/>
              </w:rPr>
              <w:t>页的</w:t>
            </w:r>
            <w:r>
              <w:rPr>
                <w:rFonts w:hint="eastAsia"/>
                <w:lang w:eastAsia="zh-CN"/>
              </w:rPr>
              <w:t>全选</w:t>
            </w:r>
          </w:p>
        </w:tc>
      </w:tr>
      <w:tr w:rsidR="009709FC" w14:paraId="74932AB6"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117AE8EB" w14:textId="77777777" w:rsidR="009709FC" w:rsidRDefault="009709FC" w:rsidP="0025112E">
            <w:pPr>
              <w:pStyle w:val="Axure0"/>
              <w:rPr>
                <w:lang w:eastAsia="zh-CN"/>
              </w:rPr>
            </w:pPr>
            <w:r>
              <w:rPr>
                <w:rFonts w:hint="eastAsia"/>
                <w:lang w:eastAsia="zh-CN"/>
              </w:rPr>
              <w:t>6</w:t>
            </w:r>
          </w:p>
        </w:tc>
        <w:tc>
          <w:tcPr>
            <w:tcW w:w="2268" w:type="dxa"/>
          </w:tcPr>
          <w:p w14:paraId="3346419C" w14:textId="77777777" w:rsidR="009709FC" w:rsidRDefault="009709FC" w:rsidP="0025112E">
            <w:pPr>
              <w:pStyle w:val="Axure0"/>
              <w:rPr>
                <w:lang w:eastAsia="zh-CN"/>
              </w:rPr>
            </w:pPr>
            <w:r>
              <w:rPr>
                <w:rFonts w:hint="eastAsia"/>
                <w:lang w:eastAsia="zh-CN"/>
              </w:rPr>
              <w:t>复选</w:t>
            </w:r>
            <w:r>
              <w:rPr>
                <w:lang w:eastAsia="zh-CN"/>
              </w:rPr>
              <w:t>框</w:t>
            </w:r>
          </w:p>
        </w:tc>
        <w:tc>
          <w:tcPr>
            <w:tcW w:w="4536" w:type="dxa"/>
          </w:tcPr>
          <w:p w14:paraId="294FC707" w14:textId="77777777" w:rsidR="009709FC" w:rsidRDefault="009709FC" w:rsidP="0025112E">
            <w:pPr>
              <w:pStyle w:val="Axure0"/>
              <w:rPr>
                <w:lang w:eastAsia="zh-CN"/>
              </w:rPr>
            </w:pPr>
            <w:r>
              <w:rPr>
                <w:rFonts w:hint="eastAsia"/>
                <w:lang w:eastAsia="zh-CN"/>
              </w:rPr>
              <w:t>点击进行复选</w:t>
            </w:r>
          </w:p>
        </w:tc>
      </w:tr>
      <w:tr w:rsidR="009709FC" w14:paraId="32F997C2" w14:textId="77777777" w:rsidTr="0025112E">
        <w:trPr>
          <w:cantSplit/>
        </w:trPr>
        <w:tc>
          <w:tcPr>
            <w:tcW w:w="1413" w:type="dxa"/>
          </w:tcPr>
          <w:p w14:paraId="4CDA79C8" w14:textId="77777777" w:rsidR="009709FC" w:rsidRDefault="009709FC" w:rsidP="0025112E">
            <w:pPr>
              <w:pStyle w:val="Axure0"/>
              <w:rPr>
                <w:lang w:eastAsia="zh-CN"/>
              </w:rPr>
            </w:pPr>
            <w:r>
              <w:rPr>
                <w:rFonts w:hint="eastAsia"/>
                <w:lang w:eastAsia="zh-CN"/>
              </w:rPr>
              <w:t>7</w:t>
            </w:r>
          </w:p>
        </w:tc>
        <w:tc>
          <w:tcPr>
            <w:tcW w:w="2268" w:type="dxa"/>
          </w:tcPr>
          <w:p w14:paraId="747EDC9F" w14:textId="7ED16B5F" w:rsidR="009709FC" w:rsidRDefault="005B4230" w:rsidP="0025112E">
            <w:pPr>
              <w:pStyle w:val="Axure0"/>
              <w:rPr>
                <w:lang w:eastAsia="zh-CN"/>
              </w:rPr>
            </w:pPr>
            <w:r>
              <w:rPr>
                <w:rFonts w:hint="eastAsia"/>
                <w:lang w:eastAsia="zh-CN"/>
              </w:rPr>
              <w:t>教师</w:t>
            </w:r>
            <w:r w:rsidR="009709FC">
              <w:rPr>
                <w:lang w:eastAsia="zh-CN"/>
              </w:rPr>
              <w:t>姓名属性列</w:t>
            </w:r>
          </w:p>
        </w:tc>
        <w:tc>
          <w:tcPr>
            <w:tcW w:w="4536" w:type="dxa"/>
          </w:tcPr>
          <w:p w14:paraId="41E2C057" w14:textId="197F0F33" w:rsidR="009709FC" w:rsidRDefault="009709FC" w:rsidP="0025112E">
            <w:pPr>
              <w:pStyle w:val="Axure0"/>
              <w:rPr>
                <w:lang w:eastAsia="zh-CN"/>
              </w:rPr>
            </w:pPr>
            <w:r>
              <w:rPr>
                <w:rFonts w:hint="eastAsia"/>
                <w:lang w:eastAsia="zh-CN"/>
              </w:rPr>
              <w:t>点击将</w:t>
            </w:r>
            <w:r w:rsidR="005B4230">
              <w:rPr>
                <w:rFonts w:hint="eastAsia"/>
                <w:lang w:eastAsia="zh-CN"/>
              </w:rPr>
              <w:t>教师</w:t>
            </w:r>
            <w:r>
              <w:rPr>
                <w:lang w:eastAsia="zh-CN"/>
              </w:rPr>
              <w:t>姓名</w:t>
            </w:r>
            <w:r>
              <w:rPr>
                <w:rFonts w:hint="eastAsia"/>
                <w:lang w:eastAsia="zh-CN"/>
              </w:rPr>
              <w:t>按照</w:t>
            </w:r>
            <w:r>
              <w:rPr>
                <w:lang w:eastAsia="zh-CN"/>
              </w:rPr>
              <w:t>字典序排序</w:t>
            </w:r>
          </w:p>
        </w:tc>
      </w:tr>
      <w:tr w:rsidR="009709FC" w14:paraId="7C225F34"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2C3FB243" w14:textId="77777777" w:rsidR="009709FC" w:rsidRDefault="009709FC" w:rsidP="0025112E">
            <w:pPr>
              <w:pStyle w:val="Axure0"/>
              <w:rPr>
                <w:lang w:eastAsia="zh-CN"/>
              </w:rPr>
            </w:pPr>
            <w:r>
              <w:rPr>
                <w:rFonts w:hint="eastAsia"/>
                <w:lang w:eastAsia="zh-CN"/>
              </w:rPr>
              <w:t>8</w:t>
            </w:r>
          </w:p>
        </w:tc>
        <w:tc>
          <w:tcPr>
            <w:tcW w:w="2268" w:type="dxa"/>
          </w:tcPr>
          <w:p w14:paraId="22A68471" w14:textId="2A37AAEE" w:rsidR="009709FC" w:rsidRDefault="005B4230" w:rsidP="0025112E">
            <w:pPr>
              <w:pStyle w:val="Axure0"/>
              <w:rPr>
                <w:lang w:eastAsia="zh-CN"/>
              </w:rPr>
            </w:pPr>
            <w:r>
              <w:rPr>
                <w:rFonts w:hint="eastAsia"/>
                <w:lang w:eastAsia="zh-CN"/>
              </w:rPr>
              <w:t>从业经历</w:t>
            </w:r>
            <w:r w:rsidR="009709FC">
              <w:rPr>
                <w:lang w:eastAsia="zh-CN"/>
              </w:rPr>
              <w:t>属性列</w:t>
            </w:r>
          </w:p>
        </w:tc>
        <w:tc>
          <w:tcPr>
            <w:tcW w:w="4536" w:type="dxa"/>
          </w:tcPr>
          <w:p w14:paraId="69339D31" w14:textId="55C22435" w:rsidR="009709FC" w:rsidRDefault="009709FC" w:rsidP="0025112E">
            <w:pPr>
              <w:pStyle w:val="Axure0"/>
              <w:rPr>
                <w:lang w:eastAsia="zh-CN"/>
              </w:rPr>
            </w:pPr>
            <w:r>
              <w:rPr>
                <w:rFonts w:hint="eastAsia"/>
                <w:lang w:eastAsia="zh-CN"/>
              </w:rPr>
              <w:t>点击将</w:t>
            </w:r>
            <w:r w:rsidR="005B4230">
              <w:rPr>
                <w:rFonts w:hint="eastAsia"/>
                <w:lang w:eastAsia="zh-CN"/>
              </w:rPr>
              <w:t>从业经历</w:t>
            </w:r>
            <w:r>
              <w:rPr>
                <w:rFonts w:hint="eastAsia"/>
                <w:lang w:eastAsia="zh-CN"/>
              </w:rPr>
              <w:t>按照</w:t>
            </w:r>
            <w:r>
              <w:rPr>
                <w:lang w:eastAsia="zh-CN"/>
              </w:rPr>
              <w:t>字典序排序</w:t>
            </w:r>
          </w:p>
        </w:tc>
      </w:tr>
      <w:tr w:rsidR="009709FC" w14:paraId="43858A71" w14:textId="77777777" w:rsidTr="0025112E">
        <w:trPr>
          <w:cantSplit/>
        </w:trPr>
        <w:tc>
          <w:tcPr>
            <w:tcW w:w="1413" w:type="dxa"/>
          </w:tcPr>
          <w:p w14:paraId="4DAB3823" w14:textId="77777777" w:rsidR="009709FC" w:rsidRDefault="009709FC" w:rsidP="0025112E">
            <w:pPr>
              <w:pStyle w:val="Axure0"/>
              <w:rPr>
                <w:lang w:eastAsia="zh-CN"/>
              </w:rPr>
            </w:pPr>
            <w:r>
              <w:rPr>
                <w:rFonts w:hint="eastAsia"/>
                <w:lang w:eastAsia="zh-CN"/>
              </w:rPr>
              <w:t>9</w:t>
            </w:r>
          </w:p>
        </w:tc>
        <w:tc>
          <w:tcPr>
            <w:tcW w:w="2268" w:type="dxa"/>
          </w:tcPr>
          <w:p w14:paraId="3C95866F" w14:textId="443F2B0D" w:rsidR="009709FC" w:rsidRDefault="00D30ACA" w:rsidP="0025112E">
            <w:pPr>
              <w:pStyle w:val="Axure0"/>
              <w:rPr>
                <w:lang w:eastAsia="zh-CN"/>
              </w:rPr>
            </w:pPr>
            <w:r>
              <w:rPr>
                <w:rFonts w:hint="eastAsia"/>
                <w:lang w:eastAsia="zh-CN"/>
              </w:rPr>
              <w:t>所获荣誉</w:t>
            </w:r>
            <w:r w:rsidR="009709FC">
              <w:rPr>
                <w:lang w:eastAsia="zh-CN"/>
              </w:rPr>
              <w:t>属性列</w:t>
            </w:r>
          </w:p>
        </w:tc>
        <w:tc>
          <w:tcPr>
            <w:tcW w:w="4536" w:type="dxa"/>
          </w:tcPr>
          <w:p w14:paraId="4F53237E" w14:textId="3B4DBE45" w:rsidR="009709FC" w:rsidRDefault="009709FC" w:rsidP="0025112E">
            <w:pPr>
              <w:pStyle w:val="Axure0"/>
              <w:rPr>
                <w:lang w:eastAsia="zh-CN"/>
              </w:rPr>
            </w:pPr>
            <w:r>
              <w:rPr>
                <w:rFonts w:hint="eastAsia"/>
                <w:lang w:eastAsia="zh-CN"/>
              </w:rPr>
              <w:t>点击将</w:t>
            </w:r>
            <w:r w:rsidR="00D30ACA">
              <w:rPr>
                <w:rFonts w:hint="eastAsia"/>
                <w:lang w:eastAsia="zh-CN"/>
              </w:rPr>
              <w:t>所获荣誉</w:t>
            </w:r>
            <w:r>
              <w:rPr>
                <w:rFonts w:hint="eastAsia"/>
                <w:lang w:eastAsia="zh-CN"/>
              </w:rPr>
              <w:t>按照</w:t>
            </w:r>
            <w:r>
              <w:rPr>
                <w:lang w:eastAsia="zh-CN"/>
              </w:rPr>
              <w:t>字典序排序</w:t>
            </w:r>
          </w:p>
        </w:tc>
      </w:tr>
      <w:tr w:rsidR="009709FC" w14:paraId="0752732A"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751CD994" w14:textId="77777777" w:rsidR="009709FC" w:rsidRDefault="009709FC" w:rsidP="0025112E">
            <w:pPr>
              <w:pStyle w:val="Axure0"/>
              <w:rPr>
                <w:lang w:eastAsia="zh-CN"/>
              </w:rPr>
            </w:pPr>
            <w:r>
              <w:rPr>
                <w:rFonts w:hint="eastAsia"/>
                <w:lang w:eastAsia="zh-CN"/>
              </w:rPr>
              <w:t>10</w:t>
            </w:r>
          </w:p>
        </w:tc>
        <w:tc>
          <w:tcPr>
            <w:tcW w:w="2268" w:type="dxa"/>
          </w:tcPr>
          <w:p w14:paraId="6ED3FC5F" w14:textId="5CCFEBE8" w:rsidR="009709FC" w:rsidRDefault="007B0DBF" w:rsidP="0025112E">
            <w:pPr>
              <w:pStyle w:val="Axure0"/>
              <w:rPr>
                <w:lang w:eastAsia="zh-CN"/>
              </w:rPr>
            </w:pPr>
            <w:r>
              <w:rPr>
                <w:rFonts w:hint="eastAsia"/>
                <w:lang w:eastAsia="zh-CN"/>
              </w:rPr>
              <w:t>联系</w:t>
            </w:r>
            <w:r>
              <w:rPr>
                <w:lang w:eastAsia="zh-CN"/>
              </w:rPr>
              <w:t>方式</w:t>
            </w:r>
            <w:r w:rsidR="009709FC">
              <w:rPr>
                <w:lang w:eastAsia="zh-CN"/>
              </w:rPr>
              <w:t>属性列</w:t>
            </w:r>
          </w:p>
        </w:tc>
        <w:tc>
          <w:tcPr>
            <w:tcW w:w="4536" w:type="dxa"/>
          </w:tcPr>
          <w:p w14:paraId="5585C138" w14:textId="32CAED14" w:rsidR="009709FC" w:rsidRDefault="007B0DBF" w:rsidP="0025112E">
            <w:pPr>
              <w:pStyle w:val="Axure0"/>
              <w:rPr>
                <w:lang w:eastAsia="zh-CN"/>
              </w:rPr>
            </w:pPr>
            <w:r>
              <w:rPr>
                <w:rFonts w:hint="eastAsia"/>
                <w:lang w:eastAsia="zh-CN"/>
              </w:rPr>
              <w:t>点击将联系</w:t>
            </w:r>
            <w:r>
              <w:rPr>
                <w:lang w:eastAsia="zh-CN"/>
              </w:rPr>
              <w:t>方式</w:t>
            </w:r>
            <w:r>
              <w:rPr>
                <w:rFonts w:hint="eastAsia"/>
                <w:lang w:eastAsia="zh-CN"/>
              </w:rPr>
              <w:t>按照</w:t>
            </w:r>
            <w:r>
              <w:rPr>
                <w:lang w:eastAsia="zh-CN"/>
              </w:rPr>
              <w:t>字典序排序</w:t>
            </w:r>
          </w:p>
        </w:tc>
      </w:tr>
      <w:tr w:rsidR="009709FC" w14:paraId="6BADEAA6" w14:textId="77777777" w:rsidTr="0025112E">
        <w:trPr>
          <w:cantSplit/>
        </w:trPr>
        <w:tc>
          <w:tcPr>
            <w:tcW w:w="1413" w:type="dxa"/>
          </w:tcPr>
          <w:p w14:paraId="0118C25E" w14:textId="77777777" w:rsidR="009709FC" w:rsidRDefault="009709FC" w:rsidP="0025112E">
            <w:pPr>
              <w:pStyle w:val="Axure0"/>
              <w:rPr>
                <w:lang w:eastAsia="zh-CN"/>
              </w:rPr>
            </w:pPr>
            <w:r>
              <w:rPr>
                <w:rFonts w:hint="eastAsia"/>
                <w:lang w:eastAsia="zh-CN"/>
              </w:rPr>
              <w:t>11</w:t>
            </w:r>
          </w:p>
        </w:tc>
        <w:tc>
          <w:tcPr>
            <w:tcW w:w="2268" w:type="dxa"/>
          </w:tcPr>
          <w:p w14:paraId="2DE534CA" w14:textId="21BD6AED" w:rsidR="009709FC" w:rsidRDefault="00970944" w:rsidP="0025112E">
            <w:pPr>
              <w:pStyle w:val="Axure0"/>
              <w:rPr>
                <w:lang w:eastAsia="zh-CN"/>
              </w:rPr>
            </w:pPr>
            <w:r>
              <w:rPr>
                <w:rFonts w:hint="eastAsia"/>
                <w:lang w:eastAsia="zh-CN"/>
              </w:rPr>
              <w:t>教师图片</w:t>
            </w:r>
            <w:r>
              <w:rPr>
                <w:lang w:eastAsia="zh-CN"/>
              </w:rPr>
              <w:t>属性列</w:t>
            </w:r>
          </w:p>
        </w:tc>
        <w:tc>
          <w:tcPr>
            <w:tcW w:w="4536" w:type="dxa"/>
          </w:tcPr>
          <w:p w14:paraId="4D26FC67" w14:textId="789814AE" w:rsidR="009709FC" w:rsidRDefault="00970944" w:rsidP="0025112E">
            <w:pPr>
              <w:pStyle w:val="Axure0"/>
              <w:rPr>
                <w:lang w:eastAsia="zh-CN"/>
              </w:rPr>
            </w:pPr>
            <w:r>
              <w:rPr>
                <w:rFonts w:hint="eastAsia"/>
                <w:lang w:eastAsia="zh-CN"/>
              </w:rPr>
              <w:t>点击列表</w:t>
            </w:r>
            <w:r>
              <w:rPr>
                <w:lang w:eastAsia="zh-CN"/>
              </w:rPr>
              <w:t>某一项</w:t>
            </w:r>
            <w:r w:rsidR="00E1145B">
              <w:rPr>
                <w:rFonts w:hint="eastAsia"/>
                <w:lang w:eastAsia="zh-CN"/>
              </w:rPr>
              <w:t>的教师图片，</w:t>
            </w:r>
            <w:r>
              <w:rPr>
                <w:rFonts w:hint="eastAsia"/>
                <w:lang w:eastAsia="zh-CN"/>
              </w:rPr>
              <w:t>弹出</w:t>
            </w:r>
            <w:r w:rsidR="00DB4D37">
              <w:rPr>
                <w:rFonts w:hint="eastAsia"/>
                <w:lang w:eastAsia="zh-CN"/>
              </w:rPr>
              <w:t>此教师</w:t>
            </w:r>
            <w:r w:rsidR="00DB4D37">
              <w:rPr>
                <w:lang w:eastAsia="zh-CN"/>
              </w:rPr>
              <w:t>的</w:t>
            </w:r>
            <w:r w:rsidR="00E1145B">
              <w:rPr>
                <w:rFonts w:hint="eastAsia"/>
                <w:lang w:eastAsia="zh-CN"/>
              </w:rPr>
              <w:t>教师图片</w:t>
            </w:r>
          </w:p>
        </w:tc>
      </w:tr>
      <w:tr w:rsidR="009709FC" w14:paraId="75E0234F"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0A0FC1C4" w14:textId="77777777" w:rsidR="009709FC" w:rsidRDefault="009709FC" w:rsidP="0025112E">
            <w:pPr>
              <w:pStyle w:val="Axure0"/>
              <w:rPr>
                <w:lang w:eastAsia="zh-CN"/>
              </w:rPr>
            </w:pPr>
            <w:r>
              <w:rPr>
                <w:rFonts w:hint="eastAsia"/>
                <w:lang w:eastAsia="zh-CN"/>
              </w:rPr>
              <w:t>1</w:t>
            </w:r>
            <w:r>
              <w:rPr>
                <w:lang w:eastAsia="zh-CN"/>
              </w:rPr>
              <w:t>2</w:t>
            </w:r>
          </w:p>
        </w:tc>
        <w:tc>
          <w:tcPr>
            <w:tcW w:w="2268" w:type="dxa"/>
          </w:tcPr>
          <w:p w14:paraId="19893F91" w14:textId="0D29796D" w:rsidR="009709FC" w:rsidRDefault="00E574AC" w:rsidP="0025112E">
            <w:pPr>
              <w:pStyle w:val="Axure0"/>
              <w:rPr>
                <w:lang w:eastAsia="zh-CN"/>
              </w:rPr>
            </w:pPr>
            <w:r>
              <w:rPr>
                <w:rFonts w:hint="eastAsia"/>
                <w:lang w:eastAsia="zh-CN"/>
              </w:rPr>
              <w:t>所开课程</w:t>
            </w:r>
            <w:r>
              <w:rPr>
                <w:lang w:eastAsia="zh-CN"/>
              </w:rPr>
              <w:t>属性列</w:t>
            </w:r>
          </w:p>
        </w:tc>
        <w:tc>
          <w:tcPr>
            <w:tcW w:w="4536" w:type="dxa"/>
          </w:tcPr>
          <w:p w14:paraId="41585C77" w14:textId="74E5630A" w:rsidR="009709FC" w:rsidRDefault="00E574AC" w:rsidP="0025112E">
            <w:pPr>
              <w:pStyle w:val="Axure0"/>
              <w:rPr>
                <w:lang w:eastAsia="zh-CN"/>
              </w:rPr>
            </w:pPr>
            <w:r>
              <w:rPr>
                <w:rFonts w:hint="eastAsia"/>
                <w:lang w:eastAsia="zh-CN"/>
              </w:rPr>
              <w:t>点击</w:t>
            </w:r>
            <w:r>
              <w:rPr>
                <w:lang w:eastAsia="zh-CN"/>
              </w:rPr>
              <w:t>将</w:t>
            </w:r>
            <w:r>
              <w:rPr>
                <w:rFonts w:hint="eastAsia"/>
                <w:lang w:eastAsia="zh-CN"/>
              </w:rPr>
              <w:t>所开课程先</w:t>
            </w:r>
            <w:r>
              <w:rPr>
                <w:lang w:eastAsia="zh-CN"/>
              </w:rPr>
              <w:t>按照多少排序，</w:t>
            </w:r>
            <w:r>
              <w:rPr>
                <w:rFonts w:hint="eastAsia"/>
                <w:lang w:eastAsia="zh-CN"/>
              </w:rPr>
              <w:t>再</w:t>
            </w:r>
            <w:r>
              <w:rPr>
                <w:lang w:eastAsia="zh-CN"/>
              </w:rPr>
              <w:t>按照字典</w:t>
            </w:r>
            <w:r w:rsidR="0038238A">
              <w:rPr>
                <w:rFonts w:hint="eastAsia"/>
                <w:lang w:eastAsia="zh-CN"/>
              </w:rPr>
              <w:t>序</w:t>
            </w:r>
            <w:r>
              <w:rPr>
                <w:lang w:eastAsia="zh-CN"/>
              </w:rPr>
              <w:t>排序</w:t>
            </w:r>
          </w:p>
        </w:tc>
      </w:tr>
      <w:tr w:rsidR="009709FC" w14:paraId="7B8B30FB" w14:textId="77777777" w:rsidTr="0025112E">
        <w:trPr>
          <w:cantSplit/>
        </w:trPr>
        <w:tc>
          <w:tcPr>
            <w:tcW w:w="1413" w:type="dxa"/>
          </w:tcPr>
          <w:p w14:paraId="32B784FC" w14:textId="77777777" w:rsidR="009709FC" w:rsidRDefault="009709FC" w:rsidP="0025112E">
            <w:pPr>
              <w:pStyle w:val="Axure0"/>
              <w:rPr>
                <w:lang w:eastAsia="zh-CN"/>
              </w:rPr>
            </w:pPr>
            <w:r>
              <w:rPr>
                <w:rFonts w:hint="eastAsia"/>
                <w:lang w:eastAsia="zh-CN"/>
              </w:rPr>
              <w:t>1</w:t>
            </w:r>
            <w:r>
              <w:rPr>
                <w:lang w:eastAsia="zh-CN"/>
              </w:rPr>
              <w:t>3</w:t>
            </w:r>
          </w:p>
        </w:tc>
        <w:tc>
          <w:tcPr>
            <w:tcW w:w="2268" w:type="dxa"/>
          </w:tcPr>
          <w:p w14:paraId="457597FB" w14:textId="00E408E2" w:rsidR="009709FC" w:rsidRDefault="00BA1938" w:rsidP="0025112E">
            <w:pPr>
              <w:pStyle w:val="Axure0"/>
              <w:rPr>
                <w:lang w:eastAsia="zh-CN"/>
              </w:rPr>
            </w:pPr>
            <w:r>
              <w:rPr>
                <w:rFonts w:hint="eastAsia"/>
                <w:lang w:eastAsia="zh-CN"/>
              </w:rPr>
              <w:t>新增教师</w:t>
            </w:r>
            <w:r>
              <w:rPr>
                <w:lang w:eastAsia="zh-CN"/>
              </w:rPr>
              <w:t>按钮</w:t>
            </w:r>
          </w:p>
        </w:tc>
        <w:tc>
          <w:tcPr>
            <w:tcW w:w="4536" w:type="dxa"/>
          </w:tcPr>
          <w:p w14:paraId="4B544941" w14:textId="2664B4BA" w:rsidR="009709FC" w:rsidRDefault="009709FC" w:rsidP="00BA1938">
            <w:pPr>
              <w:pStyle w:val="Axure0"/>
              <w:rPr>
                <w:lang w:eastAsia="zh-CN"/>
              </w:rPr>
            </w:pPr>
            <w:r>
              <w:rPr>
                <w:rFonts w:hint="eastAsia"/>
                <w:lang w:eastAsia="zh-CN"/>
              </w:rPr>
              <w:t>点击</w:t>
            </w:r>
            <w:r w:rsidR="00BA1938">
              <w:rPr>
                <w:rFonts w:hint="eastAsia"/>
                <w:lang w:eastAsia="zh-CN"/>
              </w:rPr>
              <w:t>弹出新增</w:t>
            </w:r>
            <w:r w:rsidR="00BA1938">
              <w:rPr>
                <w:lang w:eastAsia="zh-CN"/>
              </w:rPr>
              <w:t>教师框</w:t>
            </w:r>
          </w:p>
        </w:tc>
      </w:tr>
      <w:tr w:rsidR="009709FC" w14:paraId="35FFB882"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25E2FC61" w14:textId="77777777" w:rsidR="009709FC" w:rsidRDefault="009709FC" w:rsidP="0025112E">
            <w:pPr>
              <w:pStyle w:val="Axure0"/>
              <w:rPr>
                <w:lang w:eastAsia="zh-CN"/>
              </w:rPr>
            </w:pPr>
            <w:r>
              <w:rPr>
                <w:rFonts w:hint="eastAsia"/>
                <w:lang w:eastAsia="zh-CN"/>
              </w:rPr>
              <w:t>14</w:t>
            </w:r>
          </w:p>
        </w:tc>
        <w:tc>
          <w:tcPr>
            <w:tcW w:w="2268" w:type="dxa"/>
          </w:tcPr>
          <w:p w14:paraId="0FF8DDFF" w14:textId="4B989556" w:rsidR="009709FC" w:rsidRDefault="009709FC" w:rsidP="0025112E">
            <w:pPr>
              <w:pStyle w:val="Axure0"/>
              <w:rPr>
                <w:lang w:eastAsia="zh-CN"/>
              </w:rPr>
            </w:pPr>
            <w:r>
              <w:rPr>
                <w:rFonts w:hint="eastAsia"/>
                <w:lang w:eastAsia="zh-CN"/>
              </w:rPr>
              <w:t>复选</w:t>
            </w:r>
            <w:r w:rsidR="00830398">
              <w:rPr>
                <w:rFonts w:hint="eastAsia"/>
                <w:lang w:eastAsia="zh-CN"/>
              </w:rPr>
              <w:t>删除</w:t>
            </w:r>
            <w:r>
              <w:rPr>
                <w:lang w:eastAsia="zh-CN"/>
              </w:rPr>
              <w:t>按钮</w:t>
            </w:r>
          </w:p>
        </w:tc>
        <w:tc>
          <w:tcPr>
            <w:tcW w:w="4536" w:type="dxa"/>
          </w:tcPr>
          <w:p w14:paraId="5969416C" w14:textId="559D4124" w:rsidR="009709FC" w:rsidRDefault="009709FC" w:rsidP="00830398">
            <w:pPr>
              <w:pStyle w:val="Axure0"/>
              <w:rPr>
                <w:lang w:eastAsia="zh-CN"/>
              </w:rPr>
            </w:pPr>
            <w:r>
              <w:rPr>
                <w:rFonts w:hint="eastAsia"/>
                <w:lang w:eastAsia="zh-CN"/>
              </w:rPr>
              <w:t>点击</w:t>
            </w:r>
            <w:r>
              <w:rPr>
                <w:lang w:eastAsia="zh-CN"/>
              </w:rPr>
              <w:t>后</w:t>
            </w:r>
            <w:r>
              <w:rPr>
                <w:rFonts w:hint="eastAsia"/>
                <w:lang w:eastAsia="zh-CN"/>
              </w:rPr>
              <w:t>对</w:t>
            </w:r>
            <w:r w:rsidR="009A6CBA">
              <w:rPr>
                <w:lang w:eastAsia="zh-CN"/>
              </w:rPr>
              <w:t>复选的用户</w:t>
            </w:r>
            <w:r>
              <w:rPr>
                <w:rFonts w:hint="eastAsia"/>
                <w:lang w:eastAsia="zh-CN"/>
              </w:rPr>
              <w:t>进行</w:t>
            </w:r>
            <w:r w:rsidR="00830398">
              <w:rPr>
                <w:rFonts w:hint="eastAsia"/>
                <w:lang w:eastAsia="zh-CN"/>
              </w:rPr>
              <w:t>教师资格</w:t>
            </w:r>
            <w:r w:rsidR="00830398">
              <w:rPr>
                <w:lang w:eastAsia="zh-CN"/>
              </w:rPr>
              <w:t>删除</w:t>
            </w:r>
          </w:p>
        </w:tc>
      </w:tr>
      <w:tr w:rsidR="009709FC" w14:paraId="044B7DFD" w14:textId="77777777" w:rsidTr="0025112E">
        <w:trPr>
          <w:cantSplit/>
        </w:trPr>
        <w:tc>
          <w:tcPr>
            <w:tcW w:w="1413" w:type="dxa"/>
          </w:tcPr>
          <w:p w14:paraId="2E5618C3" w14:textId="77777777" w:rsidR="009709FC" w:rsidRDefault="009709FC" w:rsidP="0025112E">
            <w:pPr>
              <w:pStyle w:val="Axure0"/>
              <w:rPr>
                <w:lang w:eastAsia="zh-CN"/>
              </w:rPr>
            </w:pPr>
            <w:r>
              <w:rPr>
                <w:rFonts w:hint="eastAsia"/>
                <w:lang w:eastAsia="zh-CN"/>
              </w:rPr>
              <w:t>1</w:t>
            </w:r>
            <w:r>
              <w:rPr>
                <w:lang w:eastAsia="zh-CN"/>
              </w:rPr>
              <w:t>5</w:t>
            </w:r>
          </w:p>
        </w:tc>
        <w:tc>
          <w:tcPr>
            <w:tcW w:w="2268" w:type="dxa"/>
          </w:tcPr>
          <w:p w14:paraId="3800B9E5" w14:textId="0D26E178" w:rsidR="009709FC" w:rsidRDefault="009868EB" w:rsidP="0025112E">
            <w:pPr>
              <w:pStyle w:val="Axure0"/>
              <w:rPr>
                <w:lang w:eastAsia="zh-CN"/>
              </w:rPr>
            </w:pPr>
            <w:r>
              <w:rPr>
                <w:rFonts w:hint="eastAsia"/>
                <w:lang w:eastAsia="zh-CN"/>
              </w:rPr>
              <w:t>教师图片</w:t>
            </w:r>
          </w:p>
        </w:tc>
        <w:tc>
          <w:tcPr>
            <w:tcW w:w="4536" w:type="dxa"/>
          </w:tcPr>
          <w:p w14:paraId="0EE863DB" w14:textId="6B5279AB" w:rsidR="009709FC" w:rsidRDefault="000D4905" w:rsidP="0025112E">
            <w:pPr>
              <w:pStyle w:val="Axure0"/>
              <w:rPr>
                <w:lang w:eastAsia="zh-CN"/>
              </w:rPr>
            </w:pPr>
            <w:r>
              <w:rPr>
                <w:rFonts w:hint="eastAsia"/>
                <w:lang w:eastAsia="zh-CN"/>
              </w:rPr>
              <w:t>点击</w:t>
            </w:r>
            <w:r w:rsidR="007F40EC">
              <w:rPr>
                <w:rFonts w:hint="eastAsia"/>
                <w:lang w:eastAsia="zh-CN"/>
              </w:rPr>
              <w:t>，</w:t>
            </w:r>
            <w:r>
              <w:rPr>
                <w:rFonts w:hint="eastAsia"/>
                <w:lang w:eastAsia="zh-CN"/>
              </w:rPr>
              <w:t>弹出此教师</w:t>
            </w:r>
            <w:r>
              <w:rPr>
                <w:lang w:eastAsia="zh-CN"/>
              </w:rPr>
              <w:t>的</w:t>
            </w:r>
            <w:r>
              <w:rPr>
                <w:rFonts w:hint="eastAsia"/>
                <w:lang w:eastAsia="zh-CN"/>
              </w:rPr>
              <w:t>教师图片</w:t>
            </w:r>
          </w:p>
        </w:tc>
      </w:tr>
      <w:tr w:rsidR="009709FC" w14:paraId="0AD210A5"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5F2CF394" w14:textId="77777777" w:rsidR="009709FC" w:rsidRDefault="009709FC" w:rsidP="0025112E">
            <w:pPr>
              <w:pStyle w:val="Axure0"/>
              <w:rPr>
                <w:lang w:eastAsia="zh-CN"/>
              </w:rPr>
            </w:pPr>
            <w:r>
              <w:rPr>
                <w:rFonts w:hint="eastAsia"/>
                <w:lang w:eastAsia="zh-CN"/>
              </w:rPr>
              <w:t>16</w:t>
            </w:r>
          </w:p>
        </w:tc>
        <w:tc>
          <w:tcPr>
            <w:tcW w:w="2268" w:type="dxa"/>
          </w:tcPr>
          <w:p w14:paraId="5A895619" w14:textId="5B432DBB" w:rsidR="009709FC" w:rsidRDefault="009709FC" w:rsidP="0025112E">
            <w:pPr>
              <w:pStyle w:val="Axure0"/>
              <w:rPr>
                <w:lang w:eastAsia="zh-CN"/>
              </w:rPr>
            </w:pPr>
            <w:r>
              <w:rPr>
                <w:rFonts w:hint="eastAsia"/>
                <w:lang w:eastAsia="zh-CN"/>
              </w:rPr>
              <w:t>单项</w:t>
            </w:r>
            <w:r w:rsidR="009A6CBA">
              <w:rPr>
                <w:rFonts w:hint="eastAsia"/>
                <w:lang w:eastAsia="zh-CN"/>
              </w:rPr>
              <w:t>删除</w:t>
            </w:r>
            <w:r>
              <w:rPr>
                <w:lang w:eastAsia="zh-CN"/>
              </w:rPr>
              <w:t>按钮</w:t>
            </w:r>
          </w:p>
        </w:tc>
        <w:tc>
          <w:tcPr>
            <w:tcW w:w="4536" w:type="dxa"/>
          </w:tcPr>
          <w:p w14:paraId="61B8D50C" w14:textId="5807CB55" w:rsidR="009709FC" w:rsidRDefault="009709FC" w:rsidP="0025112E">
            <w:pPr>
              <w:pStyle w:val="Axure0"/>
              <w:rPr>
                <w:lang w:eastAsia="zh-CN"/>
              </w:rPr>
            </w:pPr>
            <w:r>
              <w:rPr>
                <w:rFonts w:hint="eastAsia"/>
                <w:lang w:eastAsia="zh-CN"/>
              </w:rPr>
              <w:t>点击</w:t>
            </w:r>
            <w:r>
              <w:rPr>
                <w:lang w:eastAsia="zh-CN"/>
              </w:rPr>
              <w:t>对该项用户</w:t>
            </w:r>
            <w:r w:rsidR="009A6CBA">
              <w:rPr>
                <w:rFonts w:hint="eastAsia"/>
                <w:lang w:eastAsia="zh-CN"/>
              </w:rPr>
              <w:t>进行教师资格</w:t>
            </w:r>
            <w:r w:rsidR="009A6CBA">
              <w:rPr>
                <w:lang w:eastAsia="zh-CN"/>
              </w:rPr>
              <w:t>删除</w:t>
            </w:r>
          </w:p>
        </w:tc>
      </w:tr>
    </w:tbl>
    <w:p w14:paraId="37D530E8" w14:textId="77777777" w:rsidR="009709FC" w:rsidRDefault="009709FC" w:rsidP="009709FC"/>
    <w:p w14:paraId="094B3B10" w14:textId="342A25D4" w:rsidR="009E212F" w:rsidRPr="009709FC" w:rsidRDefault="009E212F" w:rsidP="009E212F"/>
    <w:p w14:paraId="4FFA177F" w14:textId="381CE882" w:rsidR="009E212F" w:rsidRDefault="009E212F" w:rsidP="009E212F"/>
    <w:p w14:paraId="4810823E" w14:textId="6DF4AD02" w:rsidR="009E212F" w:rsidRDefault="009E212F" w:rsidP="009E212F">
      <w:pPr>
        <w:rPr>
          <w:ins w:id="1741" w:author="HerculesHu" w:date="2017-12-23T23:51:00Z"/>
        </w:rPr>
      </w:pPr>
      <w:r>
        <w:rPr>
          <w:noProof/>
        </w:rPr>
        <w:lastRenderedPageBreak/>
        <w:drawing>
          <wp:inline distT="0" distB="0" distL="0" distR="0" wp14:anchorId="0C7AA29E" wp14:editId="3AB1C73B">
            <wp:extent cx="5274310" cy="33007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300730"/>
                    </a:xfrm>
                    <a:prstGeom prst="rect">
                      <a:avLst/>
                    </a:prstGeom>
                  </pic:spPr>
                </pic:pic>
              </a:graphicData>
            </a:graphic>
          </wp:inline>
        </w:drawing>
      </w:r>
    </w:p>
    <w:p w14:paraId="628A6EAD" w14:textId="77777777" w:rsidR="00636C47" w:rsidRDefault="00636C47" w:rsidP="00636C47">
      <w:pPr>
        <w:jc w:val="center"/>
        <w:rPr>
          <w:ins w:id="1742" w:author="HerculesHu" w:date="2017-12-23T23:51:00Z"/>
        </w:rPr>
      </w:pPr>
      <w:ins w:id="1743" w:author="HerculesHu" w:date="2017-12-23T23:51:00Z">
        <w:r>
          <w:rPr>
            <w:rFonts w:hint="eastAsia"/>
          </w:rPr>
          <w:t>（电脑</w:t>
        </w:r>
        <w:r>
          <w:t>版</w:t>
        </w:r>
        <w:r>
          <w:rPr>
            <w:rFonts w:hint="eastAsia"/>
          </w:rPr>
          <w:t>）</w:t>
        </w:r>
      </w:ins>
    </w:p>
    <w:p w14:paraId="5E9E2926" w14:textId="77777777" w:rsidR="00636C47" w:rsidRDefault="00636C47" w:rsidP="009E212F"/>
    <w:p w14:paraId="6E7A6146" w14:textId="655BDEAD" w:rsidR="009E212F" w:rsidRDefault="009E212F" w:rsidP="009E212F"/>
    <w:p w14:paraId="107A8737" w14:textId="49724F69" w:rsidR="00F63085" w:rsidRDefault="00F63085">
      <w:pPr>
        <w:pStyle w:val="a2"/>
      </w:pPr>
      <w:bookmarkStart w:id="1744" w:name="_Toc503060570"/>
      <w:r>
        <w:rPr>
          <w:rFonts w:hint="eastAsia"/>
        </w:rPr>
        <w:t>新增</w:t>
      </w:r>
      <w:r>
        <w:t>教师</w:t>
      </w:r>
      <w:bookmarkEnd w:id="1744"/>
    </w:p>
    <w:p w14:paraId="415D51AD" w14:textId="4F8DDED2" w:rsidR="00F63085" w:rsidRDefault="00F63085" w:rsidP="00F63085"/>
    <w:p w14:paraId="6C5E9ACE" w14:textId="77777777" w:rsidR="00B27115" w:rsidRDefault="00B27115" w:rsidP="00B27115"/>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B27115" w14:paraId="4CFC3656" w14:textId="77777777" w:rsidTr="0025112E">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0465B1DF" w14:textId="77777777" w:rsidR="00B27115" w:rsidRDefault="00B27115" w:rsidP="0025112E">
            <w:pPr>
              <w:pStyle w:val="Axure"/>
              <w:ind w:firstLine="360"/>
            </w:pPr>
            <w:r>
              <w:t>脚注</w:t>
            </w:r>
          </w:p>
        </w:tc>
        <w:tc>
          <w:tcPr>
            <w:tcW w:w="2268" w:type="dxa"/>
          </w:tcPr>
          <w:p w14:paraId="4C65742E" w14:textId="77777777" w:rsidR="00B27115" w:rsidRDefault="00B27115" w:rsidP="0025112E">
            <w:pPr>
              <w:pStyle w:val="Axure"/>
              <w:ind w:firstLine="360"/>
            </w:pPr>
            <w:r>
              <w:t>名称</w:t>
            </w:r>
          </w:p>
        </w:tc>
        <w:tc>
          <w:tcPr>
            <w:tcW w:w="4536" w:type="dxa"/>
          </w:tcPr>
          <w:p w14:paraId="6B26DD14" w14:textId="77777777" w:rsidR="00B27115" w:rsidRDefault="00B27115" w:rsidP="0025112E">
            <w:pPr>
              <w:pStyle w:val="Axure"/>
              <w:tabs>
                <w:tab w:val="left" w:pos="1190"/>
              </w:tabs>
              <w:ind w:firstLine="360"/>
            </w:pPr>
            <w:r>
              <w:t>交互</w:t>
            </w:r>
            <w:r>
              <w:tab/>
            </w:r>
          </w:p>
        </w:tc>
      </w:tr>
      <w:tr w:rsidR="00B27115" w14:paraId="45B49093" w14:textId="77777777" w:rsidTr="0025112E">
        <w:trPr>
          <w:cantSplit/>
        </w:trPr>
        <w:tc>
          <w:tcPr>
            <w:tcW w:w="1413" w:type="dxa"/>
          </w:tcPr>
          <w:p w14:paraId="02BD54A4" w14:textId="77777777" w:rsidR="00B27115" w:rsidRDefault="00B27115" w:rsidP="0025112E">
            <w:pPr>
              <w:pStyle w:val="Axure0"/>
              <w:ind w:firstLine="360"/>
            </w:pPr>
            <w:r>
              <w:t>1</w:t>
            </w:r>
          </w:p>
        </w:tc>
        <w:tc>
          <w:tcPr>
            <w:tcW w:w="2268" w:type="dxa"/>
          </w:tcPr>
          <w:p w14:paraId="3464D16C" w14:textId="77777777" w:rsidR="00B27115" w:rsidRDefault="00B27115" w:rsidP="0025112E">
            <w:pPr>
              <w:pStyle w:val="Axure0"/>
              <w:ind w:firstLine="360"/>
            </w:pPr>
            <w:r>
              <w:rPr>
                <w:rFonts w:hint="eastAsia"/>
                <w:lang w:eastAsia="zh-CN"/>
              </w:rPr>
              <w:t>关闭</w:t>
            </w:r>
          </w:p>
        </w:tc>
        <w:tc>
          <w:tcPr>
            <w:tcW w:w="4536" w:type="dxa"/>
          </w:tcPr>
          <w:p w14:paraId="1AC2FEC5" w14:textId="0D2A2333" w:rsidR="00B27115" w:rsidRDefault="00B27115" w:rsidP="00D96DE1">
            <w:pPr>
              <w:pStyle w:val="Axure0"/>
              <w:ind w:firstLine="360"/>
              <w:rPr>
                <w:lang w:eastAsia="zh-CN"/>
              </w:rPr>
            </w:pPr>
            <w:r>
              <w:rPr>
                <w:rFonts w:hint="eastAsia"/>
                <w:lang w:eastAsia="zh-CN"/>
              </w:rPr>
              <w:t>点击后取消</w:t>
            </w:r>
            <w:r w:rsidR="00D96DE1">
              <w:rPr>
                <w:rFonts w:hint="eastAsia"/>
                <w:lang w:eastAsia="zh-CN"/>
              </w:rPr>
              <w:t>新增教师</w:t>
            </w:r>
          </w:p>
        </w:tc>
      </w:tr>
      <w:tr w:rsidR="00B27115" w14:paraId="25B25006"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3B1B3C68" w14:textId="77777777" w:rsidR="00B27115" w:rsidRDefault="00B27115" w:rsidP="0025112E">
            <w:pPr>
              <w:pStyle w:val="Axure0"/>
              <w:ind w:firstLine="360"/>
              <w:rPr>
                <w:lang w:eastAsia="zh-CN"/>
              </w:rPr>
            </w:pPr>
            <w:r>
              <w:rPr>
                <w:rFonts w:hint="eastAsia"/>
                <w:lang w:eastAsia="zh-CN"/>
              </w:rPr>
              <w:t>2</w:t>
            </w:r>
          </w:p>
        </w:tc>
        <w:tc>
          <w:tcPr>
            <w:tcW w:w="2268" w:type="dxa"/>
          </w:tcPr>
          <w:p w14:paraId="1EE935EE" w14:textId="41974FF5" w:rsidR="00B27115" w:rsidRDefault="0025112E" w:rsidP="0025112E">
            <w:pPr>
              <w:pStyle w:val="Axure0"/>
              <w:ind w:firstLine="360"/>
              <w:rPr>
                <w:lang w:eastAsia="zh-CN"/>
              </w:rPr>
            </w:pPr>
            <w:r>
              <w:rPr>
                <w:rFonts w:hint="eastAsia"/>
                <w:lang w:eastAsia="zh-CN"/>
              </w:rPr>
              <w:t>教师名称</w:t>
            </w:r>
            <w:r w:rsidR="008012F4">
              <w:rPr>
                <w:rFonts w:hint="eastAsia"/>
                <w:lang w:eastAsia="zh-CN"/>
              </w:rPr>
              <w:t>输入</w:t>
            </w:r>
            <w:r>
              <w:rPr>
                <w:lang w:eastAsia="zh-CN"/>
              </w:rPr>
              <w:t>框</w:t>
            </w:r>
          </w:p>
        </w:tc>
        <w:tc>
          <w:tcPr>
            <w:tcW w:w="4536" w:type="dxa"/>
          </w:tcPr>
          <w:p w14:paraId="73C69E42" w14:textId="77777777" w:rsidR="00B27115" w:rsidRDefault="00B27115" w:rsidP="0025112E">
            <w:pPr>
              <w:pStyle w:val="Axure0"/>
              <w:ind w:firstLine="360"/>
              <w:rPr>
                <w:lang w:eastAsia="zh-CN"/>
              </w:rPr>
            </w:pPr>
            <w:r>
              <w:rPr>
                <w:rFonts w:hint="eastAsia"/>
                <w:lang w:eastAsia="zh-CN"/>
              </w:rPr>
              <w:t>点击后取消拒绝这些</w:t>
            </w:r>
            <w:r>
              <w:rPr>
                <w:lang w:eastAsia="zh-CN"/>
              </w:rPr>
              <w:t>用户</w:t>
            </w:r>
          </w:p>
        </w:tc>
      </w:tr>
      <w:tr w:rsidR="00B27115" w14:paraId="57C94F3C" w14:textId="77777777" w:rsidTr="0025112E">
        <w:trPr>
          <w:cantSplit/>
        </w:trPr>
        <w:tc>
          <w:tcPr>
            <w:tcW w:w="1413" w:type="dxa"/>
          </w:tcPr>
          <w:p w14:paraId="44B4CE5F" w14:textId="77777777" w:rsidR="00B27115" w:rsidRDefault="00B27115" w:rsidP="0025112E">
            <w:pPr>
              <w:pStyle w:val="Axure0"/>
              <w:ind w:firstLine="360"/>
              <w:rPr>
                <w:lang w:eastAsia="zh-CN"/>
              </w:rPr>
            </w:pPr>
            <w:r>
              <w:rPr>
                <w:rFonts w:hint="eastAsia"/>
                <w:lang w:eastAsia="zh-CN"/>
              </w:rPr>
              <w:t>3</w:t>
            </w:r>
          </w:p>
        </w:tc>
        <w:tc>
          <w:tcPr>
            <w:tcW w:w="2268" w:type="dxa"/>
          </w:tcPr>
          <w:p w14:paraId="675DE455" w14:textId="50FCED94" w:rsidR="00B27115" w:rsidRDefault="008A425D" w:rsidP="0025112E">
            <w:pPr>
              <w:pStyle w:val="Axure0"/>
              <w:ind w:firstLine="360"/>
              <w:rPr>
                <w:lang w:eastAsia="zh-CN"/>
              </w:rPr>
            </w:pPr>
            <w:r>
              <w:rPr>
                <w:rFonts w:hint="eastAsia"/>
                <w:lang w:eastAsia="zh-CN"/>
              </w:rPr>
              <w:t>证件</w:t>
            </w:r>
            <w:r>
              <w:rPr>
                <w:lang w:eastAsia="zh-CN"/>
              </w:rPr>
              <w:t>号</w:t>
            </w:r>
            <w:r w:rsidR="008012F4">
              <w:rPr>
                <w:rFonts w:hint="eastAsia"/>
                <w:lang w:eastAsia="zh-CN"/>
              </w:rPr>
              <w:t>输入</w:t>
            </w:r>
            <w:r w:rsidR="008012F4">
              <w:rPr>
                <w:lang w:eastAsia="zh-CN"/>
              </w:rPr>
              <w:t>框</w:t>
            </w:r>
          </w:p>
        </w:tc>
        <w:tc>
          <w:tcPr>
            <w:tcW w:w="4536" w:type="dxa"/>
          </w:tcPr>
          <w:p w14:paraId="180D7835" w14:textId="77777777" w:rsidR="00B27115" w:rsidRDefault="00B27115" w:rsidP="0025112E">
            <w:pPr>
              <w:pStyle w:val="Axure0"/>
              <w:ind w:firstLine="360"/>
              <w:rPr>
                <w:lang w:eastAsia="zh-CN"/>
              </w:rPr>
            </w:pPr>
            <w:r>
              <w:rPr>
                <w:rFonts w:hint="eastAsia"/>
                <w:lang w:eastAsia="zh-CN"/>
              </w:rPr>
              <w:t>点击后拒绝这些</w:t>
            </w:r>
            <w:r>
              <w:rPr>
                <w:lang w:eastAsia="zh-CN"/>
              </w:rPr>
              <w:t>用户</w:t>
            </w:r>
          </w:p>
        </w:tc>
      </w:tr>
      <w:tr w:rsidR="00801D4A" w14:paraId="6A9CF895"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25C25175" w14:textId="3330F521" w:rsidR="00801D4A" w:rsidRDefault="00801D4A" w:rsidP="0025112E">
            <w:pPr>
              <w:pStyle w:val="Axure0"/>
              <w:ind w:firstLine="360"/>
              <w:rPr>
                <w:lang w:eastAsia="zh-CN"/>
              </w:rPr>
            </w:pPr>
            <w:r>
              <w:rPr>
                <w:rFonts w:hint="eastAsia"/>
                <w:lang w:eastAsia="zh-CN"/>
              </w:rPr>
              <w:t>4</w:t>
            </w:r>
          </w:p>
        </w:tc>
        <w:tc>
          <w:tcPr>
            <w:tcW w:w="2268" w:type="dxa"/>
          </w:tcPr>
          <w:p w14:paraId="2ABBBF29" w14:textId="7034B78C" w:rsidR="00801D4A" w:rsidRDefault="008012F4" w:rsidP="0025112E">
            <w:pPr>
              <w:pStyle w:val="Axure0"/>
              <w:ind w:firstLine="360"/>
              <w:rPr>
                <w:lang w:eastAsia="zh-CN"/>
              </w:rPr>
            </w:pPr>
            <w:r>
              <w:rPr>
                <w:lang w:eastAsia="zh-CN"/>
              </w:rPr>
              <w:t>授课</w:t>
            </w:r>
            <w:r>
              <w:rPr>
                <w:rFonts w:hint="eastAsia"/>
                <w:lang w:eastAsia="zh-CN"/>
              </w:rPr>
              <w:t>或</w:t>
            </w:r>
            <w:r>
              <w:rPr>
                <w:lang w:eastAsia="zh-CN"/>
              </w:rPr>
              <w:t>从业经历</w:t>
            </w:r>
            <w:r>
              <w:rPr>
                <w:rFonts w:hint="eastAsia"/>
                <w:lang w:eastAsia="zh-CN"/>
              </w:rPr>
              <w:t>输入</w:t>
            </w:r>
            <w:r>
              <w:rPr>
                <w:lang w:eastAsia="zh-CN"/>
              </w:rPr>
              <w:t>框</w:t>
            </w:r>
          </w:p>
        </w:tc>
        <w:tc>
          <w:tcPr>
            <w:tcW w:w="4536" w:type="dxa"/>
          </w:tcPr>
          <w:p w14:paraId="7FA15092" w14:textId="1ADB85CC" w:rsidR="00801D4A" w:rsidRDefault="008012F4" w:rsidP="0025112E">
            <w:pPr>
              <w:pStyle w:val="Axure0"/>
              <w:ind w:firstLine="360"/>
              <w:rPr>
                <w:lang w:eastAsia="zh-CN"/>
              </w:rPr>
            </w:pPr>
            <w:r>
              <w:rPr>
                <w:rFonts w:hint="eastAsia"/>
                <w:lang w:eastAsia="zh-CN"/>
              </w:rPr>
              <w:t>填写</w:t>
            </w:r>
            <w:r>
              <w:rPr>
                <w:lang w:eastAsia="zh-CN"/>
              </w:rPr>
              <w:t>授课</w:t>
            </w:r>
            <w:r>
              <w:rPr>
                <w:rFonts w:hint="eastAsia"/>
                <w:lang w:eastAsia="zh-CN"/>
              </w:rPr>
              <w:t>或</w:t>
            </w:r>
            <w:r>
              <w:rPr>
                <w:lang w:eastAsia="zh-CN"/>
              </w:rPr>
              <w:t>从业经历</w:t>
            </w:r>
          </w:p>
        </w:tc>
      </w:tr>
      <w:tr w:rsidR="00801D4A" w14:paraId="454F945C" w14:textId="77777777" w:rsidTr="0025112E">
        <w:trPr>
          <w:cantSplit/>
        </w:trPr>
        <w:tc>
          <w:tcPr>
            <w:tcW w:w="1413" w:type="dxa"/>
          </w:tcPr>
          <w:p w14:paraId="0ABB7FD9" w14:textId="42487C01" w:rsidR="00801D4A" w:rsidRDefault="00801D4A" w:rsidP="0025112E">
            <w:pPr>
              <w:pStyle w:val="Axure0"/>
              <w:ind w:firstLine="360"/>
              <w:rPr>
                <w:lang w:eastAsia="zh-CN"/>
              </w:rPr>
            </w:pPr>
            <w:r>
              <w:rPr>
                <w:rFonts w:hint="eastAsia"/>
                <w:lang w:eastAsia="zh-CN"/>
              </w:rPr>
              <w:t>5</w:t>
            </w:r>
          </w:p>
        </w:tc>
        <w:tc>
          <w:tcPr>
            <w:tcW w:w="2268" w:type="dxa"/>
          </w:tcPr>
          <w:p w14:paraId="56246546" w14:textId="1574F633" w:rsidR="00801D4A" w:rsidRDefault="008012F4" w:rsidP="0025112E">
            <w:pPr>
              <w:pStyle w:val="Axure0"/>
              <w:ind w:firstLine="360"/>
              <w:rPr>
                <w:lang w:eastAsia="zh-CN"/>
              </w:rPr>
            </w:pPr>
            <w:r>
              <w:rPr>
                <w:lang w:eastAsia="zh-CN"/>
              </w:rPr>
              <w:t>所获荣誉</w:t>
            </w:r>
            <w:r>
              <w:rPr>
                <w:rFonts w:hint="eastAsia"/>
                <w:lang w:eastAsia="zh-CN"/>
              </w:rPr>
              <w:t>输入</w:t>
            </w:r>
            <w:r>
              <w:rPr>
                <w:lang w:eastAsia="zh-CN"/>
              </w:rPr>
              <w:t>框</w:t>
            </w:r>
          </w:p>
        </w:tc>
        <w:tc>
          <w:tcPr>
            <w:tcW w:w="4536" w:type="dxa"/>
          </w:tcPr>
          <w:p w14:paraId="4D4E062C" w14:textId="4BDC2A99" w:rsidR="00801D4A" w:rsidRDefault="008012F4" w:rsidP="0025112E">
            <w:pPr>
              <w:pStyle w:val="Axure0"/>
              <w:ind w:firstLine="360"/>
              <w:rPr>
                <w:lang w:eastAsia="zh-CN"/>
              </w:rPr>
            </w:pPr>
            <w:r>
              <w:rPr>
                <w:rFonts w:hint="eastAsia"/>
                <w:lang w:eastAsia="zh-CN"/>
              </w:rPr>
              <w:t>填写</w:t>
            </w:r>
            <w:r>
              <w:rPr>
                <w:lang w:eastAsia="zh-CN"/>
              </w:rPr>
              <w:t>所获荣誉</w:t>
            </w:r>
          </w:p>
        </w:tc>
      </w:tr>
      <w:tr w:rsidR="00801D4A" w14:paraId="2C9B2411"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33B64199" w14:textId="78F21A5C" w:rsidR="00801D4A" w:rsidRDefault="00801D4A" w:rsidP="0025112E">
            <w:pPr>
              <w:pStyle w:val="Axure0"/>
              <w:ind w:firstLine="360"/>
              <w:rPr>
                <w:lang w:eastAsia="zh-CN"/>
              </w:rPr>
            </w:pPr>
            <w:r>
              <w:rPr>
                <w:rFonts w:hint="eastAsia"/>
                <w:lang w:eastAsia="zh-CN"/>
              </w:rPr>
              <w:t>6</w:t>
            </w:r>
          </w:p>
        </w:tc>
        <w:tc>
          <w:tcPr>
            <w:tcW w:w="2268" w:type="dxa"/>
          </w:tcPr>
          <w:p w14:paraId="71FF4F97" w14:textId="56F69E88" w:rsidR="00801D4A" w:rsidRDefault="008012F4" w:rsidP="0025112E">
            <w:pPr>
              <w:pStyle w:val="Axure0"/>
              <w:ind w:firstLine="360"/>
              <w:rPr>
                <w:lang w:eastAsia="zh-CN"/>
              </w:rPr>
            </w:pPr>
            <w:r>
              <w:rPr>
                <w:lang w:eastAsia="zh-CN"/>
              </w:rPr>
              <w:t>联系方式</w:t>
            </w:r>
            <w:r>
              <w:rPr>
                <w:rFonts w:hint="eastAsia"/>
                <w:lang w:eastAsia="zh-CN"/>
              </w:rPr>
              <w:t>输入</w:t>
            </w:r>
            <w:r>
              <w:rPr>
                <w:lang w:eastAsia="zh-CN"/>
              </w:rPr>
              <w:t>框</w:t>
            </w:r>
          </w:p>
        </w:tc>
        <w:tc>
          <w:tcPr>
            <w:tcW w:w="4536" w:type="dxa"/>
          </w:tcPr>
          <w:p w14:paraId="6A9D38DB" w14:textId="3383572A" w:rsidR="00801D4A" w:rsidRDefault="008012F4" w:rsidP="0025112E">
            <w:pPr>
              <w:pStyle w:val="Axure0"/>
              <w:ind w:firstLine="360"/>
              <w:rPr>
                <w:lang w:eastAsia="zh-CN"/>
              </w:rPr>
            </w:pPr>
            <w:r>
              <w:rPr>
                <w:rFonts w:hint="eastAsia"/>
                <w:lang w:eastAsia="zh-CN"/>
              </w:rPr>
              <w:t>填写</w:t>
            </w:r>
            <w:r>
              <w:rPr>
                <w:lang w:eastAsia="zh-CN"/>
              </w:rPr>
              <w:t>联系方式</w:t>
            </w:r>
          </w:p>
        </w:tc>
      </w:tr>
      <w:tr w:rsidR="00801D4A" w14:paraId="5D3E801B" w14:textId="77777777" w:rsidTr="0025112E">
        <w:trPr>
          <w:cantSplit/>
        </w:trPr>
        <w:tc>
          <w:tcPr>
            <w:tcW w:w="1413" w:type="dxa"/>
          </w:tcPr>
          <w:p w14:paraId="73F5E88D" w14:textId="4A4CE8CD" w:rsidR="00801D4A" w:rsidRDefault="00801D4A" w:rsidP="0025112E">
            <w:pPr>
              <w:pStyle w:val="Axure0"/>
              <w:ind w:firstLine="360"/>
              <w:rPr>
                <w:lang w:eastAsia="zh-CN"/>
              </w:rPr>
            </w:pPr>
            <w:r>
              <w:rPr>
                <w:rFonts w:hint="eastAsia"/>
                <w:lang w:eastAsia="zh-CN"/>
              </w:rPr>
              <w:t>7</w:t>
            </w:r>
          </w:p>
        </w:tc>
        <w:tc>
          <w:tcPr>
            <w:tcW w:w="2268" w:type="dxa"/>
          </w:tcPr>
          <w:p w14:paraId="3BE76993" w14:textId="4168D91B" w:rsidR="00801D4A" w:rsidRDefault="008012F4" w:rsidP="0025112E">
            <w:pPr>
              <w:pStyle w:val="Axure0"/>
              <w:ind w:firstLine="360"/>
              <w:rPr>
                <w:lang w:eastAsia="zh-CN"/>
              </w:rPr>
            </w:pPr>
            <w:r>
              <w:rPr>
                <w:rFonts w:hint="eastAsia"/>
                <w:lang w:eastAsia="zh-CN"/>
              </w:rPr>
              <w:t>教师</w:t>
            </w:r>
            <w:r>
              <w:rPr>
                <w:lang w:eastAsia="zh-CN"/>
              </w:rPr>
              <w:t>图片</w:t>
            </w:r>
            <w:r>
              <w:rPr>
                <w:rFonts w:hint="eastAsia"/>
                <w:lang w:eastAsia="zh-CN"/>
              </w:rPr>
              <w:t>上传</w:t>
            </w:r>
            <w:r>
              <w:rPr>
                <w:lang w:eastAsia="zh-CN"/>
              </w:rPr>
              <w:t>按钮</w:t>
            </w:r>
          </w:p>
        </w:tc>
        <w:tc>
          <w:tcPr>
            <w:tcW w:w="4536" w:type="dxa"/>
          </w:tcPr>
          <w:p w14:paraId="37CA0C16" w14:textId="6791E61B" w:rsidR="00801D4A" w:rsidRDefault="008012F4" w:rsidP="0025112E">
            <w:pPr>
              <w:pStyle w:val="Axure0"/>
              <w:ind w:firstLine="360"/>
              <w:rPr>
                <w:lang w:eastAsia="zh-CN"/>
              </w:rPr>
            </w:pPr>
            <w:r>
              <w:rPr>
                <w:rFonts w:hint="eastAsia"/>
                <w:lang w:eastAsia="zh-CN"/>
              </w:rPr>
              <w:t>点击选择</w:t>
            </w:r>
            <w:r>
              <w:rPr>
                <w:lang w:eastAsia="zh-CN"/>
              </w:rPr>
              <w:t>教师图片</w:t>
            </w:r>
            <w:r>
              <w:rPr>
                <w:rFonts w:hint="eastAsia"/>
                <w:lang w:eastAsia="zh-CN"/>
              </w:rPr>
              <w:t>进行</w:t>
            </w:r>
            <w:r>
              <w:rPr>
                <w:lang w:eastAsia="zh-CN"/>
              </w:rPr>
              <w:t>上传</w:t>
            </w:r>
          </w:p>
        </w:tc>
      </w:tr>
      <w:tr w:rsidR="00801D4A" w14:paraId="5F2362A2" w14:textId="77777777" w:rsidTr="0025112E">
        <w:trPr>
          <w:cnfStyle w:val="000000010000" w:firstRow="0" w:lastRow="0" w:firstColumn="0" w:lastColumn="0" w:oddVBand="0" w:evenVBand="0" w:oddHBand="0" w:evenHBand="1" w:firstRowFirstColumn="0" w:firstRowLastColumn="0" w:lastRowFirstColumn="0" w:lastRowLastColumn="0"/>
          <w:cantSplit/>
        </w:trPr>
        <w:tc>
          <w:tcPr>
            <w:tcW w:w="1413" w:type="dxa"/>
          </w:tcPr>
          <w:p w14:paraId="29E525D0" w14:textId="3F3F89C4" w:rsidR="00801D4A" w:rsidRDefault="00801D4A" w:rsidP="0025112E">
            <w:pPr>
              <w:pStyle w:val="Axure0"/>
              <w:ind w:firstLine="360"/>
              <w:rPr>
                <w:lang w:eastAsia="zh-CN"/>
              </w:rPr>
            </w:pPr>
            <w:r>
              <w:rPr>
                <w:rFonts w:hint="eastAsia"/>
                <w:lang w:eastAsia="zh-CN"/>
              </w:rPr>
              <w:t>8</w:t>
            </w:r>
          </w:p>
        </w:tc>
        <w:tc>
          <w:tcPr>
            <w:tcW w:w="2268" w:type="dxa"/>
          </w:tcPr>
          <w:p w14:paraId="56E85595" w14:textId="42EE2BEB" w:rsidR="00801D4A" w:rsidRDefault="00942E9B" w:rsidP="0025112E">
            <w:pPr>
              <w:pStyle w:val="Axure0"/>
              <w:ind w:firstLine="360"/>
              <w:rPr>
                <w:lang w:eastAsia="zh-CN"/>
              </w:rPr>
            </w:pPr>
            <w:r>
              <w:rPr>
                <w:rFonts w:hint="eastAsia"/>
                <w:lang w:eastAsia="zh-CN"/>
              </w:rPr>
              <w:t>保存按钮</w:t>
            </w:r>
          </w:p>
        </w:tc>
        <w:tc>
          <w:tcPr>
            <w:tcW w:w="4536" w:type="dxa"/>
          </w:tcPr>
          <w:p w14:paraId="2A2817BC" w14:textId="6BBBC56A" w:rsidR="00801D4A" w:rsidRDefault="00942E9B" w:rsidP="0025112E">
            <w:pPr>
              <w:pStyle w:val="Axure0"/>
              <w:ind w:firstLine="360"/>
              <w:rPr>
                <w:lang w:eastAsia="zh-CN"/>
              </w:rPr>
            </w:pPr>
            <w:r>
              <w:rPr>
                <w:rFonts w:hint="eastAsia"/>
                <w:lang w:eastAsia="zh-CN"/>
              </w:rPr>
              <w:t>点击</w:t>
            </w:r>
            <w:r>
              <w:rPr>
                <w:lang w:eastAsia="zh-CN"/>
              </w:rPr>
              <w:t>保存教师信息并新增教师</w:t>
            </w:r>
          </w:p>
        </w:tc>
      </w:tr>
    </w:tbl>
    <w:p w14:paraId="10A9EDF1" w14:textId="39A09831" w:rsidR="00F63085" w:rsidRDefault="00F63085" w:rsidP="00F63085"/>
    <w:p w14:paraId="60FB6A8A" w14:textId="3549BA04" w:rsidR="00F63085" w:rsidRDefault="00BC3A6D">
      <w:pPr>
        <w:ind w:firstLineChars="600" w:firstLine="1260"/>
        <w:rPr>
          <w:ins w:id="1745" w:author="HerculesHu" w:date="2017-12-23T23:51:00Z"/>
        </w:rPr>
        <w:pPrChange w:id="1746" w:author="HerculesHu" w:date="2017-12-24T00:15:00Z">
          <w:pPr/>
        </w:pPrChange>
      </w:pPr>
      <w:r>
        <w:rPr>
          <w:noProof/>
        </w:rPr>
        <w:lastRenderedPageBreak/>
        <w:drawing>
          <wp:inline distT="0" distB="0" distL="0" distR="0" wp14:anchorId="439E2661" wp14:editId="1B534C43">
            <wp:extent cx="3746218" cy="6023986"/>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50067" cy="6030176"/>
                    </a:xfrm>
                    <a:prstGeom prst="rect">
                      <a:avLst/>
                    </a:prstGeom>
                  </pic:spPr>
                </pic:pic>
              </a:graphicData>
            </a:graphic>
          </wp:inline>
        </w:drawing>
      </w:r>
    </w:p>
    <w:p w14:paraId="4B18B879" w14:textId="77777777" w:rsidR="00636C47" w:rsidRDefault="00636C47" w:rsidP="00636C47">
      <w:pPr>
        <w:jc w:val="center"/>
        <w:rPr>
          <w:ins w:id="1747" w:author="HerculesHu" w:date="2017-12-23T23:51:00Z"/>
        </w:rPr>
      </w:pPr>
      <w:ins w:id="1748" w:author="HerculesHu" w:date="2017-12-23T23:51:00Z">
        <w:r>
          <w:rPr>
            <w:rFonts w:hint="eastAsia"/>
          </w:rPr>
          <w:t>（电脑</w:t>
        </w:r>
        <w:r>
          <w:t>版</w:t>
        </w:r>
        <w:r>
          <w:rPr>
            <w:rFonts w:hint="eastAsia"/>
          </w:rPr>
          <w:t>）</w:t>
        </w:r>
      </w:ins>
    </w:p>
    <w:p w14:paraId="6871F51B" w14:textId="77777777" w:rsidR="00636C47" w:rsidRPr="00F63085" w:rsidRDefault="00636C47" w:rsidP="00F63085"/>
    <w:p w14:paraId="414C5124" w14:textId="42933206" w:rsidR="00F63085" w:rsidRDefault="00F63085" w:rsidP="009E212F"/>
    <w:p w14:paraId="23F2E839" w14:textId="668B3C93" w:rsidR="002B3B2D" w:rsidRDefault="002B3B2D">
      <w:pPr>
        <w:pStyle w:val="a2"/>
      </w:pPr>
      <w:bookmarkStart w:id="1749" w:name="_Toc503060571"/>
      <w:r>
        <w:rPr>
          <w:rFonts w:hint="eastAsia"/>
        </w:rPr>
        <w:t>删除</w:t>
      </w:r>
      <w:r>
        <w:t>教师</w:t>
      </w:r>
      <w:r>
        <w:rPr>
          <w:rFonts w:hint="eastAsia"/>
        </w:rPr>
        <w:t>提示</w:t>
      </w:r>
      <w:bookmarkEnd w:id="1749"/>
    </w:p>
    <w:p w14:paraId="069FC9F1" w14:textId="60E9D342" w:rsidR="003B2E35" w:rsidRDefault="003B2E35" w:rsidP="003B2E35"/>
    <w:p w14:paraId="055A6651" w14:textId="397C674D" w:rsidR="00430548" w:rsidRDefault="00430548" w:rsidP="003B2E35"/>
    <w:p w14:paraId="62B1EDC0" w14:textId="77777777" w:rsidR="00430548" w:rsidRDefault="00430548" w:rsidP="00430548"/>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430548" w14:paraId="2F04DB9A"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5EFAD50F" w14:textId="77777777" w:rsidR="00430548" w:rsidRDefault="00430548" w:rsidP="00CF3095">
            <w:pPr>
              <w:pStyle w:val="Axure"/>
              <w:ind w:firstLine="360"/>
            </w:pPr>
            <w:r>
              <w:t>脚注</w:t>
            </w:r>
          </w:p>
        </w:tc>
        <w:tc>
          <w:tcPr>
            <w:tcW w:w="2268" w:type="dxa"/>
          </w:tcPr>
          <w:p w14:paraId="57CC9962" w14:textId="77777777" w:rsidR="00430548" w:rsidRDefault="00430548" w:rsidP="00CF3095">
            <w:pPr>
              <w:pStyle w:val="Axure"/>
              <w:ind w:firstLine="360"/>
            </w:pPr>
            <w:r>
              <w:t>名称</w:t>
            </w:r>
          </w:p>
        </w:tc>
        <w:tc>
          <w:tcPr>
            <w:tcW w:w="4536" w:type="dxa"/>
          </w:tcPr>
          <w:p w14:paraId="5F2524E2" w14:textId="77777777" w:rsidR="00430548" w:rsidRDefault="00430548" w:rsidP="00CF3095">
            <w:pPr>
              <w:pStyle w:val="Axure"/>
              <w:tabs>
                <w:tab w:val="left" w:pos="1190"/>
              </w:tabs>
              <w:ind w:firstLine="360"/>
            </w:pPr>
            <w:r>
              <w:t>交互</w:t>
            </w:r>
            <w:r>
              <w:tab/>
            </w:r>
          </w:p>
        </w:tc>
      </w:tr>
      <w:tr w:rsidR="00430548" w14:paraId="693C9992" w14:textId="77777777" w:rsidTr="00CF3095">
        <w:trPr>
          <w:cantSplit/>
        </w:trPr>
        <w:tc>
          <w:tcPr>
            <w:tcW w:w="1413" w:type="dxa"/>
          </w:tcPr>
          <w:p w14:paraId="68697331" w14:textId="77777777" w:rsidR="00430548" w:rsidRDefault="00430548" w:rsidP="00CF3095">
            <w:pPr>
              <w:pStyle w:val="Axure0"/>
              <w:ind w:firstLine="360"/>
            </w:pPr>
            <w:r>
              <w:t>1</w:t>
            </w:r>
          </w:p>
        </w:tc>
        <w:tc>
          <w:tcPr>
            <w:tcW w:w="2268" w:type="dxa"/>
          </w:tcPr>
          <w:p w14:paraId="30750D3F" w14:textId="77777777" w:rsidR="00430548" w:rsidRDefault="00430548" w:rsidP="00CF3095">
            <w:pPr>
              <w:pStyle w:val="Axure0"/>
              <w:ind w:firstLine="360"/>
            </w:pPr>
            <w:r>
              <w:rPr>
                <w:rFonts w:hint="eastAsia"/>
                <w:lang w:eastAsia="zh-CN"/>
              </w:rPr>
              <w:t>关闭</w:t>
            </w:r>
          </w:p>
        </w:tc>
        <w:tc>
          <w:tcPr>
            <w:tcW w:w="4536" w:type="dxa"/>
          </w:tcPr>
          <w:p w14:paraId="1589F9B0" w14:textId="30AB590C" w:rsidR="00430548" w:rsidRDefault="00E120B3" w:rsidP="00CF3095">
            <w:pPr>
              <w:pStyle w:val="Axure0"/>
              <w:ind w:firstLine="360"/>
              <w:rPr>
                <w:lang w:eastAsia="zh-CN"/>
              </w:rPr>
            </w:pPr>
            <w:r>
              <w:rPr>
                <w:rFonts w:hint="eastAsia"/>
                <w:lang w:eastAsia="zh-CN"/>
              </w:rPr>
              <w:t>点击后取消删除教师</w:t>
            </w:r>
          </w:p>
        </w:tc>
      </w:tr>
      <w:tr w:rsidR="00430548" w14:paraId="05C2FABE"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4DC5E90" w14:textId="77777777" w:rsidR="00430548" w:rsidRDefault="00430548" w:rsidP="00CF3095">
            <w:pPr>
              <w:pStyle w:val="Axure0"/>
              <w:ind w:firstLine="360"/>
              <w:rPr>
                <w:lang w:eastAsia="zh-CN"/>
              </w:rPr>
            </w:pPr>
            <w:r>
              <w:rPr>
                <w:rFonts w:hint="eastAsia"/>
                <w:lang w:eastAsia="zh-CN"/>
              </w:rPr>
              <w:t>2</w:t>
            </w:r>
          </w:p>
        </w:tc>
        <w:tc>
          <w:tcPr>
            <w:tcW w:w="2268" w:type="dxa"/>
          </w:tcPr>
          <w:p w14:paraId="2524A310" w14:textId="77777777" w:rsidR="00430548" w:rsidRDefault="00430548" w:rsidP="00CF3095">
            <w:pPr>
              <w:pStyle w:val="Axure0"/>
              <w:ind w:firstLine="360"/>
              <w:rPr>
                <w:lang w:eastAsia="zh-CN"/>
              </w:rPr>
            </w:pPr>
            <w:r>
              <w:rPr>
                <w:rFonts w:hint="eastAsia"/>
                <w:lang w:eastAsia="zh-CN"/>
              </w:rPr>
              <w:t>取消</w:t>
            </w:r>
          </w:p>
        </w:tc>
        <w:tc>
          <w:tcPr>
            <w:tcW w:w="4536" w:type="dxa"/>
          </w:tcPr>
          <w:p w14:paraId="0990741C" w14:textId="5AA64A75" w:rsidR="00430548" w:rsidRDefault="00430548" w:rsidP="00CF3095">
            <w:pPr>
              <w:pStyle w:val="Axure0"/>
              <w:ind w:firstLine="360"/>
              <w:rPr>
                <w:lang w:eastAsia="zh-CN"/>
              </w:rPr>
            </w:pPr>
            <w:r>
              <w:rPr>
                <w:rFonts w:hint="eastAsia"/>
                <w:lang w:eastAsia="zh-CN"/>
              </w:rPr>
              <w:t>点击后</w:t>
            </w:r>
            <w:r w:rsidR="00E120B3">
              <w:rPr>
                <w:rFonts w:hint="eastAsia"/>
                <w:lang w:eastAsia="zh-CN"/>
              </w:rPr>
              <w:t>取消删除教师</w:t>
            </w:r>
          </w:p>
        </w:tc>
      </w:tr>
      <w:tr w:rsidR="00430548" w14:paraId="3E298ECB" w14:textId="77777777" w:rsidTr="00CF3095">
        <w:trPr>
          <w:cantSplit/>
        </w:trPr>
        <w:tc>
          <w:tcPr>
            <w:tcW w:w="1413" w:type="dxa"/>
          </w:tcPr>
          <w:p w14:paraId="2419F0B7" w14:textId="77777777" w:rsidR="00430548" w:rsidRDefault="00430548" w:rsidP="00CF3095">
            <w:pPr>
              <w:pStyle w:val="Axure0"/>
              <w:ind w:firstLine="360"/>
              <w:rPr>
                <w:lang w:eastAsia="zh-CN"/>
              </w:rPr>
            </w:pPr>
            <w:r>
              <w:rPr>
                <w:rFonts w:hint="eastAsia"/>
                <w:lang w:eastAsia="zh-CN"/>
              </w:rPr>
              <w:t>3</w:t>
            </w:r>
          </w:p>
        </w:tc>
        <w:tc>
          <w:tcPr>
            <w:tcW w:w="2268" w:type="dxa"/>
          </w:tcPr>
          <w:p w14:paraId="12345DF9" w14:textId="77777777" w:rsidR="00430548" w:rsidRDefault="00430548" w:rsidP="00CF3095">
            <w:pPr>
              <w:pStyle w:val="Axure0"/>
              <w:ind w:firstLine="360"/>
              <w:rPr>
                <w:lang w:eastAsia="zh-CN"/>
              </w:rPr>
            </w:pPr>
            <w:r>
              <w:rPr>
                <w:rFonts w:hint="eastAsia"/>
                <w:lang w:eastAsia="zh-CN"/>
              </w:rPr>
              <w:t>确认</w:t>
            </w:r>
          </w:p>
        </w:tc>
        <w:tc>
          <w:tcPr>
            <w:tcW w:w="4536" w:type="dxa"/>
          </w:tcPr>
          <w:p w14:paraId="7E05C37D" w14:textId="4031120A" w:rsidR="00430548" w:rsidRDefault="00430548" w:rsidP="00CF3095">
            <w:pPr>
              <w:pStyle w:val="Axure0"/>
              <w:ind w:firstLine="360"/>
              <w:rPr>
                <w:lang w:eastAsia="zh-CN"/>
              </w:rPr>
            </w:pPr>
            <w:r>
              <w:rPr>
                <w:rFonts w:hint="eastAsia"/>
                <w:lang w:eastAsia="zh-CN"/>
              </w:rPr>
              <w:t>点击后</w:t>
            </w:r>
            <w:r w:rsidR="00E120B3">
              <w:rPr>
                <w:rFonts w:hint="eastAsia"/>
                <w:lang w:eastAsia="zh-CN"/>
              </w:rPr>
              <w:t>确认删除教师</w:t>
            </w:r>
          </w:p>
        </w:tc>
      </w:tr>
    </w:tbl>
    <w:p w14:paraId="5B57C94D" w14:textId="77777777" w:rsidR="00430548" w:rsidRDefault="00430548" w:rsidP="00430548"/>
    <w:p w14:paraId="7493D94C" w14:textId="77777777" w:rsidR="00430548" w:rsidRDefault="00430548" w:rsidP="003B2E35"/>
    <w:p w14:paraId="79CB3605" w14:textId="633A2120" w:rsidR="003B2E35" w:rsidRDefault="003B2E35" w:rsidP="003B2E35">
      <w:pPr>
        <w:rPr>
          <w:ins w:id="1750" w:author="HerculesHu" w:date="2017-12-23T23:51:00Z"/>
        </w:rPr>
      </w:pPr>
      <w:r>
        <w:rPr>
          <w:noProof/>
        </w:rPr>
        <w:drawing>
          <wp:inline distT="0" distB="0" distL="0" distR="0" wp14:anchorId="2DBD8730" wp14:editId="2862146D">
            <wp:extent cx="5274310" cy="2844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844800"/>
                    </a:xfrm>
                    <a:prstGeom prst="rect">
                      <a:avLst/>
                    </a:prstGeom>
                  </pic:spPr>
                </pic:pic>
              </a:graphicData>
            </a:graphic>
          </wp:inline>
        </w:drawing>
      </w:r>
    </w:p>
    <w:p w14:paraId="1946FDA8" w14:textId="77777777" w:rsidR="00636C47" w:rsidRDefault="00636C47" w:rsidP="00636C47">
      <w:pPr>
        <w:jc w:val="center"/>
        <w:rPr>
          <w:ins w:id="1751" w:author="HerculesHu" w:date="2017-12-23T23:51:00Z"/>
        </w:rPr>
      </w:pPr>
      <w:ins w:id="1752" w:author="HerculesHu" w:date="2017-12-23T23:51:00Z">
        <w:r>
          <w:rPr>
            <w:rFonts w:hint="eastAsia"/>
          </w:rPr>
          <w:t>（电脑</w:t>
        </w:r>
        <w:r>
          <w:t>版</w:t>
        </w:r>
        <w:r>
          <w:rPr>
            <w:rFonts w:hint="eastAsia"/>
          </w:rPr>
          <w:t>）</w:t>
        </w:r>
      </w:ins>
    </w:p>
    <w:p w14:paraId="4815AEFA" w14:textId="77777777" w:rsidR="00636C47" w:rsidRPr="003B2E35" w:rsidRDefault="00636C47" w:rsidP="003B2E35"/>
    <w:p w14:paraId="1C528CBC" w14:textId="230F515F" w:rsidR="00282820" w:rsidRDefault="00E54CDC">
      <w:pPr>
        <w:pStyle w:val="a1"/>
      </w:pPr>
      <w:bookmarkStart w:id="1753" w:name="_Toc503060572"/>
      <w:ins w:id="1754" w:author="吴苏琪" w:date="2018-01-07T03:50:00Z">
        <w:r>
          <w:rPr>
            <w:rFonts w:hint="eastAsia"/>
          </w:rPr>
          <w:t>管理员</w:t>
        </w:r>
      </w:ins>
      <w:r w:rsidR="00282820">
        <w:rPr>
          <w:rFonts w:hint="eastAsia"/>
        </w:rPr>
        <w:t>举报</w:t>
      </w:r>
      <w:r w:rsidR="00282820">
        <w:t>管理</w:t>
      </w:r>
      <w:bookmarkEnd w:id="1753"/>
    </w:p>
    <w:p w14:paraId="4C4A0BE9" w14:textId="72FD97B3" w:rsidR="00050CF2" w:rsidRDefault="00050CF2" w:rsidP="00050CF2"/>
    <w:p w14:paraId="05B19FD9" w14:textId="76421DF2" w:rsidR="00050CF2" w:rsidRPr="00DA3230" w:rsidRDefault="00050CF2" w:rsidP="00050CF2"/>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E71FFD" w14:paraId="427FA618"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33FC511" w14:textId="77777777" w:rsidR="00E71FFD" w:rsidRDefault="00E71FFD" w:rsidP="00CF3095">
            <w:pPr>
              <w:pStyle w:val="Axure"/>
            </w:pPr>
            <w:r>
              <w:t>脚注</w:t>
            </w:r>
          </w:p>
        </w:tc>
        <w:tc>
          <w:tcPr>
            <w:tcW w:w="2268" w:type="dxa"/>
          </w:tcPr>
          <w:p w14:paraId="20781B48" w14:textId="77777777" w:rsidR="00E71FFD" w:rsidRDefault="00E71FFD" w:rsidP="00CF3095">
            <w:pPr>
              <w:pStyle w:val="Axure"/>
            </w:pPr>
            <w:r>
              <w:t>名称</w:t>
            </w:r>
          </w:p>
        </w:tc>
        <w:tc>
          <w:tcPr>
            <w:tcW w:w="4536" w:type="dxa"/>
          </w:tcPr>
          <w:p w14:paraId="3ABB6788" w14:textId="77777777" w:rsidR="00E71FFD" w:rsidRDefault="00E71FFD" w:rsidP="00CF3095">
            <w:pPr>
              <w:pStyle w:val="Axure"/>
              <w:tabs>
                <w:tab w:val="left" w:pos="1190"/>
              </w:tabs>
            </w:pPr>
            <w:r>
              <w:t>交互</w:t>
            </w:r>
            <w:r>
              <w:tab/>
            </w:r>
          </w:p>
        </w:tc>
      </w:tr>
      <w:tr w:rsidR="00E71FFD" w14:paraId="088CB266" w14:textId="77777777" w:rsidTr="00CF3095">
        <w:trPr>
          <w:cantSplit/>
        </w:trPr>
        <w:tc>
          <w:tcPr>
            <w:tcW w:w="1413" w:type="dxa"/>
          </w:tcPr>
          <w:p w14:paraId="3613D0D1" w14:textId="77777777" w:rsidR="00E71FFD" w:rsidRDefault="00E71FFD" w:rsidP="00CF3095">
            <w:pPr>
              <w:pStyle w:val="Axure0"/>
            </w:pPr>
            <w:r>
              <w:t>1</w:t>
            </w:r>
          </w:p>
        </w:tc>
        <w:tc>
          <w:tcPr>
            <w:tcW w:w="2268" w:type="dxa"/>
          </w:tcPr>
          <w:p w14:paraId="313EC38F" w14:textId="77777777" w:rsidR="00E71FFD" w:rsidRDefault="00E71FFD" w:rsidP="00CF3095">
            <w:pPr>
              <w:pStyle w:val="Axure0"/>
              <w:rPr>
                <w:lang w:eastAsia="zh-CN"/>
              </w:rPr>
            </w:pPr>
            <w:r>
              <w:rPr>
                <w:rFonts w:hint="eastAsia"/>
                <w:lang w:eastAsia="zh-CN"/>
              </w:rPr>
              <w:t>翻页</w:t>
            </w:r>
            <w:r>
              <w:rPr>
                <w:lang w:eastAsia="zh-CN"/>
              </w:rPr>
              <w:t>按钮</w:t>
            </w:r>
          </w:p>
        </w:tc>
        <w:tc>
          <w:tcPr>
            <w:tcW w:w="4536" w:type="dxa"/>
          </w:tcPr>
          <w:p w14:paraId="4FE1126D" w14:textId="77777777" w:rsidR="00E71FFD" w:rsidRDefault="00E71FFD" w:rsidP="00CF3095">
            <w:pPr>
              <w:pStyle w:val="Axure0"/>
              <w:rPr>
                <w:lang w:eastAsia="zh-CN"/>
              </w:rPr>
            </w:pPr>
            <w:r>
              <w:rPr>
                <w:rFonts w:hint="eastAsia"/>
                <w:lang w:eastAsia="zh-CN"/>
              </w:rPr>
              <w:t>点击进行</w:t>
            </w:r>
            <w:r>
              <w:rPr>
                <w:lang w:eastAsia="zh-CN"/>
              </w:rPr>
              <w:t>翻页</w:t>
            </w:r>
          </w:p>
        </w:tc>
      </w:tr>
      <w:tr w:rsidR="00E71FFD" w14:paraId="30C4AE9A"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18A49B85" w14:textId="77777777" w:rsidR="00E71FFD" w:rsidRDefault="00E71FFD" w:rsidP="00CF3095">
            <w:pPr>
              <w:pStyle w:val="Axure0"/>
              <w:rPr>
                <w:lang w:eastAsia="zh-CN"/>
              </w:rPr>
            </w:pPr>
            <w:r>
              <w:rPr>
                <w:rFonts w:hint="eastAsia"/>
                <w:lang w:eastAsia="zh-CN"/>
              </w:rPr>
              <w:t>2</w:t>
            </w:r>
          </w:p>
        </w:tc>
        <w:tc>
          <w:tcPr>
            <w:tcW w:w="2268" w:type="dxa"/>
          </w:tcPr>
          <w:p w14:paraId="7DEEF416" w14:textId="77777777" w:rsidR="00E71FFD" w:rsidRDefault="00E71FFD" w:rsidP="00CF3095">
            <w:pPr>
              <w:pStyle w:val="Axure0"/>
              <w:rPr>
                <w:lang w:eastAsia="zh-CN"/>
              </w:rPr>
            </w:pPr>
            <w:r>
              <w:rPr>
                <w:rFonts w:hint="eastAsia"/>
                <w:lang w:eastAsia="zh-CN"/>
              </w:rPr>
              <w:t>页码与</w:t>
            </w:r>
            <w:r>
              <w:rPr>
                <w:lang w:eastAsia="zh-CN"/>
              </w:rPr>
              <w:t>数量显示条</w:t>
            </w:r>
          </w:p>
        </w:tc>
        <w:tc>
          <w:tcPr>
            <w:tcW w:w="4536" w:type="dxa"/>
          </w:tcPr>
          <w:p w14:paraId="5316E7BA" w14:textId="77777777" w:rsidR="00E71FFD" w:rsidRDefault="00E71FFD" w:rsidP="00CF3095">
            <w:pPr>
              <w:pStyle w:val="Axure0"/>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rsidR="00E71FFD" w14:paraId="2E17319B" w14:textId="77777777" w:rsidTr="00CF3095">
        <w:trPr>
          <w:cantSplit/>
        </w:trPr>
        <w:tc>
          <w:tcPr>
            <w:tcW w:w="1413" w:type="dxa"/>
          </w:tcPr>
          <w:p w14:paraId="046B103B" w14:textId="77777777" w:rsidR="00E71FFD" w:rsidRDefault="00E71FFD" w:rsidP="00CF3095">
            <w:pPr>
              <w:pStyle w:val="Axure0"/>
              <w:rPr>
                <w:lang w:eastAsia="zh-CN"/>
              </w:rPr>
            </w:pPr>
            <w:r>
              <w:rPr>
                <w:rFonts w:hint="eastAsia"/>
                <w:lang w:eastAsia="zh-CN"/>
              </w:rPr>
              <w:t>3</w:t>
            </w:r>
          </w:p>
        </w:tc>
        <w:tc>
          <w:tcPr>
            <w:tcW w:w="2268" w:type="dxa"/>
          </w:tcPr>
          <w:p w14:paraId="1A5A6973" w14:textId="77777777" w:rsidR="00E71FFD" w:rsidRDefault="00E71FFD" w:rsidP="00CF3095">
            <w:pPr>
              <w:pStyle w:val="Axure0"/>
              <w:rPr>
                <w:lang w:eastAsia="zh-CN"/>
              </w:rPr>
            </w:pPr>
            <w:r>
              <w:rPr>
                <w:rFonts w:hint="eastAsia"/>
                <w:lang w:eastAsia="zh-CN"/>
              </w:rPr>
              <w:t>清除</w:t>
            </w:r>
            <w:r>
              <w:rPr>
                <w:lang w:eastAsia="zh-CN"/>
              </w:rPr>
              <w:t>按钮</w:t>
            </w:r>
          </w:p>
        </w:tc>
        <w:tc>
          <w:tcPr>
            <w:tcW w:w="4536" w:type="dxa"/>
          </w:tcPr>
          <w:p w14:paraId="198C153B" w14:textId="77777777" w:rsidR="00E71FFD" w:rsidRDefault="00E71FFD" w:rsidP="00CF3095">
            <w:pPr>
              <w:pStyle w:val="Axure0"/>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rsidR="00E71FFD" w14:paraId="5549D6F7"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AD6D17D" w14:textId="77777777" w:rsidR="00E71FFD" w:rsidRDefault="00E71FFD" w:rsidP="00CF3095">
            <w:pPr>
              <w:pStyle w:val="Axure0"/>
              <w:rPr>
                <w:lang w:eastAsia="zh-CN"/>
              </w:rPr>
            </w:pPr>
            <w:r>
              <w:rPr>
                <w:rFonts w:hint="eastAsia"/>
                <w:lang w:eastAsia="zh-CN"/>
              </w:rPr>
              <w:t>4</w:t>
            </w:r>
          </w:p>
        </w:tc>
        <w:tc>
          <w:tcPr>
            <w:tcW w:w="2268" w:type="dxa"/>
          </w:tcPr>
          <w:p w14:paraId="2E2F7B82" w14:textId="77777777" w:rsidR="00E71FFD" w:rsidRDefault="00E71FFD" w:rsidP="00CF3095">
            <w:pPr>
              <w:pStyle w:val="Axure0"/>
              <w:rPr>
                <w:lang w:eastAsia="zh-CN"/>
              </w:rPr>
            </w:pPr>
            <w:r>
              <w:rPr>
                <w:rFonts w:hint="eastAsia"/>
                <w:lang w:eastAsia="zh-CN"/>
              </w:rPr>
              <w:t>反选</w:t>
            </w:r>
            <w:r>
              <w:rPr>
                <w:lang w:eastAsia="zh-CN"/>
              </w:rPr>
              <w:t>按钮</w:t>
            </w:r>
          </w:p>
        </w:tc>
        <w:tc>
          <w:tcPr>
            <w:tcW w:w="4536" w:type="dxa"/>
          </w:tcPr>
          <w:p w14:paraId="6EA1EE8F" w14:textId="77777777" w:rsidR="00E71FFD" w:rsidRDefault="00E71FFD" w:rsidP="00CF3095">
            <w:pPr>
              <w:pStyle w:val="Axure0"/>
              <w:rPr>
                <w:lang w:eastAsia="zh-CN"/>
              </w:rPr>
            </w:pPr>
            <w:r>
              <w:rPr>
                <w:rFonts w:hint="eastAsia"/>
                <w:lang w:eastAsia="zh-CN"/>
              </w:rPr>
              <w:t>点击进行所有</w:t>
            </w:r>
            <w:r>
              <w:rPr>
                <w:lang w:eastAsia="zh-CN"/>
              </w:rPr>
              <w:t>页的</w:t>
            </w:r>
            <w:r>
              <w:rPr>
                <w:rFonts w:hint="eastAsia"/>
                <w:lang w:eastAsia="zh-CN"/>
              </w:rPr>
              <w:t>反选</w:t>
            </w:r>
          </w:p>
        </w:tc>
      </w:tr>
      <w:tr w:rsidR="00E71FFD" w14:paraId="318B82CC" w14:textId="77777777" w:rsidTr="00CF3095">
        <w:trPr>
          <w:cantSplit/>
        </w:trPr>
        <w:tc>
          <w:tcPr>
            <w:tcW w:w="1413" w:type="dxa"/>
          </w:tcPr>
          <w:p w14:paraId="0CC894AE" w14:textId="77777777" w:rsidR="00E71FFD" w:rsidRDefault="00E71FFD" w:rsidP="00CF3095">
            <w:pPr>
              <w:pStyle w:val="Axure0"/>
              <w:rPr>
                <w:lang w:eastAsia="zh-CN"/>
              </w:rPr>
            </w:pPr>
            <w:r>
              <w:rPr>
                <w:rFonts w:hint="eastAsia"/>
                <w:lang w:eastAsia="zh-CN"/>
              </w:rPr>
              <w:t>5</w:t>
            </w:r>
          </w:p>
        </w:tc>
        <w:tc>
          <w:tcPr>
            <w:tcW w:w="2268" w:type="dxa"/>
          </w:tcPr>
          <w:p w14:paraId="05FC8D9D" w14:textId="77777777" w:rsidR="00E71FFD" w:rsidRDefault="00E71FFD" w:rsidP="00CF3095">
            <w:pPr>
              <w:pStyle w:val="Axure0"/>
              <w:rPr>
                <w:lang w:eastAsia="zh-CN"/>
              </w:rPr>
            </w:pPr>
            <w:r>
              <w:rPr>
                <w:rFonts w:hint="eastAsia"/>
                <w:lang w:eastAsia="zh-CN"/>
              </w:rPr>
              <w:t>全选</w:t>
            </w:r>
            <w:r>
              <w:rPr>
                <w:lang w:eastAsia="zh-CN"/>
              </w:rPr>
              <w:t>按钮</w:t>
            </w:r>
          </w:p>
        </w:tc>
        <w:tc>
          <w:tcPr>
            <w:tcW w:w="4536" w:type="dxa"/>
          </w:tcPr>
          <w:p w14:paraId="44D16E91" w14:textId="77777777" w:rsidR="00E71FFD" w:rsidRDefault="00E71FFD" w:rsidP="00CF3095">
            <w:pPr>
              <w:pStyle w:val="Axure0"/>
              <w:rPr>
                <w:lang w:eastAsia="zh-CN"/>
              </w:rPr>
            </w:pPr>
            <w:r>
              <w:rPr>
                <w:rFonts w:hint="eastAsia"/>
                <w:lang w:eastAsia="zh-CN"/>
              </w:rPr>
              <w:t>点击进行所有</w:t>
            </w:r>
            <w:r>
              <w:rPr>
                <w:lang w:eastAsia="zh-CN"/>
              </w:rPr>
              <w:t>页的</w:t>
            </w:r>
            <w:r>
              <w:rPr>
                <w:rFonts w:hint="eastAsia"/>
                <w:lang w:eastAsia="zh-CN"/>
              </w:rPr>
              <w:t>全选</w:t>
            </w:r>
          </w:p>
        </w:tc>
      </w:tr>
      <w:tr w:rsidR="00E71FFD" w14:paraId="7FC4D974"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025A8F2" w14:textId="77777777" w:rsidR="00E71FFD" w:rsidRDefault="00E71FFD" w:rsidP="00CF3095">
            <w:pPr>
              <w:pStyle w:val="Axure0"/>
              <w:rPr>
                <w:lang w:eastAsia="zh-CN"/>
              </w:rPr>
            </w:pPr>
            <w:r>
              <w:rPr>
                <w:rFonts w:hint="eastAsia"/>
                <w:lang w:eastAsia="zh-CN"/>
              </w:rPr>
              <w:t>6</w:t>
            </w:r>
          </w:p>
        </w:tc>
        <w:tc>
          <w:tcPr>
            <w:tcW w:w="2268" w:type="dxa"/>
          </w:tcPr>
          <w:p w14:paraId="4FCF27C7" w14:textId="77777777" w:rsidR="00E71FFD" w:rsidRDefault="00E71FFD" w:rsidP="00CF3095">
            <w:pPr>
              <w:pStyle w:val="Axure0"/>
              <w:rPr>
                <w:lang w:eastAsia="zh-CN"/>
              </w:rPr>
            </w:pPr>
            <w:r>
              <w:rPr>
                <w:rFonts w:hint="eastAsia"/>
                <w:lang w:eastAsia="zh-CN"/>
              </w:rPr>
              <w:t>复选</w:t>
            </w:r>
            <w:r>
              <w:rPr>
                <w:lang w:eastAsia="zh-CN"/>
              </w:rPr>
              <w:t>框</w:t>
            </w:r>
          </w:p>
        </w:tc>
        <w:tc>
          <w:tcPr>
            <w:tcW w:w="4536" w:type="dxa"/>
          </w:tcPr>
          <w:p w14:paraId="5935CB4B" w14:textId="77777777" w:rsidR="00E71FFD" w:rsidRDefault="00E71FFD" w:rsidP="00CF3095">
            <w:pPr>
              <w:pStyle w:val="Axure0"/>
              <w:rPr>
                <w:lang w:eastAsia="zh-CN"/>
              </w:rPr>
            </w:pPr>
            <w:r>
              <w:rPr>
                <w:rFonts w:hint="eastAsia"/>
                <w:lang w:eastAsia="zh-CN"/>
              </w:rPr>
              <w:t>点击进行复选</w:t>
            </w:r>
          </w:p>
        </w:tc>
      </w:tr>
      <w:tr w:rsidR="00E71FFD" w14:paraId="18763628" w14:textId="77777777" w:rsidTr="00CF3095">
        <w:trPr>
          <w:cantSplit/>
        </w:trPr>
        <w:tc>
          <w:tcPr>
            <w:tcW w:w="1413" w:type="dxa"/>
          </w:tcPr>
          <w:p w14:paraId="3DD735D8" w14:textId="77777777" w:rsidR="00E71FFD" w:rsidRDefault="00E71FFD" w:rsidP="00CF3095">
            <w:pPr>
              <w:pStyle w:val="Axure0"/>
              <w:rPr>
                <w:lang w:eastAsia="zh-CN"/>
              </w:rPr>
            </w:pPr>
            <w:r>
              <w:rPr>
                <w:rFonts w:hint="eastAsia"/>
                <w:lang w:eastAsia="zh-CN"/>
              </w:rPr>
              <w:t>7</w:t>
            </w:r>
          </w:p>
        </w:tc>
        <w:tc>
          <w:tcPr>
            <w:tcW w:w="2268" w:type="dxa"/>
          </w:tcPr>
          <w:p w14:paraId="04397F4E" w14:textId="1B2B8001" w:rsidR="00E71FFD" w:rsidRDefault="00E71FFD" w:rsidP="00CF3095">
            <w:pPr>
              <w:pStyle w:val="Axure0"/>
              <w:rPr>
                <w:lang w:eastAsia="zh-CN"/>
              </w:rPr>
            </w:pPr>
            <w:r>
              <w:rPr>
                <w:rFonts w:hint="eastAsia"/>
                <w:lang w:eastAsia="zh-CN"/>
              </w:rPr>
              <w:t>单项删除</w:t>
            </w:r>
            <w:r>
              <w:rPr>
                <w:lang w:eastAsia="zh-CN"/>
              </w:rPr>
              <w:t>按钮</w:t>
            </w:r>
          </w:p>
        </w:tc>
        <w:tc>
          <w:tcPr>
            <w:tcW w:w="4536" w:type="dxa"/>
          </w:tcPr>
          <w:p w14:paraId="2CD59307" w14:textId="31BADFFD" w:rsidR="00E71FFD" w:rsidRDefault="00E71FFD" w:rsidP="00C06EEF">
            <w:pPr>
              <w:pStyle w:val="Axure0"/>
              <w:rPr>
                <w:lang w:eastAsia="zh-CN"/>
              </w:rPr>
            </w:pPr>
            <w:r>
              <w:rPr>
                <w:rFonts w:hint="eastAsia"/>
                <w:lang w:eastAsia="zh-CN"/>
              </w:rPr>
              <w:t>点击</w:t>
            </w:r>
            <w:r>
              <w:rPr>
                <w:lang w:eastAsia="zh-CN"/>
              </w:rPr>
              <w:t>对该项</w:t>
            </w:r>
            <w:r w:rsidR="00C06EEF">
              <w:rPr>
                <w:rFonts w:hint="eastAsia"/>
                <w:lang w:eastAsia="zh-CN"/>
              </w:rPr>
              <w:t>举报贴</w:t>
            </w:r>
            <w:r w:rsidR="00C06EEF">
              <w:rPr>
                <w:lang w:eastAsia="zh-CN"/>
              </w:rPr>
              <w:t>进行删除</w:t>
            </w:r>
          </w:p>
        </w:tc>
      </w:tr>
      <w:tr w:rsidR="00E71FFD" w14:paraId="38871D78"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0A08625E" w14:textId="77777777" w:rsidR="00E71FFD" w:rsidRDefault="00E71FFD" w:rsidP="00CF3095">
            <w:pPr>
              <w:pStyle w:val="Axure0"/>
              <w:rPr>
                <w:lang w:eastAsia="zh-CN"/>
              </w:rPr>
            </w:pPr>
            <w:r>
              <w:rPr>
                <w:rFonts w:hint="eastAsia"/>
                <w:lang w:eastAsia="zh-CN"/>
              </w:rPr>
              <w:t>8</w:t>
            </w:r>
          </w:p>
        </w:tc>
        <w:tc>
          <w:tcPr>
            <w:tcW w:w="2268" w:type="dxa"/>
          </w:tcPr>
          <w:p w14:paraId="7EB26EB6" w14:textId="2214D398" w:rsidR="00E71FFD" w:rsidRDefault="00D01828" w:rsidP="00CF3095">
            <w:pPr>
              <w:pStyle w:val="Axure0"/>
              <w:rPr>
                <w:lang w:eastAsia="zh-CN"/>
              </w:rPr>
            </w:pPr>
            <w:r>
              <w:rPr>
                <w:rFonts w:hint="eastAsia"/>
                <w:lang w:eastAsia="zh-CN"/>
              </w:rPr>
              <w:t>复选删除</w:t>
            </w:r>
            <w:r>
              <w:rPr>
                <w:lang w:eastAsia="zh-CN"/>
              </w:rPr>
              <w:t>按钮</w:t>
            </w:r>
          </w:p>
        </w:tc>
        <w:tc>
          <w:tcPr>
            <w:tcW w:w="4536" w:type="dxa"/>
          </w:tcPr>
          <w:p w14:paraId="1E4E2FA9" w14:textId="5F733003" w:rsidR="00E71FFD" w:rsidRDefault="00D01828" w:rsidP="00CF3095">
            <w:pPr>
              <w:pStyle w:val="Axure0"/>
              <w:rPr>
                <w:lang w:eastAsia="zh-CN"/>
              </w:rPr>
            </w:pPr>
            <w:r>
              <w:rPr>
                <w:rFonts w:hint="eastAsia"/>
                <w:lang w:eastAsia="zh-CN"/>
              </w:rPr>
              <w:t>点击</w:t>
            </w:r>
            <w:r>
              <w:rPr>
                <w:lang w:eastAsia="zh-CN"/>
              </w:rPr>
              <w:t>后</w:t>
            </w:r>
            <w:r>
              <w:rPr>
                <w:rFonts w:hint="eastAsia"/>
                <w:lang w:eastAsia="zh-CN"/>
              </w:rPr>
              <w:t>对</w:t>
            </w:r>
            <w:r>
              <w:rPr>
                <w:lang w:eastAsia="zh-CN"/>
              </w:rPr>
              <w:t>复选的</w:t>
            </w:r>
            <w:r w:rsidR="00C06EEF">
              <w:rPr>
                <w:rFonts w:hint="eastAsia"/>
                <w:lang w:eastAsia="zh-CN"/>
              </w:rPr>
              <w:t>举报贴</w:t>
            </w:r>
            <w:r w:rsidR="00C06EEF">
              <w:rPr>
                <w:lang w:eastAsia="zh-CN"/>
              </w:rPr>
              <w:t>进行删除</w:t>
            </w:r>
          </w:p>
        </w:tc>
      </w:tr>
      <w:tr w:rsidR="00E71FFD" w14:paraId="73918877" w14:textId="77777777" w:rsidTr="00CF3095">
        <w:trPr>
          <w:cantSplit/>
        </w:trPr>
        <w:tc>
          <w:tcPr>
            <w:tcW w:w="1413" w:type="dxa"/>
          </w:tcPr>
          <w:p w14:paraId="32824B7A" w14:textId="77777777" w:rsidR="00E71FFD" w:rsidRDefault="00E71FFD" w:rsidP="00CF3095">
            <w:pPr>
              <w:pStyle w:val="Axure0"/>
              <w:rPr>
                <w:lang w:eastAsia="zh-CN"/>
              </w:rPr>
            </w:pPr>
            <w:r>
              <w:rPr>
                <w:rFonts w:hint="eastAsia"/>
                <w:lang w:eastAsia="zh-CN"/>
              </w:rPr>
              <w:t>9</w:t>
            </w:r>
          </w:p>
        </w:tc>
        <w:tc>
          <w:tcPr>
            <w:tcW w:w="2268" w:type="dxa"/>
          </w:tcPr>
          <w:p w14:paraId="4B965AB7" w14:textId="5D7A3516" w:rsidR="00E71FFD" w:rsidRDefault="003540D9" w:rsidP="00CF3095">
            <w:pPr>
              <w:pStyle w:val="Axure0"/>
              <w:rPr>
                <w:lang w:eastAsia="zh-CN"/>
              </w:rPr>
            </w:pPr>
            <w:r>
              <w:rPr>
                <w:rFonts w:hint="eastAsia"/>
                <w:lang w:eastAsia="zh-CN"/>
              </w:rPr>
              <w:t>被举报</w:t>
            </w:r>
            <w:r>
              <w:rPr>
                <w:lang w:eastAsia="zh-CN"/>
              </w:rPr>
              <w:t>贴</w:t>
            </w:r>
            <w:r>
              <w:rPr>
                <w:rFonts w:hint="eastAsia"/>
                <w:lang w:eastAsia="zh-CN"/>
              </w:rPr>
              <w:t>子</w:t>
            </w:r>
            <w:r>
              <w:rPr>
                <w:lang w:eastAsia="zh-CN"/>
              </w:rPr>
              <w:t>属性列</w:t>
            </w:r>
          </w:p>
        </w:tc>
        <w:tc>
          <w:tcPr>
            <w:tcW w:w="4536" w:type="dxa"/>
          </w:tcPr>
          <w:p w14:paraId="6222FEB0" w14:textId="419506A3" w:rsidR="00E71FFD" w:rsidRDefault="00E71FFD" w:rsidP="00CF3095">
            <w:pPr>
              <w:pStyle w:val="Axure0"/>
              <w:rPr>
                <w:lang w:eastAsia="zh-CN"/>
              </w:rPr>
            </w:pPr>
            <w:r>
              <w:rPr>
                <w:rFonts w:hint="eastAsia"/>
                <w:lang w:eastAsia="zh-CN"/>
              </w:rPr>
              <w:t>点击将</w:t>
            </w:r>
            <w:r w:rsidR="003540D9">
              <w:rPr>
                <w:rFonts w:hint="eastAsia"/>
                <w:lang w:eastAsia="zh-CN"/>
              </w:rPr>
              <w:t>被举报</w:t>
            </w:r>
            <w:r w:rsidR="003540D9">
              <w:rPr>
                <w:lang w:eastAsia="zh-CN"/>
              </w:rPr>
              <w:t>贴</w:t>
            </w:r>
            <w:r w:rsidR="003540D9">
              <w:rPr>
                <w:rFonts w:hint="eastAsia"/>
                <w:lang w:eastAsia="zh-CN"/>
              </w:rPr>
              <w:t>子</w:t>
            </w:r>
            <w:r w:rsidR="005346CC">
              <w:rPr>
                <w:rFonts w:hint="eastAsia"/>
                <w:lang w:eastAsia="zh-CN"/>
              </w:rPr>
              <w:t>内容</w:t>
            </w:r>
            <w:r w:rsidR="00135131">
              <w:rPr>
                <w:rFonts w:hint="eastAsia"/>
                <w:lang w:eastAsia="zh-CN"/>
              </w:rPr>
              <w:t>进行</w:t>
            </w:r>
            <w:r>
              <w:rPr>
                <w:lang w:eastAsia="zh-CN"/>
              </w:rPr>
              <w:t>字典序排序</w:t>
            </w:r>
          </w:p>
        </w:tc>
      </w:tr>
      <w:tr w:rsidR="00E71FFD" w14:paraId="66551BBF"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312D37F7" w14:textId="77777777" w:rsidR="00E71FFD" w:rsidRDefault="00E71FFD" w:rsidP="00CF3095">
            <w:pPr>
              <w:pStyle w:val="Axure0"/>
              <w:rPr>
                <w:lang w:eastAsia="zh-CN"/>
              </w:rPr>
            </w:pPr>
            <w:r>
              <w:rPr>
                <w:rFonts w:hint="eastAsia"/>
                <w:lang w:eastAsia="zh-CN"/>
              </w:rPr>
              <w:t>10</w:t>
            </w:r>
          </w:p>
        </w:tc>
        <w:tc>
          <w:tcPr>
            <w:tcW w:w="2268" w:type="dxa"/>
          </w:tcPr>
          <w:p w14:paraId="2EC8C697" w14:textId="7901C7F1" w:rsidR="00E71FFD" w:rsidRDefault="00135131" w:rsidP="00CF3095">
            <w:pPr>
              <w:pStyle w:val="Axure0"/>
              <w:rPr>
                <w:lang w:eastAsia="zh-CN"/>
              </w:rPr>
            </w:pPr>
            <w:r>
              <w:rPr>
                <w:rFonts w:hint="eastAsia"/>
                <w:lang w:eastAsia="zh-CN"/>
              </w:rPr>
              <w:t>被举报次数</w:t>
            </w:r>
            <w:r w:rsidR="00E71FFD">
              <w:rPr>
                <w:lang w:eastAsia="zh-CN"/>
              </w:rPr>
              <w:t>属性列</w:t>
            </w:r>
          </w:p>
        </w:tc>
        <w:tc>
          <w:tcPr>
            <w:tcW w:w="4536" w:type="dxa"/>
          </w:tcPr>
          <w:p w14:paraId="677749BF" w14:textId="789A35E5" w:rsidR="00E71FFD" w:rsidRDefault="00E71FFD" w:rsidP="00D25D0A">
            <w:pPr>
              <w:pStyle w:val="Axure0"/>
              <w:rPr>
                <w:lang w:eastAsia="zh-CN"/>
              </w:rPr>
            </w:pPr>
            <w:r>
              <w:rPr>
                <w:rFonts w:hint="eastAsia"/>
                <w:lang w:eastAsia="zh-CN"/>
              </w:rPr>
              <w:t>点击</w:t>
            </w:r>
            <w:r w:rsidR="00BD2963">
              <w:rPr>
                <w:rFonts w:hint="eastAsia"/>
                <w:lang w:eastAsia="zh-CN"/>
              </w:rPr>
              <w:t>将</w:t>
            </w:r>
            <w:r w:rsidR="00D25D0A">
              <w:rPr>
                <w:rFonts w:hint="eastAsia"/>
                <w:lang w:eastAsia="zh-CN"/>
              </w:rPr>
              <w:t>被</w:t>
            </w:r>
            <w:r w:rsidR="00BD2963">
              <w:rPr>
                <w:rFonts w:hint="eastAsia"/>
                <w:lang w:eastAsia="zh-CN"/>
              </w:rPr>
              <w:t>举报</w:t>
            </w:r>
            <w:r w:rsidR="00BD2963">
              <w:rPr>
                <w:lang w:eastAsia="zh-CN"/>
              </w:rPr>
              <w:t>次数</w:t>
            </w:r>
            <w:r w:rsidR="00D25D0A">
              <w:rPr>
                <w:rFonts w:hint="eastAsia"/>
                <w:lang w:eastAsia="zh-CN"/>
              </w:rPr>
              <w:t>按照</w:t>
            </w:r>
            <w:r w:rsidR="00D25D0A">
              <w:rPr>
                <w:lang w:eastAsia="zh-CN"/>
              </w:rPr>
              <w:t>数字</w:t>
            </w:r>
            <w:r w:rsidR="00D25D0A">
              <w:rPr>
                <w:rFonts w:hint="eastAsia"/>
                <w:lang w:eastAsia="zh-CN"/>
              </w:rPr>
              <w:t>序</w:t>
            </w:r>
            <w:r w:rsidR="00BD2963">
              <w:rPr>
                <w:lang w:eastAsia="zh-CN"/>
              </w:rPr>
              <w:t>进行</w:t>
            </w:r>
            <w:r>
              <w:rPr>
                <w:lang w:eastAsia="zh-CN"/>
              </w:rPr>
              <w:t>排序</w:t>
            </w:r>
          </w:p>
        </w:tc>
      </w:tr>
      <w:tr w:rsidR="00E71FFD" w14:paraId="65CCA995" w14:textId="77777777" w:rsidTr="00CF3095">
        <w:trPr>
          <w:cantSplit/>
        </w:trPr>
        <w:tc>
          <w:tcPr>
            <w:tcW w:w="1413" w:type="dxa"/>
          </w:tcPr>
          <w:p w14:paraId="6A1655C9" w14:textId="77777777" w:rsidR="00E71FFD" w:rsidRDefault="00E71FFD" w:rsidP="00CF3095">
            <w:pPr>
              <w:pStyle w:val="Axure0"/>
              <w:rPr>
                <w:lang w:eastAsia="zh-CN"/>
              </w:rPr>
            </w:pPr>
            <w:r>
              <w:rPr>
                <w:rFonts w:hint="eastAsia"/>
                <w:lang w:eastAsia="zh-CN"/>
              </w:rPr>
              <w:t>11</w:t>
            </w:r>
          </w:p>
        </w:tc>
        <w:tc>
          <w:tcPr>
            <w:tcW w:w="2268" w:type="dxa"/>
          </w:tcPr>
          <w:p w14:paraId="75E5F355" w14:textId="1F951796" w:rsidR="00E71FFD" w:rsidRDefault="00147D5B" w:rsidP="00CF3095">
            <w:pPr>
              <w:pStyle w:val="Axure0"/>
              <w:rPr>
                <w:lang w:eastAsia="zh-CN"/>
              </w:rPr>
            </w:pPr>
            <w:r>
              <w:rPr>
                <w:rFonts w:hint="eastAsia"/>
                <w:lang w:eastAsia="zh-CN"/>
              </w:rPr>
              <w:t>直达链接</w:t>
            </w:r>
            <w:r>
              <w:rPr>
                <w:lang w:eastAsia="zh-CN"/>
              </w:rPr>
              <w:t>属性</w:t>
            </w:r>
            <w:r>
              <w:rPr>
                <w:rFonts w:hint="eastAsia"/>
                <w:lang w:eastAsia="zh-CN"/>
              </w:rPr>
              <w:t>列</w:t>
            </w:r>
          </w:p>
        </w:tc>
        <w:tc>
          <w:tcPr>
            <w:tcW w:w="4536" w:type="dxa"/>
          </w:tcPr>
          <w:p w14:paraId="11B4F2A0" w14:textId="3EC7DBFF" w:rsidR="00E71FFD" w:rsidRDefault="00E46B72" w:rsidP="00147D5B">
            <w:pPr>
              <w:pStyle w:val="Axure0"/>
              <w:rPr>
                <w:lang w:eastAsia="zh-CN"/>
              </w:rPr>
            </w:pPr>
            <w:r>
              <w:rPr>
                <w:rFonts w:hint="eastAsia"/>
                <w:lang w:eastAsia="zh-CN"/>
              </w:rPr>
              <w:t>无</w:t>
            </w:r>
          </w:p>
        </w:tc>
      </w:tr>
      <w:tr w:rsidR="00E71FFD" w14:paraId="7467D1DA"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7792A193" w14:textId="77777777" w:rsidR="00E71FFD" w:rsidRDefault="00E71FFD" w:rsidP="00CF3095">
            <w:pPr>
              <w:pStyle w:val="Axure0"/>
              <w:rPr>
                <w:lang w:eastAsia="zh-CN"/>
              </w:rPr>
            </w:pPr>
            <w:r>
              <w:rPr>
                <w:rFonts w:hint="eastAsia"/>
                <w:lang w:eastAsia="zh-CN"/>
              </w:rPr>
              <w:t>1</w:t>
            </w:r>
            <w:r>
              <w:rPr>
                <w:lang w:eastAsia="zh-CN"/>
              </w:rPr>
              <w:t>2</w:t>
            </w:r>
          </w:p>
        </w:tc>
        <w:tc>
          <w:tcPr>
            <w:tcW w:w="2268" w:type="dxa"/>
          </w:tcPr>
          <w:p w14:paraId="4F4D8C8C" w14:textId="7A805738" w:rsidR="00E71FFD" w:rsidRDefault="004938D3" w:rsidP="00CF3095">
            <w:pPr>
              <w:pStyle w:val="Axure0"/>
              <w:rPr>
                <w:lang w:eastAsia="zh-CN"/>
              </w:rPr>
            </w:pPr>
            <w:r>
              <w:rPr>
                <w:rFonts w:hint="eastAsia"/>
                <w:lang w:eastAsia="zh-CN"/>
              </w:rPr>
              <w:t>操作</w:t>
            </w:r>
            <w:r w:rsidR="00E71FFD">
              <w:rPr>
                <w:lang w:eastAsia="zh-CN"/>
              </w:rPr>
              <w:t>属性列</w:t>
            </w:r>
          </w:p>
        </w:tc>
        <w:tc>
          <w:tcPr>
            <w:tcW w:w="4536" w:type="dxa"/>
          </w:tcPr>
          <w:p w14:paraId="6D15B258" w14:textId="2FCD2BEA" w:rsidR="00E71FFD" w:rsidRDefault="004938D3" w:rsidP="00CF3095">
            <w:pPr>
              <w:pStyle w:val="Axure0"/>
              <w:rPr>
                <w:lang w:eastAsia="zh-CN"/>
              </w:rPr>
            </w:pPr>
            <w:r>
              <w:rPr>
                <w:rFonts w:hint="eastAsia"/>
                <w:lang w:eastAsia="zh-CN"/>
              </w:rPr>
              <w:t>无</w:t>
            </w:r>
          </w:p>
        </w:tc>
      </w:tr>
      <w:tr w:rsidR="00E71FFD" w14:paraId="7BEE288C" w14:textId="77777777" w:rsidTr="00CF3095">
        <w:trPr>
          <w:cantSplit/>
        </w:trPr>
        <w:tc>
          <w:tcPr>
            <w:tcW w:w="1413" w:type="dxa"/>
          </w:tcPr>
          <w:p w14:paraId="4DEA8A03" w14:textId="77777777" w:rsidR="00E71FFD" w:rsidRDefault="00E71FFD" w:rsidP="00CF3095">
            <w:pPr>
              <w:pStyle w:val="Axure0"/>
              <w:rPr>
                <w:lang w:eastAsia="zh-CN"/>
              </w:rPr>
            </w:pPr>
            <w:r>
              <w:rPr>
                <w:rFonts w:hint="eastAsia"/>
                <w:lang w:eastAsia="zh-CN"/>
              </w:rPr>
              <w:t>1</w:t>
            </w:r>
            <w:r>
              <w:rPr>
                <w:lang w:eastAsia="zh-CN"/>
              </w:rPr>
              <w:t>3</w:t>
            </w:r>
          </w:p>
        </w:tc>
        <w:tc>
          <w:tcPr>
            <w:tcW w:w="2268" w:type="dxa"/>
          </w:tcPr>
          <w:p w14:paraId="39BD6BA2" w14:textId="6F66D1FD" w:rsidR="00E71FFD" w:rsidRDefault="004938D3" w:rsidP="00CF3095">
            <w:pPr>
              <w:pStyle w:val="Axure0"/>
              <w:rPr>
                <w:lang w:eastAsia="zh-CN"/>
              </w:rPr>
            </w:pPr>
            <w:r>
              <w:rPr>
                <w:rFonts w:hint="eastAsia"/>
                <w:lang w:eastAsia="zh-CN"/>
              </w:rPr>
              <w:t>直达链接标志</w:t>
            </w:r>
          </w:p>
        </w:tc>
        <w:tc>
          <w:tcPr>
            <w:tcW w:w="4536" w:type="dxa"/>
          </w:tcPr>
          <w:p w14:paraId="32D6F7D3" w14:textId="7EBD994A" w:rsidR="00E71FFD" w:rsidRDefault="004938D3" w:rsidP="00CF3095">
            <w:pPr>
              <w:pStyle w:val="Axure0"/>
              <w:rPr>
                <w:lang w:eastAsia="zh-CN"/>
              </w:rPr>
            </w:pPr>
            <w:r>
              <w:rPr>
                <w:rFonts w:hint="eastAsia"/>
                <w:lang w:eastAsia="zh-CN"/>
              </w:rPr>
              <w:t>点击链接到</w:t>
            </w:r>
            <w:r>
              <w:rPr>
                <w:lang w:eastAsia="zh-CN"/>
              </w:rPr>
              <w:t>具体帖子页</w:t>
            </w:r>
          </w:p>
        </w:tc>
      </w:tr>
    </w:tbl>
    <w:p w14:paraId="6183BB22" w14:textId="77777777" w:rsidR="00DA3230" w:rsidRPr="00E71FFD" w:rsidRDefault="00DA3230" w:rsidP="00050CF2"/>
    <w:p w14:paraId="18DB4A34" w14:textId="5297259B" w:rsidR="00000F10" w:rsidRDefault="00000F10" w:rsidP="00050CF2"/>
    <w:p w14:paraId="0725C639" w14:textId="21E9D83D" w:rsidR="00000F10" w:rsidRDefault="00DA3230" w:rsidP="00050CF2">
      <w:pPr>
        <w:rPr>
          <w:ins w:id="1755" w:author="HerculesHu" w:date="2017-12-23T23:51:00Z"/>
        </w:rPr>
      </w:pPr>
      <w:r>
        <w:rPr>
          <w:noProof/>
        </w:rPr>
        <w:drawing>
          <wp:inline distT="0" distB="0" distL="0" distR="0" wp14:anchorId="74AF3541" wp14:editId="508BA540">
            <wp:extent cx="5274310" cy="33718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371850"/>
                    </a:xfrm>
                    <a:prstGeom prst="rect">
                      <a:avLst/>
                    </a:prstGeom>
                  </pic:spPr>
                </pic:pic>
              </a:graphicData>
            </a:graphic>
          </wp:inline>
        </w:drawing>
      </w:r>
    </w:p>
    <w:p w14:paraId="44E22216" w14:textId="77777777" w:rsidR="00636C47" w:rsidRDefault="00636C47" w:rsidP="00636C47">
      <w:pPr>
        <w:jc w:val="center"/>
        <w:rPr>
          <w:ins w:id="1756" w:author="HerculesHu" w:date="2017-12-23T23:51:00Z"/>
        </w:rPr>
      </w:pPr>
      <w:ins w:id="1757" w:author="HerculesHu" w:date="2017-12-23T23:51:00Z">
        <w:r>
          <w:rPr>
            <w:rFonts w:hint="eastAsia"/>
          </w:rPr>
          <w:t>（电脑</w:t>
        </w:r>
        <w:r>
          <w:t>版</w:t>
        </w:r>
        <w:r>
          <w:rPr>
            <w:rFonts w:hint="eastAsia"/>
          </w:rPr>
          <w:t>）</w:t>
        </w:r>
      </w:ins>
    </w:p>
    <w:p w14:paraId="23196165" w14:textId="77777777" w:rsidR="00636C47" w:rsidRDefault="00636C47" w:rsidP="00050CF2"/>
    <w:p w14:paraId="52AAEC5F" w14:textId="3DCB0AC8" w:rsidR="00000F10" w:rsidRDefault="00A75A38">
      <w:pPr>
        <w:pStyle w:val="a2"/>
      </w:pPr>
      <w:bookmarkStart w:id="1758" w:name="_Toc503060573"/>
      <w:r>
        <w:rPr>
          <w:rFonts w:hint="eastAsia"/>
        </w:rPr>
        <w:t>举报</w:t>
      </w:r>
      <w:r>
        <w:t>贴删除</w:t>
      </w:r>
      <w:r>
        <w:rPr>
          <w:rFonts w:hint="eastAsia"/>
        </w:rPr>
        <w:t>确认</w:t>
      </w:r>
      <w:bookmarkEnd w:id="1758"/>
    </w:p>
    <w:p w14:paraId="316971A6" w14:textId="000851D4" w:rsidR="00A75A38" w:rsidRDefault="00A75A38" w:rsidP="00A75A38"/>
    <w:p w14:paraId="5A37F00E" w14:textId="11CAC23D" w:rsidR="00A75A38" w:rsidRDefault="00A75A38" w:rsidP="00A75A38"/>
    <w:p w14:paraId="66BF13B4" w14:textId="77777777" w:rsidR="00A75A38" w:rsidRDefault="00A75A38" w:rsidP="00A75A38"/>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A75A38" w14:paraId="6749DCDF"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4B63C851" w14:textId="77777777" w:rsidR="00A75A38" w:rsidRDefault="00A75A38" w:rsidP="00CF3095">
            <w:pPr>
              <w:pStyle w:val="Axure"/>
              <w:ind w:firstLine="360"/>
            </w:pPr>
            <w:r>
              <w:t>脚注</w:t>
            </w:r>
          </w:p>
        </w:tc>
        <w:tc>
          <w:tcPr>
            <w:tcW w:w="2268" w:type="dxa"/>
          </w:tcPr>
          <w:p w14:paraId="4E08A2CB" w14:textId="77777777" w:rsidR="00A75A38" w:rsidRDefault="00A75A38" w:rsidP="00CF3095">
            <w:pPr>
              <w:pStyle w:val="Axure"/>
              <w:ind w:firstLine="360"/>
            </w:pPr>
            <w:r>
              <w:t>名称</w:t>
            </w:r>
          </w:p>
        </w:tc>
        <w:tc>
          <w:tcPr>
            <w:tcW w:w="4536" w:type="dxa"/>
          </w:tcPr>
          <w:p w14:paraId="3C5A17A5" w14:textId="77777777" w:rsidR="00A75A38" w:rsidRDefault="00A75A38" w:rsidP="00CF3095">
            <w:pPr>
              <w:pStyle w:val="Axure"/>
              <w:tabs>
                <w:tab w:val="left" w:pos="1190"/>
              </w:tabs>
              <w:ind w:firstLine="360"/>
            </w:pPr>
            <w:r>
              <w:t>交互</w:t>
            </w:r>
            <w:r>
              <w:tab/>
            </w:r>
          </w:p>
        </w:tc>
      </w:tr>
      <w:tr w:rsidR="00A75A38" w14:paraId="7F99A6C9" w14:textId="77777777" w:rsidTr="00CF3095">
        <w:trPr>
          <w:cantSplit/>
        </w:trPr>
        <w:tc>
          <w:tcPr>
            <w:tcW w:w="1413" w:type="dxa"/>
          </w:tcPr>
          <w:p w14:paraId="17AB3F3D" w14:textId="77777777" w:rsidR="00A75A38" w:rsidRDefault="00A75A38" w:rsidP="00CF3095">
            <w:pPr>
              <w:pStyle w:val="Axure0"/>
              <w:ind w:firstLine="360"/>
            </w:pPr>
            <w:r>
              <w:t>1</w:t>
            </w:r>
          </w:p>
        </w:tc>
        <w:tc>
          <w:tcPr>
            <w:tcW w:w="2268" w:type="dxa"/>
          </w:tcPr>
          <w:p w14:paraId="1FA5D40A" w14:textId="77777777" w:rsidR="00A75A38" w:rsidRDefault="00A75A38" w:rsidP="00CF3095">
            <w:pPr>
              <w:pStyle w:val="Axure0"/>
              <w:ind w:firstLine="360"/>
            </w:pPr>
            <w:r>
              <w:rPr>
                <w:rFonts w:hint="eastAsia"/>
                <w:lang w:eastAsia="zh-CN"/>
              </w:rPr>
              <w:t>关闭</w:t>
            </w:r>
          </w:p>
        </w:tc>
        <w:tc>
          <w:tcPr>
            <w:tcW w:w="4536" w:type="dxa"/>
          </w:tcPr>
          <w:p w14:paraId="37C4450C" w14:textId="5EF4FFA1" w:rsidR="00A75A38" w:rsidRDefault="00A75A38" w:rsidP="00A75A38">
            <w:pPr>
              <w:pStyle w:val="Axure0"/>
              <w:ind w:firstLine="360"/>
              <w:rPr>
                <w:lang w:eastAsia="zh-CN"/>
              </w:rPr>
            </w:pPr>
            <w:r>
              <w:rPr>
                <w:rFonts w:hint="eastAsia"/>
                <w:lang w:eastAsia="zh-CN"/>
              </w:rPr>
              <w:t>点击后取消删除举报贴</w:t>
            </w:r>
          </w:p>
        </w:tc>
      </w:tr>
      <w:tr w:rsidR="00A75A38" w14:paraId="3016906B"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4A06D86" w14:textId="77777777" w:rsidR="00A75A38" w:rsidRDefault="00A75A38" w:rsidP="00CF3095">
            <w:pPr>
              <w:pStyle w:val="Axure0"/>
              <w:ind w:firstLine="360"/>
              <w:rPr>
                <w:lang w:eastAsia="zh-CN"/>
              </w:rPr>
            </w:pPr>
            <w:r>
              <w:rPr>
                <w:rFonts w:hint="eastAsia"/>
                <w:lang w:eastAsia="zh-CN"/>
              </w:rPr>
              <w:t>2</w:t>
            </w:r>
          </w:p>
        </w:tc>
        <w:tc>
          <w:tcPr>
            <w:tcW w:w="2268" w:type="dxa"/>
          </w:tcPr>
          <w:p w14:paraId="599674EF" w14:textId="77777777" w:rsidR="00A75A38" w:rsidRDefault="00A75A38" w:rsidP="00CF3095">
            <w:pPr>
              <w:pStyle w:val="Axure0"/>
              <w:ind w:firstLine="360"/>
              <w:rPr>
                <w:lang w:eastAsia="zh-CN"/>
              </w:rPr>
            </w:pPr>
            <w:r>
              <w:rPr>
                <w:rFonts w:hint="eastAsia"/>
                <w:lang w:eastAsia="zh-CN"/>
              </w:rPr>
              <w:t>取消</w:t>
            </w:r>
          </w:p>
        </w:tc>
        <w:tc>
          <w:tcPr>
            <w:tcW w:w="4536" w:type="dxa"/>
          </w:tcPr>
          <w:p w14:paraId="7C10EB0F" w14:textId="56C625AB" w:rsidR="00A75A38" w:rsidRDefault="00A75A38" w:rsidP="00CF3095">
            <w:pPr>
              <w:pStyle w:val="Axure0"/>
              <w:ind w:firstLine="360"/>
              <w:rPr>
                <w:lang w:eastAsia="zh-CN"/>
              </w:rPr>
            </w:pPr>
            <w:r>
              <w:rPr>
                <w:rFonts w:hint="eastAsia"/>
                <w:lang w:eastAsia="zh-CN"/>
              </w:rPr>
              <w:t>点击后取消删除举报贴</w:t>
            </w:r>
          </w:p>
        </w:tc>
      </w:tr>
      <w:tr w:rsidR="00A75A38" w14:paraId="64ED7E21" w14:textId="77777777" w:rsidTr="00CF3095">
        <w:trPr>
          <w:cantSplit/>
        </w:trPr>
        <w:tc>
          <w:tcPr>
            <w:tcW w:w="1413" w:type="dxa"/>
          </w:tcPr>
          <w:p w14:paraId="6CAF16FC" w14:textId="77777777" w:rsidR="00A75A38" w:rsidRDefault="00A75A38" w:rsidP="00CF3095">
            <w:pPr>
              <w:pStyle w:val="Axure0"/>
              <w:ind w:firstLine="360"/>
              <w:rPr>
                <w:lang w:eastAsia="zh-CN"/>
              </w:rPr>
            </w:pPr>
            <w:r>
              <w:rPr>
                <w:rFonts w:hint="eastAsia"/>
                <w:lang w:eastAsia="zh-CN"/>
              </w:rPr>
              <w:t>3</w:t>
            </w:r>
          </w:p>
        </w:tc>
        <w:tc>
          <w:tcPr>
            <w:tcW w:w="2268" w:type="dxa"/>
          </w:tcPr>
          <w:p w14:paraId="1411B1A5" w14:textId="77777777" w:rsidR="00A75A38" w:rsidRDefault="00A75A38" w:rsidP="00CF3095">
            <w:pPr>
              <w:pStyle w:val="Axure0"/>
              <w:ind w:firstLine="360"/>
              <w:rPr>
                <w:lang w:eastAsia="zh-CN"/>
              </w:rPr>
            </w:pPr>
            <w:r>
              <w:rPr>
                <w:rFonts w:hint="eastAsia"/>
                <w:lang w:eastAsia="zh-CN"/>
              </w:rPr>
              <w:t>确认</w:t>
            </w:r>
          </w:p>
        </w:tc>
        <w:tc>
          <w:tcPr>
            <w:tcW w:w="4536" w:type="dxa"/>
          </w:tcPr>
          <w:p w14:paraId="05D8B03B" w14:textId="0653027D" w:rsidR="00A75A38" w:rsidRDefault="00A75A38" w:rsidP="00CF3095">
            <w:pPr>
              <w:pStyle w:val="Axure0"/>
              <w:ind w:firstLine="360"/>
              <w:rPr>
                <w:lang w:eastAsia="zh-CN"/>
              </w:rPr>
            </w:pPr>
            <w:r>
              <w:rPr>
                <w:rFonts w:hint="eastAsia"/>
                <w:lang w:eastAsia="zh-CN"/>
              </w:rPr>
              <w:t>点击后确认删除举报贴</w:t>
            </w:r>
          </w:p>
        </w:tc>
      </w:tr>
    </w:tbl>
    <w:p w14:paraId="060CA8C2" w14:textId="77777777" w:rsidR="00A75A38" w:rsidRDefault="00A75A38" w:rsidP="00A75A38"/>
    <w:p w14:paraId="2A8A6A97" w14:textId="77777777" w:rsidR="00A75A38" w:rsidRDefault="00A75A38" w:rsidP="00A75A38"/>
    <w:p w14:paraId="5D4169B1" w14:textId="5FC3F015" w:rsidR="00A75A38" w:rsidRDefault="00A75A38" w:rsidP="00A75A38">
      <w:pPr>
        <w:rPr>
          <w:ins w:id="1759" w:author="HerculesHu" w:date="2017-12-23T23:51:00Z"/>
        </w:rPr>
      </w:pPr>
      <w:r>
        <w:rPr>
          <w:noProof/>
        </w:rPr>
        <w:lastRenderedPageBreak/>
        <w:drawing>
          <wp:inline distT="0" distB="0" distL="0" distR="0" wp14:anchorId="64242CF4" wp14:editId="5ADD6BB9">
            <wp:extent cx="4733925" cy="24574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33925" cy="2457450"/>
                    </a:xfrm>
                    <a:prstGeom prst="rect">
                      <a:avLst/>
                    </a:prstGeom>
                  </pic:spPr>
                </pic:pic>
              </a:graphicData>
            </a:graphic>
          </wp:inline>
        </w:drawing>
      </w:r>
    </w:p>
    <w:p w14:paraId="454960B7" w14:textId="77777777" w:rsidR="00636C47" w:rsidRDefault="00636C47" w:rsidP="00636C47">
      <w:pPr>
        <w:jc w:val="center"/>
        <w:rPr>
          <w:ins w:id="1760" w:author="HerculesHu" w:date="2017-12-23T23:51:00Z"/>
        </w:rPr>
      </w:pPr>
      <w:ins w:id="1761" w:author="HerculesHu" w:date="2017-12-23T23:51:00Z">
        <w:r>
          <w:rPr>
            <w:rFonts w:hint="eastAsia"/>
          </w:rPr>
          <w:t>（电脑</w:t>
        </w:r>
        <w:r>
          <w:t>版</w:t>
        </w:r>
        <w:r>
          <w:rPr>
            <w:rFonts w:hint="eastAsia"/>
          </w:rPr>
          <w:t>）</w:t>
        </w:r>
      </w:ins>
    </w:p>
    <w:p w14:paraId="7ADE2E0B" w14:textId="77777777" w:rsidR="00636C47" w:rsidRPr="00A75A38" w:rsidRDefault="00636C47" w:rsidP="00A75A38"/>
    <w:p w14:paraId="7DD054F3" w14:textId="2FF5649E" w:rsidR="00282820" w:rsidRDefault="00E54CDC">
      <w:pPr>
        <w:pStyle w:val="a1"/>
      </w:pPr>
      <w:bookmarkStart w:id="1762" w:name="_Toc503060574"/>
      <w:ins w:id="1763" w:author="吴苏琪" w:date="2018-01-07T03:50:00Z">
        <w:r>
          <w:rPr>
            <w:rFonts w:hint="eastAsia"/>
          </w:rPr>
          <w:t>管理员</w:t>
        </w:r>
      </w:ins>
      <w:r w:rsidR="00282820">
        <w:rPr>
          <w:rFonts w:hint="eastAsia"/>
        </w:rPr>
        <w:t>特殊</w:t>
      </w:r>
      <w:r w:rsidR="00282820">
        <w:t>帖管理</w:t>
      </w:r>
      <w:bookmarkEnd w:id="1762"/>
    </w:p>
    <w:p w14:paraId="1107D47B" w14:textId="77777777" w:rsidR="00316E95" w:rsidRPr="00DA3230" w:rsidRDefault="00316E95" w:rsidP="00316E95">
      <w:r>
        <w:rPr>
          <w:rFonts w:hint="eastAsia"/>
        </w:rPr>
        <w:t xml:space="preserve"> </w:t>
      </w: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316E95" w14:paraId="152AB646"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746F2D80" w14:textId="77777777" w:rsidR="00316E95" w:rsidRDefault="00316E95" w:rsidP="00CF3095">
            <w:pPr>
              <w:pStyle w:val="Axure"/>
            </w:pPr>
            <w:r>
              <w:t>脚注</w:t>
            </w:r>
          </w:p>
        </w:tc>
        <w:tc>
          <w:tcPr>
            <w:tcW w:w="2268" w:type="dxa"/>
          </w:tcPr>
          <w:p w14:paraId="683177E4" w14:textId="77777777" w:rsidR="00316E95" w:rsidRDefault="00316E95" w:rsidP="00CF3095">
            <w:pPr>
              <w:pStyle w:val="Axure"/>
            </w:pPr>
            <w:r>
              <w:t>名称</w:t>
            </w:r>
          </w:p>
        </w:tc>
        <w:tc>
          <w:tcPr>
            <w:tcW w:w="4536" w:type="dxa"/>
          </w:tcPr>
          <w:p w14:paraId="4CD1515A" w14:textId="77777777" w:rsidR="00316E95" w:rsidRDefault="00316E95" w:rsidP="00CF3095">
            <w:pPr>
              <w:pStyle w:val="Axure"/>
              <w:tabs>
                <w:tab w:val="left" w:pos="1190"/>
              </w:tabs>
            </w:pPr>
            <w:r>
              <w:t>交互</w:t>
            </w:r>
            <w:r>
              <w:tab/>
            </w:r>
          </w:p>
        </w:tc>
      </w:tr>
      <w:tr w:rsidR="00316E95" w14:paraId="1555283C" w14:textId="77777777" w:rsidTr="00CF3095">
        <w:trPr>
          <w:cantSplit/>
        </w:trPr>
        <w:tc>
          <w:tcPr>
            <w:tcW w:w="1413" w:type="dxa"/>
          </w:tcPr>
          <w:p w14:paraId="229F6756" w14:textId="77777777" w:rsidR="00316E95" w:rsidRDefault="00316E95" w:rsidP="00CF3095">
            <w:pPr>
              <w:pStyle w:val="Axure0"/>
            </w:pPr>
            <w:r>
              <w:t>1</w:t>
            </w:r>
          </w:p>
        </w:tc>
        <w:tc>
          <w:tcPr>
            <w:tcW w:w="2268" w:type="dxa"/>
          </w:tcPr>
          <w:p w14:paraId="584C01CB" w14:textId="77777777" w:rsidR="00316E95" w:rsidRDefault="00316E95" w:rsidP="00CF3095">
            <w:pPr>
              <w:pStyle w:val="Axure0"/>
              <w:rPr>
                <w:lang w:eastAsia="zh-CN"/>
              </w:rPr>
            </w:pPr>
            <w:r>
              <w:rPr>
                <w:rFonts w:hint="eastAsia"/>
                <w:lang w:eastAsia="zh-CN"/>
              </w:rPr>
              <w:t>翻页</w:t>
            </w:r>
            <w:r>
              <w:rPr>
                <w:lang w:eastAsia="zh-CN"/>
              </w:rPr>
              <w:t>按钮</w:t>
            </w:r>
          </w:p>
        </w:tc>
        <w:tc>
          <w:tcPr>
            <w:tcW w:w="4536" w:type="dxa"/>
          </w:tcPr>
          <w:p w14:paraId="76EDA162" w14:textId="77777777" w:rsidR="00316E95" w:rsidRDefault="00316E95" w:rsidP="00CF3095">
            <w:pPr>
              <w:pStyle w:val="Axure0"/>
              <w:rPr>
                <w:lang w:eastAsia="zh-CN"/>
              </w:rPr>
            </w:pPr>
            <w:r>
              <w:rPr>
                <w:rFonts w:hint="eastAsia"/>
                <w:lang w:eastAsia="zh-CN"/>
              </w:rPr>
              <w:t>点击进行</w:t>
            </w:r>
            <w:r>
              <w:rPr>
                <w:lang w:eastAsia="zh-CN"/>
              </w:rPr>
              <w:t>翻页</w:t>
            </w:r>
          </w:p>
        </w:tc>
      </w:tr>
      <w:tr w:rsidR="00316E95" w14:paraId="12EFD385"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7EF5548B" w14:textId="77777777" w:rsidR="00316E95" w:rsidRDefault="00316E95" w:rsidP="00CF3095">
            <w:pPr>
              <w:pStyle w:val="Axure0"/>
              <w:rPr>
                <w:lang w:eastAsia="zh-CN"/>
              </w:rPr>
            </w:pPr>
            <w:r>
              <w:rPr>
                <w:rFonts w:hint="eastAsia"/>
                <w:lang w:eastAsia="zh-CN"/>
              </w:rPr>
              <w:t>2</w:t>
            </w:r>
          </w:p>
        </w:tc>
        <w:tc>
          <w:tcPr>
            <w:tcW w:w="2268" w:type="dxa"/>
          </w:tcPr>
          <w:p w14:paraId="24B95507" w14:textId="77777777" w:rsidR="00316E95" w:rsidRDefault="00316E95" w:rsidP="00CF3095">
            <w:pPr>
              <w:pStyle w:val="Axure0"/>
              <w:rPr>
                <w:lang w:eastAsia="zh-CN"/>
              </w:rPr>
            </w:pPr>
            <w:r>
              <w:rPr>
                <w:rFonts w:hint="eastAsia"/>
                <w:lang w:eastAsia="zh-CN"/>
              </w:rPr>
              <w:t>页码与</w:t>
            </w:r>
            <w:r>
              <w:rPr>
                <w:lang w:eastAsia="zh-CN"/>
              </w:rPr>
              <w:t>数量显示条</w:t>
            </w:r>
          </w:p>
        </w:tc>
        <w:tc>
          <w:tcPr>
            <w:tcW w:w="4536" w:type="dxa"/>
          </w:tcPr>
          <w:p w14:paraId="74FFC32F" w14:textId="77777777" w:rsidR="00316E95" w:rsidRDefault="00316E95" w:rsidP="00CF3095">
            <w:pPr>
              <w:pStyle w:val="Axure0"/>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rsidR="00316E95" w14:paraId="1B698061" w14:textId="77777777" w:rsidTr="00CF3095">
        <w:trPr>
          <w:cantSplit/>
        </w:trPr>
        <w:tc>
          <w:tcPr>
            <w:tcW w:w="1413" w:type="dxa"/>
          </w:tcPr>
          <w:p w14:paraId="15924918" w14:textId="77777777" w:rsidR="00316E95" w:rsidRDefault="00316E95" w:rsidP="00CF3095">
            <w:pPr>
              <w:pStyle w:val="Axure0"/>
              <w:rPr>
                <w:lang w:eastAsia="zh-CN"/>
              </w:rPr>
            </w:pPr>
            <w:r>
              <w:rPr>
                <w:rFonts w:hint="eastAsia"/>
                <w:lang w:eastAsia="zh-CN"/>
              </w:rPr>
              <w:t>3</w:t>
            </w:r>
          </w:p>
        </w:tc>
        <w:tc>
          <w:tcPr>
            <w:tcW w:w="2268" w:type="dxa"/>
          </w:tcPr>
          <w:p w14:paraId="280AE4E7" w14:textId="77777777" w:rsidR="00316E95" w:rsidRDefault="00316E95" w:rsidP="00CF3095">
            <w:pPr>
              <w:pStyle w:val="Axure0"/>
              <w:rPr>
                <w:lang w:eastAsia="zh-CN"/>
              </w:rPr>
            </w:pPr>
            <w:r>
              <w:rPr>
                <w:rFonts w:hint="eastAsia"/>
                <w:lang w:eastAsia="zh-CN"/>
              </w:rPr>
              <w:t>清除</w:t>
            </w:r>
            <w:r>
              <w:rPr>
                <w:lang w:eastAsia="zh-CN"/>
              </w:rPr>
              <w:t>按钮</w:t>
            </w:r>
          </w:p>
        </w:tc>
        <w:tc>
          <w:tcPr>
            <w:tcW w:w="4536" w:type="dxa"/>
          </w:tcPr>
          <w:p w14:paraId="44FC3AD3" w14:textId="77777777" w:rsidR="00316E95" w:rsidRDefault="00316E95" w:rsidP="00CF3095">
            <w:pPr>
              <w:pStyle w:val="Axure0"/>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rsidR="00316E95" w14:paraId="58257EC0"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396EC6E8" w14:textId="77777777" w:rsidR="00316E95" w:rsidRDefault="00316E95" w:rsidP="00CF3095">
            <w:pPr>
              <w:pStyle w:val="Axure0"/>
              <w:rPr>
                <w:lang w:eastAsia="zh-CN"/>
              </w:rPr>
            </w:pPr>
            <w:r>
              <w:rPr>
                <w:rFonts w:hint="eastAsia"/>
                <w:lang w:eastAsia="zh-CN"/>
              </w:rPr>
              <w:t>4</w:t>
            </w:r>
          </w:p>
        </w:tc>
        <w:tc>
          <w:tcPr>
            <w:tcW w:w="2268" w:type="dxa"/>
          </w:tcPr>
          <w:p w14:paraId="69D17890" w14:textId="77777777" w:rsidR="00316E95" w:rsidRDefault="00316E95" w:rsidP="00CF3095">
            <w:pPr>
              <w:pStyle w:val="Axure0"/>
              <w:rPr>
                <w:lang w:eastAsia="zh-CN"/>
              </w:rPr>
            </w:pPr>
            <w:r>
              <w:rPr>
                <w:rFonts w:hint="eastAsia"/>
                <w:lang w:eastAsia="zh-CN"/>
              </w:rPr>
              <w:t>反选</w:t>
            </w:r>
            <w:r>
              <w:rPr>
                <w:lang w:eastAsia="zh-CN"/>
              </w:rPr>
              <w:t>按钮</w:t>
            </w:r>
          </w:p>
        </w:tc>
        <w:tc>
          <w:tcPr>
            <w:tcW w:w="4536" w:type="dxa"/>
          </w:tcPr>
          <w:p w14:paraId="240B14B1" w14:textId="77777777" w:rsidR="00316E95" w:rsidRDefault="00316E95" w:rsidP="00CF3095">
            <w:pPr>
              <w:pStyle w:val="Axure0"/>
              <w:rPr>
                <w:lang w:eastAsia="zh-CN"/>
              </w:rPr>
            </w:pPr>
            <w:r>
              <w:rPr>
                <w:rFonts w:hint="eastAsia"/>
                <w:lang w:eastAsia="zh-CN"/>
              </w:rPr>
              <w:t>点击进行所有</w:t>
            </w:r>
            <w:r>
              <w:rPr>
                <w:lang w:eastAsia="zh-CN"/>
              </w:rPr>
              <w:t>页的</w:t>
            </w:r>
            <w:r>
              <w:rPr>
                <w:rFonts w:hint="eastAsia"/>
                <w:lang w:eastAsia="zh-CN"/>
              </w:rPr>
              <w:t>反选</w:t>
            </w:r>
          </w:p>
        </w:tc>
      </w:tr>
      <w:tr w:rsidR="00316E95" w14:paraId="4715FEF6" w14:textId="77777777" w:rsidTr="00CF3095">
        <w:trPr>
          <w:cantSplit/>
        </w:trPr>
        <w:tc>
          <w:tcPr>
            <w:tcW w:w="1413" w:type="dxa"/>
          </w:tcPr>
          <w:p w14:paraId="317C6B49" w14:textId="77777777" w:rsidR="00316E95" w:rsidRDefault="00316E95" w:rsidP="00CF3095">
            <w:pPr>
              <w:pStyle w:val="Axure0"/>
              <w:rPr>
                <w:lang w:eastAsia="zh-CN"/>
              </w:rPr>
            </w:pPr>
            <w:r>
              <w:rPr>
                <w:rFonts w:hint="eastAsia"/>
                <w:lang w:eastAsia="zh-CN"/>
              </w:rPr>
              <w:t>5</w:t>
            </w:r>
          </w:p>
        </w:tc>
        <w:tc>
          <w:tcPr>
            <w:tcW w:w="2268" w:type="dxa"/>
          </w:tcPr>
          <w:p w14:paraId="0D2C99B4" w14:textId="77777777" w:rsidR="00316E95" w:rsidRDefault="00316E95" w:rsidP="00CF3095">
            <w:pPr>
              <w:pStyle w:val="Axure0"/>
              <w:rPr>
                <w:lang w:eastAsia="zh-CN"/>
              </w:rPr>
            </w:pPr>
            <w:r>
              <w:rPr>
                <w:rFonts w:hint="eastAsia"/>
                <w:lang w:eastAsia="zh-CN"/>
              </w:rPr>
              <w:t>全选</w:t>
            </w:r>
            <w:r>
              <w:rPr>
                <w:lang w:eastAsia="zh-CN"/>
              </w:rPr>
              <w:t>按钮</w:t>
            </w:r>
          </w:p>
        </w:tc>
        <w:tc>
          <w:tcPr>
            <w:tcW w:w="4536" w:type="dxa"/>
          </w:tcPr>
          <w:p w14:paraId="03113B20" w14:textId="77777777" w:rsidR="00316E95" w:rsidRDefault="00316E95" w:rsidP="00CF3095">
            <w:pPr>
              <w:pStyle w:val="Axure0"/>
              <w:rPr>
                <w:lang w:eastAsia="zh-CN"/>
              </w:rPr>
            </w:pPr>
            <w:r>
              <w:rPr>
                <w:rFonts w:hint="eastAsia"/>
                <w:lang w:eastAsia="zh-CN"/>
              </w:rPr>
              <w:t>点击进行所有</w:t>
            </w:r>
            <w:r>
              <w:rPr>
                <w:lang w:eastAsia="zh-CN"/>
              </w:rPr>
              <w:t>页的</w:t>
            </w:r>
            <w:r>
              <w:rPr>
                <w:rFonts w:hint="eastAsia"/>
                <w:lang w:eastAsia="zh-CN"/>
              </w:rPr>
              <w:t>全选</w:t>
            </w:r>
          </w:p>
        </w:tc>
      </w:tr>
      <w:tr w:rsidR="00316E95" w14:paraId="4E166E62"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31E2F006" w14:textId="77777777" w:rsidR="00316E95" w:rsidRDefault="00316E95" w:rsidP="00CF3095">
            <w:pPr>
              <w:pStyle w:val="Axure0"/>
              <w:rPr>
                <w:lang w:eastAsia="zh-CN"/>
              </w:rPr>
            </w:pPr>
            <w:r>
              <w:rPr>
                <w:rFonts w:hint="eastAsia"/>
                <w:lang w:eastAsia="zh-CN"/>
              </w:rPr>
              <w:t>6</w:t>
            </w:r>
          </w:p>
        </w:tc>
        <w:tc>
          <w:tcPr>
            <w:tcW w:w="2268" w:type="dxa"/>
          </w:tcPr>
          <w:p w14:paraId="6A1ED9B0" w14:textId="77777777" w:rsidR="00316E95" w:rsidRDefault="00316E95" w:rsidP="00CF3095">
            <w:pPr>
              <w:pStyle w:val="Axure0"/>
              <w:rPr>
                <w:lang w:eastAsia="zh-CN"/>
              </w:rPr>
            </w:pPr>
            <w:r>
              <w:rPr>
                <w:rFonts w:hint="eastAsia"/>
                <w:lang w:eastAsia="zh-CN"/>
              </w:rPr>
              <w:t>复选</w:t>
            </w:r>
            <w:r>
              <w:rPr>
                <w:lang w:eastAsia="zh-CN"/>
              </w:rPr>
              <w:t>框</w:t>
            </w:r>
          </w:p>
        </w:tc>
        <w:tc>
          <w:tcPr>
            <w:tcW w:w="4536" w:type="dxa"/>
          </w:tcPr>
          <w:p w14:paraId="3C922807" w14:textId="77777777" w:rsidR="00316E95" w:rsidRDefault="00316E95" w:rsidP="00CF3095">
            <w:pPr>
              <w:pStyle w:val="Axure0"/>
              <w:rPr>
                <w:lang w:eastAsia="zh-CN"/>
              </w:rPr>
            </w:pPr>
            <w:r>
              <w:rPr>
                <w:rFonts w:hint="eastAsia"/>
                <w:lang w:eastAsia="zh-CN"/>
              </w:rPr>
              <w:t>点击进行复选</w:t>
            </w:r>
          </w:p>
        </w:tc>
      </w:tr>
      <w:tr w:rsidR="00316E95" w14:paraId="144DDAB5" w14:textId="77777777" w:rsidTr="00CF3095">
        <w:trPr>
          <w:cantSplit/>
        </w:trPr>
        <w:tc>
          <w:tcPr>
            <w:tcW w:w="1413" w:type="dxa"/>
          </w:tcPr>
          <w:p w14:paraId="4D957746" w14:textId="77777777" w:rsidR="00316E95" w:rsidRDefault="00316E95" w:rsidP="00CF3095">
            <w:pPr>
              <w:pStyle w:val="Axure0"/>
              <w:rPr>
                <w:lang w:eastAsia="zh-CN"/>
              </w:rPr>
            </w:pPr>
            <w:r>
              <w:rPr>
                <w:rFonts w:hint="eastAsia"/>
                <w:lang w:eastAsia="zh-CN"/>
              </w:rPr>
              <w:t>7</w:t>
            </w:r>
          </w:p>
        </w:tc>
        <w:tc>
          <w:tcPr>
            <w:tcW w:w="2268" w:type="dxa"/>
          </w:tcPr>
          <w:p w14:paraId="7A0D91D1" w14:textId="77777777" w:rsidR="00316E95" w:rsidRDefault="00316E95" w:rsidP="00CF3095">
            <w:pPr>
              <w:pStyle w:val="Axure0"/>
              <w:rPr>
                <w:lang w:eastAsia="zh-CN"/>
              </w:rPr>
            </w:pPr>
            <w:r>
              <w:rPr>
                <w:rFonts w:hint="eastAsia"/>
                <w:lang w:eastAsia="zh-CN"/>
              </w:rPr>
              <w:t>单项删除</w:t>
            </w:r>
            <w:r>
              <w:rPr>
                <w:lang w:eastAsia="zh-CN"/>
              </w:rPr>
              <w:t>按钮</w:t>
            </w:r>
          </w:p>
        </w:tc>
        <w:tc>
          <w:tcPr>
            <w:tcW w:w="4536" w:type="dxa"/>
          </w:tcPr>
          <w:p w14:paraId="759FF383" w14:textId="28314B6C" w:rsidR="00316E95" w:rsidRDefault="00316E95" w:rsidP="009A55F4">
            <w:pPr>
              <w:pStyle w:val="Axure0"/>
              <w:rPr>
                <w:lang w:eastAsia="zh-CN"/>
              </w:rPr>
            </w:pPr>
            <w:r>
              <w:rPr>
                <w:rFonts w:hint="eastAsia"/>
                <w:lang w:eastAsia="zh-CN"/>
              </w:rPr>
              <w:t>点击</w:t>
            </w:r>
            <w:r>
              <w:rPr>
                <w:lang w:eastAsia="zh-CN"/>
              </w:rPr>
              <w:t>对该项</w:t>
            </w:r>
            <w:r w:rsidR="009A55F4">
              <w:rPr>
                <w:rFonts w:hint="eastAsia"/>
                <w:lang w:eastAsia="zh-CN"/>
              </w:rPr>
              <w:t>特殊</w:t>
            </w:r>
            <w:r>
              <w:rPr>
                <w:rFonts w:hint="eastAsia"/>
                <w:lang w:eastAsia="zh-CN"/>
              </w:rPr>
              <w:t>贴</w:t>
            </w:r>
            <w:r>
              <w:rPr>
                <w:lang w:eastAsia="zh-CN"/>
              </w:rPr>
              <w:t>进行</w:t>
            </w:r>
            <w:r w:rsidR="00E84123">
              <w:rPr>
                <w:rFonts w:hint="eastAsia"/>
                <w:lang w:eastAsia="zh-CN"/>
              </w:rPr>
              <w:t>在</w:t>
            </w:r>
            <w:r w:rsidR="00E84123">
              <w:rPr>
                <w:lang w:eastAsia="zh-CN"/>
              </w:rPr>
              <w:t>列表中的</w:t>
            </w:r>
            <w:r w:rsidR="00E84123">
              <w:rPr>
                <w:rFonts w:hint="eastAsia"/>
                <w:lang w:eastAsia="zh-CN"/>
              </w:rPr>
              <w:t>清</w:t>
            </w:r>
            <w:r>
              <w:rPr>
                <w:lang w:eastAsia="zh-CN"/>
              </w:rPr>
              <w:t>除</w:t>
            </w:r>
          </w:p>
        </w:tc>
      </w:tr>
      <w:tr w:rsidR="00316E95" w14:paraId="38A73056"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09CC1DCF" w14:textId="77777777" w:rsidR="00316E95" w:rsidRDefault="00316E95" w:rsidP="00CF3095">
            <w:pPr>
              <w:pStyle w:val="Axure0"/>
              <w:rPr>
                <w:lang w:eastAsia="zh-CN"/>
              </w:rPr>
            </w:pPr>
            <w:r>
              <w:rPr>
                <w:rFonts w:hint="eastAsia"/>
                <w:lang w:eastAsia="zh-CN"/>
              </w:rPr>
              <w:t>8</w:t>
            </w:r>
          </w:p>
        </w:tc>
        <w:tc>
          <w:tcPr>
            <w:tcW w:w="2268" w:type="dxa"/>
          </w:tcPr>
          <w:p w14:paraId="76A04FAF" w14:textId="22EA15F8" w:rsidR="00316E95" w:rsidRDefault="008A04ED" w:rsidP="00CF3095">
            <w:pPr>
              <w:pStyle w:val="Axure0"/>
              <w:rPr>
                <w:lang w:eastAsia="zh-CN"/>
              </w:rPr>
            </w:pPr>
            <w:r>
              <w:rPr>
                <w:rFonts w:hint="eastAsia"/>
                <w:lang w:eastAsia="zh-CN"/>
              </w:rPr>
              <w:t>置顶</w:t>
            </w:r>
            <w:r>
              <w:rPr>
                <w:lang w:eastAsia="zh-CN"/>
              </w:rPr>
              <w:t>帖勾选</w:t>
            </w:r>
            <w:r>
              <w:rPr>
                <w:rFonts w:hint="eastAsia"/>
                <w:lang w:eastAsia="zh-CN"/>
              </w:rPr>
              <w:t>器</w:t>
            </w:r>
          </w:p>
        </w:tc>
        <w:tc>
          <w:tcPr>
            <w:tcW w:w="4536" w:type="dxa"/>
          </w:tcPr>
          <w:p w14:paraId="7F1DE355" w14:textId="6EAABD8C" w:rsidR="00316E95" w:rsidRDefault="003D5279" w:rsidP="00CF3095">
            <w:pPr>
              <w:pStyle w:val="Axure0"/>
              <w:rPr>
                <w:lang w:eastAsia="zh-CN"/>
              </w:rPr>
            </w:pPr>
            <w:r>
              <w:rPr>
                <w:rFonts w:hint="eastAsia"/>
                <w:lang w:eastAsia="zh-CN"/>
              </w:rPr>
              <w:t>对帖子</w:t>
            </w:r>
            <w:r>
              <w:rPr>
                <w:lang w:eastAsia="zh-CN"/>
              </w:rPr>
              <w:t>设置或者取消</w:t>
            </w:r>
            <w:r>
              <w:rPr>
                <w:rFonts w:hint="eastAsia"/>
                <w:lang w:eastAsia="zh-CN"/>
              </w:rPr>
              <w:t>置顶</w:t>
            </w:r>
          </w:p>
        </w:tc>
      </w:tr>
      <w:tr w:rsidR="00316E95" w14:paraId="63CC9235" w14:textId="77777777" w:rsidTr="00CF3095">
        <w:trPr>
          <w:cantSplit/>
        </w:trPr>
        <w:tc>
          <w:tcPr>
            <w:tcW w:w="1413" w:type="dxa"/>
          </w:tcPr>
          <w:p w14:paraId="00F621D9" w14:textId="77777777" w:rsidR="00316E95" w:rsidRDefault="00316E95" w:rsidP="00CF3095">
            <w:pPr>
              <w:pStyle w:val="Axure0"/>
              <w:rPr>
                <w:lang w:eastAsia="zh-CN"/>
              </w:rPr>
            </w:pPr>
            <w:r>
              <w:rPr>
                <w:rFonts w:hint="eastAsia"/>
                <w:lang w:eastAsia="zh-CN"/>
              </w:rPr>
              <w:t>9</w:t>
            </w:r>
          </w:p>
        </w:tc>
        <w:tc>
          <w:tcPr>
            <w:tcW w:w="2268" w:type="dxa"/>
          </w:tcPr>
          <w:p w14:paraId="7D7D23B2" w14:textId="1B82F698" w:rsidR="00316E95" w:rsidRDefault="008A04ED" w:rsidP="00CF3095">
            <w:pPr>
              <w:pStyle w:val="Axure0"/>
              <w:rPr>
                <w:lang w:eastAsia="zh-CN"/>
              </w:rPr>
            </w:pPr>
            <w:r>
              <w:rPr>
                <w:rFonts w:hint="eastAsia"/>
                <w:lang w:eastAsia="zh-CN"/>
              </w:rPr>
              <w:t>精华</w:t>
            </w:r>
            <w:r>
              <w:rPr>
                <w:lang w:eastAsia="zh-CN"/>
              </w:rPr>
              <w:t>帖勾选</w:t>
            </w:r>
            <w:r>
              <w:rPr>
                <w:rFonts w:hint="eastAsia"/>
                <w:lang w:eastAsia="zh-CN"/>
              </w:rPr>
              <w:t>器</w:t>
            </w:r>
          </w:p>
        </w:tc>
        <w:tc>
          <w:tcPr>
            <w:tcW w:w="4536" w:type="dxa"/>
          </w:tcPr>
          <w:p w14:paraId="44CF67C4" w14:textId="4E37A708" w:rsidR="00316E95" w:rsidRDefault="003D5279" w:rsidP="00CF3095">
            <w:pPr>
              <w:pStyle w:val="Axure0"/>
              <w:rPr>
                <w:lang w:eastAsia="zh-CN"/>
              </w:rPr>
            </w:pPr>
            <w:r>
              <w:rPr>
                <w:rFonts w:hint="eastAsia"/>
                <w:lang w:eastAsia="zh-CN"/>
              </w:rPr>
              <w:t>对帖子</w:t>
            </w:r>
            <w:r>
              <w:rPr>
                <w:lang w:eastAsia="zh-CN"/>
              </w:rPr>
              <w:t>设置或者取消精华</w:t>
            </w:r>
          </w:p>
        </w:tc>
      </w:tr>
      <w:tr w:rsidR="00316E95" w14:paraId="55BE6EDB"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3A11EA73" w14:textId="77777777" w:rsidR="00316E95" w:rsidRDefault="00316E95" w:rsidP="00CF3095">
            <w:pPr>
              <w:pStyle w:val="Axure0"/>
              <w:rPr>
                <w:lang w:eastAsia="zh-CN"/>
              </w:rPr>
            </w:pPr>
            <w:r>
              <w:rPr>
                <w:rFonts w:hint="eastAsia"/>
                <w:lang w:eastAsia="zh-CN"/>
              </w:rPr>
              <w:t>10</w:t>
            </w:r>
          </w:p>
        </w:tc>
        <w:tc>
          <w:tcPr>
            <w:tcW w:w="2268" w:type="dxa"/>
          </w:tcPr>
          <w:p w14:paraId="5C5C0688" w14:textId="753EFBA2" w:rsidR="00316E95" w:rsidRDefault="003D5279" w:rsidP="00483AFE">
            <w:pPr>
              <w:pStyle w:val="Axure0"/>
              <w:rPr>
                <w:lang w:eastAsia="zh-CN"/>
              </w:rPr>
            </w:pPr>
            <w:r>
              <w:rPr>
                <w:rFonts w:hint="eastAsia"/>
                <w:lang w:eastAsia="zh-CN"/>
              </w:rPr>
              <w:t>来源</w:t>
            </w:r>
            <w:r w:rsidR="00483AFE">
              <w:rPr>
                <w:rFonts w:hint="eastAsia"/>
                <w:lang w:eastAsia="zh-CN"/>
              </w:rPr>
              <w:t>链接</w:t>
            </w:r>
            <w:r w:rsidR="008A04ED">
              <w:rPr>
                <w:rFonts w:hint="eastAsia"/>
                <w:lang w:eastAsia="zh-CN"/>
              </w:rPr>
              <w:t>定位</w:t>
            </w:r>
            <w:r w:rsidR="00483AFE">
              <w:rPr>
                <w:rFonts w:hint="eastAsia"/>
                <w:lang w:eastAsia="zh-CN"/>
              </w:rPr>
              <w:t>标志</w:t>
            </w:r>
          </w:p>
        </w:tc>
        <w:tc>
          <w:tcPr>
            <w:tcW w:w="4536" w:type="dxa"/>
          </w:tcPr>
          <w:p w14:paraId="5173778E" w14:textId="3F62E6C3" w:rsidR="00316E95" w:rsidRDefault="003D5279" w:rsidP="00CF3095">
            <w:pPr>
              <w:pStyle w:val="Axure0"/>
              <w:rPr>
                <w:lang w:eastAsia="zh-CN"/>
              </w:rPr>
            </w:pPr>
            <w:r>
              <w:rPr>
                <w:rFonts w:hint="eastAsia"/>
                <w:lang w:eastAsia="zh-CN"/>
              </w:rPr>
              <w:t>链接定位</w:t>
            </w:r>
            <w:r>
              <w:rPr>
                <w:lang w:eastAsia="zh-CN"/>
              </w:rPr>
              <w:t>到帖子地址</w:t>
            </w:r>
          </w:p>
        </w:tc>
      </w:tr>
      <w:tr w:rsidR="00316E95" w14:paraId="129C9376" w14:textId="77777777" w:rsidTr="00CF3095">
        <w:trPr>
          <w:cantSplit/>
        </w:trPr>
        <w:tc>
          <w:tcPr>
            <w:tcW w:w="1413" w:type="dxa"/>
          </w:tcPr>
          <w:p w14:paraId="05AFB376" w14:textId="77777777" w:rsidR="00316E95" w:rsidRDefault="00316E95" w:rsidP="00CF3095">
            <w:pPr>
              <w:pStyle w:val="Axure0"/>
              <w:rPr>
                <w:lang w:eastAsia="zh-CN"/>
              </w:rPr>
            </w:pPr>
            <w:r>
              <w:rPr>
                <w:rFonts w:hint="eastAsia"/>
                <w:lang w:eastAsia="zh-CN"/>
              </w:rPr>
              <w:t>11</w:t>
            </w:r>
          </w:p>
        </w:tc>
        <w:tc>
          <w:tcPr>
            <w:tcW w:w="2268" w:type="dxa"/>
          </w:tcPr>
          <w:p w14:paraId="4084588F" w14:textId="72759A1B" w:rsidR="00316E95" w:rsidRDefault="0050206C" w:rsidP="00CF3095">
            <w:pPr>
              <w:pStyle w:val="Axure0"/>
              <w:rPr>
                <w:lang w:eastAsia="zh-CN"/>
              </w:rPr>
            </w:pPr>
            <w:r>
              <w:rPr>
                <w:rFonts w:hint="eastAsia"/>
                <w:lang w:eastAsia="zh-CN"/>
              </w:rPr>
              <w:t>所有帖子</w:t>
            </w:r>
            <w:r w:rsidR="00316E95">
              <w:rPr>
                <w:lang w:eastAsia="zh-CN"/>
              </w:rPr>
              <w:t>属性</w:t>
            </w:r>
            <w:r w:rsidR="00316E95">
              <w:rPr>
                <w:rFonts w:hint="eastAsia"/>
                <w:lang w:eastAsia="zh-CN"/>
              </w:rPr>
              <w:t>列</w:t>
            </w:r>
          </w:p>
        </w:tc>
        <w:tc>
          <w:tcPr>
            <w:tcW w:w="4536" w:type="dxa"/>
          </w:tcPr>
          <w:p w14:paraId="3046439C" w14:textId="332FED6A" w:rsidR="00316E95" w:rsidRDefault="003D5279" w:rsidP="00CF3095">
            <w:pPr>
              <w:pStyle w:val="Axure0"/>
              <w:rPr>
                <w:lang w:eastAsia="zh-CN"/>
              </w:rPr>
            </w:pPr>
            <w:r>
              <w:rPr>
                <w:rFonts w:hint="eastAsia"/>
                <w:lang w:eastAsia="zh-CN"/>
              </w:rPr>
              <w:t>点击</w:t>
            </w:r>
            <w:r>
              <w:rPr>
                <w:lang w:eastAsia="zh-CN"/>
              </w:rPr>
              <w:t>将帖子内容</w:t>
            </w:r>
            <w:r>
              <w:rPr>
                <w:rFonts w:hint="eastAsia"/>
                <w:lang w:eastAsia="zh-CN"/>
              </w:rPr>
              <w:t>进行</w:t>
            </w:r>
            <w:r>
              <w:rPr>
                <w:lang w:eastAsia="zh-CN"/>
              </w:rPr>
              <w:t>字典序排序</w:t>
            </w:r>
          </w:p>
        </w:tc>
      </w:tr>
      <w:tr w:rsidR="00316E95" w14:paraId="36E8AF3E"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1BD1DCE7" w14:textId="77777777" w:rsidR="00316E95" w:rsidRDefault="00316E95" w:rsidP="00CF3095">
            <w:pPr>
              <w:pStyle w:val="Axure0"/>
              <w:rPr>
                <w:lang w:eastAsia="zh-CN"/>
              </w:rPr>
            </w:pPr>
            <w:r>
              <w:rPr>
                <w:rFonts w:hint="eastAsia"/>
                <w:lang w:eastAsia="zh-CN"/>
              </w:rPr>
              <w:t>1</w:t>
            </w:r>
            <w:r>
              <w:rPr>
                <w:lang w:eastAsia="zh-CN"/>
              </w:rPr>
              <w:t>2</w:t>
            </w:r>
          </w:p>
        </w:tc>
        <w:tc>
          <w:tcPr>
            <w:tcW w:w="2268" w:type="dxa"/>
          </w:tcPr>
          <w:p w14:paraId="5D1444E3" w14:textId="0C97D52B" w:rsidR="00316E95" w:rsidRDefault="0050206C" w:rsidP="00CF3095">
            <w:pPr>
              <w:pStyle w:val="Axure0"/>
              <w:rPr>
                <w:lang w:eastAsia="zh-CN"/>
              </w:rPr>
            </w:pPr>
            <w:r>
              <w:rPr>
                <w:rFonts w:hint="eastAsia"/>
                <w:lang w:eastAsia="zh-CN"/>
              </w:rPr>
              <w:t>来源</w:t>
            </w:r>
            <w:r>
              <w:rPr>
                <w:lang w:eastAsia="zh-CN"/>
              </w:rPr>
              <w:t>链接</w:t>
            </w:r>
            <w:r w:rsidR="00316E95">
              <w:rPr>
                <w:lang w:eastAsia="zh-CN"/>
              </w:rPr>
              <w:t>属性列</w:t>
            </w:r>
          </w:p>
        </w:tc>
        <w:tc>
          <w:tcPr>
            <w:tcW w:w="4536" w:type="dxa"/>
          </w:tcPr>
          <w:p w14:paraId="6DA3906E" w14:textId="77777777" w:rsidR="00316E95" w:rsidRDefault="00316E95" w:rsidP="00CF3095">
            <w:pPr>
              <w:pStyle w:val="Axure0"/>
              <w:rPr>
                <w:lang w:eastAsia="zh-CN"/>
              </w:rPr>
            </w:pPr>
            <w:r>
              <w:rPr>
                <w:rFonts w:hint="eastAsia"/>
                <w:lang w:eastAsia="zh-CN"/>
              </w:rPr>
              <w:t>无</w:t>
            </w:r>
          </w:p>
        </w:tc>
      </w:tr>
      <w:tr w:rsidR="00316E95" w14:paraId="2D8F76C2" w14:textId="77777777" w:rsidTr="00CF3095">
        <w:trPr>
          <w:cantSplit/>
        </w:trPr>
        <w:tc>
          <w:tcPr>
            <w:tcW w:w="1413" w:type="dxa"/>
          </w:tcPr>
          <w:p w14:paraId="1797AAED" w14:textId="77777777" w:rsidR="00316E95" w:rsidRDefault="00316E95" w:rsidP="00CF3095">
            <w:pPr>
              <w:pStyle w:val="Axure0"/>
              <w:rPr>
                <w:lang w:eastAsia="zh-CN"/>
              </w:rPr>
            </w:pPr>
            <w:r>
              <w:rPr>
                <w:rFonts w:hint="eastAsia"/>
                <w:lang w:eastAsia="zh-CN"/>
              </w:rPr>
              <w:t>1</w:t>
            </w:r>
            <w:r>
              <w:rPr>
                <w:lang w:eastAsia="zh-CN"/>
              </w:rPr>
              <w:t>3</w:t>
            </w:r>
          </w:p>
        </w:tc>
        <w:tc>
          <w:tcPr>
            <w:tcW w:w="2268" w:type="dxa"/>
          </w:tcPr>
          <w:p w14:paraId="308511ED" w14:textId="276AD34F" w:rsidR="00316E95" w:rsidRDefault="0050206C" w:rsidP="00CF3095">
            <w:pPr>
              <w:pStyle w:val="Axure0"/>
              <w:rPr>
                <w:lang w:eastAsia="zh-CN"/>
              </w:rPr>
            </w:pPr>
            <w:r>
              <w:rPr>
                <w:rFonts w:hint="eastAsia"/>
                <w:lang w:eastAsia="zh-CN"/>
              </w:rPr>
              <w:t>设为精华帖属性</w:t>
            </w:r>
            <w:r>
              <w:rPr>
                <w:lang w:eastAsia="zh-CN"/>
              </w:rPr>
              <w:t>列</w:t>
            </w:r>
          </w:p>
        </w:tc>
        <w:tc>
          <w:tcPr>
            <w:tcW w:w="4536" w:type="dxa"/>
          </w:tcPr>
          <w:p w14:paraId="7C0D840A" w14:textId="239B987E" w:rsidR="00316E95" w:rsidRDefault="003D5279" w:rsidP="00CF3095">
            <w:pPr>
              <w:pStyle w:val="Axure0"/>
              <w:rPr>
                <w:lang w:eastAsia="zh-CN"/>
              </w:rPr>
            </w:pPr>
            <w:r>
              <w:rPr>
                <w:rFonts w:hint="eastAsia"/>
                <w:lang w:eastAsia="zh-CN"/>
              </w:rPr>
              <w:t>无</w:t>
            </w:r>
          </w:p>
        </w:tc>
      </w:tr>
      <w:tr w:rsidR="0050206C" w14:paraId="1052BFA9"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6AAC3CE9" w14:textId="70FC7487" w:rsidR="0050206C" w:rsidRDefault="0050206C" w:rsidP="00CF3095">
            <w:pPr>
              <w:pStyle w:val="Axure0"/>
              <w:rPr>
                <w:lang w:eastAsia="zh-CN"/>
              </w:rPr>
            </w:pPr>
            <w:r>
              <w:rPr>
                <w:rFonts w:hint="eastAsia"/>
                <w:lang w:eastAsia="zh-CN"/>
              </w:rPr>
              <w:t>14</w:t>
            </w:r>
          </w:p>
        </w:tc>
        <w:tc>
          <w:tcPr>
            <w:tcW w:w="2268" w:type="dxa"/>
          </w:tcPr>
          <w:p w14:paraId="6CA9B067" w14:textId="41542F98" w:rsidR="0050206C" w:rsidRDefault="0050206C" w:rsidP="00CF3095">
            <w:pPr>
              <w:pStyle w:val="Axure0"/>
              <w:rPr>
                <w:lang w:eastAsia="zh-CN"/>
              </w:rPr>
            </w:pPr>
            <w:r>
              <w:rPr>
                <w:rFonts w:hint="eastAsia"/>
                <w:lang w:eastAsia="zh-CN"/>
              </w:rPr>
              <w:t>设为置顶帖属性</w:t>
            </w:r>
            <w:r>
              <w:rPr>
                <w:lang w:eastAsia="zh-CN"/>
              </w:rPr>
              <w:t>列</w:t>
            </w:r>
          </w:p>
        </w:tc>
        <w:tc>
          <w:tcPr>
            <w:tcW w:w="4536" w:type="dxa"/>
          </w:tcPr>
          <w:p w14:paraId="44E13FA0" w14:textId="2E33E3C2" w:rsidR="0050206C" w:rsidRDefault="003D5279" w:rsidP="00CF3095">
            <w:pPr>
              <w:pStyle w:val="Axure0"/>
              <w:rPr>
                <w:lang w:eastAsia="zh-CN"/>
              </w:rPr>
            </w:pPr>
            <w:r>
              <w:rPr>
                <w:rFonts w:hint="eastAsia"/>
                <w:lang w:eastAsia="zh-CN"/>
              </w:rPr>
              <w:t>无</w:t>
            </w:r>
          </w:p>
        </w:tc>
      </w:tr>
      <w:tr w:rsidR="0050206C" w14:paraId="6BD8D6BD" w14:textId="77777777" w:rsidTr="00CF3095">
        <w:trPr>
          <w:cantSplit/>
        </w:trPr>
        <w:tc>
          <w:tcPr>
            <w:tcW w:w="1413" w:type="dxa"/>
          </w:tcPr>
          <w:p w14:paraId="5B3219A7" w14:textId="2AC9C86F" w:rsidR="0050206C" w:rsidRDefault="0050206C" w:rsidP="00CF3095">
            <w:pPr>
              <w:pStyle w:val="Axure0"/>
              <w:rPr>
                <w:lang w:eastAsia="zh-CN"/>
              </w:rPr>
            </w:pPr>
            <w:r>
              <w:rPr>
                <w:rFonts w:hint="eastAsia"/>
                <w:lang w:eastAsia="zh-CN"/>
              </w:rPr>
              <w:t>15</w:t>
            </w:r>
          </w:p>
        </w:tc>
        <w:tc>
          <w:tcPr>
            <w:tcW w:w="2268" w:type="dxa"/>
          </w:tcPr>
          <w:p w14:paraId="2C0EF655" w14:textId="4F003E65" w:rsidR="0050206C" w:rsidRDefault="0050206C" w:rsidP="00CF3095">
            <w:pPr>
              <w:pStyle w:val="Axure0"/>
              <w:rPr>
                <w:lang w:eastAsia="zh-CN"/>
              </w:rPr>
            </w:pPr>
            <w:r>
              <w:rPr>
                <w:rFonts w:hint="eastAsia"/>
                <w:lang w:eastAsia="zh-CN"/>
              </w:rPr>
              <w:t>操作</w:t>
            </w:r>
            <w:r>
              <w:rPr>
                <w:lang w:eastAsia="zh-CN"/>
              </w:rPr>
              <w:t>属性列</w:t>
            </w:r>
          </w:p>
        </w:tc>
        <w:tc>
          <w:tcPr>
            <w:tcW w:w="4536" w:type="dxa"/>
          </w:tcPr>
          <w:p w14:paraId="550CEC7A" w14:textId="2E5AB151" w:rsidR="0050206C" w:rsidRDefault="003D5279" w:rsidP="00CF3095">
            <w:pPr>
              <w:pStyle w:val="Axure0"/>
              <w:rPr>
                <w:lang w:eastAsia="zh-CN"/>
              </w:rPr>
            </w:pPr>
            <w:r>
              <w:rPr>
                <w:rFonts w:hint="eastAsia"/>
                <w:lang w:eastAsia="zh-CN"/>
              </w:rPr>
              <w:t>无</w:t>
            </w:r>
          </w:p>
        </w:tc>
      </w:tr>
    </w:tbl>
    <w:p w14:paraId="73CBC584" w14:textId="77777777" w:rsidR="00316E95" w:rsidRPr="00E71FFD" w:rsidRDefault="00316E95" w:rsidP="00316E95"/>
    <w:p w14:paraId="6B655F5F" w14:textId="77777777" w:rsidR="00316E95" w:rsidRDefault="00316E95" w:rsidP="00316E95"/>
    <w:p w14:paraId="5BF76AEA" w14:textId="1D787966" w:rsidR="004D2C32" w:rsidRPr="00316E95" w:rsidRDefault="004D2C32" w:rsidP="004D2C32"/>
    <w:p w14:paraId="0C36F3ED" w14:textId="116E69E9" w:rsidR="004D2C32" w:rsidRDefault="004D2C32" w:rsidP="004D2C32"/>
    <w:p w14:paraId="53E1BA6D" w14:textId="397DC595" w:rsidR="004D2C32" w:rsidRDefault="004D2C32" w:rsidP="004D2C32">
      <w:pPr>
        <w:rPr>
          <w:ins w:id="1764" w:author="HerculesHu" w:date="2017-12-23T23:51:00Z"/>
        </w:rPr>
      </w:pPr>
      <w:r>
        <w:rPr>
          <w:noProof/>
        </w:rPr>
        <w:drawing>
          <wp:inline distT="0" distB="0" distL="0" distR="0" wp14:anchorId="5E735EE8" wp14:editId="02CD3CF7">
            <wp:extent cx="5274310" cy="3194685"/>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94685"/>
                    </a:xfrm>
                    <a:prstGeom prst="rect">
                      <a:avLst/>
                    </a:prstGeom>
                  </pic:spPr>
                </pic:pic>
              </a:graphicData>
            </a:graphic>
          </wp:inline>
        </w:drawing>
      </w:r>
    </w:p>
    <w:p w14:paraId="72961386" w14:textId="77777777" w:rsidR="00636C47" w:rsidRDefault="00636C47" w:rsidP="00636C47">
      <w:pPr>
        <w:jc w:val="center"/>
        <w:rPr>
          <w:ins w:id="1765" w:author="HerculesHu" w:date="2017-12-23T23:51:00Z"/>
        </w:rPr>
      </w:pPr>
      <w:ins w:id="1766" w:author="HerculesHu" w:date="2017-12-23T23:51:00Z">
        <w:r>
          <w:rPr>
            <w:rFonts w:hint="eastAsia"/>
          </w:rPr>
          <w:t>（电脑</w:t>
        </w:r>
        <w:r>
          <w:t>版</w:t>
        </w:r>
        <w:r>
          <w:rPr>
            <w:rFonts w:hint="eastAsia"/>
          </w:rPr>
          <w:t>）</w:t>
        </w:r>
      </w:ins>
    </w:p>
    <w:p w14:paraId="2911B18F" w14:textId="77777777" w:rsidR="00636C47" w:rsidRDefault="00636C47" w:rsidP="004D2C32"/>
    <w:p w14:paraId="6FD5B27C" w14:textId="6EEF69A7" w:rsidR="00600DCB" w:rsidRDefault="00600DCB" w:rsidP="004D2C32"/>
    <w:p w14:paraId="71B515D7" w14:textId="1B7EE36A" w:rsidR="00600DCB" w:rsidRDefault="00600DCB" w:rsidP="004D2C32"/>
    <w:p w14:paraId="6DE71108" w14:textId="73A00372" w:rsidR="00600DCB" w:rsidRDefault="00600DCB">
      <w:pPr>
        <w:pStyle w:val="a2"/>
      </w:pPr>
      <w:bookmarkStart w:id="1767" w:name="_Toc503060575"/>
      <w:r>
        <w:rPr>
          <w:rFonts w:hint="eastAsia"/>
        </w:rPr>
        <w:t>特殊</w:t>
      </w:r>
      <w:r>
        <w:t>帖子从列表中</w:t>
      </w:r>
      <w:r>
        <w:rPr>
          <w:rFonts w:hint="eastAsia"/>
        </w:rPr>
        <w:t>清除</w:t>
      </w:r>
      <w:r>
        <w:t>提示</w:t>
      </w:r>
      <w:bookmarkEnd w:id="1767"/>
    </w:p>
    <w:p w14:paraId="5CB11F6D" w14:textId="33EDD959" w:rsidR="00600DCB" w:rsidRDefault="00600DCB" w:rsidP="00600DCB"/>
    <w:p w14:paraId="0D9A6E4E" w14:textId="77777777" w:rsidR="00600DCB" w:rsidRDefault="00600DCB" w:rsidP="00600DCB"/>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600DCB" w14:paraId="656333C7"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7886625A" w14:textId="77777777" w:rsidR="00600DCB" w:rsidRDefault="00600DCB" w:rsidP="00CF3095">
            <w:pPr>
              <w:pStyle w:val="Axure"/>
              <w:ind w:firstLine="360"/>
            </w:pPr>
            <w:r>
              <w:t>脚注</w:t>
            </w:r>
          </w:p>
        </w:tc>
        <w:tc>
          <w:tcPr>
            <w:tcW w:w="2268" w:type="dxa"/>
          </w:tcPr>
          <w:p w14:paraId="5678037D" w14:textId="77777777" w:rsidR="00600DCB" w:rsidRDefault="00600DCB" w:rsidP="00CF3095">
            <w:pPr>
              <w:pStyle w:val="Axure"/>
              <w:ind w:firstLine="360"/>
            </w:pPr>
            <w:r>
              <w:t>名称</w:t>
            </w:r>
          </w:p>
        </w:tc>
        <w:tc>
          <w:tcPr>
            <w:tcW w:w="4536" w:type="dxa"/>
          </w:tcPr>
          <w:p w14:paraId="552AC8B9" w14:textId="77777777" w:rsidR="00600DCB" w:rsidRDefault="00600DCB" w:rsidP="00CF3095">
            <w:pPr>
              <w:pStyle w:val="Axure"/>
              <w:tabs>
                <w:tab w:val="left" w:pos="1190"/>
              </w:tabs>
              <w:ind w:firstLine="360"/>
            </w:pPr>
            <w:r>
              <w:t>交互</w:t>
            </w:r>
            <w:r>
              <w:tab/>
            </w:r>
          </w:p>
        </w:tc>
      </w:tr>
      <w:tr w:rsidR="00600DCB" w14:paraId="57A7BCB3" w14:textId="77777777" w:rsidTr="00CF3095">
        <w:trPr>
          <w:cantSplit/>
        </w:trPr>
        <w:tc>
          <w:tcPr>
            <w:tcW w:w="1413" w:type="dxa"/>
          </w:tcPr>
          <w:p w14:paraId="29C63994" w14:textId="77777777" w:rsidR="00600DCB" w:rsidRDefault="00600DCB" w:rsidP="00CF3095">
            <w:pPr>
              <w:pStyle w:val="Axure0"/>
              <w:ind w:firstLine="360"/>
            </w:pPr>
            <w:r>
              <w:t>1</w:t>
            </w:r>
          </w:p>
        </w:tc>
        <w:tc>
          <w:tcPr>
            <w:tcW w:w="2268" w:type="dxa"/>
          </w:tcPr>
          <w:p w14:paraId="349BA5E7" w14:textId="77777777" w:rsidR="00600DCB" w:rsidRDefault="00600DCB" w:rsidP="00CF3095">
            <w:pPr>
              <w:pStyle w:val="Axure0"/>
              <w:ind w:firstLine="360"/>
            </w:pPr>
            <w:r>
              <w:rPr>
                <w:rFonts w:hint="eastAsia"/>
                <w:lang w:eastAsia="zh-CN"/>
              </w:rPr>
              <w:t>关闭</w:t>
            </w:r>
          </w:p>
        </w:tc>
        <w:tc>
          <w:tcPr>
            <w:tcW w:w="4536" w:type="dxa"/>
          </w:tcPr>
          <w:p w14:paraId="52385F2A" w14:textId="779B73EB" w:rsidR="00600DCB" w:rsidRDefault="00600DCB" w:rsidP="00CF3095">
            <w:pPr>
              <w:pStyle w:val="Axure0"/>
              <w:ind w:firstLine="360"/>
              <w:rPr>
                <w:lang w:eastAsia="zh-CN"/>
              </w:rPr>
            </w:pPr>
            <w:r>
              <w:rPr>
                <w:rFonts w:hint="eastAsia"/>
                <w:lang w:eastAsia="zh-CN"/>
              </w:rPr>
              <w:t>点击后取消</w:t>
            </w:r>
            <w:r w:rsidR="00662E6B">
              <w:rPr>
                <w:rFonts w:hint="eastAsia"/>
                <w:lang w:eastAsia="zh-CN"/>
              </w:rPr>
              <w:t>清</w:t>
            </w:r>
            <w:r>
              <w:rPr>
                <w:rFonts w:hint="eastAsia"/>
                <w:lang w:eastAsia="zh-CN"/>
              </w:rPr>
              <w:t>除</w:t>
            </w:r>
            <w:r w:rsidR="00662E6B">
              <w:rPr>
                <w:rFonts w:hint="eastAsia"/>
                <w:lang w:eastAsia="zh-CN"/>
              </w:rPr>
              <w:t>此</w:t>
            </w:r>
            <w:r>
              <w:rPr>
                <w:rFonts w:hint="eastAsia"/>
                <w:lang w:eastAsia="zh-CN"/>
              </w:rPr>
              <w:t>贴</w:t>
            </w:r>
          </w:p>
        </w:tc>
      </w:tr>
      <w:tr w:rsidR="00600DCB" w14:paraId="2B3DF495"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8FF1530" w14:textId="77777777" w:rsidR="00600DCB" w:rsidRDefault="00600DCB" w:rsidP="00CF3095">
            <w:pPr>
              <w:pStyle w:val="Axure0"/>
              <w:ind w:firstLine="360"/>
              <w:rPr>
                <w:lang w:eastAsia="zh-CN"/>
              </w:rPr>
            </w:pPr>
            <w:r>
              <w:rPr>
                <w:rFonts w:hint="eastAsia"/>
                <w:lang w:eastAsia="zh-CN"/>
              </w:rPr>
              <w:t>2</w:t>
            </w:r>
          </w:p>
        </w:tc>
        <w:tc>
          <w:tcPr>
            <w:tcW w:w="2268" w:type="dxa"/>
          </w:tcPr>
          <w:p w14:paraId="4CDCBD6F" w14:textId="77777777" w:rsidR="00600DCB" w:rsidRDefault="00600DCB" w:rsidP="00CF3095">
            <w:pPr>
              <w:pStyle w:val="Axure0"/>
              <w:ind w:firstLine="360"/>
              <w:rPr>
                <w:lang w:eastAsia="zh-CN"/>
              </w:rPr>
            </w:pPr>
            <w:r>
              <w:rPr>
                <w:rFonts w:hint="eastAsia"/>
                <w:lang w:eastAsia="zh-CN"/>
              </w:rPr>
              <w:t>取消</w:t>
            </w:r>
          </w:p>
        </w:tc>
        <w:tc>
          <w:tcPr>
            <w:tcW w:w="4536" w:type="dxa"/>
          </w:tcPr>
          <w:p w14:paraId="4B5C33D9" w14:textId="19E22EBA" w:rsidR="00600DCB" w:rsidRDefault="00662E6B" w:rsidP="00CF3095">
            <w:pPr>
              <w:pStyle w:val="Axure0"/>
              <w:ind w:firstLine="360"/>
              <w:rPr>
                <w:lang w:eastAsia="zh-CN"/>
              </w:rPr>
            </w:pPr>
            <w:r>
              <w:rPr>
                <w:rFonts w:hint="eastAsia"/>
                <w:lang w:eastAsia="zh-CN"/>
              </w:rPr>
              <w:t>点击后取消清除此贴</w:t>
            </w:r>
          </w:p>
        </w:tc>
      </w:tr>
      <w:tr w:rsidR="00600DCB" w14:paraId="27CC858E" w14:textId="77777777" w:rsidTr="00CF3095">
        <w:trPr>
          <w:cantSplit/>
        </w:trPr>
        <w:tc>
          <w:tcPr>
            <w:tcW w:w="1413" w:type="dxa"/>
          </w:tcPr>
          <w:p w14:paraId="02DCCF6D" w14:textId="77777777" w:rsidR="00600DCB" w:rsidRDefault="00600DCB" w:rsidP="00CF3095">
            <w:pPr>
              <w:pStyle w:val="Axure0"/>
              <w:ind w:firstLine="360"/>
              <w:rPr>
                <w:lang w:eastAsia="zh-CN"/>
              </w:rPr>
            </w:pPr>
            <w:r>
              <w:rPr>
                <w:rFonts w:hint="eastAsia"/>
                <w:lang w:eastAsia="zh-CN"/>
              </w:rPr>
              <w:t>3</w:t>
            </w:r>
          </w:p>
        </w:tc>
        <w:tc>
          <w:tcPr>
            <w:tcW w:w="2268" w:type="dxa"/>
          </w:tcPr>
          <w:p w14:paraId="6C0E2D29" w14:textId="77777777" w:rsidR="00600DCB" w:rsidRDefault="00600DCB" w:rsidP="00CF3095">
            <w:pPr>
              <w:pStyle w:val="Axure0"/>
              <w:ind w:firstLine="360"/>
              <w:rPr>
                <w:lang w:eastAsia="zh-CN"/>
              </w:rPr>
            </w:pPr>
            <w:r>
              <w:rPr>
                <w:rFonts w:hint="eastAsia"/>
                <w:lang w:eastAsia="zh-CN"/>
              </w:rPr>
              <w:t>确认</w:t>
            </w:r>
          </w:p>
        </w:tc>
        <w:tc>
          <w:tcPr>
            <w:tcW w:w="4536" w:type="dxa"/>
          </w:tcPr>
          <w:p w14:paraId="76E7704F" w14:textId="60DF8D32" w:rsidR="00600DCB" w:rsidRDefault="00662E6B" w:rsidP="00CF3095">
            <w:pPr>
              <w:pStyle w:val="Axure0"/>
              <w:ind w:firstLine="360"/>
              <w:rPr>
                <w:lang w:eastAsia="zh-CN"/>
              </w:rPr>
            </w:pPr>
            <w:r>
              <w:rPr>
                <w:rFonts w:hint="eastAsia"/>
                <w:lang w:eastAsia="zh-CN"/>
              </w:rPr>
              <w:t>点击后确认清除此贴</w:t>
            </w:r>
          </w:p>
        </w:tc>
      </w:tr>
    </w:tbl>
    <w:p w14:paraId="4D714641" w14:textId="2F92CBC2" w:rsidR="00600DCB" w:rsidRDefault="00600DCB" w:rsidP="00600DCB"/>
    <w:p w14:paraId="5902E0AE" w14:textId="655E5A73" w:rsidR="00600DCB" w:rsidRDefault="00600DCB">
      <w:pPr>
        <w:ind w:firstLineChars="650" w:firstLine="1365"/>
        <w:rPr>
          <w:ins w:id="1768" w:author="HerculesHu" w:date="2017-12-23T23:51:00Z"/>
        </w:rPr>
        <w:pPrChange w:id="1769" w:author="HerculesHu" w:date="2017-12-24T00:15:00Z">
          <w:pPr/>
        </w:pPrChange>
      </w:pPr>
      <w:r>
        <w:rPr>
          <w:noProof/>
        </w:rPr>
        <w:drawing>
          <wp:inline distT="0" distB="0" distL="0" distR="0" wp14:anchorId="3144DD1F" wp14:editId="39E3AC3A">
            <wp:extent cx="3543300" cy="18097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43300" cy="1809750"/>
                    </a:xfrm>
                    <a:prstGeom prst="rect">
                      <a:avLst/>
                    </a:prstGeom>
                  </pic:spPr>
                </pic:pic>
              </a:graphicData>
            </a:graphic>
          </wp:inline>
        </w:drawing>
      </w:r>
    </w:p>
    <w:p w14:paraId="024AA6D7" w14:textId="77777777" w:rsidR="00636C47" w:rsidRDefault="00636C47" w:rsidP="00636C47">
      <w:pPr>
        <w:jc w:val="center"/>
        <w:rPr>
          <w:ins w:id="1770" w:author="HerculesHu" w:date="2017-12-23T23:51:00Z"/>
        </w:rPr>
      </w:pPr>
      <w:ins w:id="1771" w:author="HerculesHu" w:date="2017-12-23T23:51:00Z">
        <w:r>
          <w:rPr>
            <w:rFonts w:hint="eastAsia"/>
          </w:rPr>
          <w:t>（电脑</w:t>
        </w:r>
        <w:r>
          <w:t>版</w:t>
        </w:r>
        <w:r>
          <w:rPr>
            <w:rFonts w:hint="eastAsia"/>
          </w:rPr>
          <w:t>）</w:t>
        </w:r>
      </w:ins>
    </w:p>
    <w:p w14:paraId="6FC0D015" w14:textId="77777777" w:rsidR="00636C47" w:rsidRPr="00600DCB" w:rsidRDefault="00636C47" w:rsidP="00600DCB"/>
    <w:p w14:paraId="5DEF2D5E" w14:textId="55ECD775" w:rsidR="00B322BA" w:rsidRDefault="00E54CDC">
      <w:pPr>
        <w:pStyle w:val="a1"/>
      </w:pPr>
      <w:bookmarkStart w:id="1772" w:name="_Toc503060576"/>
      <w:ins w:id="1773" w:author="吴苏琪" w:date="2018-01-07T03:50:00Z">
        <w:r>
          <w:rPr>
            <w:rFonts w:hint="eastAsia"/>
          </w:rPr>
          <w:lastRenderedPageBreak/>
          <w:t>管理员</w:t>
        </w:r>
      </w:ins>
      <w:commentRangeStart w:id="1774"/>
      <w:r w:rsidR="00B322BA">
        <w:rPr>
          <w:rFonts w:hint="eastAsia"/>
        </w:rPr>
        <w:t>课程</w:t>
      </w:r>
      <w:r w:rsidR="00B322BA">
        <w:t>管理</w:t>
      </w:r>
      <w:commentRangeEnd w:id="1774"/>
      <w:r w:rsidR="008B6F67">
        <w:rPr>
          <w:rStyle w:val="af8"/>
          <w:rFonts w:ascii="Times New Roman" w:eastAsia="仿宋_GB2312" w:hAnsi="Times New Roman" w:cs="宋体"/>
          <w:b w:val="0"/>
          <w:noProof w:val="0"/>
          <w:color w:val="auto"/>
          <w:kern w:val="0"/>
        </w:rPr>
        <w:commentReference w:id="1774"/>
      </w:r>
      <w:bookmarkEnd w:id="1772"/>
    </w:p>
    <w:p w14:paraId="084EACBE" w14:textId="36C9DDE1" w:rsidR="001C01D4" w:rsidRDefault="001C01D4" w:rsidP="001C01D4"/>
    <w:p w14:paraId="7951DBFF" w14:textId="3A3C2747" w:rsidR="001C01D4" w:rsidRDefault="001C01D4" w:rsidP="001C01D4"/>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1C01D4" w14:paraId="517B0F3F"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4A2F3B1" w14:textId="77777777" w:rsidR="001C01D4" w:rsidRDefault="001C01D4" w:rsidP="00CF3095">
            <w:pPr>
              <w:pStyle w:val="Axure"/>
            </w:pPr>
            <w:r>
              <w:t>脚注</w:t>
            </w:r>
          </w:p>
        </w:tc>
        <w:tc>
          <w:tcPr>
            <w:tcW w:w="2268" w:type="dxa"/>
          </w:tcPr>
          <w:p w14:paraId="5A6BC329" w14:textId="77777777" w:rsidR="001C01D4" w:rsidRDefault="001C01D4" w:rsidP="00CF3095">
            <w:pPr>
              <w:pStyle w:val="Axure"/>
            </w:pPr>
            <w:r>
              <w:t>名称</w:t>
            </w:r>
          </w:p>
        </w:tc>
        <w:tc>
          <w:tcPr>
            <w:tcW w:w="4536" w:type="dxa"/>
          </w:tcPr>
          <w:p w14:paraId="732AF161" w14:textId="77777777" w:rsidR="001C01D4" w:rsidRDefault="001C01D4" w:rsidP="00CF3095">
            <w:pPr>
              <w:pStyle w:val="Axure"/>
              <w:tabs>
                <w:tab w:val="left" w:pos="1190"/>
              </w:tabs>
            </w:pPr>
            <w:r>
              <w:t>交互</w:t>
            </w:r>
            <w:r>
              <w:tab/>
            </w:r>
          </w:p>
        </w:tc>
      </w:tr>
      <w:tr w:rsidR="001C01D4" w14:paraId="517A6479" w14:textId="77777777" w:rsidTr="00CF3095">
        <w:trPr>
          <w:cantSplit/>
        </w:trPr>
        <w:tc>
          <w:tcPr>
            <w:tcW w:w="1413" w:type="dxa"/>
          </w:tcPr>
          <w:p w14:paraId="7904CB36" w14:textId="77777777" w:rsidR="001C01D4" w:rsidRDefault="001C01D4" w:rsidP="00CF3095">
            <w:pPr>
              <w:pStyle w:val="Axure0"/>
            </w:pPr>
            <w:r>
              <w:t>1</w:t>
            </w:r>
          </w:p>
        </w:tc>
        <w:tc>
          <w:tcPr>
            <w:tcW w:w="2268" w:type="dxa"/>
          </w:tcPr>
          <w:p w14:paraId="47F4C2F7" w14:textId="77777777" w:rsidR="001C01D4" w:rsidRDefault="001C01D4" w:rsidP="00CF3095">
            <w:pPr>
              <w:pStyle w:val="Axure0"/>
              <w:rPr>
                <w:lang w:eastAsia="zh-CN"/>
              </w:rPr>
            </w:pPr>
            <w:r>
              <w:rPr>
                <w:rFonts w:hint="eastAsia"/>
                <w:lang w:eastAsia="zh-CN"/>
              </w:rPr>
              <w:t>翻页</w:t>
            </w:r>
            <w:r>
              <w:rPr>
                <w:lang w:eastAsia="zh-CN"/>
              </w:rPr>
              <w:t>按钮</w:t>
            </w:r>
          </w:p>
        </w:tc>
        <w:tc>
          <w:tcPr>
            <w:tcW w:w="4536" w:type="dxa"/>
          </w:tcPr>
          <w:p w14:paraId="13E84A63" w14:textId="77777777" w:rsidR="001C01D4" w:rsidRDefault="001C01D4" w:rsidP="00CF3095">
            <w:pPr>
              <w:pStyle w:val="Axure0"/>
              <w:rPr>
                <w:lang w:eastAsia="zh-CN"/>
              </w:rPr>
            </w:pPr>
            <w:r>
              <w:rPr>
                <w:rFonts w:hint="eastAsia"/>
                <w:lang w:eastAsia="zh-CN"/>
              </w:rPr>
              <w:t>点击进行</w:t>
            </w:r>
            <w:r>
              <w:rPr>
                <w:lang w:eastAsia="zh-CN"/>
              </w:rPr>
              <w:t>翻页</w:t>
            </w:r>
          </w:p>
        </w:tc>
      </w:tr>
      <w:tr w:rsidR="001C01D4" w14:paraId="3CB23FB6"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F6D4BC0" w14:textId="77777777" w:rsidR="001C01D4" w:rsidRDefault="001C01D4" w:rsidP="00CF3095">
            <w:pPr>
              <w:pStyle w:val="Axure0"/>
              <w:rPr>
                <w:lang w:eastAsia="zh-CN"/>
              </w:rPr>
            </w:pPr>
            <w:r>
              <w:rPr>
                <w:rFonts w:hint="eastAsia"/>
                <w:lang w:eastAsia="zh-CN"/>
              </w:rPr>
              <w:t>2</w:t>
            </w:r>
          </w:p>
        </w:tc>
        <w:tc>
          <w:tcPr>
            <w:tcW w:w="2268" w:type="dxa"/>
          </w:tcPr>
          <w:p w14:paraId="7EFFDDC3" w14:textId="77777777" w:rsidR="001C01D4" w:rsidRDefault="001C01D4" w:rsidP="00CF3095">
            <w:pPr>
              <w:pStyle w:val="Axure0"/>
              <w:rPr>
                <w:lang w:eastAsia="zh-CN"/>
              </w:rPr>
            </w:pPr>
            <w:r>
              <w:rPr>
                <w:rFonts w:hint="eastAsia"/>
                <w:lang w:eastAsia="zh-CN"/>
              </w:rPr>
              <w:t>页码与</w:t>
            </w:r>
            <w:r>
              <w:rPr>
                <w:lang w:eastAsia="zh-CN"/>
              </w:rPr>
              <w:t>数量显示条</w:t>
            </w:r>
          </w:p>
        </w:tc>
        <w:tc>
          <w:tcPr>
            <w:tcW w:w="4536" w:type="dxa"/>
          </w:tcPr>
          <w:p w14:paraId="38EB79F3" w14:textId="77777777" w:rsidR="001C01D4" w:rsidRDefault="001C01D4" w:rsidP="00CF3095">
            <w:pPr>
              <w:pStyle w:val="Axure0"/>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rsidR="001C01D4" w14:paraId="2CDA0AAA" w14:textId="77777777" w:rsidTr="00CF3095">
        <w:trPr>
          <w:cantSplit/>
        </w:trPr>
        <w:tc>
          <w:tcPr>
            <w:tcW w:w="1413" w:type="dxa"/>
          </w:tcPr>
          <w:p w14:paraId="1D42FA31" w14:textId="77777777" w:rsidR="001C01D4" w:rsidRDefault="001C01D4" w:rsidP="00CF3095">
            <w:pPr>
              <w:pStyle w:val="Axure0"/>
              <w:rPr>
                <w:lang w:eastAsia="zh-CN"/>
              </w:rPr>
            </w:pPr>
            <w:r>
              <w:rPr>
                <w:rFonts w:hint="eastAsia"/>
                <w:lang w:eastAsia="zh-CN"/>
              </w:rPr>
              <w:t>3</w:t>
            </w:r>
          </w:p>
        </w:tc>
        <w:tc>
          <w:tcPr>
            <w:tcW w:w="2268" w:type="dxa"/>
          </w:tcPr>
          <w:p w14:paraId="2D84F1CF" w14:textId="77777777" w:rsidR="001C01D4" w:rsidRDefault="001C01D4" w:rsidP="00CF3095">
            <w:pPr>
              <w:pStyle w:val="Axure0"/>
              <w:rPr>
                <w:lang w:eastAsia="zh-CN"/>
              </w:rPr>
            </w:pPr>
            <w:r>
              <w:rPr>
                <w:rFonts w:hint="eastAsia"/>
                <w:lang w:eastAsia="zh-CN"/>
              </w:rPr>
              <w:t>清除</w:t>
            </w:r>
            <w:r>
              <w:rPr>
                <w:lang w:eastAsia="zh-CN"/>
              </w:rPr>
              <w:t>按钮</w:t>
            </w:r>
          </w:p>
        </w:tc>
        <w:tc>
          <w:tcPr>
            <w:tcW w:w="4536" w:type="dxa"/>
          </w:tcPr>
          <w:p w14:paraId="603D5B07" w14:textId="77777777" w:rsidR="001C01D4" w:rsidRDefault="001C01D4" w:rsidP="00CF3095">
            <w:pPr>
              <w:pStyle w:val="Axure0"/>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rsidR="001C01D4" w14:paraId="57AEFE80"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3D7DD8C" w14:textId="77777777" w:rsidR="001C01D4" w:rsidRDefault="001C01D4" w:rsidP="00CF3095">
            <w:pPr>
              <w:pStyle w:val="Axure0"/>
              <w:rPr>
                <w:lang w:eastAsia="zh-CN"/>
              </w:rPr>
            </w:pPr>
            <w:r>
              <w:rPr>
                <w:rFonts w:hint="eastAsia"/>
                <w:lang w:eastAsia="zh-CN"/>
              </w:rPr>
              <w:t>4</w:t>
            </w:r>
          </w:p>
        </w:tc>
        <w:tc>
          <w:tcPr>
            <w:tcW w:w="2268" w:type="dxa"/>
          </w:tcPr>
          <w:p w14:paraId="4B5B09C4" w14:textId="77777777" w:rsidR="001C01D4" w:rsidRDefault="001C01D4" w:rsidP="00CF3095">
            <w:pPr>
              <w:pStyle w:val="Axure0"/>
              <w:rPr>
                <w:lang w:eastAsia="zh-CN"/>
              </w:rPr>
            </w:pPr>
            <w:r>
              <w:rPr>
                <w:rFonts w:hint="eastAsia"/>
                <w:lang w:eastAsia="zh-CN"/>
              </w:rPr>
              <w:t>反选</w:t>
            </w:r>
            <w:r>
              <w:rPr>
                <w:lang w:eastAsia="zh-CN"/>
              </w:rPr>
              <w:t>按钮</w:t>
            </w:r>
          </w:p>
        </w:tc>
        <w:tc>
          <w:tcPr>
            <w:tcW w:w="4536" w:type="dxa"/>
          </w:tcPr>
          <w:p w14:paraId="7E929019" w14:textId="77777777" w:rsidR="001C01D4" w:rsidRDefault="001C01D4" w:rsidP="00CF3095">
            <w:pPr>
              <w:pStyle w:val="Axure0"/>
              <w:rPr>
                <w:lang w:eastAsia="zh-CN"/>
              </w:rPr>
            </w:pPr>
            <w:r>
              <w:rPr>
                <w:rFonts w:hint="eastAsia"/>
                <w:lang w:eastAsia="zh-CN"/>
              </w:rPr>
              <w:t>点击进行所有</w:t>
            </w:r>
            <w:r>
              <w:rPr>
                <w:lang w:eastAsia="zh-CN"/>
              </w:rPr>
              <w:t>页的</w:t>
            </w:r>
            <w:r>
              <w:rPr>
                <w:rFonts w:hint="eastAsia"/>
                <w:lang w:eastAsia="zh-CN"/>
              </w:rPr>
              <w:t>反选</w:t>
            </w:r>
          </w:p>
        </w:tc>
      </w:tr>
      <w:tr w:rsidR="001C01D4" w14:paraId="419BC596" w14:textId="77777777" w:rsidTr="00CF3095">
        <w:trPr>
          <w:cantSplit/>
        </w:trPr>
        <w:tc>
          <w:tcPr>
            <w:tcW w:w="1413" w:type="dxa"/>
          </w:tcPr>
          <w:p w14:paraId="6F66523C" w14:textId="77777777" w:rsidR="001C01D4" w:rsidRDefault="001C01D4" w:rsidP="00CF3095">
            <w:pPr>
              <w:pStyle w:val="Axure0"/>
              <w:rPr>
                <w:lang w:eastAsia="zh-CN"/>
              </w:rPr>
            </w:pPr>
            <w:r>
              <w:rPr>
                <w:rFonts w:hint="eastAsia"/>
                <w:lang w:eastAsia="zh-CN"/>
              </w:rPr>
              <w:t>5</w:t>
            </w:r>
          </w:p>
        </w:tc>
        <w:tc>
          <w:tcPr>
            <w:tcW w:w="2268" w:type="dxa"/>
          </w:tcPr>
          <w:p w14:paraId="436DAA8D" w14:textId="77777777" w:rsidR="001C01D4" w:rsidRDefault="001C01D4" w:rsidP="00CF3095">
            <w:pPr>
              <w:pStyle w:val="Axure0"/>
              <w:rPr>
                <w:lang w:eastAsia="zh-CN"/>
              </w:rPr>
            </w:pPr>
            <w:r>
              <w:rPr>
                <w:rFonts w:hint="eastAsia"/>
                <w:lang w:eastAsia="zh-CN"/>
              </w:rPr>
              <w:t>全选</w:t>
            </w:r>
            <w:r>
              <w:rPr>
                <w:lang w:eastAsia="zh-CN"/>
              </w:rPr>
              <w:t>按钮</w:t>
            </w:r>
          </w:p>
        </w:tc>
        <w:tc>
          <w:tcPr>
            <w:tcW w:w="4536" w:type="dxa"/>
          </w:tcPr>
          <w:p w14:paraId="6134CCA5" w14:textId="77777777" w:rsidR="001C01D4" w:rsidRDefault="001C01D4" w:rsidP="00CF3095">
            <w:pPr>
              <w:pStyle w:val="Axure0"/>
              <w:rPr>
                <w:lang w:eastAsia="zh-CN"/>
              </w:rPr>
            </w:pPr>
            <w:r>
              <w:rPr>
                <w:rFonts w:hint="eastAsia"/>
                <w:lang w:eastAsia="zh-CN"/>
              </w:rPr>
              <w:t>点击进行所有</w:t>
            </w:r>
            <w:r>
              <w:rPr>
                <w:lang w:eastAsia="zh-CN"/>
              </w:rPr>
              <w:t>页的</w:t>
            </w:r>
            <w:r>
              <w:rPr>
                <w:rFonts w:hint="eastAsia"/>
                <w:lang w:eastAsia="zh-CN"/>
              </w:rPr>
              <w:t>全选</w:t>
            </w:r>
          </w:p>
        </w:tc>
      </w:tr>
      <w:tr w:rsidR="001C01D4" w14:paraId="79FD195B"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0FF7D7B3" w14:textId="77777777" w:rsidR="001C01D4" w:rsidRDefault="001C01D4" w:rsidP="00CF3095">
            <w:pPr>
              <w:pStyle w:val="Axure0"/>
              <w:rPr>
                <w:lang w:eastAsia="zh-CN"/>
              </w:rPr>
            </w:pPr>
            <w:r>
              <w:rPr>
                <w:rFonts w:hint="eastAsia"/>
                <w:lang w:eastAsia="zh-CN"/>
              </w:rPr>
              <w:t>6</w:t>
            </w:r>
          </w:p>
        </w:tc>
        <w:tc>
          <w:tcPr>
            <w:tcW w:w="2268" w:type="dxa"/>
          </w:tcPr>
          <w:p w14:paraId="321A9717" w14:textId="77777777" w:rsidR="001C01D4" w:rsidRDefault="001C01D4" w:rsidP="00CF3095">
            <w:pPr>
              <w:pStyle w:val="Axure0"/>
              <w:rPr>
                <w:lang w:eastAsia="zh-CN"/>
              </w:rPr>
            </w:pPr>
            <w:r>
              <w:rPr>
                <w:rFonts w:hint="eastAsia"/>
                <w:lang w:eastAsia="zh-CN"/>
              </w:rPr>
              <w:t>复选</w:t>
            </w:r>
            <w:r>
              <w:rPr>
                <w:lang w:eastAsia="zh-CN"/>
              </w:rPr>
              <w:t>框</w:t>
            </w:r>
          </w:p>
        </w:tc>
        <w:tc>
          <w:tcPr>
            <w:tcW w:w="4536" w:type="dxa"/>
          </w:tcPr>
          <w:p w14:paraId="41231583" w14:textId="77777777" w:rsidR="001C01D4" w:rsidRDefault="001C01D4" w:rsidP="00CF3095">
            <w:pPr>
              <w:pStyle w:val="Axure0"/>
              <w:rPr>
                <w:lang w:eastAsia="zh-CN"/>
              </w:rPr>
            </w:pPr>
            <w:r>
              <w:rPr>
                <w:rFonts w:hint="eastAsia"/>
                <w:lang w:eastAsia="zh-CN"/>
              </w:rPr>
              <w:t>点击进行复选</w:t>
            </w:r>
          </w:p>
        </w:tc>
      </w:tr>
      <w:tr w:rsidR="001C01D4" w14:paraId="01AF9224" w14:textId="77777777" w:rsidTr="00CF3095">
        <w:trPr>
          <w:cantSplit/>
        </w:trPr>
        <w:tc>
          <w:tcPr>
            <w:tcW w:w="1413" w:type="dxa"/>
          </w:tcPr>
          <w:p w14:paraId="7DC29EEF" w14:textId="77777777" w:rsidR="001C01D4" w:rsidRDefault="001C01D4" w:rsidP="00CF3095">
            <w:pPr>
              <w:pStyle w:val="Axure0"/>
              <w:rPr>
                <w:lang w:eastAsia="zh-CN"/>
              </w:rPr>
            </w:pPr>
            <w:r>
              <w:rPr>
                <w:rFonts w:hint="eastAsia"/>
                <w:lang w:eastAsia="zh-CN"/>
              </w:rPr>
              <w:t>7</w:t>
            </w:r>
          </w:p>
        </w:tc>
        <w:tc>
          <w:tcPr>
            <w:tcW w:w="2268" w:type="dxa"/>
          </w:tcPr>
          <w:p w14:paraId="2E581FCD" w14:textId="77777777" w:rsidR="001C01D4" w:rsidRDefault="001C01D4" w:rsidP="00CF3095">
            <w:pPr>
              <w:pStyle w:val="Axure0"/>
              <w:rPr>
                <w:lang w:eastAsia="zh-CN"/>
              </w:rPr>
            </w:pPr>
            <w:r>
              <w:rPr>
                <w:rFonts w:hint="eastAsia"/>
                <w:lang w:eastAsia="zh-CN"/>
              </w:rPr>
              <w:t>单项删除</w:t>
            </w:r>
            <w:r>
              <w:rPr>
                <w:lang w:eastAsia="zh-CN"/>
              </w:rPr>
              <w:t>按钮</w:t>
            </w:r>
          </w:p>
        </w:tc>
        <w:tc>
          <w:tcPr>
            <w:tcW w:w="4536" w:type="dxa"/>
          </w:tcPr>
          <w:p w14:paraId="05C8C162" w14:textId="169835BF" w:rsidR="001C01D4" w:rsidRDefault="001C01D4" w:rsidP="00832013">
            <w:pPr>
              <w:pStyle w:val="Axure0"/>
              <w:rPr>
                <w:lang w:eastAsia="zh-CN"/>
              </w:rPr>
            </w:pPr>
            <w:r>
              <w:rPr>
                <w:rFonts w:hint="eastAsia"/>
                <w:lang w:eastAsia="zh-CN"/>
              </w:rPr>
              <w:t>点击</w:t>
            </w:r>
            <w:r>
              <w:rPr>
                <w:lang w:eastAsia="zh-CN"/>
              </w:rPr>
              <w:t>对该项</w:t>
            </w:r>
            <w:r w:rsidR="00832013">
              <w:rPr>
                <w:rFonts w:hint="eastAsia"/>
                <w:lang w:eastAsia="zh-CN"/>
              </w:rPr>
              <w:t>课程删</w:t>
            </w:r>
            <w:r>
              <w:rPr>
                <w:lang w:eastAsia="zh-CN"/>
              </w:rPr>
              <w:t>除</w:t>
            </w:r>
          </w:p>
        </w:tc>
      </w:tr>
      <w:tr w:rsidR="001C01D4" w14:paraId="4A812340"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78611C5" w14:textId="77777777" w:rsidR="001C01D4" w:rsidRDefault="001C01D4" w:rsidP="00CF3095">
            <w:pPr>
              <w:pStyle w:val="Axure0"/>
              <w:rPr>
                <w:lang w:eastAsia="zh-CN"/>
              </w:rPr>
            </w:pPr>
            <w:r>
              <w:rPr>
                <w:rFonts w:hint="eastAsia"/>
                <w:lang w:eastAsia="zh-CN"/>
              </w:rPr>
              <w:t>8</w:t>
            </w:r>
          </w:p>
        </w:tc>
        <w:tc>
          <w:tcPr>
            <w:tcW w:w="2268" w:type="dxa"/>
          </w:tcPr>
          <w:p w14:paraId="7D64903A" w14:textId="5ED36D82" w:rsidR="001C01D4" w:rsidRDefault="00847FF5" w:rsidP="00CF3095">
            <w:pPr>
              <w:pStyle w:val="Axure0"/>
              <w:rPr>
                <w:lang w:eastAsia="zh-CN"/>
              </w:rPr>
            </w:pPr>
            <w:r>
              <w:rPr>
                <w:rFonts w:hint="eastAsia"/>
                <w:lang w:eastAsia="zh-CN"/>
              </w:rPr>
              <w:t>链接定位标志</w:t>
            </w:r>
          </w:p>
        </w:tc>
        <w:tc>
          <w:tcPr>
            <w:tcW w:w="4536" w:type="dxa"/>
          </w:tcPr>
          <w:p w14:paraId="15FDF3DD" w14:textId="5955BEEC" w:rsidR="001C01D4" w:rsidRDefault="00847FF5" w:rsidP="00CF3095">
            <w:pPr>
              <w:pStyle w:val="Axure0"/>
              <w:rPr>
                <w:lang w:eastAsia="zh-CN"/>
              </w:rPr>
            </w:pPr>
            <w:r>
              <w:rPr>
                <w:rFonts w:hint="eastAsia"/>
                <w:lang w:eastAsia="zh-CN"/>
              </w:rPr>
              <w:t>点击</w:t>
            </w:r>
            <w:r>
              <w:rPr>
                <w:lang w:eastAsia="zh-CN"/>
              </w:rPr>
              <w:t>后</w:t>
            </w:r>
            <w:r>
              <w:rPr>
                <w:rFonts w:hint="eastAsia"/>
                <w:lang w:eastAsia="zh-CN"/>
              </w:rPr>
              <w:t>链接定位</w:t>
            </w:r>
            <w:r>
              <w:rPr>
                <w:lang w:eastAsia="zh-CN"/>
              </w:rPr>
              <w:t>到</w:t>
            </w:r>
            <w:r>
              <w:rPr>
                <w:rFonts w:hint="eastAsia"/>
                <w:lang w:eastAsia="zh-CN"/>
              </w:rPr>
              <w:t>具体</w:t>
            </w:r>
            <w:r>
              <w:rPr>
                <w:lang w:eastAsia="zh-CN"/>
              </w:rPr>
              <w:t>课程</w:t>
            </w:r>
            <w:r>
              <w:rPr>
                <w:rFonts w:hint="eastAsia"/>
                <w:lang w:eastAsia="zh-CN"/>
              </w:rPr>
              <w:t>页面</w:t>
            </w:r>
          </w:p>
        </w:tc>
      </w:tr>
      <w:tr w:rsidR="001C01D4" w14:paraId="4685C28E" w14:textId="77777777" w:rsidTr="00CF3095">
        <w:trPr>
          <w:cantSplit/>
        </w:trPr>
        <w:tc>
          <w:tcPr>
            <w:tcW w:w="1413" w:type="dxa"/>
          </w:tcPr>
          <w:p w14:paraId="57323068" w14:textId="77777777" w:rsidR="001C01D4" w:rsidRDefault="001C01D4" w:rsidP="00CF3095">
            <w:pPr>
              <w:pStyle w:val="Axure0"/>
              <w:rPr>
                <w:lang w:eastAsia="zh-CN"/>
              </w:rPr>
            </w:pPr>
            <w:r>
              <w:rPr>
                <w:rFonts w:hint="eastAsia"/>
                <w:lang w:eastAsia="zh-CN"/>
              </w:rPr>
              <w:t>9</w:t>
            </w:r>
          </w:p>
        </w:tc>
        <w:tc>
          <w:tcPr>
            <w:tcW w:w="2268" w:type="dxa"/>
          </w:tcPr>
          <w:p w14:paraId="3B77DDAC" w14:textId="1C89B34C" w:rsidR="001C01D4" w:rsidRDefault="00991F5B" w:rsidP="00CF3095">
            <w:pPr>
              <w:pStyle w:val="Axure0"/>
              <w:rPr>
                <w:lang w:eastAsia="zh-CN"/>
              </w:rPr>
            </w:pPr>
            <w:r>
              <w:rPr>
                <w:rFonts w:hint="eastAsia"/>
                <w:lang w:eastAsia="zh-CN"/>
              </w:rPr>
              <w:t>复选删除按钮</w:t>
            </w:r>
          </w:p>
        </w:tc>
        <w:tc>
          <w:tcPr>
            <w:tcW w:w="4536" w:type="dxa"/>
          </w:tcPr>
          <w:p w14:paraId="007FEBCD" w14:textId="4D6C2AB8" w:rsidR="001C01D4" w:rsidRDefault="00991F5B" w:rsidP="00CF3095">
            <w:pPr>
              <w:pStyle w:val="Axure0"/>
              <w:rPr>
                <w:lang w:eastAsia="zh-CN"/>
              </w:rPr>
            </w:pPr>
            <w:r>
              <w:rPr>
                <w:rFonts w:hint="eastAsia"/>
                <w:lang w:eastAsia="zh-CN"/>
              </w:rPr>
              <w:t>点击</w:t>
            </w:r>
            <w:r>
              <w:rPr>
                <w:lang w:eastAsia="zh-CN"/>
              </w:rPr>
              <w:t>对</w:t>
            </w:r>
            <w:r>
              <w:rPr>
                <w:rFonts w:hint="eastAsia"/>
                <w:lang w:eastAsia="zh-CN"/>
              </w:rPr>
              <w:t>复选课程删</w:t>
            </w:r>
            <w:r>
              <w:rPr>
                <w:lang w:eastAsia="zh-CN"/>
              </w:rPr>
              <w:t>除</w:t>
            </w:r>
          </w:p>
        </w:tc>
      </w:tr>
      <w:tr w:rsidR="001C01D4" w14:paraId="29CDD408"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1485AC70" w14:textId="77777777" w:rsidR="001C01D4" w:rsidRDefault="001C01D4" w:rsidP="00CF3095">
            <w:pPr>
              <w:pStyle w:val="Axure0"/>
              <w:rPr>
                <w:lang w:eastAsia="zh-CN"/>
              </w:rPr>
            </w:pPr>
            <w:r>
              <w:rPr>
                <w:rFonts w:hint="eastAsia"/>
                <w:lang w:eastAsia="zh-CN"/>
              </w:rPr>
              <w:t>10</w:t>
            </w:r>
          </w:p>
        </w:tc>
        <w:tc>
          <w:tcPr>
            <w:tcW w:w="2268" w:type="dxa"/>
          </w:tcPr>
          <w:p w14:paraId="67350460" w14:textId="0A98AF23" w:rsidR="001C01D4" w:rsidRDefault="002B6C08" w:rsidP="00CF3095">
            <w:pPr>
              <w:pStyle w:val="Axure0"/>
              <w:rPr>
                <w:lang w:eastAsia="zh-CN"/>
              </w:rPr>
            </w:pPr>
            <w:r>
              <w:rPr>
                <w:rFonts w:hint="eastAsia"/>
                <w:lang w:eastAsia="zh-CN"/>
              </w:rPr>
              <w:t>操作</w:t>
            </w:r>
            <w:r>
              <w:rPr>
                <w:lang w:eastAsia="zh-CN"/>
              </w:rPr>
              <w:t>属性</w:t>
            </w:r>
            <w:r>
              <w:rPr>
                <w:rFonts w:hint="eastAsia"/>
                <w:lang w:eastAsia="zh-CN"/>
              </w:rPr>
              <w:t>列</w:t>
            </w:r>
          </w:p>
        </w:tc>
        <w:tc>
          <w:tcPr>
            <w:tcW w:w="4536" w:type="dxa"/>
          </w:tcPr>
          <w:p w14:paraId="77F5BFD9" w14:textId="44C2AD80" w:rsidR="001C01D4" w:rsidRDefault="00760B5B" w:rsidP="00CF3095">
            <w:pPr>
              <w:pStyle w:val="Axure0"/>
              <w:rPr>
                <w:lang w:eastAsia="zh-CN"/>
              </w:rPr>
            </w:pPr>
            <w:r>
              <w:rPr>
                <w:rFonts w:hint="eastAsia"/>
                <w:lang w:eastAsia="zh-CN"/>
              </w:rPr>
              <w:t>无</w:t>
            </w:r>
          </w:p>
        </w:tc>
      </w:tr>
      <w:tr w:rsidR="001C01D4" w14:paraId="0DA9BD9A" w14:textId="77777777" w:rsidTr="00CF3095">
        <w:trPr>
          <w:cantSplit/>
        </w:trPr>
        <w:tc>
          <w:tcPr>
            <w:tcW w:w="1413" w:type="dxa"/>
          </w:tcPr>
          <w:p w14:paraId="584BF578" w14:textId="77777777" w:rsidR="001C01D4" w:rsidRDefault="001C01D4" w:rsidP="00CF3095">
            <w:pPr>
              <w:pStyle w:val="Axure0"/>
              <w:rPr>
                <w:lang w:eastAsia="zh-CN"/>
              </w:rPr>
            </w:pPr>
            <w:r>
              <w:rPr>
                <w:rFonts w:hint="eastAsia"/>
                <w:lang w:eastAsia="zh-CN"/>
              </w:rPr>
              <w:t>11</w:t>
            </w:r>
          </w:p>
        </w:tc>
        <w:tc>
          <w:tcPr>
            <w:tcW w:w="2268" w:type="dxa"/>
          </w:tcPr>
          <w:p w14:paraId="7514F021" w14:textId="7EB4574C" w:rsidR="001C01D4" w:rsidRDefault="00760B5B" w:rsidP="00CF3095">
            <w:pPr>
              <w:pStyle w:val="Axure0"/>
              <w:rPr>
                <w:lang w:eastAsia="zh-CN"/>
              </w:rPr>
            </w:pPr>
            <w:r>
              <w:rPr>
                <w:rFonts w:hint="eastAsia"/>
                <w:lang w:eastAsia="zh-CN"/>
              </w:rPr>
              <w:t>教师</w:t>
            </w:r>
            <w:r w:rsidR="001C01D4">
              <w:rPr>
                <w:lang w:eastAsia="zh-CN"/>
              </w:rPr>
              <w:t>属性</w:t>
            </w:r>
            <w:r w:rsidR="001C01D4">
              <w:rPr>
                <w:rFonts w:hint="eastAsia"/>
                <w:lang w:eastAsia="zh-CN"/>
              </w:rPr>
              <w:t>列</w:t>
            </w:r>
          </w:p>
        </w:tc>
        <w:tc>
          <w:tcPr>
            <w:tcW w:w="4536" w:type="dxa"/>
          </w:tcPr>
          <w:p w14:paraId="3F4D25A3" w14:textId="75324E72" w:rsidR="001C01D4" w:rsidRDefault="001C01D4" w:rsidP="00760B5B">
            <w:pPr>
              <w:pStyle w:val="Axure0"/>
              <w:rPr>
                <w:lang w:eastAsia="zh-CN"/>
              </w:rPr>
            </w:pPr>
            <w:r>
              <w:rPr>
                <w:rFonts w:hint="eastAsia"/>
                <w:lang w:eastAsia="zh-CN"/>
              </w:rPr>
              <w:t>点击</w:t>
            </w:r>
            <w:r>
              <w:rPr>
                <w:lang w:eastAsia="zh-CN"/>
              </w:rPr>
              <w:t>将</w:t>
            </w:r>
            <w:r w:rsidR="00760B5B">
              <w:rPr>
                <w:rFonts w:hint="eastAsia"/>
                <w:lang w:eastAsia="zh-CN"/>
              </w:rPr>
              <w:t>教师姓名</w:t>
            </w:r>
            <w:r>
              <w:rPr>
                <w:rFonts w:hint="eastAsia"/>
                <w:lang w:eastAsia="zh-CN"/>
              </w:rPr>
              <w:t>进行</w:t>
            </w:r>
            <w:r>
              <w:rPr>
                <w:lang w:eastAsia="zh-CN"/>
              </w:rPr>
              <w:t>字典序排序</w:t>
            </w:r>
          </w:p>
        </w:tc>
      </w:tr>
      <w:tr w:rsidR="001C01D4" w14:paraId="542F756F"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3DB7930" w14:textId="77777777" w:rsidR="001C01D4" w:rsidRDefault="001C01D4" w:rsidP="00CF3095">
            <w:pPr>
              <w:pStyle w:val="Axure0"/>
              <w:rPr>
                <w:lang w:eastAsia="zh-CN"/>
              </w:rPr>
            </w:pPr>
            <w:r>
              <w:rPr>
                <w:rFonts w:hint="eastAsia"/>
                <w:lang w:eastAsia="zh-CN"/>
              </w:rPr>
              <w:t>1</w:t>
            </w:r>
            <w:r>
              <w:rPr>
                <w:lang w:eastAsia="zh-CN"/>
              </w:rPr>
              <w:t>2</w:t>
            </w:r>
          </w:p>
        </w:tc>
        <w:tc>
          <w:tcPr>
            <w:tcW w:w="2268" w:type="dxa"/>
          </w:tcPr>
          <w:p w14:paraId="55C501C6" w14:textId="5185ECE6" w:rsidR="001C01D4" w:rsidRDefault="00760B5B" w:rsidP="00CF3095">
            <w:pPr>
              <w:pStyle w:val="Axure0"/>
              <w:rPr>
                <w:lang w:eastAsia="zh-CN"/>
              </w:rPr>
            </w:pPr>
            <w:r>
              <w:rPr>
                <w:rFonts w:hint="eastAsia"/>
                <w:lang w:eastAsia="zh-CN"/>
              </w:rPr>
              <w:t>证件号</w:t>
            </w:r>
            <w:r w:rsidR="001C01D4">
              <w:rPr>
                <w:lang w:eastAsia="zh-CN"/>
              </w:rPr>
              <w:t>属性列</w:t>
            </w:r>
          </w:p>
        </w:tc>
        <w:tc>
          <w:tcPr>
            <w:tcW w:w="4536" w:type="dxa"/>
          </w:tcPr>
          <w:p w14:paraId="01E1F2E2" w14:textId="428C0BBB" w:rsidR="001C01D4" w:rsidRDefault="00760B5B" w:rsidP="00CF3095">
            <w:pPr>
              <w:pStyle w:val="Axure0"/>
              <w:rPr>
                <w:lang w:eastAsia="zh-CN"/>
              </w:rPr>
            </w:pPr>
            <w:r>
              <w:rPr>
                <w:rFonts w:hint="eastAsia"/>
                <w:lang w:eastAsia="zh-CN"/>
              </w:rPr>
              <w:t>点击</w:t>
            </w:r>
            <w:r>
              <w:rPr>
                <w:lang w:eastAsia="zh-CN"/>
              </w:rPr>
              <w:t>将</w:t>
            </w:r>
            <w:r>
              <w:rPr>
                <w:rFonts w:hint="eastAsia"/>
                <w:lang w:eastAsia="zh-CN"/>
              </w:rPr>
              <w:t>证件</w:t>
            </w:r>
            <w:r>
              <w:rPr>
                <w:lang w:eastAsia="zh-CN"/>
              </w:rPr>
              <w:t>号</w:t>
            </w:r>
            <w:r>
              <w:rPr>
                <w:rFonts w:hint="eastAsia"/>
                <w:lang w:eastAsia="zh-CN"/>
              </w:rPr>
              <w:t>进行</w:t>
            </w:r>
            <w:r>
              <w:rPr>
                <w:lang w:eastAsia="zh-CN"/>
              </w:rPr>
              <w:t>字典序排序</w:t>
            </w:r>
          </w:p>
        </w:tc>
      </w:tr>
      <w:tr w:rsidR="001C01D4" w14:paraId="313CBEB4" w14:textId="77777777" w:rsidTr="00CF3095">
        <w:trPr>
          <w:cantSplit/>
        </w:trPr>
        <w:tc>
          <w:tcPr>
            <w:tcW w:w="1413" w:type="dxa"/>
          </w:tcPr>
          <w:p w14:paraId="3BB8F90C" w14:textId="77777777" w:rsidR="001C01D4" w:rsidRDefault="001C01D4" w:rsidP="00CF3095">
            <w:pPr>
              <w:pStyle w:val="Axure0"/>
              <w:rPr>
                <w:lang w:eastAsia="zh-CN"/>
              </w:rPr>
            </w:pPr>
            <w:r>
              <w:rPr>
                <w:rFonts w:hint="eastAsia"/>
                <w:lang w:eastAsia="zh-CN"/>
              </w:rPr>
              <w:t>1</w:t>
            </w:r>
            <w:r>
              <w:rPr>
                <w:lang w:eastAsia="zh-CN"/>
              </w:rPr>
              <w:t>3</w:t>
            </w:r>
          </w:p>
        </w:tc>
        <w:tc>
          <w:tcPr>
            <w:tcW w:w="2268" w:type="dxa"/>
          </w:tcPr>
          <w:p w14:paraId="4237040C" w14:textId="5E5FA7CC" w:rsidR="001C01D4" w:rsidRDefault="00A2451B" w:rsidP="00CF3095">
            <w:pPr>
              <w:pStyle w:val="Axure0"/>
              <w:rPr>
                <w:lang w:eastAsia="zh-CN"/>
              </w:rPr>
            </w:pPr>
            <w:r>
              <w:rPr>
                <w:rFonts w:hint="eastAsia"/>
                <w:lang w:eastAsia="zh-CN"/>
              </w:rPr>
              <w:t>开课</w:t>
            </w:r>
            <w:r>
              <w:rPr>
                <w:lang w:eastAsia="zh-CN"/>
              </w:rPr>
              <w:t>课程</w:t>
            </w:r>
            <w:r w:rsidR="001C01D4">
              <w:rPr>
                <w:rFonts w:hint="eastAsia"/>
                <w:lang w:eastAsia="zh-CN"/>
              </w:rPr>
              <w:t>属性</w:t>
            </w:r>
            <w:r w:rsidR="001C01D4">
              <w:rPr>
                <w:lang w:eastAsia="zh-CN"/>
              </w:rPr>
              <w:t>列</w:t>
            </w:r>
          </w:p>
        </w:tc>
        <w:tc>
          <w:tcPr>
            <w:tcW w:w="4536" w:type="dxa"/>
          </w:tcPr>
          <w:p w14:paraId="53A30D29" w14:textId="6F1AB3D1" w:rsidR="001C01D4" w:rsidRDefault="00A2451B" w:rsidP="00CF3095">
            <w:pPr>
              <w:pStyle w:val="Axure0"/>
              <w:rPr>
                <w:lang w:eastAsia="zh-CN"/>
              </w:rPr>
            </w:pPr>
            <w:r>
              <w:rPr>
                <w:rFonts w:hint="eastAsia"/>
                <w:lang w:eastAsia="zh-CN"/>
              </w:rPr>
              <w:t>点击先</w:t>
            </w:r>
            <w:r>
              <w:rPr>
                <w:lang w:eastAsia="zh-CN"/>
              </w:rPr>
              <w:t>根据课程的数量进行排序，</w:t>
            </w:r>
            <w:r>
              <w:rPr>
                <w:rFonts w:hint="eastAsia"/>
                <w:lang w:eastAsia="zh-CN"/>
              </w:rPr>
              <w:t>再</w:t>
            </w:r>
            <w:r>
              <w:rPr>
                <w:lang w:eastAsia="zh-CN"/>
              </w:rPr>
              <w:t>根据课程名称字典序排序</w:t>
            </w:r>
          </w:p>
        </w:tc>
      </w:tr>
      <w:tr w:rsidR="001C01D4" w14:paraId="1EC14781"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026CCCF2" w14:textId="77777777" w:rsidR="001C01D4" w:rsidRDefault="001C01D4" w:rsidP="00CF3095">
            <w:pPr>
              <w:pStyle w:val="Axure0"/>
              <w:rPr>
                <w:lang w:eastAsia="zh-CN"/>
              </w:rPr>
            </w:pPr>
            <w:r>
              <w:rPr>
                <w:rFonts w:hint="eastAsia"/>
                <w:lang w:eastAsia="zh-CN"/>
              </w:rPr>
              <w:t>14</w:t>
            </w:r>
          </w:p>
        </w:tc>
        <w:tc>
          <w:tcPr>
            <w:tcW w:w="2268" w:type="dxa"/>
          </w:tcPr>
          <w:p w14:paraId="22FF1351" w14:textId="69263661" w:rsidR="001C01D4" w:rsidRDefault="00AB50F8" w:rsidP="00CF3095">
            <w:pPr>
              <w:pStyle w:val="Axure0"/>
              <w:rPr>
                <w:lang w:eastAsia="zh-CN"/>
              </w:rPr>
            </w:pPr>
            <w:r>
              <w:rPr>
                <w:rFonts w:hint="eastAsia"/>
                <w:lang w:eastAsia="zh-CN"/>
              </w:rPr>
              <w:t>链接</w:t>
            </w:r>
            <w:r w:rsidR="001C01D4">
              <w:rPr>
                <w:rFonts w:hint="eastAsia"/>
                <w:lang w:eastAsia="zh-CN"/>
              </w:rPr>
              <w:t>属性</w:t>
            </w:r>
            <w:r w:rsidR="001C01D4">
              <w:rPr>
                <w:lang w:eastAsia="zh-CN"/>
              </w:rPr>
              <w:t>列</w:t>
            </w:r>
          </w:p>
        </w:tc>
        <w:tc>
          <w:tcPr>
            <w:tcW w:w="4536" w:type="dxa"/>
          </w:tcPr>
          <w:p w14:paraId="2E94D522" w14:textId="77777777" w:rsidR="001C01D4" w:rsidRDefault="001C01D4" w:rsidP="00CF3095">
            <w:pPr>
              <w:pStyle w:val="Axure0"/>
              <w:rPr>
                <w:lang w:eastAsia="zh-CN"/>
              </w:rPr>
            </w:pPr>
            <w:r>
              <w:rPr>
                <w:rFonts w:hint="eastAsia"/>
                <w:lang w:eastAsia="zh-CN"/>
              </w:rPr>
              <w:t>无</w:t>
            </w:r>
          </w:p>
        </w:tc>
      </w:tr>
    </w:tbl>
    <w:p w14:paraId="30BB93F4" w14:textId="0AC8CEED" w:rsidR="001C01D4" w:rsidRDefault="001C01D4" w:rsidP="001C01D4"/>
    <w:p w14:paraId="54B710A6" w14:textId="2A49839B" w:rsidR="001C01D4" w:rsidRDefault="002B6C08" w:rsidP="001C01D4">
      <w:pPr>
        <w:rPr>
          <w:ins w:id="1775" w:author="HerculesHu" w:date="2017-12-23T23:51:00Z"/>
        </w:rPr>
      </w:pPr>
      <w:r>
        <w:rPr>
          <w:noProof/>
        </w:rPr>
        <w:drawing>
          <wp:inline distT="0" distB="0" distL="0" distR="0" wp14:anchorId="62521EB5" wp14:editId="4E1435F5">
            <wp:extent cx="5274310" cy="328295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282950"/>
                    </a:xfrm>
                    <a:prstGeom prst="rect">
                      <a:avLst/>
                    </a:prstGeom>
                  </pic:spPr>
                </pic:pic>
              </a:graphicData>
            </a:graphic>
          </wp:inline>
        </w:drawing>
      </w:r>
    </w:p>
    <w:p w14:paraId="4E3F1C31" w14:textId="77777777" w:rsidR="00636C47" w:rsidRDefault="00636C47" w:rsidP="00636C47">
      <w:pPr>
        <w:jc w:val="center"/>
        <w:rPr>
          <w:ins w:id="1776" w:author="HerculesHu" w:date="2017-12-23T23:51:00Z"/>
        </w:rPr>
      </w:pPr>
      <w:ins w:id="1777" w:author="HerculesHu" w:date="2017-12-23T23:51:00Z">
        <w:r>
          <w:rPr>
            <w:rFonts w:hint="eastAsia"/>
          </w:rPr>
          <w:t>（电脑</w:t>
        </w:r>
        <w:r>
          <w:t>版</w:t>
        </w:r>
        <w:r>
          <w:rPr>
            <w:rFonts w:hint="eastAsia"/>
          </w:rPr>
          <w:t>）</w:t>
        </w:r>
      </w:ins>
    </w:p>
    <w:p w14:paraId="614A9C76" w14:textId="77777777" w:rsidR="00636C47" w:rsidRDefault="00636C47" w:rsidP="001C01D4"/>
    <w:p w14:paraId="1B26678F" w14:textId="38EBD6B3" w:rsidR="00D77BFC" w:rsidRDefault="00D77BFC" w:rsidP="001C01D4"/>
    <w:p w14:paraId="4A986F49" w14:textId="76C16110" w:rsidR="00D77BFC" w:rsidRDefault="00D77BFC">
      <w:pPr>
        <w:pStyle w:val="a2"/>
      </w:pPr>
      <w:bookmarkStart w:id="1778" w:name="_Toc503060577"/>
      <w:r>
        <w:rPr>
          <w:rFonts w:hint="eastAsia"/>
        </w:rPr>
        <w:t>课程</w:t>
      </w:r>
      <w:r>
        <w:t>删除</w:t>
      </w:r>
      <w:bookmarkEnd w:id="1778"/>
    </w:p>
    <w:p w14:paraId="51ABD229" w14:textId="3691AEDE" w:rsidR="00D77BFC" w:rsidRDefault="00D77BFC" w:rsidP="00D77BFC"/>
    <w:p w14:paraId="0DEE4EDF" w14:textId="7D003EB5" w:rsidR="00D77BFC" w:rsidRDefault="00D77BFC" w:rsidP="00D77BFC"/>
    <w:p w14:paraId="18C889F9" w14:textId="77777777" w:rsidR="00D77BFC" w:rsidRDefault="00D77BFC" w:rsidP="00D77BFC"/>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D77BFC" w14:paraId="7103BF24"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061E614" w14:textId="77777777" w:rsidR="00D77BFC" w:rsidRDefault="00D77BFC" w:rsidP="00CF3095">
            <w:pPr>
              <w:pStyle w:val="Axure"/>
              <w:ind w:firstLine="360"/>
            </w:pPr>
            <w:r>
              <w:t>脚注</w:t>
            </w:r>
          </w:p>
        </w:tc>
        <w:tc>
          <w:tcPr>
            <w:tcW w:w="2268" w:type="dxa"/>
          </w:tcPr>
          <w:p w14:paraId="26C47831" w14:textId="77777777" w:rsidR="00D77BFC" w:rsidRDefault="00D77BFC" w:rsidP="00CF3095">
            <w:pPr>
              <w:pStyle w:val="Axure"/>
              <w:ind w:firstLine="360"/>
            </w:pPr>
            <w:r>
              <w:t>名称</w:t>
            </w:r>
          </w:p>
        </w:tc>
        <w:tc>
          <w:tcPr>
            <w:tcW w:w="4536" w:type="dxa"/>
          </w:tcPr>
          <w:p w14:paraId="5A43AAFE" w14:textId="77777777" w:rsidR="00D77BFC" w:rsidRDefault="00D77BFC" w:rsidP="00CF3095">
            <w:pPr>
              <w:pStyle w:val="Axure"/>
              <w:tabs>
                <w:tab w:val="left" w:pos="1190"/>
              </w:tabs>
              <w:ind w:firstLine="360"/>
            </w:pPr>
            <w:r>
              <w:t>交互</w:t>
            </w:r>
            <w:r>
              <w:tab/>
            </w:r>
          </w:p>
        </w:tc>
      </w:tr>
      <w:tr w:rsidR="00D77BFC" w14:paraId="3C492D19" w14:textId="77777777" w:rsidTr="00CF3095">
        <w:trPr>
          <w:cantSplit/>
        </w:trPr>
        <w:tc>
          <w:tcPr>
            <w:tcW w:w="1413" w:type="dxa"/>
          </w:tcPr>
          <w:p w14:paraId="37C8C55C" w14:textId="77777777" w:rsidR="00D77BFC" w:rsidRDefault="00D77BFC" w:rsidP="00CF3095">
            <w:pPr>
              <w:pStyle w:val="Axure0"/>
              <w:ind w:firstLine="360"/>
            </w:pPr>
            <w:r>
              <w:t>1</w:t>
            </w:r>
          </w:p>
        </w:tc>
        <w:tc>
          <w:tcPr>
            <w:tcW w:w="2268" w:type="dxa"/>
          </w:tcPr>
          <w:p w14:paraId="2C4828E0" w14:textId="77777777" w:rsidR="00D77BFC" w:rsidRDefault="00D77BFC" w:rsidP="00CF3095">
            <w:pPr>
              <w:pStyle w:val="Axure0"/>
              <w:ind w:firstLine="360"/>
            </w:pPr>
            <w:r>
              <w:rPr>
                <w:rFonts w:hint="eastAsia"/>
                <w:lang w:eastAsia="zh-CN"/>
              </w:rPr>
              <w:t>关闭</w:t>
            </w:r>
          </w:p>
        </w:tc>
        <w:tc>
          <w:tcPr>
            <w:tcW w:w="4536" w:type="dxa"/>
          </w:tcPr>
          <w:p w14:paraId="6754D3AB" w14:textId="396D1A05" w:rsidR="00D77BFC" w:rsidRDefault="00D77BFC" w:rsidP="00CF3095">
            <w:pPr>
              <w:pStyle w:val="Axure0"/>
              <w:ind w:firstLine="360"/>
              <w:rPr>
                <w:lang w:eastAsia="zh-CN"/>
              </w:rPr>
            </w:pPr>
            <w:r>
              <w:rPr>
                <w:rFonts w:hint="eastAsia"/>
                <w:lang w:eastAsia="zh-CN"/>
              </w:rPr>
              <w:t>点击后取消删除此课程</w:t>
            </w:r>
          </w:p>
        </w:tc>
      </w:tr>
      <w:tr w:rsidR="00D77BFC" w14:paraId="1FD37B50"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E53FA16" w14:textId="77777777" w:rsidR="00D77BFC" w:rsidRDefault="00D77BFC" w:rsidP="00CF3095">
            <w:pPr>
              <w:pStyle w:val="Axure0"/>
              <w:ind w:firstLine="360"/>
              <w:rPr>
                <w:lang w:eastAsia="zh-CN"/>
              </w:rPr>
            </w:pPr>
            <w:r>
              <w:rPr>
                <w:rFonts w:hint="eastAsia"/>
                <w:lang w:eastAsia="zh-CN"/>
              </w:rPr>
              <w:t>2</w:t>
            </w:r>
          </w:p>
        </w:tc>
        <w:tc>
          <w:tcPr>
            <w:tcW w:w="2268" w:type="dxa"/>
          </w:tcPr>
          <w:p w14:paraId="56AE0E4F" w14:textId="77777777" w:rsidR="00D77BFC" w:rsidRDefault="00D77BFC" w:rsidP="00CF3095">
            <w:pPr>
              <w:pStyle w:val="Axure0"/>
              <w:ind w:firstLine="360"/>
              <w:rPr>
                <w:lang w:eastAsia="zh-CN"/>
              </w:rPr>
            </w:pPr>
            <w:r>
              <w:rPr>
                <w:rFonts w:hint="eastAsia"/>
                <w:lang w:eastAsia="zh-CN"/>
              </w:rPr>
              <w:t>取消</w:t>
            </w:r>
          </w:p>
        </w:tc>
        <w:tc>
          <w:tcPr>
            <w:tcW w:w="4536" w:type="dxa"/>
          </w:tcPr>
          <w:p w14:paraId="6E67D140" w14:textId="411FD088" w:rsidR="00D77BFC" w:rsidRDefault="00D77BFC" w:rsidP="00CF3095">
            <w:pPr>
              <w:pStyle w:val="Axure0"/>
              <w:ind w:firstLine="360"/>
              <w:rPr>
                <w:lang w:eastAsia="zh-CN"/>
              </w:rPr>
            </w:pPr>
            <w:r>
              <w:rPr>
                <w:rFonts w:hint="eastAsia"/>
                <w:lang w:eastAsia="zh-CN"/>
              </w:rPr>
              <w:t>点击后取消删除此课程</w:t>
            </w:r>
          </w:p>
        </w:tc>
      </w:tr>
      <w:tr w:rsidR="00D77BFC" w14:paraId="3973CA96" w14:textId="77777777" w:rsidTr="00CF3095">
        <w:trPr>
          <w:cantSplit/>
        </w:trPr>
        <w:tc>
          <w:tcPr>
            <w:tcW w:w="1413" w:type="dxa"/>
          </w:tcPr>
          <w:p w14:paraId="0F2E77AB" w14:textId="77777777" w:rsidR="00D77BFC" w:rsidRDefault="00D77BFC" w:rsidP="00CF3095">
            <w:pPr>
              <w:pStyle w:val="Axure0"/>
              <w:ind w:firstLine="360"/>
              <w:rPr>
                <w:lang w:eastAsia="zh-CN"/>
              </w:rPr>
            </w:pPr>
            <w:r>
              <w:rPr>
                <w:rFonts w:hint="eastAsia"/>
                <w:lang w:eastAsia="zh-CN"/>
              </w:rPr>
              <w:t>3</w:t>
            </w:r>
          </w:p>
        </w:tc>
        <w:tc>
          <w:tcPr>
            <w:tcW w:w="2268" w:type="dxa"/>
          </w:tcPr>
          <w:p w14:paraId="04B1992A" w14:textId="77777777" w:rsidR="00D77BFC" w:rsidRDefault="00D77BFC" w:rsidP="00CF3095">
            <w:pPr>
              <w:pStyle w:val="Axure0"/>
              <w:ind w:firstLine="360"/>
              <w:rPr>
                <w:lang w:eastAsia="zh-CN"/>
              </w:rPr>
            </w:pPr>
            <w:r>
              <w:rPr>
                <w:rFonts w:hint="eastAsia"/>
                <w:lang w:eastAsia="zh-CN"/>
              </w:rPr>
              <w:t>确认</w:t>
            </w:r>
          </w:p>
        </w:tc>
        <w:tc>
          <w:tcPr>
            <w:tcW w:w="4536" w:type="dxa"/>
          </w:tcPr>
          <w:p w14:paraId="2C4DA305" w14:textId="250C41CF" w:rsidR="00D77BFC" w:rsidRDefault="00D77BFC" w:rsidP="00CF3095">
            <w:pPr>
              <w:pStyle w:val="Axure0"/>
              <w:ind w:firstLine="360"/>
              <w:rPr>
                <w:lang w:eastAsia="zh-CN"/>
              </w:rPr>
            </w:pPr>
            <w:r>
              <w:rPr>
                <w:rFonts w:hint="eastAsia"/>
                <w:lang w:eastAsia="zh-CN"/>
              </w:rPr>
              <w:t>点击后确认删除此课程</w:t>
            </w:r>
          </w:p>
        </w:tc>
      </w:tr>
    </w:tbl>
    <w:p w14:paraId="0D72B120" w14:textId="3FEB1980" w:rsidR="00D77BFC" w:rsidRDefault="00D77BFC" w:rsidP="00D77BFC"/>
    <w:p w14:paraId="393E0CA1" w14:textId="38B3A84B" w:rsidR="00D77BFC" w:rsidRDefault="00D77BFC" w:rsidP="00D77BFC"/>
    <w:p w14:paraId="5F4C16FE" w14:textId="52875423" w:rsidR="00D77BFC" w:rsidRDefault="00D77BFC" w:rsidP="00D77BFC">
      <w:pPr>
        <w:rPr>
          <w:ins w:id="1779" w:author="HerculesHu" w:date="2017-12-23T23:51:00Z"/>
        </w:rPr>
      </w:pPr>
      <w:r>
        <w:rPr>
          <w:noProof/>
        </w:rPr>
        <w:drawing>
          <wp:inline distT="0" distB="0" distL="0" distR="0" wp14:anchorId="427ED39C" wp14:editId="21A14530">
            <wp:extent cx="5274310" cy="26885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688590"/>
                    </a:xfrm>
                    <a:prstGeom prst="rect">
                      <a:avLst/>
                    </a:prstGeom>
                  </pic:spPr>
                </pic:pic>
              </a:graphicData>
            </a:graphic>
          </wp:inline>
        </w:drawing>
      </w:r>
    </w:p>
    <w:p w14:paraId="2BE4F70F" w14:textId="77777777" w:rsidR="00636C47" w:rsidRDefault="00636C47" w:rsidP="00636C47">
      <w:pPr>
        <w:jc w:val="center"/>
        <w:rPr>
          <w:ins w:id="1780" w:author="HerculesHu" w:date="2017-12-23T23:51:00Z"/>
        </w:rPr>
      </w:pPr>
      <w:ins w:id="1781" w:author="HerculesHu" w:date="2017-12-23T23:51:00Z">
        <w:r>
          <w:rPr>
            <w:rFonts w:hint="eastAsia"/>
          </w:rPr>
          <w:t>（电脑</w:t>
        </w:r>
        <w:r>
          <w:t>版</w:t>
        </w:r>
        <w:r>
          <w:rPr>
            <w:rFonts w:hint="eastAsia"/>
          </w:rPr>
          <w:t>）</w:t>
        </w:r>
      </w:ins>
    </w:p>
    <w:p w14:paraId="2CB3AE9D" w14:textId="77777777" w:rsidR="00636C47" w:rsidRPr="00D77BFC" w:rsidRDefault="00636C47" w:rsidP="00D77BFC"/>
    <w:p w14:paraId="3F691930" w14:textId="7A6A5E4D" w:rsidR="00B322BA" w:rsidRDefault="00E54CDC">
      <w:pPr>
        <w:pStyle w:val="a1"/>
      </w:pPr>
      <w:bookmarkStart w:id="1782" w:name="_Toc503060578"/>
      <w:ins w:id="1783" w:author="吴苏琪" w:date="2018-01-07T03:50:00Z">
        <w:r>
          <w:rPr>
            <w:rFonts w:hint="eastAsia"/>
          </w:rPr>
          <w:t>管理员</w:t>
        </w:r>
      </w:ins>
      <w:r w:rsidR="00B322BA">
        <w:rPr>
          <w:rFonts w:hint="eastAsia"/>
        </w:rPr>
        <w:t>首页横</w:t>
      </w:r>
      <w:r w:rsidR="00B322BA">
        <w:t>幅</w:t>
      </w:r>
      <w:bookmarkEnd w:id="1782"/>
    </w:p>
    <w:p w14:paraId="40FB4080" w14:textId="400B759A" w:rsidR="00AF38D0" w:rsidRDefault="00AF38D0" w:rsidP="00AF38D0"/>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AF38D0" w14:paraId="6985CA89"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59C5E214" w14:textId="77777777" w:rsidR="00AF38D0" w:rsidRDefault="00AF38D0" w:rsidP="00CF3095">
            <w:pPr>
              <w:pStyle w:val="Axure"/>
            </w:pPr>
            <w:r>
              <w:t>脚注</w:t>
            </w:r>
          </w:p>
        </w:tc>
        <w:tc>
          <w:tcPr>
            <w:tcW w:w="2268" w:type="dxa"/>
          </w:tcPr>
          <w:p w14:paraId="177F0B76" w14:textId="77777777" w:rsidR="00AF38D0" w:rsidRDefault="00AF38D0" w:rsidP="00CF3095">
            <w:pPr>
              <w:pStyle w:val="Axure"/>
            </w:pPr>
            <w:r>
              <w:t>名称</w:t>
            </w:r>
          </w:p>
        </w:tc>
        <w:tc>
          <w:tcPr>
            <w:tcW w:w="4536" w:type="dxa"/>
          </w:tcPr>
          <w:p w14:paraId="7FE75A72" w14:textId="77777777" w:rsidR="00AF38D0" w:rsidRDefault="00AF38D0" w:rsidP="00CF3095">
            <w:pPr>
              <w:pStyle w:val="Axure"/>
              <w:tabs>
                <w:tab w:val="left" w:pos="1190"/>
              </w:tabs>
            </w:pPr>
            <w:r>
              <w:t>交互</w:t>
            </w:r>
            <w:r>
              <w:tab/>
            </w:r>
          </w:p>
        </w:tc>
      </w:tr>
      <w:tr w:rsidR="00AF38D0" w14:paraId="35B6487D" w14:textId="77777777" w:rsidTr="00CF3095">
        <w:trPr>
          <w:cantSplit/>
        </w:trPr>
        <w:tc>
          <w:tcPr>
            <w:tcW w:w="1413" w:type="dxa"/>
          </w:tcPr>
          <w:p w14:paraId="4CB7E52D" w14:textId="77777777" w:rsidR="00AF38D0" w:rsidRDefault="00AF38D0" w:rsidP="00CF3095">
            <w:pPr>
              <w:pStyle w:val="Axure0"/>
            </w:pPr>
            <w:r>
              <w:t>1</w:t>
            </w:r>
          </w:p>
        </w:tc>
        <w:tc>
          <w:tcPr>
            <w:tcW w:w="2268" w:type="dxa"/>
          </w:tcPr>
          <w:p w14:paraId="45DFCF68" w14:textId="77777777" w:rsidR="00AF38D0" w:rsidRDefault="00AF38D0" w:rsidP="00CF3095">
            <w:pPr>
              <w:pStyle w:val="Axure0"/>
              <w:rPr>
                <w:lang w:eastAsia="zh-CN"/>
              </w:rPr>
            </w:pPr>
            <w:r>
              <w:rPr>
                <w:rFonts w:hint="eastAsia"/>
                <w:lang w:eastAsia="zh-CN"/>
              </w:rPr>
              <w:t>翻页</w:t>
            </w:r>
            <w:r>
              <w:rPr>
                <w:lang w:eastAsia="zh-CN"/>
              </w:rPr>
              <w:t>按钮</w:t>
            </w:r>
          </w:p>
        </w:tc>
        <w:tc>
          <w:tcPr>
            <w:tcW w:w="4536" w:type="dxa"/>
          </w:tcPr>
          <w:p w14:paraId="36249D60" w14:textId="77777777" w:rsidR="00AF38D0" w:rsidRDefault="00AF38D0" w:rsidP="00CF3095">
            <w:pPr>
              <w:pStyle w:val="Axure0"/>
              <w:rPr>
                <w:lang w:eastAsia="zh-CN"/>
              </w:rPr>
            </w:pPr>
            <w:r>
              <w:rPr>
                <w:rFonts w:hint="eastAsia"/>
                <w:lang w:eastAsia="zh-CN"/>
              </w:rPr>
              <w:t>点击进行</w:t>
            </w:r>
            <w:r>
              <w:rPr>
                <w:lang w:eastAsia="zh-CN"/>
              </w:rPr>
              <w:t>翻页</w:t>
            </w:r>
          </w:p>
        </w:tc>
      </w:tr>
      <w:tr w:rsidR="00AF38D0" w14:paraId="7FCEFAC0"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2D07AA5E" w14:textId="77777777" w:rsidR="00AF38D0" w:rsidRDefault="00AF38D0" w:rsidP="00CF3095">
            <w:pPr>
              <w:pStyle w:val="Axure0"/>
              <w:rPr>
                <w:lang w:eastAsia="zh-CN"/>
              </w:rPr>
            </w:pPr>
            <w:r>
              <w:rPr>
                <w:rFonts w:hint="eastAsia"/>
                <w:lang w:eastAsia="zh-CN"/>
              </w:rPr>
              <w:t>2</w:t>
            </w:r>
          </w:p>
        </w:tc>
        <w:tc>
          <w:tcPr>
            <w:tcW w:w="2268" w:type="dxa"/>
          </w:tcPr>
          <w:p w14:paraId="1A1FB284" w14:textId="77777777" w:rsidR="00AF38D0" w:rsidRDefault="00AF38D0" w:rsidP="00CF3095">
            <w:pPr>
              <w:pStyle w:val="Axure0"/>
              <w:rPr>
                <w:lang w:eastAsia="zh-CN"/>
              </w:rPr>
            </w:pPr>
            <w:r>
              <w:rPr>
                <w:rFonts w:hint="eastAsia"/>
                <w:lang w:eastAsia="zh-CN"/>
              </w:rPr>
              <w:t>页码与</w:t>
            </w:r>
            <w:r>
              <w:rPr>
                <w:lang w:eastAsia="zh-CN"/>
              </w:rPr>
              <w:t>数量显示条</w:t>
            </w:r>
          </w:p>
        </w:tc>
        <w:tc>
          <w:tcPr>
            <w:tcW w:w="4536" w:type="dxa"/>
          </w:tcPr>
          <w:p w14:paraId="4D1027AD" w14:textId="77777777" w:rsidR="00AF38D0" w:rsidRDefault="00AF38D0" w:rsidP="00CF3095">
            <w:pPr>
              <w:pStyle w:val="Axure0"/>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rsidR="00AF38D0" w14:paraId="59D1A4EC" w14:textId="77777777" w:rsidTr="00CF3095">
        <w:trPr>
          <w:cantSplit/>
        </w:trPr>
        <w:tc>
          <w:tcPr>
            <w:tcW w:w="1413" w:type="dxa"/>
          </w:tcPr>
          <w:p w14:paraId="42768EF6" w14:textId="77777777" w:rsidR="00AF38D0" w:rsidRDefault="00AF38D0" w:rsidP="00CF3095">
            <w:pPr>
              <w:pStyle w:val="Axure0"/>
              <w:rPr>
                <w:lang w:eastAsia="zh-CN"/>
              </w:rPr>
            </w:pPr>
            <w:r>
              <w:rPr>
                <w:rFonts w:hint="eastAsia"/>
                <w:lang w:eastAsia="zh-CN"/>
              </w:rPr>
              <w:t>3</w:t>
            </w:r>
          </w:p>
        </w:tc>
        <w:tc>
          <w:tcPr>
            <w:tcW w:w="2268" w:type="dxa"/>
          </w:tcPr>
          <w:p w14:paraId="59574CE8" w14:textId="77777777" w:rsidR="00AF38D0" w:rsidRDefault="00AF38D0" w:rsidP="00CF3095">
            <w:pPr>
              <w:pStyle w:val="Axure0"/>
              <w:rPr>
                <w:lang w:eastAsia="zh-CN"/>
              </w:rPr>
            </w:pPr>
            <w:r>
              <w:rPr>
                <w:rFonts w:hint="eastAsia"/>
                <w:lang w:eastAsia="zh-CN"/>
              </w:rPr>
              <w:t>清除</w:t>
            </w:r>
            <w:r>
              <w:rPr>
                <w:lang w:eastAsia="zh-CN"/>
              </w:rPr>
              <w:t>按钮</w:t>
            </w:r>
          </w:p>
        </w:tc>
        <w:tc>
          <w:tcPr>
            <w:tcW w:w="4536" w:type="dxa"/>
          </w:tcPr>
          <w:p w14:paraId="052E3C72" w14:textId="77777777" w:rsidR="00AF38D0" w:rsidRDefault="00AF38D0" w:rsidP="00CF3095">
            <w:pPr>
              <w:pStyle w:val="Axure0"/>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rsidR="00AF38D0" w14:paraId="404AA1CE"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AB0E4D3" w14:textId="77777777" w:rsidR="00AF38D0" w:rsidRDefault="00AF38D0" w:rsidP="00CF3095">
            <w:pPr>
              <w:pStyle w:val="Axure0"/>
              <w:rPr>
                <w:lang w:eastAsia="zh-CN"/>
              </w:rPr>
            </w:pPr>
            <w:r>
              <w:rPr>
                <w:rFonts w:hint="eastAsia"/>
                <w:lang w:eastAsia="zh-CN"/>
              </w:rPr>
              <w:t>4</w:t>
            </w:r>
          </w:p>
        </w:tc>
        <w:tc>
          <w:tcPr>
            <w:tcW w:w="2268" w:type="dxa"/>
          </w:tcPr>
          <w:p w14:paraId="4F474C7E" w14:textId="77777777" w:rsidR="00AF38D0" w:rsidRDefault="00AF38D0" w:rsidP="00CF3095">
            <w:pPr>
              <w:pStyle w:val="Axure0"/>
              <w:rPr>
                <w:lang w:eastAsia="zh-CN"/>
              </w:rPr>
            </w:pPr>
            <w:r>
              <w:rPr>
                <w:rFonts w:hint="eastAsia"/>
                <w:lang w:eastAsia="zh-CN"/>
              </w:rPr>
              <w:t>反选</w:t>
            </w:r>
            <w:r>
              <w:rPr>
                <w:lang w:eastAsia="zh-CN"/>
              </w:rPr>
              <w:t>按钮</w:t>
            </w:r>
          </w:p>
        </w:tc>
        <w:tc>
          <w:tcPr>
            <w:tcW w:w="4536" w:type="dxa"/>
          </w:tcPr>
          <w:p w14:paraId="7D4E4F71" w14:textId="77777777" w:rsidR="00AF38D0" w:rsidRDefault="00AF38D0" w:rsidP="00CF3095">
            <w:pPr>
              <w:pStyle w:val="Axure0"/>
              <w:rPr>
                <w:lang w:eastAsia="zh-CN"/>
              </w:rPr>
            </w:pPr>
            <w:r>
              <w:rPr>
                <w:rFonts w:hint="eastAsia"/>
                <w:lang w:eastAsia="zh-CN"/>
              </w:rPr>
              <w:t>点击进行所有</w:t>
            </w:r>
            <w:r>
              <w:rPr>
                <w:lang w:eastAsia="zh-CN"/>
              </w:rPr>
              <w:t>页的</w:t>
            </w:r>
            <w:r>
              <w:rPr>
                <w:rFonts w:hint="eastAsia"/>
                <w:lang w:eastAsia="zh-CN"/>
              </w:rPr>
              <w:t>反选</w:t>
            </w:r>
          </w:p>
        </w:tc>
      </w:tr>
      <w:tr w:rsidR="00AF38D0" w14:paraId="00B230C2" w14:textId="77777777" w:rsidTr="00CF3095">
        <w:trPr>
          <w:cantSplit/>
        </w:trPr>
        <w:tc>
          <w:tcPr>
            <w:tcW w:w="1413" w:type="dxa"/>
          </w:tcPr>
          <w:p w14:paraId="0A2E2A24" w14:textId="77777777" w:rsidR="00AF38D0" w:rsidRDefault="00AF38D0" w:rsidP="00CF3095">
            <w:pPr>
              <w:pStyle w:val="Axure0"/>
              <w:rPr>
                <w:lang w:eastAsia="zh-CN"/>
              </w:rPr>
            </w:pPr>
            <w:r>
              <w:rPr>
                <w:rFonts w:hint="eastAsia"/>
                <w:lang w:eastAsia="zh-CN"/>
              </w:rPr>
              <w:t>5</w:t>
            </w:r>
          </w:p>
        </w:tc>
        <w:tc>
          <w:tcPr>
            <w:tcW w:w="2268" w:type="dxa"/>
          </w:tcPr>
          <w:p w14:paraId="28135370" w14:textId="77777777" w:rsidR="00AF38D0" w:rsidRDefault="00AF38D0" w:rsidP="00CF3095">
            <w:pPr>
              <w:pStyle w:val="Axure0"/>
              <w:rPr>
                <w:lang w:eastAsia="zh-CN"/>
              </w:rPr>
            </w:pPr>
            <w:r>
              <w:rPr>
                <w:rFonts w:hint="eastAsia"/>
                <w:lang w:eastAsia="zh-CN"/>
              </w:rPr>
              <w:t>全选</w:t>
            </w:r>
            <w:r>
              <w:rPr>
                <w:lang w:eastAsia="zh-CN"/>
              </w:rPr>
              <w:t>按钮</w:t>
            </w:r>
          </w:p>
        </w:tc>
        <w:tc>
          <w:tcPr>
            <w:tcW w:w="4536" w:type="dxa"/>
          </w:tcPr>
          <w:p w14:paraId="0874B78C" w14:textId="77777777" w:rsidR="00AF38D0" w:rsidRDefault="00AF38D0" w:rsidP="00CF3095">
            <w:pPr>
              <w:pStyle w:val="Axure0"/>
              <w:rPr>
                <w:lang w:eastAsia="zh-CN"/>
              </w:rPr>
            </w:pPr>
            <w:r>
              <w:rPr>
                <w:rFonts w:hint="eastAsia"/>
                <w:lang w:eastAsia="zh-CN"/>
              </w:rPr>
              <w:t>点击进行所有</w:t>
            </w:r>
            <w:r>
              <w:rPr>
                <w:lang w:eastAsia="zh-CN"/>
              </w:rPr>
              <w:t>页的</w:t>
            </w:r>
            <w:r>
              <w:rPr>
                <w:rFonts w:hint="eastAsia"/>
                <w:lang w:eastAsia="zh-CN"/>
              </w:rPr>
              <w:t>全选</w:t>
            </w:r>
          </w:p>
        </w:tc>
      </w:tr>
      <w:tr w:rsidR="00AF38D0" w14:paraId="5814BDA7"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F052D1C" w14:textId="77777777" w:rsidR="00AF38D0" w:rsidRDefault="00AF38D0" w:rsidP="00CF3095">
            <w:pPr>
              <w:pStyle w:val="Axure0"/>
              <w:rPr>
                <w:lang w:eastAsia="zh-CN"/>
              </w:rPr>
            </w:pPr>
            <w:r>
              <w:rPr>
                <w:rFonts w:hint="eastAsia"/>
                <w:lang w:eastAsia="zh-CN"/>
              </w:rPr>
              <w:t>6</w:t>
            </w:r>
          </w:p>
        </w:tc>
        <w:tc>
          <w:tcPr>
            <w:tcW w:w="2268" w:type="dxa"/>
          </w:tcPr>
          <w:p w14:paraId="14A07294" w14:textId="77777777" w:rsidR="00AF38D0" w:rsidRDefault="00AF38D0" w:rsidP="00CF3095">
            <w:pPr>
              <w:pStyle w:val="Axure0"/>
              <w:rPr>
                <w:lang w:eastAsia="zh-CN"/>
              </w:rPr>
            </w:pPr>
            <w:r>
              <w:rPr>
                <w:rFonts w:hint="eastAsia"/>
                <w:lang w:eastAsia="zh-CN"/>
              </w:rPr>
              <w:t>复选</w:t>
            </w:r>
            <w:r>
              <w:rPr>
                <w:lang w:eastAsia="zh-CN"/>
              </w:rPr>
              <w:t>框</w:t>
            </w:r>
          </w:p>
        </w:tc>
        <w:tc>
          <w:tcPr>
            <w:tcW w:w="4536" w:type="dxa"/>
          </w:tcPr>
          <w:p w14:paraId="6A5849D1" w14:textId="77777777" w:rsidR="00AF38D0" w:rsidRDefault="00AF38D0" w:rsidP="00CF3095">
            <w:pPr>
              <w:pStyle w:val="Axure0"/>
              <w:rPr>
                <w:lang w:eastAsia="zh-CN"/>
              </w:rPr>
            </w:pPr>
            <w:r>
              <w:rPr>
                <w:rFonts w:hint="eastAsia"/>
                <w:lang w:eastAsia="zh-CN"/>
              </w:rPr>
              <w:t>点击进行复选</w:t>
            </w:r>
          </w:p>
        </w:tc>
      </w:tr>
      <w:tr w:rsidR="00AF38D0" w14:paraId="2AE82E2F" w14:textId="77777777" w:rsidTr="00CF3095">
        <w:trPr>
          <w:cantSplit/>
        </w:trPr>
        <w:tc>
          <w:tcPr>
            <w:tcW w:w="1413" w:type="dxa"/>
          </w:tcPr>
          <w:p w14:paraId="2EBC8AA2" w14:textId="77777777" w:rsidR="00AF38D0" w:rsidRDefault="00AF38D0" w:rsidP="00CF3095">
            <w:pPr>
              <w:pStyle w:val="Axure0"/>
              <w:rPr>
                <w:lang w:eastAsia="zh-CN"/>
              </w:rPr>
            </w:pPr>
            <w:r>
              <w:rPr>
                <w:rFonts w:hint="eastAsia"/>
                <w:lang w:eastAsia="zh-CN"/>
              </w:rPr>
              <w:t>7</w:t>
            </w:r>
          </w:p>
        </w:tc>
        <w:tc>
          <w:tcPr>
            <w:tcW w:w="2268" w:type="dxa"/>
          </w:tcPr>
          <w:p w14:paraId="121F2FF6" w14:textId="77777777" w:rsidR="00AF38D0" w:rsidRDefault="00AF38D0" w:rsidP="00CF3095">
            <w:pPr>
              <w:pStyle w:val="Axure0"/>
              <w:rPr>
                <w:lang w:eastAsia="zh-CN"/>
              </w:rPr>
            </w:pPr>
            <w:r>
              <w:rPr>
                <w:rFonts w:hint="eastAsia"/>
                <w:lang w:eastAsia="zh-CN"/>
              </w:rPr>
              <w:t>单项删除</w:t>
            </w:r>
            <w:r>
              <w:rPr>
                <w:lang w:eastAsia="zh-CN"/>
              </w:rPr>
              <w:t>按钮</w:t>
            </w:r>
          </w:p>
        </w:tc>
        <w:tc>
          <w:tcPr>
            <w:tcW w:w="4536" w:type="dxa"/>
          </w:tcPr>
          <w:p w14:paraId="517FB24E" w14:textId="05ED591E" w:rsidR="00AF38D0" w:rsidRDefault="00AF38D0" w:rsidP="00CF3095">
            <w:pPr>
              <w:pStyle w:val="Axure0"/>
              <w:rPr>
                <w:lang w:eastAsia="zh-CN"/>
              </w:rPr>
            </w:pPr>
            <w:r>
              <w:rPr>
                <w:rFonts w:hint="eastAsia"/>
                <w:lang w:eastAsia="zh-CN"/>
              </w:rPr>
              <w:t>点击</w:t>
            </w:r>
            <w:r>
              <w:rPr>
                <w:lang w:eastAsia="zh-CN"/>
              </w:rPr>
              <w:t>对该项</w:t>
            </w:r>
            <w:r w:rsidR="001843F5">
              <w:rPr>
                <w:rFonts w:hint="eastAsia"/>
                <w:lang w:eastAsia="zh-CN"/>
              </w:rPr>
              <w:t>横</w:t>
            </w:r>
            <w:r w:rsidR="001843F5">
              <w:rPr>
                <w:lang w:eastAsia="zh-CN"/>
              </w:rPr>
              <w:t>幅进行</w:t>
            </w:r>
            <w:r>
              <w:rPr>
                <w:rFonts w:hint="eastAsia"/>
                <w:lang w:eastAsia="zh-CN"/>
              </w:rPr>
              <w:t>删</w:t>
            </w:r>
            <w:r>
              <w:rPr>
                <w:lang w:eastAsia="zh-CN"/>
              </w:rPr>
              <w:t>除</w:t>
            </w:r>
          </w:p>
        </w:tc>
      </w:tr>
      <w:tr w:rsidR="00AF38D0" w14:paraId="56C1B4EA"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28407E5E" w14:textId="77777777" w:rsidR="00AF38D0" w:rsidRDefault="00AF38D0" w:rsidP="00CF3095">
            <w:pPr>
              <w:pStyle w:val="Axure0"/>
              <w:rPr>
                <w:lang w:eastAsia="zh-CN"/>
              </w:rPr>
            </w:pPr>
            <w:r>
              <w:rPr>
                <w:rFonts w:hint="eastAsia"/>
                <w:lang w:eastAsia="zh-CN"/>
              </w:rPr>
              <w:lastRenderedPageBreak/>
              <w:t>8</w:t>
            </w:r>
          </w:p>
        </w:tc>
        <w:tc>
          <w:tcPr>
            <w:tcW w:w="2268" w:type="dxa"/>
          </w:tcPr>
          <w:p w14:paraId="4D3CA5F4" w14:textId="076AC9EC" w:rsidR="00AF38D0" w:rsidRDefault="001843F5" w:rsidP="00CF3095">
            <w:pPr>
              <w:pStyle w:val="Axure0"/>
              <w:rPr>
                <w:lang w:eastAsia="zh-CN"/>
              </w:rPr>
            </w:pPr>
            <w:r>
              <w:rPr>
                <w:rFonts w:hint="eastAsia"/>
                <w:lang w:eastAsia="zh-CN"/>
              </w:rPr>
              <w:t>编辑横幅</w:t>
            </w:r>
            <w:r>
              <w:rPr>
                <w:lang w:eastAsia="zh-CN"/>
              </w:rPr>
              <w:t>标志</w:t>
            </w:r>
          </w:p>
        </w:tc>
        <w:tc>
          <w:tcPr>
            <w:tcW w:w="4536" w:type="dxa"/>
          </w:tcPr>
          <w:p w14:paraId="2AB75842" w14:textId="77F15E80" w:rsidR="00AF38D0" w:rsidRDefault="00AF38D0" w:rsidP="001843F5">
            <w:pPr>
              <w:pStyle w:val="Axure0"/>
              <w:rPr>
                <w:lang w:eastAsia="zh-CN"/>
              </w:rPr>
            </w:pPr>
            <w:r>
              <w:rPr>
                <w:rFonts w:hint="eastAsia"/>
                <w:lang w:eastAsia="zh-CN"/>
              </w:rPr>
              <w:t>点击</w:t>
            </w:r>
            <w:r>
              <w:rPr>
                <w:lang w:eastAsia="zh-CN"/>
              </w:rPr>
              <w:t>后</w:t>
            </w:r>
            <w:r w:rsidR="001843F5">
              <w:rPr>
                <w:rFonts w:hint="eastAsia"/>
                <w:lang w:eastAsia="zh-CN"/>
              </w:rPr>
              <w:t>进行横幅</w:t>
            </w:r>
            <w:r w:rsidR="001843F5">
              <w:rPr>
                <w:lang w:eastAsia="zh-CN"/>
              </w:rPr>
              <w:t>的编辑</w:t>
            </w:r>
          </w:p>
        </w:tc>
      </w:tr>
      <w:tr w:rsidR="00AF38D0" w14:paraId="4FB6BCE6" w14:textId="77777777" w:rsidTr="00CF3095">
        <w:trPr>
          <w:cantSplit/>
        </w:trPr>
        <w:tc>
          <w:tcPr>
            <w:tcW w:w="1413" w:type="dxa"/>
          </w:tcPr>
          <w:p w14:paraId="60466626" w14:textId="77777777" w:rsidR="00AF38D0" w:rsidRDefault="00AF38D0" w:rsidP="00CF3095">
            <w:pPr>
              <w:pStyle w:val="Axure0"/>
              <w:rPr>
                <w:lang w:eastAsia="zh-CN"/>
              </w:rPr>
            </w:pPr>
            <w:r>
              <w:rPr>
                <w:rFonts w:hint="eastAsia"/>
                <w:lang w:eastAsia="zh-CN"/>
              </w:rPr>
              <w:t>9</w:t>
            </w:r>
          </w:p>
        </w:tc>
        <w:tc>
          <w:tcPr>
            <w:tcW w:w="2268" w:type="dxa"/>
          </w:tcPr>
          <w:p w14:paraId="07C9A44A" w14:textId="77777777" w:rsidR="00AF38D0" w:rsidRDefault="00AF38D0" w:rsidP="00CF3095">
            <w:pPr>
              <w:pStyle w:val="Axure0"/>
              <w:rPr>
                <w:lang w:eastAsia="zh-CN"/>
              </w:rPr>
            </w:pPr>
            <w:r>
              <w:rPr>
                <w:rFonts w:hint="eastAsia"/>
                <w:lang w:eastAsia="zh-CN"/>
              </w:rPr>
              <w:t>复选删除按钮</w:t>
            </w:r>
          </w:p>
        </w:tc>
        <w:tc>
          <w:tcPr>
            <w:tcW w:w="4536" w:type="dxa"/>
          </w:tcPr>
          <w:p w14:paraId="5DB04E3F" w14:textId="2B6A933D" w:rsidR="00AF38D0" w:rsidRDefault="00AF38D0" w:rsidP="00CF3095">
            <w:pPr>
              <w:pStyle w:val="Axure0"/>
              <w:rPr>
                <w:lang w:eastAsia="zh-CN"/>
              </w:rPr>
            </w:pPr>
            <w:r>
              <w:rPr>
                <w:rFonts w:hint="eastAsia"/>
                <w:lang w:eastAsia="zh-CN"/>
              </w:rPr>
              <w:t>点击</w:t>
            </w:r>
            <w:r>
              <w:rPr>
                <w:lang w:eastAsia="zh-CN"/>
              </w:rPr>
              <w:t>对</w:t>
            </w:r>
            <w:r>
              <w:rPr>
                <w:rFonts w:hint="eastAsia"/>
                <w:lang w:eastAsia="zh-CN"/>
              </w:rPr>
              <w:t>复选</w:t>
            </w:r>
            <w:r w:rsidR="0062736C">
              <w:rPr>
                <w:rFonts w:hint="eastAsia"/>
                <w:lang w:eastAsia="zh-CN"/>
              </w:rPr>
              <w:t>横幅</w:t>
            </w:r>
            <w:r w:rsidR="0062736C">
              <w:rPr>
                <w:lang w:eastAsia="zh-CN"/>
              </w:rPr>
              <w:t>进行</w:t>
            </w:r>
            <w:r>
              <w:rPr>
                <w:rFonts w:hint="eastAsia"/>
                <w:lang w:eastAsia="zh-CN"/>
              </w:rPr>
              <w:t>删</w:t>
            </w:r>
            <w:r>
              <w:rPr>
                <w:lang w:eastAsia="zh-CN"/>
              </w:rPr>
              <w:t>除</w:t>
            </w:r>
          </w:p>
        </w:tc>
      </w:tr>
      <w:tr w:rsidR="00AF38D0" w14:paraId="4F94AF4B"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3079A09E" w14:textId="77777777" w:rsidR="00AF38D0" w:rsidRDefault="00AF38D0" w:rsidP="00CF3095">
            <w:pPr>
              <w:pStyle w:val="Axure0"/>
              <w:rPr>
                <w:lang w:eastAsia="zh-CN"/>
              </w:rPr>
            </w:pPr>
            <w:r>
              <w:rPr>
                <w:rFonts w:hint="eastAsia"/>
                <w:lang w:eastAsia="zh-CN"/>
              </w:rPr>
              <w:t>10</w:t>
            </w:r>
          </w:p>
        </w:tc>
        <w:tc>
          <w:tcPr>
            <w:tcW w:w="2268" w:type="dxa"/>
          </w:tcPr>
          <w:p w14:paraId="451397CD" w14:textId="669AA20D" w:rsidR="00AF38D0" w:rsidRDefault="0062736C" w:rsidP="00CF3095">
            <w:pPr>
              <w:pStyle w:val="Axure0"/>
              <w:rPr>
                <w:lang w:eastAsia="zh-CN"/>
              </w:rPr>
            </w:pPr>
            <w:r>
              <w:rPr>
                <w:rFonts w:hint="eastAsia"/>
                <w:lang w:eastAsia="zh-CN"/>
              </w:rPr>
              <w:t>横幅图片</w:t>
            </w:r>
          </w:p>
        </w:tc>
        <w:tc>
          <w:tcPr>
            <w:tcW w:w="4536" w:type="dxa"/>
          </w:tcPr>
          <w:p w14:paraId="1BB37B7A" w14:textId="16164E6E" w:rsidR="00AF38D0" w:rsidRDefault="00062BC5" w:rsidP="00CF3095">
            <w:pPr>
              <w:pStyle w:val="Axure0"/>
              <w:rPr>
                <w:lang w:eastAsia="zh-CN"/>
              </w:rPr>
            </w:pPr>
            <w:r>
              <w:rPr>
                <w:rFonts w:hint="eastAsia"/>
                <w:lang w:eastAsia="zh-CN"/>
              </w:rPr>
              <w:t>点击查看</w:t>
            </w:r>
            <w:r>
              <w:rPr>
                <w:lang w:eastAsia="zh-CN"/>
              </w:rPr>
              <w:t>横幅图片</w:t>
            </w:r>
          </w:p>
        </w:tc>
      </w:tr>
      <w:tr w:rsidR="00AF38D0" w14:paraId="569E4D62" w14:textId="77777777" w:rsidTr="00CF3095">
        <w:trPr>
          <w:cantSplit/>
        </w:trPr>
        <w:tc>
          <w:tcPr>
            <w:tcW w:w="1413" w:type="dxa"/>
          </w:tcPr>
          <w:p w14:paraId="16159E06" w14:textId="77777777" w:rsidR="00AF38D0" w:rsidRDefault="00AF38D0" w:rsidP="00CF3095">
            <w:pPr>
              <w:pStyle w:val="Axure0"/>
              <w:rPr>
                <w:lang w:eastAsia="zh-CN"/>
              </w:rPr>
            </w:pPr>
            <w:r>
              <w:rPr>
                <w:rFonts w:hint="eastAsia"/>
                <w:lang w:eastAsia="zh-CN"/>
              </w:rPr>
              <w:t>11</w:t>
            </w:r>
          </w:p>
        </w:tc>
        <w:tc>
          <w:tcPr>
            <w:tcW w:w="2268" w:type="dxa"/>
          </w:tcPr>
          <w:p w14:paraId="565C147C" w14:textId="0A7ACC55" w:rsidR="00AF38D0" w:rsidRDefault="00D463B8" w:rsidP="00CF3095">
            <w:pPr>
              <w:pStyle w:val="Axure0"/>
              <w:rPr>
                <w:lang w:eastAsia="zh-CN"/>
              </w:rPr>
            </w:pPr>
            <w:r>
              <w:rPr>
                <w:lang w:eastAsia="zh-CN"/>
              </w:rPr>
              <w:t>横幅图片</w:t>
            </w:r>
            <w:r>
              <w:rPr>
                <w:rFonts w:hint="eastAsia"/>
                <w:lang w:eastAsia="zh-CN"/>
              </w:rPr>
              <w:t>属性</w:t>
            </w:r>
            <w:r>
              <w:rPr>
                <w:lang w:eastAsia="zh-CN"/>
              </w:rPr>
              <w:t>列</w:t>
            </w:r>
          </w:p>
        </w:tc>
        <w:tc>
          <w:tcPr>
            <w:tcW w:w="4536" w:type="dxa"/>
          </w:tcPr>
          <w:p w14:paraId="258ABDC1" w14:textId="4647C7E7" w:rsidR="00AF38D0" w:rsidRDefault="00AF38D0" w:rsidP="00D463B8">
            <w:pPr>
              <w:pStyle w:val="Axure0"/>
              <w:rPr>
                <w:lang w:eastAsia="zh-CN"/>
              </w:rPr>
            </w:pPr>
            <w:r>
              <w:rPr>
                <w:rFonts w:hint="eastAsia"/>
                <w:lang w:eastAsia="zh-CN"/>
              </w:rPr>
              <w:t>点击</w:t>
            </w:r>
            <w:r>
              <w:rPr>
                <w:lang w:eastAsia="zh-CN"/>
              </w:rPr>
              <w:t>将</w:t>
            </w:r>
            <w:r w:rsidR="00D463B8">
              <w:rPr>
                <w:rFonts w:hint="eastAsia"/>
                <w:lang w:eastAsia="zh-CN"/>
              </w:rPr>
              <w:t>横幅图片</w:t>
            </w:r>
            <w:r w:rsidR="00D463B8">
              <w:rPr>
                <w:lang w:eastAsia="zh-CN"/>
              </w:rPr>
              <w:t>名</w:t>
            </w:r>
            <w:r>
              <w:rPr>
                <w:rFonts w:hint="eastAsia"/>
                <w:lang w:eastAsia="zh-CN"/>
              </w:rPr>
              <w:t>进行</w:t>
            </w:r>
            <w:r>
              <w:rPr>
                <w:lang w:eastAsia="zh-CN"/>
              </w:rPr>
              <w:t>字典序排序</w:t>
            </w:r>
          </w:p>
        </w:tc>
      </w:tr>
      <w:tr w:rsidR="00AF38D0" w14:paraId="35582A98"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120B9241" w14:textId="77777777" w:rsidR="00AF38D0" w:rsidRDefault="00AF38D0" w:rsidP="00CF3095">
            <w:pPr>
              <w:pStyle w:val="Axure0"/>
              <w:rPr>
                <w:lang w:eastAsia="zh-CN"/>
              </w:rPr>
            </w:pPr>
            <w:r>
              <w:rPr>
                <w:rFonts w:hint="eastAsia"/>
                <w:lang w:eastAsia="zh-CN"/>
              </w:rPr>
              <w:t>1</w:t>
            </w:r>
            <w:r>
              <w:rPr>
                <w:lang w:eastAsia="zh-CN"/>
              </w:rPr>
              <w:t>2</w:t>
            </w:r>
          </w:p>
        </w:tc>
        <w:tc>
          <w:tcPr>
            <w:tcW w:w="2268" w:type="dxa"/>
          </w:tcPr>
          <w:p w14:paraId="60F67F6F" w14:textId="48DA28BE" w:rsidR="00AF38D0" w:rsidRDefault="00B12890" w:rsidP="00CF3095">
            <w:pPr>
              <w:pStyle w:val="Axure0"/>
              <w:rPr>
                <w:lang w:eastAsia="zh-CN"/>
              </w:rPr>
            </w:pPr>
            <w:r>
              <w:rPr>
                <w:rFonts w:hint="eastAsia"/>
                <w:lang w:eastAsia="zh-CN"/>
              </w:rPr>
              <w:t>次序</w:t>
            </w:r>
            <w:r w:rsidR="00AF38D0">
              <w:rPr>
                <w:lang w:eastAsia="zh-CN"/>
              </w:rPr>
              <w:t>属性列</w:t>
            </w:r>
          </w:p>
        </w:tc>
        <w:tc>
          <w:tcPr>
            <w:tcW w:w="4536" w:type="dxa"/>
          </w:tcPr>
          <w:p w14:paraId="6B83AB86" w14:textId="298D0836" w:rsidR="00AF38D0" w:rsidRDefault="00AF38D0" w:rsidP="00B12890">
            <w:pPr>
              <w:pStyle w:val="Axure0"/>
              <w:rPr>
                <w:lang w:eastAsia="zh-CN"/>
              </w:rPr>
            </w:pPr>
            <w:r>
              <w:rPr>
                <w:rFonts w:hint="eastAsia"/>
                <w:lang w:eastAsia="zh-CN"/>
              </w:rPr>
              <w:t>点击</w:t>
            </w:r>
            <w:r>
              <w:rPr>
                <w:lang w:eastAsia="zh-CN"/>
              </w:rPr>
              <w:t>将</w:t>
            </w:r>
            <w:r w:rsidR="00B12890">
              <w:rPr>
                <w:rFonts w:hint="eastAsia"/>
                <w:lang w:eastAsia="zh-CN"/>
              </w:rPr>
              <w:t>横幅显示</w:t>
            </w:r>
            <w:r w:rsidR="00B12890">
              <w:rPr>
                <w:lang w:eastAsia="zh-CN"/>
              </w:rPr>
              <w:t>次序</w:t>
            </w:r>
            <w:r>
              <w:rPr>
                <w:rFonts w:hint="eastAsia"/>
                <w:lang w:eastAsia="zh-CN"/>
              </w:rPr>
              <w:t>进行</w:t>
            </w:r>
            <w:r>
              <w:rPr>
                <w:lang w:eastAsia="zh-CN"/>
              </w:rPr>
              <w:t>字典序排序</w:t>
            </w:r>
          </w:p>
        </w:tc>
      </w:tr>
      <w:tr w:rsidR="00AF38D0" w14:paraId="14DA96A8" w14:textId="77777777" w:rsidTr="00CF3095">
        <w:trPr>
          <w:cantSplit/>
        </w:trPr>
        <w:tc>
          <w:tcPr>
            <w:tcW w:w="1413" w:type="dxa"/>
          </w:tcPr>
          <w:p w14:paraId="1266C6E3" w14:textId="77777777" w:rsidR="00AF38D0" w:rsidRDefault="00AF38D0" w:rsidP="00CF3095">
            <w:pPr>
              <w:pStyle w:val="Axure0"/>
              <w:rPr>
                <w:lang w:eastAsia="zh-CN"/>
              </w:rPr>
            </w:pPr>
            <w:r>
              <w:rPr>
                <w:rFonts w:hint="eastAsia"/>
                <w:lang w:eastAsia="zh-CN"/>
              </w:rPr>
              <w:t>1</w:t>
            </w:r>
            <w:r>
              <w:rPr>
                <w:lang w:eastAsia="zh-CN"/>
              </w:rPr>
              <w:t>3</w:t>
            </w:r>
          </w:p>
        </w:tc>
        <w:tc>
          <w:tcPr>
            <w:tcW w:w="2268" w:type="dxa"/>
          </w:tcPr>
          <w:p w14:paraId="0BE8B8C0" w14:textId="6523FA7C" w:rsidR="00AF38D0" w:rsidRDefault="00CE3683" w:rsidP="00CF3095">
            <w:pPr>
              <w:pStyle w:val="Axure0"/>
              <w:rPr>
                <w:lang w:eastAsia="zh-CN"/>
              </w:rPr>
            </w:pPr>
            <w:r>
              <w:rPr>
                <w:rFonts w:hint="eastAsia"/>
                <w:lang w:eastAsia="zh-CN"/>
              </w:rPr>
              <w:t>横幅备注</w:t>
            </w:r>
            <w:r w:rsidR="00AF38D0">
              <w:rPr>
                <w:rFonts w:hint="eastAsia"/>
                <w:lang w:eastAsia="zh-CN"/>
              </w:rPr>
              <w:t>属性</w:t>
            </w:r>
            <w:r w:rsidR="00AF38D0">
              <w:rPr>
                <w:lang w:eastAsia="zh-CN"/>
              </w:rPr>
              <w:t>列</w:t>
            </w:r>
          </w:p>
        </w:tc>
        <w:tc>
          <w:tcPr>
            <w:tcW w:w="4536" w:type="dxa"/>
          </w:tcPr>
          <w:p w14:paraId="7A045FC2" w14:textId="61F56296" w:rsidR="00AF38D0" w:rsidRDefault="00AF38D0" w:rsidP="00CE3683">
            <w:pPr>
              <w:pStyle w:val="Axure0"/>
              <w:rPr>
                <w:lang w:eastAsia="zh-CN"/>
              </w:rPr>
            </w:pPr>
            <w:r>
              <w:rPr>
                <w:rFonts w:hint="eastAsia"/>
                <w:lang w:eastAsia="zh-CN"/>
              </w:rPr>
              <w:t>点击</w:t>
            </w:r>
            <w:r>
              <w:rPr>
                <w:lang w:eastAsia="zh-CN"/>
              </w:rPr>
              <w:t>根据</w:t>
            </w:r>
            <w:r w:rsidR="00CE3683">
              <w:rPr>
                <w:rFonts w:hint="eastAsia"/>
                <w:lang w:eastAsia="zh-CN"/>
              </w:rPr>
              <w:t>备注的</w:t>
            </w:r>
            <w:r>
              <w:rPr>
                <w:lang w:eastAsia="zh-CN"/>
              </w:rPr>
              <w:t>字典序排序</w:t>
            </w:r>
          </w:p>
        </w:tc>
      </w:tr>
      <w:tr w:rsidR="00AF38D0" w14:paraId="4BEC738D"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20D26434" w14:textId="77777777" w:rsidR="00AF38D0" w:rsidRDefault="00AF38D0" w:rsidP="00CF3095">
            <w:pPr>
              <w:pStyle w:val="Axure0"/>
              <w:rPr>
                <w:lang w:eastAsia="zh-CN"/>
              </w:rPr>
            </w:pPr>
            <w:r>
              <w:rPr>
                <w:rFonts w:hint="eastAsia"/>
                <w:lang w:eastAsia="zh-CN"/>
              </w:rPr>
              <w:t>14</w:t>
            </w:r>
          </w:p>
        </w:tc>
        <w:tc>
          <w:tcPr>
            <w:tcW w:w="2268" w:type="dxa"/>
          </w:tcPr>
          <w:p w14:paraId="425AE912" w14:textId="150776AF" w:rsidR="00AF38D0" w:rsidRDefault="0027741D" w:rsidP="00CF3095">
            <w:pPr>
              <w:pStyle w:val="Axure0"/>
              <w:rPr>
                <w:lang w:eastAsia="zh-CN"/>
              </w:rPr>
            </w:pPr>
            <w:r>
              <w:rPr>
                <w:rFonts w:hint="eastAsia"/>
                <w:lang w:eastAsia="zh-CN"/>
              </w:rPr>
              <w:t>操作</w:t>
            </w:r>
            <w:r w:rsidR="00AF38D0">
              <w:rPr>
                <w:rFonts w:hint="eastAsia"/>
                <w:lang w:eastAsia="zh-CN"/>
              </w:rPr>
              <w:t>属性</w:t>
            </w:r>
            <w:r w:rsidR="00AF38D0">
              <w:rPr>
                <w:lang w:eastAsia="zh-CN"/>
              </w:rPr>
              <w:t>列</w:t>
            </w:r>
          </w:p>
        </w:tc>
        <w:tc>
          <w:tcPr>
            <w:tcW w:w="4536" w:type="dxa"/>
          </w:tcPr>
          <w:p w14:paraId="34AC2AA3" w14:textId="77777777" w:rsidR="00AF38D0" w:rsidRDefault="00AF38D0" w:rsidP="00CF3095">
            <w:pPr>
              <w:pStyle w:val="Axure0"/>
              <w:rPr>
                <w:lang w:eastAsia="zh-CN"/>
              </w:rPr>
            </w:pPr>
            <w:r>
              <w:rPr>
                <w:rFonts w:hint="eastAsia"/>
                <w:lang w:eastAsia="zh-CN"/>
              </w:rPr>
              <w:t>无</w:t>
            </w:r>
          </w:p>
        </w:tc>
      </w:tr>
      <w:tr w:rsidR="002D6228" w14:paraId="6C12FA96" w14:textId="77777777" w:rsidTr="00CF3095">
        <w:trPr>
          <w:cantSplit/>
        </w:trPr>
        <w:tc>
          <w:tcPr>
            <w:tcW w:w="1413" w:type="dxa"/>
          </w:tcPr>
          <w:p w14:paraId="0EED4470" w14:textId="0B62000F" w:rsidR="002D6228" w:rsidRDefault="002D6228" w:rsidP="00CF3095">
            <w:pPr>
              <w:pStyle w:val="Axure0"/>
              <w:rPr>
                <w:lang w:eastAsia="zh-CN"/>
              </w:rPr>
            </w:pPr>
            <w:r>
              <w:rPr>
                <w:rFonts w:hint="eastAsia"/>
                <w:lang w:eastAsia="zh-CN"/>
              </w:rPr>
              <w:t>15</w:t>
            </w:r>
          </w:p>
        </w:tc>
        <w:tc>
          <w:tcPr>
            <w:tcW w:w="2268" w:type="dxa"/>
          </w:tcPr>
          <w:p w14:paraId="3F6737E2" w14:textId="4288185E" w:rsidR="002D6228" w:rsidRDefault="002D6228" w:rsidP="00CF3095">
            <w:pPr>
              <w:pStyle w:val="Axure0"/>
              <w:rPr>
                <w:lang w:eastAsia="zh-CN"/>
              </w:rPr>
            </w:pPr>
            <w:r>
              <w:rPr>
                <w:rFonts w:hint="eastAsia"/>
                <w:lang w:eastAsia="zh-CN"/>
              </w:rPr>
              <w:t>新增</w:t>
            </w:r>
            <w:r>
              <w:rPr>
                <w:lang w:eastAsia="zh-CN"/>
              </w:rPr>
              <w:t>横幅按钮</w:t>
            </w:r>
          </w:p>
        </w:tc>
        <w:tc>
          <w:tcPr>
            <w:tcW w:w="4536" w:type="dxa"/>
          </w:tcPr>
          <w:p w14:paraId="75D79F9B" w14:textId="08D8FBC8" w:rsidR="002D6228" w:rsidRDefault="002D6228" w:rsidP="00CF3095">
            <w:pPr>
              <w:pStyle w:val="Axure0"/>
              <w:rPr>
                <w:lang w:eastAsia="zh-CN"/>
              </w:rPr>
            </w:pPr>
            <w:r>
              <w:rPr>
                <w:rFonts w:hint="eastAsia"/>
                <w:lang w:eastAsia="zh-CN"/>
              </w:rPr>
              <w:t>点击进入</w:t>
            </w:r>
            <w:r>
              <w:rPr>
                <w:lang w:eastAsia="zh-CN"/>
              </w:rPr>
              <w:t>新增</w:t>
            </w:r>
            <w:r>
              <w:rPr>
                <w:rFonts w:hint="eastAsia"/>
                <w:lang w:eastAsia="zh-CN"/>
              </w:rPr>
              <w:t>横幅</w:t>
            </w:r>
          </w:p>
        </w:tc>
      </w:tr>
    </w:tbl>
    <w:p w14:paraId="12AB6113" w14:textId="63CEA300" w:rsidR="00AF38D0" w:rsidRDefault="00AF38D0" w:rsidP="00AF38D0"/>
    <w:p w14:paraId="095010B1" w14:textId="6121459C" w:rsidR="00AF38D0" w:rsidRDefault="00AF38D0" w:rsidP="00AF38D0">
      <w:pPr>
        <w:rPr>
          <w:ins w:id="1784" w:author="HerculesHu" w:date="2017-12-23T23:51:00Z"/>
        </w:rPr>
      </w:pPr>
      <w:r>
        <w:rPr>
          <w:rFonts w:hint="eastAsia"/>
        </w:rPr>
        <w:t xml:space="preserve"> </w:t>
      </w:r>
      <w:r w:rsidR="002D6228">
        <w:rPr>
          <w:noProof/>
        </w:rPr>
        <w:drawing>
          <wp:inline distT="0" distB="0" distL="0" distR="0" wp14:anchorId="2DE742DB" wp14:editId="18AE9318">
            <wp:extent cx="5274310" cy="31737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173730"/>
                    </a:xfrm>
                    <a:prstGeom prst="rect">
                      <a:avLst/>
                    </a:prstGeom>
                  </pic:spPr>
                </pic:pic>
              </a:graphicData>
            </a:graphic>
          </wp:inline>
        </w:drawing>
      </w:r>
    </w:p>
    <w:p w14:paraId="66311CD8" w14:textId="77777777" w:rsidR="00636C47" w:rsidRDefault="00636C47" w:rsidP="00636C47">
      <w:pPr>
        <w:jc w:val="center"/>
        <w:rPr>
          <w:ins w:id="1785" w:author="HerculesHu" w:date="2017-12-23T23:51:00Z"/>
        </w:rPr>
      </w:pPr>
      <w:ins w:id="1786" w:author="HerculesHu" w:date="2017-12-23T23:51:00Z">
        <w:r>
          <w:rPr>
            <w:rFonts w:hint="eastAsia"/>
          </w:rPr>
          <w:t>（电脑</w:t>
        </w:r>
        <w:r>
          <w:t>版</w:t>
        </w:r>
        <w:r>
          <w:rPr>
            <w:rFonts w:hint="eastAsia"/>
          </w:rPr>
          <w:t>）</w:t>
        </w:r>
      </w:ins>
    </w:p>
    <w:p w14:paraId="547869C8" w14:textId="77777777" w:rsidR="00636C47" w:rsidRDefault="00636C47" w:rsidP="00AF38D0"/>
    <w:p w14:paraId="20A2B168" w14:textId="253D0310" w:rsidR="00507944" w:rsidRDefault="00507944">
      <w:pPr>
        <w:pStyle w:val="a2"/>
      </w:pPr>
      <w:bookmarkStart w:id="1787" w:name="_Toc503060579"/>
      <w:commentRangeStart w:id="1788"/>
      <w:r>
        <w:rPr>
          <w:rFonts w:hint="eastAsia"/>
        </w:rPr>
        <w:t>新增</w:t>
      </w:r>
      <w:r>
        <w:t>横幅</w:t>
      </w:r>
      <w:commentRangeEnd w:id="1788"/>
      <w:r w:rsidR="00585E5D">
        <w:rPr>
          <w:rStyle w:val="af8"/>
          <w:rFonts w:ascii="Times New Roman" w:eastAsia="仿宋_GB2312" w:hAnsi="Times New Roman" w:cs="宋体"/>
          <w:b w:val="0"/>
          <w:noProof w:val="0"/>
          <w:color w:val="auto"/>
          <w:kern w:val="0"/>
        </w:rPr>
        <w:commentReference w:id="1788"/>
      </w:r>
      <w:bookmarkEnd w:id="1787"/>
    </w:p>
    <w:p w14:paraId="30AB3084" w14:textId="44B771D2" w:rsidR="00507944" w:rsidRDefault="00507944" w:rsidP="00507944"/>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8A43D2" w14:paraId="295C4AB8"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76F8C61C" w14:textId="77777777" w:rsidR="008A43D2" w:rsidRDefault="008A43D2" w:rsidP="00CF3095">
            <w:pPr>
              <w:pStyle w:val="Axure"/>
              <w:ind w:firstLine="360"/>
            </w:pPr>
            <w:r>
              <w:t>脚注</w:t>
            </w:r>
          </w:p>
        </w:tc>
        <w:tc>
          <w:tcPr>
            <w:tcW w:w="2268" w:type="dxa"/>
          </w:tcPr>
          <w:p w14:paraId="40D526D1" w14:textId="77777777" w:rsidR="008A43D2" w:rsidRDefault="008A43D2" w:rsidP="00CF3095">
            <w:pPr>
              <w:pStyle w:val="Axure"/>
              <w:ind w:firstLine="360"/>
            </w:pPr>
            <w:r>
              <w:t>名称</w:t>
            </w:r>
          </w:p>
        </w:tc>
        <w:tc>
          <w:tcPr>
            <w:tcW w:w="4536" w:type="dxa"/>
          </w:tcPr>
          <w:p w14:paraId="4C3F0980" w14:textId="77777777" w:rsidR="008A43D2" w:rsidRDefault="008A43D2" w:rsidP="00CF3095">
            <w:pPr>
              <w:pStyle w:val="Axure"/>
              <w:tabs>
                <w:tab w:val="left" w:pos="1190"/>
              </w:tabs>
              <w:ind w:firstLine="360"/>
            </w:pPr>
            <w:r>
              <w:t>交互</w:t>
            </w:r>
            <w:r>
              <w:tab/>
            </w:r>
          </w:p>
        </w:tc>
      </w:tr>
      <w:tr w:rsidR="008A43D2" w14:paraId="1E3001D0" w14:textId="77777777" w:rsidTr="00CF3095">
        <w:trPr>
          <w:cantSplit/>
        </w:trPr>
        <w:tc>
          <w:tcPr>
            <w:tcW w:w="1413" w:type="dxa"/>
          </w:tcPr>
          <w:p w14:paraId="54AB38CE" w14:textId="77777777" w:rsidR="008A43D2" w:rsidRDefault="008A43D2" w:rsidP="00CF3095">
            <w:pPr>
              <w:pStyle w:val="Axure0"/>
              <w:ind w:firstLine="360"/>
            </w:pPr>
            <w:r>
              <w:t>1</w:t>
            </w:r>
          </w:p>
        </w:tc>
        <w:tc>
          <w:tcPr>
            <w:tcW w:w="2268" w:type="dxa"/>
          </w:tcPr>
          <w:p w14:paraId="47AF0702" w14:textId="77777777" w:rsidR="008A43D2" w:rsidRDefault="008A43D2" w:rsidP="00CF3095">
            <w:pPr>
              <w:pStyle w:val="Axure0"/>
              <w:ind w:firstLine="360"/>
            </w:pPr>
            <w:r>
              <w:rPr>
                <w:rFonts w:hint="eastAsia"/>
                <w:lang w:eastAsia="zh-CN"/>
              </w:rPr>
              <w:t>关闭</w:t>
            </w:r>
          </w:p>
        </w:tc>
        <w:tc>
          <w:tcPr>
            <w:tcW w:w="4536" w:type="dxa"/>
          </w:tcPr>
          <w:p w14:paraId="20ACBF34" w14:textId="6B484C3A" w:rsidR="008A43D2" w:rsidRDefault="008A43D2" w:rsidP="008A43D2">
            <w:pPr>
              <w:pStyle w:val="Axure0"/>
              <w:ind w:firstLine="360"/>
              <w:rPr>
                <w:lang w:eastAsia="zh-CN"/>
              </w:rPr>
            </w:pPr>
            <w:r>
              <w:rPr>
                <w:rFonts w:hint="eastAsia"/>
                <w:lang w:eastAsia="zh-CN"/>
              </w:rPr>
              <w:t>点击后取消新增横幅</w:t>
            </w:r>
          </w:p>
        </w:tc>
      </w:tr>
      <w:tr w:rsidR="008A43D2" w14:paraId="69E46537"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32C24CD3" w14:textId="77777777" w:rsidR="008A43D2" w:rsidRDefault="008A43D2" w:rsidP="00CF3095">
            <w:pPr>
              <w:pStyle w:val="Axure0"/>
              <w:ind w:firstLine="360"/>
              <w:rPr>
                <w:lang w:eastAsia="zh-CN"/>
              </w:rPr>
            </w:pPr>
            <w:r>
              <w:rPr>
                <w:rFonts w:hint="eastAsia"/>
                <w:lang w:eastAsia="zh-CN"/>
              </w:rPr>
              <w:t>2</w:t>
            </w:r>
          </w:p>
        </w:tc>
        <w:tc>
          <w:tcPr>
            <w:tcW w:w="2268" w:type="dxa"/>
          </w:tcPr>
          <w:p w14:paraId="630A0055" w14:textId="504F4E30" w:rsidR="008A43D2" w:rsidRDefault="008A43D2" w:rsidP="00CF3095">
            <w:pPr>
              <w:pStyle w:val="Axure0"/>
              <w:ind w:firstLine="360"/>
              <w:rPr>
                <w:lang w:eastAsia="zh-CN"/>
              </w:rPr>
            </w:pPr>
            <w:r>
              <w:rPr>
                <w:rFonts w:hint="eastAsia"/>
                <w:lang w:eastAsia="zh-CN"/>
              </w:rPr>
              <w:t>上传附件</w:t>
            </w:r>
            <w:r>
              <w:rPr>
                <w:lang w:eastAsia="zh-CN"/>
              </w:rPr>
              <w:t>按钮</w:t>
            </w:r>
          </w:p>
        </w:tc>
        <w:tc>
          <w:tcPr>
            <w:tcW w:w="4536" w:type="dxa"/>
          </w:tcPr>
          <w:p w14:paraId="11BBBA3D" w14:textId="781235CB" w:rsidR="008A43D2" w:rsidRDefault="008A43D2" w:rsidP="008A43D2">
            <w:pPr>
              <w:pStyle w:val="Axure0"/>
              <w:ind w:firstLine="360"/>
              <w:rPr>
                <w:lang w:eastAsia="zh-CN"/>
              </w:rPr>
            </w:pPr>
            <w:r>
              <w:rPr>
                <w:rFonts w:hint="eastAsia"/>
                <w:lang w:eastAsia="zh-CN"/>
              </w:rPr>
              <w:t>点击后选择文件</w:t>
            </w:r>
            <w:r>
              <w:rPr>
                <w:lang w:eastAsia="zh-CN"/>
              </w:rPr>
              <w:t>上传横幅图片</w:t>
            </w:r>
          </w:p>
        </w:tc>
      </w:tr>
      <w:tr w:rsidR="008A43D2" w14:paraId="41233EBE" w14:textId="77777777" w:rsidTr="00CF3095">
        <w:trPr>
          <w:cantSplit/>
        </w:trPr>
        <w:tc>
          <w:tcPr>
            <w:tcW w:w="1413" w:type="dxa"/>
          </w:tcPr>
          <w:p w14:paraId="7A0BCB84" w14:textId="77777777" w:rsidR="008A43D2" w:rsidRDefault="008A43D2" w:rsidP="00CF3095">
            <w:pPr>
              <w:pStyle w:val="Axure0"/>
              <w:ind w:firstLine="360"/>
              <w:rPr>
                <w:lang w:eastAsia="zh-CN"/>
              </w:rPr>
            </w:pPr>
            <w:r>
              <w:rPr>
                <w:rFonts w:hint="eastAsia"/>
                <w:lang w:eastAsia="zh-CN"/>
              </w:rPr>
              <w:t>3</w:t>
            </w:r>
          </w:p>
        </w:tc>
        <w:tc>
          <w:tcPr>
            <w:tcW w:w="2268" w:type="dxa"/>
          </w:tcPr>
          <w:p w14:paraId="318B6D4E" w14:textId="343A6D48" w:rsidR="008A43D2" w:rsidRDefault="008A43D2" w:rsidP="00CF3095">
            <w:pPr>
              <w:pStyle w:val="Axure0"/>
              <w:ind w:firstLine="360"/>
              <w:rPr>
                <w:lang w:eastAsia="zh-CN"/>
              </w:rPr>
            </w:pPr>
            <w:r>
              <w:rPr>
                <w:rFonts w:hint="eastAsia"/>
                <w:lang w:eastAsia="zh-CN"/>
              </w:rPr>
              <w:t>备注输入</w:t>
            </w:r>
            <w:r>
              <w:rPr>
                <w:lang w:eastAsia="zh-CN"/>
              </w:rPr>
              <w:t>框</w:t>
            </w:r>
          </w:p>
        </w:tc>
        <w:tc>
          <w:tcPr>
            <w:tcW w:w="4536" w:type="dxa"/>
          </w:tcPr>
          <w:p w14:paraId="4CED27F8" w14:textId="615DCFD7" w:rsidR="008A43D2" w:rsidRDefault="008A43D2" w:rsidP="00CF3095">
            <w:pPr>
              <w:pStyle w:val="Axure0"/>
              <w:ind w:firstLine="360"/>
              <w:rPr>
                <w:lang w:eastAsia="zh-CN"/>
              </w:rPr>
            </w:pPr>
            <w:r>
              <w:rPr>
                <w:rFonts w:hint="eastAsia"/>
                <w:lang w:eastAsia="zh-CN"/>
              </w:rPr>
              <w:t>输入横幅</w:t>
            </w:r>
            <w:r>
              <w:rPr>
                <w:lang w:eastAsia="zh-CN"/>
              </w:rPr>
              <w:t>的备注</w:t>
            </w:r>
          </w:p>
        </w:tc>
      </w:tr>
      <w:tr w:rsidR="002B4CA8" w14:paraId="6D1A05C4"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101BB91E" w14:textId="66C9E971" w:rsidR="002B4CA8" w:rsidRDefault="002B4CA8" w:rsidP="00CF3095">
            <w:pPr>
              <w:pStyle w:val="Axure0"/>
              <w:ind w:firstLine="360"/>
              <w:rPr>
                <w:lang w:eastAsia="zh-CN"/>
              </w:rPr>
            </w:pPr>
            <w:r>
              <w:rPr>
                <w:rFonts w:hint="eastAsia"/>
                <w:lang w:eastAsia="zh-CN"/>
              </w:rPr>
              <w:t>4</w:t>
            </w:r>
          </w:p>
        </w:tc>
        <w:tc>
          <w:tcPr>
            <w:tcW w:w="2268" w:type="dxa"/>
          </w:tcPr>
          <w:p w14:paraId="12996F3F" w14:textId="257026BF" w:rsidR="002B4CA8" w:rsidRDefault="002B4CA8" w:rsidP="00CF3095">
            <w:pPr>
              <w:pStyle w:val="Axure0"/>
              <w:ind w:firstLine="360"/>
              <w:rPr>
                <w:lang w:eastAsia="zh-CN"/>
              </w:rPr>
            </w:pPr>
            <w:r>
              <w:rPr>
                <w:rFonts w:hint="eastAsia"/>
                <w:lang w:eastAsia="zh-CN"/>
              </w:rPr>
              <w:t>保存</w:t>
            </w:r>
            <w:r>
              <w:rPr>
                <w:lang w:eastAsia="zh-CN"/>
              </w:rPr>
              <w:t>按钮</w:t>
            </w:r>
          </w:p>
        </w:tc>
        <w:tc>
          <w:tcPr>
            <w:tcW w:w="4536" w:type="dxa"/>
          </w:tcPr>
          <w:p w14:paraId="234D71F8" w14:textId="43331DA1" w:rsidR="002B4CA8" w:rsidRDefault="002B4CA8" w:rsidP="00CF3095">
            <w:pPr>
              <w:pStyle w:val="Axure0"/>
              <w:ind w:firstLine="360"/>
              <w:rPr>
                <w:lang w:eastAsia="zh-CN"/>
              </w:rPr>
            </w:pPr>
            <w:r>
              <w:rPr>
                <w:rFonts w:hint="eastAsia"/>
                <w:lang w:eastAsia="zh-CN"/>
              </w:rPr>
              <w:t>点击</w:t>
            </w:r>
            <w:r>
              <w:rPr>
                <w:lang w:eastAsia="zh-CN"/>
              </w:rPr>
              <w:t>保存按钮，保存横幅数据并新增横幅</w:t>
            </w:r>
          </w:p>
        </w:tc>
      </w:tr>
    </w:tbl>
    <w:p w14:paraId="4C9662F3" w14:textId="28C32C80" w:rsidR="00507944" w:rsidRPr="008A43D2" w:rsidRDefault="00507944" w:rsidP="00507944"/>
    <w:p w14:paraId="628EF307" w14:textId="1DAAA617" w:rsidR="00507944" w:rsidRDefault="008A43D2">
      <w:pPr>
        <w:ind w:firstLineChars="700" w:firstLine="1470"/>
        <w:rPr>
          <w:ins w:id="1789" w:author="HerculesHu" w:date="2017-12-23T23:51:00Z"/>
        </w:rPr>
        <w:pPrChange w:id="1790" w:author="HerculesHu" w:date="2017-12-24T00:15:00Z">
          <w:pPr/>
        </w:pPrChange>
      </w:pPr>
      <w:r>
        <w:rPr>
          <w:noProof/>
        </w:rPr>
        <w:lastRenderedPageBreak/>
        <w:drawing>
          <wp:inline distT="0" distB="0" distL="0" distR="0" wp14:anchorId="21673359" wp14:editId="0F299681">
            <wp:extent cx="3467100" cy="43719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67100" cy="4371975"/>
                    </a:xfrm>
                    <a:prstGeom prst="rect">
                      <a:avLst/>
                    </a:prstGeom>
                  </pic:spPr>
                </pic:pic>
              </a:graphicData>
            </a:graphic>
          </wp:inline>
        </w:drawing>
      </w:r>
    </w:p>
    <w:p w14:paraId="2C115BBC" w14:textId="77777777" w:rsidR="00636C47" w:rsidRDefault="00636C47" w:rsidP="00636C47">
      <w:pPr>
        <w:jc w:val="center"/>
        <w:rPr>
          <w:ins w:id="1791" w:author="HerculesHu" w:date="2017-12-23T23:51:00Z"/>
        </w:rPr>
      </w:pPr>
      <w:ins w:id="1792" w:author="HerculesHu" w:date="2017-12-23T23:51:00Z">
        <w:r>
          <w:rPr>
            <w:rFonts w:hint="eastAsia"/>
          </w:rPr>
          <w:t>（电脑</w:t>
        </w:r>
        <w:r>
          <w:t>版</w:t>
        </w:r>
        <w:r>
          <w:rPr>
            <w:rFonts w:hint="eastAsia"/>
          </w:rPr>
          <w:t>）</w:t>
        </w:r>
      </w:ins>
    </w:p>
    <w:p w14:paraId="36B2819E" w14:textId="77777777" w:rsidR="00636C47" w:rsidRDefault="00636C47" w:rsidP="00507944"/>
    <w:p w14:paraId="2A6B2C90" w14:textId="793C9842" w:rsidR="00BF39CA" w:rsidRDefault="00BF39CA" w:rsidP="00507944"/>
    <w:p w14:paraId="24AA0554" w14:textId="27639513" w:rsidR="00BF39CA" w:rsidRDefault="00BF39CA" w:rsidP="00507944"/>
    <w:p w14:paraId="325AD338" w14:textId="0F264FBC" w:rsidR="00BF39CA" w:rsidRDefault="00BF39CA" w:rsidP="00507944"/>
    <w:p w14:paraId="4BCDA3EE" w14:textId="4A4BDCE1" w:rsidR="00BF39CA" w:rsidRDefault="00BF39CA">
      <w:pPr>
        <w:pStyle w:val="a2"/>
      </w:pPr>
      <w:bookmarkStart w:id="1793" w:name="_Toc503060580"/>
      <w:r>
        <w:rPr>
          <w:rFonts w:hint="eastAsia"/>
        </w:rPr>
        <w:t>删除</w:t>
      </w:r>
      <w:r>
        <w:t>横幅</w:t>
      </w:r>
      <w:bookmarkEnd w:id="1793"/>
    </w:p>
    <w:p w14:paraId="557272A7" w14:textId="59924732" w:rsidR="00BF39CA" w:rsidRDefault="00BF39CA" w:rsidP="00BF39CA"/>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BF39CA" w14:paraId="697B7300"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76975995" w14:textId="77777777" w:rsidR="00BF39CA" w:rsidRDefault="00BF39CA" w:rsidP="00CF3095">
            <w:pPr>
              <w:pStyle w:val="Axure"/>
              <w:ind w:firstLine="360"/>
            </w:pPr>
            <w:r>
              <w:t>脚注</w:t>
            </w:r>
          </w:p>
        </w:tc>
        <w:tc>
          <w:tcPr>
            <w:tcW w:w="2268" w:type="dxa"/>
          </w:tcPr>
          <w:p w14:paraId="2754951A" w14:textId="77777777" w:rsidR="00BF39CA" w:rsidRDefault="00BF39CA" w:rsidP="00CF3095">
            <w:pPr>
              <w:pStyle w:val="Axure"/>
              <w:ind w:firstLine="360"/>
            </w:pPr>
            <w:r>
              <w:t>名称</w:t>
            </w:r>
          </w:p>
        </w:tc>
        <w:tc>
          <w:tcPr>
            <w:tcW w:w="4536" w:type="dxa"/>
          </w:tcPr>
          <w:p w14:paraId="72E8D68A" w14:textId="77777777" w:rsidR="00BF39CA" w:rsidRDefault="00BF39CA" w:rsidP="00CF3095">
            <w:pPr>
              <w:pStyle w:val="Axure"/>
              <w:tabs>
                <w:tab w:val="left" w:pos="1190"/>
              </w:tabs>
              <w:ind w:firstLine="360"/>
            </w:pPr>
            <w:r>
              <w:t>交互</w:t>
            </w:r>
            <w:r>
              <w:tab/>
            </w:r>
          </w:p>
        </w:tc>
      </w:tr>
      <w:tr w:rsidR="00BF39CA" w14:paraId="7A593ABF" w14:textId="77777777" w:rsidTr="00CF3095">
        <w:trPr>
          <w:cantSplit/>
        </w:trPr>
        <w:tc>
          <w:tcPr>
            <w:tcW w:w="1413" w:type="dxa"/>
          </w:tcPr>
          <w:p w14:paraId="3FF7C568" w14:textId="77777777" w:rsidR="00BF39CA" w:rsidRDefault="00BF39CA" w:rsidP="00CF3095">
            <w:pPr>
              <w:pStyle w:val="Axure0"/>
              <w:ind w:firstLine="360"/>
            </w:pPr>
            <w:r>
              <w:t>1</w:t>
            </w:r>
          </w:p>
        </w:tc>
        <w:tc>
          <w:tcPr>
            <w:tcW w:w="2268" w:type="dxa"/>
          </w:tcPr>
          <w:p w14:paraId="1F5CEAAB" w14:textId="77777777" w:rsidR="00BF39CA" w:rsidRDefault="00BF39CA" w:rsidP="00CF3095">
            <w:pPr>
              <w:pStyle w:val="Axure0"/>
              <w:ind w:firstLine="360"/>
            </w:pPr>
            <w:r>
              <w:rPr>
                <w:rFonts w:hint="eastAsia"/>
                <w:lang w:eastAsia="zh-CN"/>
              </w:rPr>
              <w:t>关闭</w:t>
            </w:r>
          </w:p>
        </w:tc>
        <w:tc>
          <w:tcPr>
            <w:tcW w:w="4536" w:type="dxa"/>
          </w:tcPr>
          <w:p w14:paraId="4AA36B53" w14:textId="31C1254A" w:rsidR="00BF39CA" w:rsidRDefault="00BF39CA" w:rsidP="00CF3095">
            <w:pPr>
              <w:pStyle w:val="Axure0"/>
              <w:ind w:firstLine="360"/>
              <w:rPr>
                <w:lang w:eastAsia="zh-CN"/>
              </w:rPr>
            </w:pPr>
            <w:r>
              <w:rPr>
                <w:rFonts w:hint="eastAsia"/>
                <w:lang w:eastAsia="zh-CN"/>
              </w:rPr>
              <w:t>点击后取消删除此</w:t>
            </w:r>
            <w:r w:rsidR="006C39F6">
              <w:rPr>
                <w:rFonts w:hint="eastAsia"/>
                <w:lang w:eastAsia="zh-CN"/>
              </w:rPr>
              <w:t>横幅</w:t>
            </w:r>
          </w:p>
        </w:tc>
      </w:tr>
      <w:tr w:rsidR="00BF39CA" w14:paraId="628AC468"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C2FAB4B" w14:textId="77777777" w:rsidR="00BF39CA" w:rsidRDefault="00BF39CA" w:rsidP="00CF3095">
            <w:pPr>
              <w:pStyle w:val="Axure0"/>
              <w:ind w:firstLine="360"/>
              <w:rPr>
                <w:lang w:eastAsia="zh-CN"/>
              </w:rPr>
            </w:pPr>
            <w:r>
              <w:rPr>
                <w:rFonts w:hint="eastAsia"/>
                <w:lang w:eastAsia="zh-CN"/>
              </w:rPr>
              <w:t>2</w:t>
            </w:r>
          </w:p>
        </w:tc>
        <w:tc>
          <w:tcPr>
            <w:tcW w:w="2268" w:type="dxa"/>
          </w:tcPr>
          <w:p w14:paraId="5BCB4A77" w14:textId="77777777" w:rsidR="00BF39CA" w:rsidRDefault="00BF39CA" w:rsidP="00CF3095">
            <w:pPr>
              <w:pStyle w:val="Axure0"/>
              <w:ind w:firstLine="360"/>
              <w:rPr>
                <w:lang w:eastAsia="zh-CN"/>
              </w:rPr>
            </w:pPr>
            <w:r>
              <w:rPr>
                <w:rFonts w:hint="eastAsia"/>
                <w:lang w:eastAsia="zh-CN"/>
              </w:rPr>
              <w:t>取消</w:t>
            </w:r>
          </w:p>
        </w:tc>
        <w:tc>
          <w:tcPr>
            <w:tcW w:w="4536" w:type="dxa"/>
          </w:tcPr>
          <w:p w14:paraId="20F4987D" w14:textId="1EDCB8B6" w:rsidR="00BF39CA" w:rsidRDefault="00BF39CA" w:rsidP="00CF3095">
            <w:pPr>
              <w:pStyle w:val="Axure0"/>
              <w:ind w:firstLine="360"/>
              <w:rPr>
                <w:lang w:eastAsia="zh-CN"/>
              </w:rPr>
            </w:pPr>
            <w:r>
              <w:rPr>
                <w:rFonts w:hint="eastAsia"/>
                <w:lang w:eastAsia="zh-CN"/>
              </w:rPr>
              <w:t>点击后取消删除此</w:t>
            </w:r>
            <w:r w:rsidR="006C39F6">
              <w:rPr>
                <w:rFonts w:hint="eastAsia"/>
                <w:lang w:eastAsia="zh-CN"/>
              </w:rPr>
              <w:t>横幅</w:t>
            </w:r>
          </w:p>
        </w:tc>
      </w:tr>
      <w:tr w:rsidR="00BF39CA" w14:paraId="261765DF" w14:textId="77777777" w:rsidTr="00CF3095">
        <w:trPr>
          <w:cantSplit/>
        </w:trPr>
        <w:tc>
          <w:tcPr>
            <w:tcW w:w="1413" w:type="dxa"/>
          </w:tcPr>
          <w:p w14:paraId="009DB130" w14:textId="77777777" w:rsidR="00BF39CA" w:rsidRDefault="00BF39CA" w:rsidP="00CF3095">
            <w:pPr>
              <w:pStyle w:val="Axure0"/>
              <w:ind w:firstLine="360"/>
              <w:rPr>
                <w:lang w:eastAsia="zh-CN"/>
              </w:rPr>
            </w:pPr>
            <w:r>
              <w:rPr>
                <w:rFonts w:hint="eastAsia"/>
                <w:lang w:eastAsia="zh-CN"/>
              </w:rPr>
              <w:t>3</w:t>
            </w:r>
          </w:p>
        </w:tc>
        <w:tc>
          <w:tcPr>
            <w:tcW w:w="2268" w:type="dxa"/>
          </w:tcPr>
          <w:p w14:paraId="3CA32507" w14:textId="77777777" w:rsidR="00BF39CA" w:rsidRDefault="00BF39CA" w:rsidP="00CF3095">
            <w:pPr>
              <w:pStyle w:val="Axure0"/>
              <w:ind w:firstLine="360"/>
              <w:rPr>
                <w:lang w:eastAsia="zh-CN"/>
              </w:rPr>
            </w:pPr>
            <w:r>
              <w:rPr>
                <w:rFonts w:hint="eastAsia"/>
                <w:lang w:eastAsia="zh-CN"/>
              </w:rPr>
              <w:t>确认</w:t>
            </w:r>
          </w:p>
        </w:tc>
        <w:tc>
          <w:tcPr>
            <w:tcW w:w="4536" w:type="dxa"/>
          </w:tcPr>
          <w:p w14:paraId="59D045EC" w14:textId="4A84E7D3" w:rsidR="00BF39CA" w:rsidRDefault="00BF39CA" w:rsidP="00CF3095">
            <w:pPr>
              <w:pStyle w:val="Axure0"/>
              <w:ind w:firstLine="360"/>
              <w:rPr>
                <w:lang w:eastAsia="zh-CN"/>
              </w:rPr>
            </w:pPr>
            <w:r>
              <w:rPr>
                <w:rFonts w:hint="eastAsia"/>
                <w:lang w:eastAsia="zh-CN"/>
              </w:rPr>
              <w:t>点击后确认删除此</w:t>
            </w:r>
            <w:r w:rsidR="006C39F6">
              <w:rPr>
                <w:rFonts w:hint="eastAsia"/>
                <w:lang w:eastAsia="zh-CN"/>
              </w:rPr>
              <w:t>横幅</w:t>
            </w:r>
          </w:p>
        </w:tc>
      </w:tr>
    </w:tbl>
    <w:p w14:paraId="5BC22660" w14:textId="73CEBA05" w:rsidR="00BF39CA" w:rsidRPr="00BF39CA" w:rsidRDefault="00BF39CA" w:rsidP="00BF39CA"/>
    <w:p w14:paraId="5CC357C9" w14:textId="4F69ED2F" w:rsidR="00BF39CA" w:rsidRDefault="00BF39CA" w:rsidP="00BF39CA"/>
    <w:p w14:paraId="2DBD0E2D" w14:textId="3883F457" w:rsidR="00BF39CA" w:rsidRDefault="00BF39CA" w:rsidP="00BF39CA">
      <w:pPr>
        <w:rPr>
          <w:ins w:id="1794" w:author="HerculesHu" w:date="2017-12-23T23:51:00Z"/>
        </w:rPr>
      </w:pPr>
      <w:r>
        <w:rPr>
          <w:noProof/>
        </w:rPr>
        <w:lastRenderedPageBreak/>
        <w:drawing>
          <wp:inline distT="0" distB="0" distL="0" distR="0" wp14:anchorId="32F31580" wp14:editId="328CA585">
            <wp:extent cx="4676775" cy="242887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76775" cy="2428875"/>
                    </a:xfrm>
                    <a:prstGeom prst="rect">
                      <a:avLst/>
                    </a:prstGeom>
                  </pic:spPr>
                </pic:pic>
              </a:graphicData>
            </a:graphic>
          </wp:inline>
        </w:drawing>
      </w:r>
    </w:p>
    <w:p w14:paraId="6B1404DE" w14:textId="77777777" w:rsidR="00636C47" w:rsidRDefault="00636C47" w:rsidP="00636C47">
      <w:pPr>
        <w:jc w:val="center"/>
        <w:rPr>
          <w:ins w:id="1795" w:author="HerculesHu" w:date="2017-12-23T23:51:00Z"/>
        </w:rPr>
      </w:pPr>
      <w:ins w:id="1796" w:author="HerculesHu" w:date="2017-12-23T23:51:00Z">
        <w:r>
          <w:rPr>
            <w:rFonts w:hint="eastAsia"/>
          </w:rPr>
          <w:t>（电脑</w:t>
        </w:r>
        <w:r>
          <w:t>版</w:t>
        </w:r>
        <w:r>
          <w:rPr>
            <w:rFonts w:hint="eastAsia"/>
          </w:rPr>
          <w:t>）</w:t>
        </w:r>
      </w:ins>
    </w:p>
    <w:p w14:paraId="39417982" w14:textId="77777777" w:rsidR="00636C47" w:rsidRDefault="00636C47" w:rsidP="00BF39CA"/>
    <w:p w14:paraId="54874483" w14:textId="52D0E0AE" w:rsidR="00591BA9" w:rsidRDefault="00591BA9" w:rsidP="00BF39CA"/>
    <w:p w14:paraId="32485931" w14:textId="2DF499BF" w:rsidR="00591BA9" w:rsidRDefault="00591BA9" w:rsidP="00BF39CA"/>
    <w:p w14:paraId="1BBAFEF1" w14:textId="0A9B5E0C" w:rsidR="00591BA9" w:rsidRDefault="00591BA9">
      <w:pPr>
        <w:pStyle w:val="a2"/>
      </w:pPr>
      <w:bookmarkStart w:id="1797" w:name="_Toc503060581"/>
      <w:r>
        <w:rPr>
          <w:rFonts w:hint="eastAsia"/>
        </w:rPr>
        <w:t>横幅</w:t>
      </w:r>
      <w:r>
        <w:t>编辑</w:t>
      </w:r>
      <w:bookmarkEnd w:id="1797"/>
    </w:p>
    <w:p w14:paraId="05739CD9" w14:textId="6EBC8614" w:rsidR="00591BA9" w:rsidRDefault="00591BA9" w:rsidP="00591BA9"/>
    <w:p w14:paraId="51709963" w14:textId="31671BF3" w:rsidR="00591BA9" w:rsidRDefault="00591BA9" w:rsidP="00591BA9"/>
    <w:p w14:paraId="1397C76D" w14:textId="77777777" w:rsidR="00591BA9" w:rsidRDefault="00591BA9" w:rsidP="00591BA9"/>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591BA9" w14:paraId="7C73D9FF"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40CA54D3" w14:textId="77777777" w:rsidR="00591BA9" w:rsidRDefault="00591BA9" w:rsidP="00CF3095">
            <w:pPr>
              <w:pStyle w:val="Axure"/>
              <w:ind w:firstLine="360"/>
            </w:pPr>
            <w:r>
              <w:t>脚注</w:t>
            </w:r>
          </w:p>
        </w:tc>
        <w:tc>
          <w:tcPr>
            <w:tcW w:w="2268" w:type="dxa"/>
          </w:tcPr>
          <w:p w14:paraId="2D24ED48" w14:textId="77777777" w:rsidR="00591BA9" w:rsidRDefault="00591BA9" w:rsidP="00CF3095">
            <w:pPr>
              <w:pStyle w:val="Axure"/>
              <w:ind w:firstLine="360"/>
            </w:pPr>
            <w:r>
              <w:t>名称</w:t>
            </w:r>
          </w:p>
        </w:tc>
        <w:tc>
          <w:tcPr>
            <w:tcW w:w="4536" w:type="dxa"/>
          </w:tcPr>
          <w:p w14:paraId="7CAFB9B2" w14:textId="77777777" w:rsidR="00591BA9" w:rsidRDefault="00591BA9" w:rsidP="00CF3095">
            <w:pPr>
              <w:pStyle w:val="Axure"/>
              <w:tabs>
                <w:tab w:val="left" w:pos="1190"/>
              </w:tabs>
              <w:ind w:firstLine="360"/>
            </w:pPr>
            <w:r>
              <w:t>交互</w:t>
            </w:r>
            <w:r>
              <w:tab/>
            </w:r>
          </w:p>
        </w:tc>
      </w:tr>
      <w:tr w:rsidR="00591BA9" w14:paraId="1276BB7F" w14:textId="77777777" w:rsidTr="00CF3095">
        <w:trPr>
          <w:cantSplit/>
        </w:trPr>
        <w:tc>
          <w:tcPr>
            <w:tcW w:w="1413" w:type="dxa"/>
          </w:tcPr>
          <w:p w14:paraId="037F010E" w14:textId="77777777" w:rsidR="00591BA9" w:rsidRDefault="00591BA9" w:rsidP="00CF3095">
            <w:pPr>
              <w:pStyle w:val="Axure0"/>
              <w:ind w:firstLine="360"/>
            </w:pPr>
            <w:r>
              <w:t>1</w:t>
            </w:r>
          </w:p>
        </w:tc>
        <w:tc>
          <w:tcPr>
            <w:tcW w:w="2268" w:type="dxa"/>
          </w:tcPr>
          <w:p w14:paraId="3A581B7A" w14:textId="77777777" w:rsidR="00591BA9" w:rsidRDefault="00591BA9" w:rsidP="00CF3095">
            <w:pPr>
              <w:pStyle w:val="Axure0"/>
              <w:ind w:firstLine="360"/>
            </w:pPr>
            <w:r>
              <w:rPr>
                <w:rFonts w:hint="eastAsia"/>
                <w:lang w:eastAsia="zh-CN"/>
              </w:rPr>
              <w:t>关闭</w:t>
            </w:r>
          </w:p>
        </w:tc>
        <w:tc>
          <w:tcPr>
            <w:tcW w:w="4536" w:type="dxa"/>
          </w:tcPr>
          <w:p w14:paraId="6122E34C" w14:textId="289EB62F" w:rsidR="00591BA9" w:rsidRDefault="00591BA9" w:rsidP="00CF3095">
            <w:pPr>
              <w:pStyle w:val="Axure0"/>
              <w:ind w:firstLine="360"/>
              <w:rPr>
                <w:lang w:eastAsia="zh-CN"/>
              </w:rPr>
            </w:pPr>
            <w:r>
              <w:rPr>
                <w:rFonts w:hint="eastAsia"/>
                <w:lang w:eastAsia="zh-CN"/>
              </w:rPr>
              <w:t>点击后取消</w:t>
            </w:r>
            <w:r w:rsidR="001E1617">
              <w:rPr>
                <w:rFonts w:hint="eastAsia"/>
                <w:lang w:eastAsia="zh-CN"/>
              </w:rPr>
              <w:t>编辑</w:t>
            </w:r>
            <w:r>
              <w:rPr>
                <w:rFonts w:hint="eastAsia"/>
                <w:lang w:eastAsia="zh-CN"/>
              </w:rPr>
              <w:t>横幅</w:t>
            </w:r>
          </w:p>
        </w:tc>
      </w:tr>
      <w:tr w:rsidR="00591BA9" w14:paraId="74C9DA23"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7003A54A" w14:textId="77777777" w:rsidR="00591BA9" w:rsidRDefault="00591BA9" w:rsidP="00CF3095">
            <w:pPr>
              <w:pStyle w:val="Axure0"/>
              <w:ind w:firstLine="360"/>
              <w:rPr>
                <w:lang w:eastAsia="zh-CN"/>
              </w:rPr>
            </w:pPr>
            <w:r>
              <w:rPr>
                <w:rFonts w:hint="eastAsia"/>
                <w:lang w:eastAsia="zh-CN"/>
              </w:rPr>
              <w:t>2</w:t>
            </w:r>
          </w:p>
        </w:tc>
        <w:tc>
          <w:tcPr>
            <w:tcW w:w="2268" w:type="dxa"/>
          </w:tcPr>
          <w:p w14:paraId="56E903E3" w14:textId="77777777" w:rsidR="00591BA9" w:rsidRDefault="00591BA9" w:rsidP="00CF3095">
            <w:pPr>
              <w:pStyle w:val="Axure0"/>
              <w:ind w:firstLine="360"/>
              <w:rPr>
                <w:lang w:eastAsia="zh-CN"/>
              </w:rPr>
            </w:pPr>
            <w:r>
              <w:rPr>
                <w:rFonts w:hint="eastAsia"/>
                <w:lang w:eastAsia="zh-CN"/>
              </w:rPr>
              <w:t>上传附件</w:t>
            </w:r>
            <w:r>
              <w:rPr>
                <w:lang w:eastAsia="zh-CN"/>
              </w:rPr>
              <w:t>按钮</w:t>
            </w:r>
          </w:p>
        </w:tc>
        <w:tc>
          <w:tcPr>
            <w:tcW w:w="4536" w:type="dxa"/>
          </w:tcPr>
          <w:p w14:paraId="44470CFB" w14:textId="333E6161" w:rsidR="00591BA9" w:rsidRDefault="00591BA9" w:rsidP="00CF3095">
            <w:pPr>
              <w:pStyle w:val="Axure0"/>
              <w:ind w:firstLine="360"/>
              <w:rPr>
                <w:lang w:eastAsia="zh-CN"/>
              </w:rPr>
            </w:pPr>
            <w:r>
              <w:rPr>
                <w:rFonts w:hint="eastAsia"/>
                <w:lang w:eastAsia="zh-CN"/>
              </w:rPr>
              <w:t>点击后选择文件</w:t>
            </w:r>
            <w:r>
              <w:rPr>
                <w:lang w:eastAsia="zh-CN"/>
              </w:rPr>
              <w:t>上传横幅图片</w:t>
            </w:r>
            <w:r w:rsidR="00874BFF">
              <w:rPr>
                <w:rFonts w:hint="eastAsia"/>
                <w:lang w:eastAsia="zh-CN"/>
              </w:rPr>
              <w:t>，</w:t>
            </w:r>
            <w:r w:rsidR="00874BFF">
              <w:rPr>
                <w:lang w:eastAsia="zh-CN"/>
              </w:rPr>
              <w:t>若不上传则保留原始</w:t>
            </w:r>
            <w:r w:rsidR="004D75BF">
              <w:rPr>
                <w:rFonts w:hint="eastAsia"/>
                <w:lang w:eastAsia="zh-CN"/>
              </w:rPr>
              <w:t>图片</w:t>
            </w:r>
          </w:p>
        </w:tc>
      </w:tr>
      <w:tr w:rsidR="00591BA9" w14:paraId="04BA366B" w14:textId="77777777" w:rsidTr="00CF3095">
        <w:trPr>
          <w:cantSplit/>
        </w:trPr>
        <w:tc>
          <w:tcPr>
            <w:tcW w:w="1413" w:type="dxa"/>
          </w:tcPr>
          <w:p w14:paraId="7EC27290" w14:textId="77777777" w:rsidR="00591BA9" w:rsidRDefault="00591BA9" w:rsidP="00CF3095">
            <w:pPr>
              <w:pStyle w:val="Axure0"/>
              <w:ind w:firstLine="360"/>
              <w:rPr>
                <w:lang w:eastAsia="zh-CN"/>
              </w:rPr>
            </w:pPr>
            <w:r>
              <w:rPr>
                <w:rFonts w:hint="eastAsia"/>
                <w:lang w:eastAsia="zh-CN"/>
              </w:rPr>
              <w:t>3</w:t>
            </w:r>
          </w:p>
        </w:tc>
        <w:tc>
          <w:tcPr>
            <w:tcW w:w="2268" w:type="dxa"/>
          </w:tcPr>
          <w:p w14:paraId="04B1F647" w14:textId="77777777" w:rsidR="00591BA9" w:rsidRDefault="00591BA9" w:rsidP="00CF3095">
            <w:pPr>
              <w:pStyle w:val="Axure0"/>
              <w:ind w:firstLine="360"/>
              <w:rPr>
                <w:lang w:eastAsia="zh-CN"/>
              </w:rPr>
            </w:pPr>
            <w:r>
              <w:rPr>
                <w:rFonts w:hint="eastAsia"/>
                <w:lang w:eastAsia="zh-CN"/>
              </w:rPr>
              <w:t>备注输入</w:t>
            </w:r>
            <w:r>
              <w:rPr>
                <w:lang w:eastAsia="zh-CN"/>
              </w:rPr>
              <w:t>框</w:t>
            </w:r>
          </w:p>
        </w:tc>
        <w:tc>
          <w:tcPr>
            <w:tcW w:w="4536" w:type="dxa"/>
          </w:tcPr>
          <w:p w14:paraId="3A41ADED" w14:textId="77777777" w:rsidR="00591BA9" w:rsidRDefault="00591BA9" w:rsidP="00CF3095">
            <w:pPr>
              <w:pStyle w:val="Axure0"/>
              <w:ind w:firstLine="360"/>
              <w:rPr>
                <w:lang w:eastAsia="zh-CN"/>
              </w:rPr>
            </w:pPr>
            <w:r>
              <w:rPr>
                <w:rFonts w:hint="eastAsia"/>
                <w:lang w:eastAsia="zh-CN"/>
              </w:rPr>
              <w:t>输入横幅</w:t>
            </w:r>
            <w:r>
              <w:rPr>
                <w:lang w:eastAsia="zh-CN"/>
              </w:rPr>
              <w:t>的备注</w:t>
            </w:r>
          </w:p>
        </w:tc>
      </w:tr>
      <w:tr w:rsidR="00591BA9" w14:paraId="101594CC"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76C647C3" w14:textId="77777777" w:rsidR="00591BA9" w:rsidRDefault="00591BA9" w:rsidP="00CF3095">
            <w:pPr>
              <w:pStyle w:val="Axure0"/>
              <w:ind w:firstLine="360"/>
              <w:rPr>
                <w:lang w:eastAsia="zh-CN"/>
              </w:rPr>
            </w:pPr>
            <w:r>
              <w:rPr>
                <w:rFonts w:hint="eastAsia"/>
                <w:lang w:eastAsia="zh-CN"/>
              </w:rPr>
              <w:t>4</w:t>
            </w:r>
          </w:p>
        </w:tc>
        <w:tc>
          <w:tcPr>
            <w:tcW w:w="2268" w:type="dxa"/>
          </w:tcPr>
          <w:p w14:paraId="2FBBFA14" w14:textId="77777777" w:rsidR="00591BA9" w:rsidRDefault="00591BA9" w:rsidP="00CF3095">
            <w:pPr>
              <w:pStyle w:val="Axure0"/>
              <w:ind w:firstLine="360"/>
              <w:rPr>
                <w:lang w:eastAsia="zh-CN"/>
              </w:rPr>
            </w:pPr>
            <w:r>
              <w:rPr>
                <w:rFonts w:hint="eastAsia"/>
                <w:lang w:eastAsia="zh-CN"/>
              </w:rPr>
              <w:t>保存</w:t>
            </w:r>
            <w:r>
              <w:rPr>
                <w:lang w:eastAsia="zh-CN"/>
              </w:rPr>
              <w:t>按钮</w:t>
            </w:r>
          </w:p>
        </w:tc>
        <w:tc>
          <w:tcPr>
            <w:tcW w:w="4536" w:type="dxa"/>
          </w:tcPr>
          <w:p w14:paraId="59759D04" w14:textId="26D9A71B" w:rsidR="00591BA9" w:rsidRDefault="00591BA9" w:rsidP="00CF3095">
            <w:pPr>
              <w:pStyle w:val="Axure0"/>
              <w:ind w:firstLine="360"/>
              <w:rPr>
                <w:lang w:eastAsia="zh-CN"/>
              </w:rPr>
            </w:pPr>
            <w:r>
              <w:rPr>
                <w:rFonts w:hint="eastAsia"/>
                <w:lang w:eastAsia="zh-CN"/>
              </w:rPr>
              <w:t>点击</w:t>
            </w:r>
            <w:r>
              <w:rPr>
                <w:lang w:eastAsia="zh-CN"/>
              </w:rPr>
              <w:t>保存按钮，保存横幅数据并</w:t>
            </w:r>
            <w:r w:rsidR="001E1617">
              <w:rPr>
                <w:rFonts w:hint="eastAsia"/>
                <w:lang w:eastAsia="zh-CN"/>
              </w:rPr>
              <w:t>更</w:t>
            </w:r>
            <w:r w:rsidR="001E1617">
              <w:rPr>
                <w:lang w:eastAsia="zh-CN"/>
              </w:rPr>
              <w:t>新</w:t>
            </w:r>
            <w:r>
              <w:rPr>
                <w:lang w:eastAsia="zh-CN"/>
              </w:rPr>
              <w:t>横幅</w:t>
            </w:r>
          </w:p>
        </w:tc>
      </w:tr>
    </w:tbl>
    <w:p w14:paraId="26FA10A1" w14:textId="77777777" w:rsidR="00591BA9" w:rsidRPr="008A43D2" w:rsidRDefault="00591BA9" w:rsidP="00591BA9"/>
    <w:p w14:paraId="5BA809D3" w14:textId="096FAA5A" w:rsidR="00591BA9" w:rsidRPr="00591BA9" w:rsidRDefault="00591BA9" w:rsidP="00591BA9"/>
    <w:p w14:paraId="1BE702A8" w14:textId="1C90D0D9" w:rsidR="00591BA9" w:rsidRDefault="00591BA9">
      <w:pPr>
        <w:ind w:firstLineChars="600" w:firstLine="1260"/>
        <w:rPr>
          <w:ins w:id="1798" w:author="HerculesHu" w:date="2017-12-23T23:51:00Z"/>
        </w:rPr>
        <w:pPrChange w:id="1799" w:author="HerculesHu" w:date="2017-12-24T00:15:00Z">
          <w:pPr/>
        </w:pPrChange>
      </w:pPr>
      <w:r>
        <w:rPr>
          <w:noProof/>
        </w:rPr>
        <w:lastRenderedPageBreak/>
        <w:drawing>
          <wp:inline distT="0" distB="0" distL="0" distR="0" wp14:anchorId="310B0D6A" wp14:editId="100E671D">
            <wp:extent cx="3867150" cy="4953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67150" cy="4953000"/>
                    </a:xfrm>
                    <a:prstGeom prst="rect">
                      <a:avLst/>
                    </a:prstGeom>
                  </pic:spPr>
                </pic:pic>
              </a:graphicData>
            </a:graphic>
          </wp:inline>
        </w:drawing>
      </w:r>
    </w:p>
    <w:p w14:paraId="13F9D262" w14:textId="77777777" w:rsidR="00636C47" w:rsidRDefault="00636C47" w:rsidP="00636C47">
      <w:pPr>
        <w:jc w:val="center"/>
        <w:rPr>
          <w:ins w:id="1800" w:author="HerculesHu" w:date="2017-12-23T23:51:00Z"/>
        </w:rPr>
      </w:pPr>
      <w:ins w:id="1801" w:author="HerculesHu" w:date="2017-12-23T23:51:00Z">
        <w:r>
          <w:rPr>
            <w:rFonts w:hint="eastAsia"/>
          </w:rPr>
          <w:t>（电脑</w:t>
        </w:r>
        <w:r>
          <w:t>版</w:t>
        </w:r>
        <w:r>
          <w:rPr>
            <w:rFonts w:hint="eastAsia"/>
          </w:rPr>
          <w:t>）</w:t>
        </w:r>
      </w:ins>
    </w:p>
    <w:p w14:paraId="7AA8C7EE" w14:textId="77777777" w:rsidR="00636C47" w:rsidRPr="00591BA9" w:rsidRDefault="00636C47" w:rsidP="00591BA9"/>
    <w:p w14:paraId="7DEC5CA7" w14:textId="51761DFE" w:rsidR="00B322BA" w:rsidRDefault="00E54CDC">
      <w:pPr>
        <w:pStyle w:val="a1"/>
      </w:pPr>
      <w:bookmarkStart w:id="1802" w:name="_Toc503060582"/>
      <w:ins w:id="1803" w:author="吴苏琪" w:date="2018-01-07T03:50:00Z">
        <w:r>
          <w:rPr>
            <w:rFonts w:hint="eastAsia"/>
          </w:rPr>
          <w:t>管理员</w:t>
        </w:r>
      </w:ins>
      <w:r w:rsidR="00B322BA">
        <w:rPr>
          <w:rFonts w:hint="eastAsia"/>
        </w:rPr>
        <w:t>底部</w:t>
      </w:r>
      <w:r w:rsidR="00B322BA">
        <w:t>管理</w:t>
      </w:r>
      <w:bookmarkEnd w:id="1802"/>
    </w:p>
    <w:p w14:paraId="1B6EC143" w14:textId="6E01ECD3" w:rsidR="00003E4D" w:rsidRDefault="00003E4D" w:rsidP="00003E4D"/>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2315F6" w14:paraId="78B52A8F"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445E3F57" w14:textId="77777777" w:rsidR="002315F6" w:rsidRDefault="002315F6" w:rsidP="00CF3095">
            <w:pPr>
              <w:pStyle w:val="Axure"/>
            </w:pPr>
            <w:r>
              <w:t>脚注</w:t>
            </w:r>
          </w:p>
        </w:tc>
        <w:tc>
          <w:tcPr>
            <w:tcW w:w="2268" w:type="dxa"/>
          </w:tcPr>
          <w:p w14:paraId="6EB0BCC7" w14:textId="77777777" w:rsidR="002315F6" w:rsidRDefault="002315F6" w:rsidP="00CF3095">
            <w:pPr>
              <w:pStyle w:val="Axure"/>
            </w:pPr>
            <w:r>
              <w:t>名称</w:t>
            </w:r>
          </w:p>
        </w:tc>
        <w:tc>
          <w:tcPr>
            <w:tcW w:w="4536" w:type="dxa"/>
          </w:tcPr>
          <w:p w14:paraId="0D4705C6" w14:textId="77777777" w:rsidR="002315F6" w:rsidRDefault="002315F6" w:rsidP="00CF3095">
            <w:pPr>
              <w:pStyle w:val="Axure"/>
              <w:tabs>
                <w:tab w:val="left" w:pos="1190"/>
              </w:tabs>
            </w:pPr>
            <w:r>
              <w:t>交互</w:t>
            </w:r>
            <w:r>
              <w:tab/>
            </w:r>
          </w:p>
        </w:tc>
      </w:tr>
      <w:tr w:rsidR="002315F6" w14:paraId="0EB90CFA" w14:textId="77777777" w:rsidTr="00CF3095">
        <w:trPr>
          <w:cantSplit/>
        </w:trPr>
        <w:tc>
          <w:tcPr>
            <w:tcW w:w="1413" w:type="dxa"/>
          </w:tcPr>
          <w:p w14:paraId="592EA18A" w14:textId="77777777" w:rsidR="002315F6" w:rsidRDefault="002315F6" w:rsidP="00CF3095">
            <w:pPr>
              <w:pStyle w:val="Axure0"/>
            </w:pPr>
            <w:r>
              <w:t>1</w:t>
            </w:r>
          </w:p>
        </w:tc>
        <w:tc>
          <w:tcPr>
            <w:tcW w:w="2268" w:type="dxa"/>
          </w:tcPr>
          <w:p w14:paraId="6CF8130E" w14:textId="77777777" w:rsidR="002315F6" w:rsidRDefault="002315F6" w:rsidP="00CF3095">
            <w:pPr>
              <w:pStyle w:val="Axure0"/>
              <w:rPr>
                <w:lang w:eastAsia="zh-CN"/>
              </w:rPr>
            </w:pPr>
            <w:r>
              <w:rPr>
                <w:rFonts w:hint="eastAsia"/>
                <w:lang w:eastAsia="zh-CN"/>
              </w:rPr>
              <w:t>翻页</w:t>
            </w:r>
            <w:r>
              <w:rPr>
                <w:lang w:eastAsia="zh-CN"/>
              </w:rPr>
              <w:t>按钮</w:t>
            </w:r>
          </w:p>
        </w:tc>
        <w:tc>
          <w:tcPr>
            <w:tcW w:w="4536" w:type="dxa"/>
          </w:tcPr>
          <w:p w14:paraId="03FFFDD2" w14:textId="77777777" w:rsidR="002315F6" w:rsidRDefault="002315F6" w:rsidP="00CF3095">
            <w:pPr>
              <w:pStyle w:val="Axure0"/>
              <w:rPr>
                <w:lang w:eastAsia="zh-CN"/>
              </w:rPr>
            </w:pPr>
            <w:r>
              <w:rPr>
                <w:rFonts w:hint="eastAsia"/>
                <w:lang w:eastAsia="zh-CN"/>
              </w:rPr>
              <w:t>点击进行</w:t>
            </w:r>
            <w:r>
              <w:rPr>
                <w:lang w:eastAsia="zh-CN"/>
              </w:rPr>
              <w:t>翻页</w:t>
            </w:r>
          </w:p>
        </w:tc>
      </w:tr>
      <w:tr w:rsidR="002315F6" w14:paraId="45F48035"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6C338253" w14:textId="77777777" w:rsidR="002315F6" w:rsidRDefault="002315F6" w:rsidP="00CF3095">
            <w:pPr>
              <w:pStyle w:val="Axure0"/>
              <w:rPr>
                <w:lang w:eastAsia="zh-CN"/>
              </w:rPr>
            </w:pPr>
            <w:r>
              <w:rPr>
                <w:rFonts w:hint="eastAsia"/>
                <w:lang w:eastAsia="zh-CN"/>
              </w:rPr>
              <w:t>2</w:t>
            </w:r>
          </w:p>
        </w:tc>
        <w:tc>
          <w:tcPr>
            <w:tcW w:w="2268" w:type="dxa"/>
          </w:tcPr>
          <w:p w14:paraId="0F1B8A24" w14:textId="77777777" w:rsidR="002315F6" w:rsidRDefault="002315F6" w:rsidP="00CF3095">
            <w:pPr>
              <w:pStyle w:val="Axure0"/>
              <w:rPr>
                <w:lang w:eastAsia="zh-CN"/>
              </w:rPr>
            </w:pPr>
            <w:r>
              <w:rPr>
                <w:rFonts w:hint="eastAsia"/>
                <w:lang w:eastAsia="zh-CN"/>
              </w:rPr>
              <w:t>页码与</w:t>
            </w:r>
            <w:r>
              <w:rPr>
                <w:lang w:eastAsia="zh-CN"/>
              </w:rPr>
              <w:t>数量显示条</w:t>
            </w:r>
          </w:p>
        </w:tc>
        <w:tc>
          <w:tcPr>
            <w:tcW w:w="4536" w:type="dxa"/>
          </w:tcPr>
          <w:p w14:paraId="2E8F2E6B" w14:textId="77777777" w:rsidR="002315F6" w:rsidRDefault="002315F6" w:rsidP="00CF3095">
            <w:pPr>
              <w:pStyle w:val="Axure0"/>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rsidR="002315F6" w14:paraId="30C31BB3" w14:textId="77777777" w:rsidTr="00CF3095">
        <w:trPr>
          <w:cantSplit/>
        </w:trPr>
        <w:tc>
          <w:tcPr>
            <w:tcW w:w="1413" w:type="dxa"/>
          </w:tcPr>
          <w:p w14:paraId="4FE75A14" w14:textId="77777777" w:rsidR="002315F6" w:rsidRDefault="002315F6" w:rsidP="00CF3095">
            <w:pPr>
              <w:pStyle w:val="Axure0"/>
              <w:rPr>
                <w:lang w:eastAsia="zh-CN"/>
              </w:rPr>
            </w:pPr>
            <w:r>
              <w:rPr>
                <w:rFonts w:hint="eastAsia"/>
                <w:lang w:eastAsia="zh-CN"/>
              </w:rPr>
              <w:t>3</w:t>
            </w:r>
          </w:p>
        </w:tc>
        <w:tc>
          <w:tcPr>
            <w:tcW w:w="2268" w:type="dxa"/>
          </w:tcPr>
          <w:p w14:paraId="79778F86" w14:textId="77777777" w:rsidR="002315F6" w:rsidRDefault="002315F6" w:rsidP="00CF3095">
            <w:pPr>
              <w:pStyle w:val="Axure0"/>
              <w:rPr>
                <w:lang w:eastAsia="zh-CN"/>
              </w:rPr>
            </w:pPr>
            <w:r>
              <w:rPr>
                <w:rFonts w:hint="eastAsia"/>
                <w:lang w:eastAsia="zh-CN"/>
              </w:rPr>
              <w:t>清除</w:t>
            </w:r>
            <w:r>
              <w:rPr>
                <w:lang w:eastAsia="zh-CN"/>
              </w:rPr>
              <w:t>按钮</w:t>
            </w:r>
          </w:p>
        </w:tc>
        <w:tc>
          <w:tcPr>
            <w:tcW w:w="4536" w:type="dxa"/>
          </w:tcPr>
          <w:p w14:paraId="7AC9F4D9" w14:textId="77777777" w:rsidR="002315F6" w:rsidRDefault="002315F6" w:rsidP="00CF3095">
            <w:pPr>
              <w:pStyle w:val="Axure0"/>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rsidR="002315F6" w14:paraId="5A41FE91"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80A6709" w14:textId="77777777" w:rsidR="002315F6" w:rsidRDefault="002315F6" w:rsidP="00CF3095">
            <w:pPr>
              <w:pStyle w:val="Axure0"/>
              <w:rPr>
                <w:lang w:eastAsia="zh-CN"/>
              </w:rPr>
            </w:pPr>
            <w:r>
              <w:rPr>
                <w:rFonts w:hint="eastAsia"/>
                <w:lang w:eastAsia="zh-CN"/>
              </w:rPr>
              <w:t>4</w:t>
            </w:r>
          </w:p>
        </w:tc>
        <w:tc>
          <w:tcPr>
            <w:tcW w:w="2268" w:type="dxa"/>
          </w:tcPr>
          <w:p w14:paraId="521FA946" w14:textId="77777777" w:rsidR="002315F6" w:rsidRDefault="002315F6" w:rsidP="00CF3095">
            <w:pPr>
              <w:pStyle w:val="Axure0"/>
              <w:rPr>
                <w:lang w:eastAsia="zh-CN"/>
              </w:rPr>
            </w:pPr>
            <w:r>
              <w:rPr>
                <w:rFonts w:hint="eastAsia"/>
                <w:lang w:eastAsia="zh-CN"/>
              </w:rPr>
              <w:t>反选</w:t>
            </w:r>
            <w:r>
              <w:rPr>
                <w:lang w:eastAsia="zh-CN"/>
              </w:rPr>
              <w:t>按钮</w:t>
            </w:r>
          </w:p>
        </w:tc>
        <w:tc>
          <w:tcPr>
            <w:tcW w:w="4536" w:type="dxa"/>
          </w:tcPr>
          <w:p w14:paraId="23ADB694" w14:textId="77777777" w:rsidR="002315F6" w:rsidRDefault="002315F6" w:rsidP="00CF3095">
            <w:pPr>
              <w:pStyle w:val="Axure0"/>
              <w:rPr>
                <w:lang w:eastAsia="zh-CN"/>
              </w:rPr>
            </w:pPr>
            <w:r>
              <w:rPr>
                <w:rFonts w:hint="eastAsia"/>
                <w:lang w:eastAsia="zh-CN"/>
              </w:rPr>
              <w:t>点击进行所有</w:t>
            </w:r>
            <w:r>
              <w:rPr>
                <w:lang w:eastAsia="zh-CN"/>
              </w:rPr>
              <w:t>页的</w:t>
            </w:r>
            <w:r>
              <w:rPr>
                <w:rFonts w:hint="eastAsia"/>
                <w:lang w:eastAsia="zh-CN"/>
              </w:rPr>
              <w:t>反选</w:t>
            </w:r>
          </w:p>
        </w:tc>
      </w:tr>
      <w:tr w:rsidR="002315F6" w14:paraId="79000FFE" w14:textId="77777777" w:rsidTr="00CF3095">
        <w:trPr>
          <w:cantSplit/>
        </w:trPr>
        <w:tc>
          <w:tcPr>
            <w:tcW w:w="1413" w:type="dxa"/>
          </w:tcPr>
          <w:p w14:paraId="30CFE05C" w14:textId="77777777" w:rsidR="002315F6" w:rsidRDefault="002315F6" w:rsidP="00CF3095">
            <w:pPr>
              <w:pStyle w:val="Axure0"/>
              <w:rPr>
                <w:lang w:eastAsia="zh-CN"/>
              </w:rPr>
            </w:pPr>
            <w:r>
              <w:rPr>
                <w:rFonts w:hint="eastAsia"/>
                <w:lang w:eastAsia="zh-CN"/>
              </w:rPr>
              <w:t>5</w:t>
            </w:r>
          </w:p>
        </w:tc>
        <w:tc>
          <w:tcPr>
            <w:tcW w:w="2268" w:type="dxa"/>
          </w:tcPr>
          <w:p w14:paraId="31DF018A" w14:textId="77777777" w:rsidR="002315F6" w:rsidRDefault="002315F6" w:rsidP="00CF3095">
            <w:pPr>
              <w:pStyle w:val="Axure0"/>
              <w:rPr>
                <w:lang w:eastAsia="zh-CN"/>
              </w:rPr>
            </w:pPr>
            <w:r>
              <w:rPr>
                <w:rFonts w:hint="eastAsia"/>
                <w:lang w:eastAsia="zh-CN"/>
              </w:rPr>
              <w:t>全选</w:t>
            </w:r>
            <w:r>
              <w:rPr>
                <w:lang w:eastAsia="zh-CN"/>
              </w:rPr>
              <w:t>按钮</w:t>
            </w:r>
          </w:p>
        </w:tc>
        <w:tc>
          <w:tcPr>
            <w:tcW w:w="4536" w:type="dxa"/>
          </w:tcPr>
          <w:p w14:paraId="534AD5FC" w14:textId="77777777" w:rsidR="002315F6" w:rsidRDefault="002315F6" w:rsidP="00CF3095">
            <w:pPr>
              <w:pStyle w:val="Axure0"/>
              <w:rPr>
                <w:lang w:eastAsia="zh-CN"/>
              </w:rPr>
            </w:pPr>
            <w:r>
              <w:rPr>
                <w:rFonts w:hint="eastAsia"/>
                <w:lang w:eastAsia="zh-CN"/>
              </w:rPr>
              <w:t>点击进行所有</w:t>
            </w:r>
            <w:r>
              <w:rPr>
                <w:lang w:eastAsia="zh-CN"/>
              </w:rPr>
              <w:t>页的</w:t>
            </w:r>
            <w:r>
              <w:rPr>
                <w:rFonts w:hint="eastAsia"/>
                <w:lang w:eastAsia="zh-CN"/>
              </w:rPr>
              <w:t>全选</w:t>
            </w:r>
          </w:p>
        </w:tc>
      </w:tr>
      <w:tr w:rsidR="002315F6" w14:paraId="3278F021"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12726F40" w14:textId="77777777" w:rsidR="002315F6" w:rsidRDefault="002315F6" w:rsidP="00CF3095">
            <w:pPr>
              <w:pStyle w:val="Axure0"/>
              <w:rPr>
                <w:lang w:eastAsia="zh-CN"/>
              </w:rPr>
            </w:pPr>
            <w:r>
              <w:rPr>
                <w:rFonts w:hint="eastAsia"/>
                <w:lang w:eastAsia="zh-CN"/>
              </w:rPr>
              <w:t>6</w:t>
            </w:r>
          </w:p>
        </w:tc>
        <w:tc>
          <w:tcPr>
            <w:tcW w:w="2268" w:type="dxa"/>
          </w:tcPr>
          <w:p w14:paraId="4B2293FC" w14:textId="77777777" w:rsidR="002315F6" w:rsidRDefault="002315F6" w:rsidP="00CF3095">
            <w:pPr>
              <w:pStyle w:val="Axure0"/>
              <w:rPr>
                <w:lang w:eastAsia="zh-CN"/>
              </w:rPr>
            </w:pPr>
            <w:r>
              <w:rPr>
                <w:rFonts w:hint="eastAsia"/>
                <w:lang w:eastAsia="zh-CN"/>
              </w:rPr>
              <w:t>复选</w:t>
            </w:r>
            <w:r>
              <w:rPr>
                <w:lang w:eastAsia="zh-CN"/>
              </w:rPr>
              <w:t>框</w:t>
            </w:r>
          </w:p>
        </w:tc>
        <w:tc>
          <w:tcPr>
            <w:tcW w:w="4536" w:type="dxa"/>
          </w:tcPr>
          <w:p w14:paraId="08940B0F" w14:textId="77777777" w:rsidR="002315F6" w:rsidRDefault="002315F6" w:rsidP="00CF3095">
            <w:pPr>
              <w:pStyle w:val="Axure0"/>
              <w:rPr>
                <w:lang w:eastAsia="zh-CN"/>
              </w:rPr>
            </w:pPr>
            <w:r>
              <w:rPr>
                <w:rFonts w:hint="eastAsia"/>
                <w:lang w:eastAsia="zh-CN"/>
              </w:rPr>
              <w:t>点击进行复选</w:t>
            </w:r>
          </w:p>
        </w:tc>
      </w:tr>
      <w:tr w:rsidR="002315F6" w14:paraId="4B73FB54" w14:textId="77777777" w:rsidTr="00CF3095">
        <w:trPr>
          <w:cantSplit/>
        </w:trPr>
        <w:tc>
          <w:tcPr>
            <w:tcW w:w="1413" w:type="dxa"/>
          </w:tcPr>
          <w:p w14:paraId="64A0E5DF" w14:textId="77777777" w:rsidR="002315F6" w:rsidRDefault="002315F6" w:rsidP="00CF3095">
            <w:pPr>
              <w:pStyle w:val="Axure0"/>
              <w:rPr>
                <w:lang w:eastAsia="zh-CN"/>
              </w:rPr>
            </w:pPr>
            <w:r>
              <w:rPr>
                <w:rFonts w:hint="eastAsia"/>
                <w:lang w:eastAsia="zh-CN"/>
              </w:rPr>
              <w:t>7</w:t>
            </w:r>
          </w:p>
        </w:tc>
        <w:tc>
          <w:tcPr>
            <w:tcW w:w="2268" w:type="dxa"/>
          </w:tcPr>
          <w:p w14:paraId="0B9F8B95" w14:textId="77777777" w:rsidR="002315F6" w:rsidRDefault="002315F6" w:rsidP="00CF3095">
            <w:pPr>
              <w:pStyle w:val="Axure0"/>
              <w:rPr>
                <w:lang w:eastAsia="zh-CN"/>
              </w:rPr>
            </w:pPr>
            <w:r>
              <w:rPr>
                <w:rFonts w:hint="eastAsia"/>
                <w:lang w:eastAsia="zh-CN"/>
              </w:rPr>
              <w:t>单项删除</w:t>
            </w:r>
            <w:r>
              <w:rPr>
                <w:lang w:eastAsia="zh-CN"/>
              </w:rPr>
              <w:t>按钮</w:t>
            </w:r>
          </w:p>
        </w:tc>
        <w:tc>
          <w:tcPr>
            <w:tcW w:w="4536" w:type="dxa"/>
          </w:tcPr>
          <w:p w14:paraId="02BA985E" w14:textId="2C0BFC3C" w:rsidR="002315F6" w:rsidRDefault="002315F6" w:rsidP="00CF3095">
            <w:pPr>
              <w:pStyle w:val="Axure0"/>
              <w:rPr>
                <w:lang w:eastAsia="zh-CN"/>
              </w:rPr>
            </w:pPr>
            <w:r>
              <w:rPr>
                <w:rFonts w:hint="eastAsia"/>
                <w:lang w:eastAsia="zh-CN"/>
              </w:rPr>
              <w:t>点击</w:t>
            </w:r>
            <w:r>
              <w:rPr>
                <w:lang w:eastAsia="zh-CN"/>
              </w:rPr>
              <w:t>对该项</w:t>
            </w:r>
            <w:r w:rsidR="000752C5">
              <w:rPr>
                <w:rFonts w:hint="eastAsia"/>
                <w:lang w:eastAsia="zh-CN"/>
              </w:rPr>
              <w:t>友情</w:t>
            </w:r>
            <w:r w:rsidR="000752C5">
              <w:rPr>
                <w:lang w:eastAsia="zh-CN"/>
              </w:rPr>
              <w:t>链接</w:t>
            </w:r>
            <w:r>
              <w:rPr>
                <w:lang w:eastAsia="zh-CN"/>
              </w:rPr>
              <w:t>进行</w:t>
            </w:r>
            <w:r>
              <w:rPr>
                <w:rFonts w:hint="eastAsia"/>
                <w:lang w:eastAsia="zh-CN"/>
              </w:rPr>
              <w:t>删</w:t>
            </w:r>
            <w:r>
              <w:rPr>
                <w:lang w:eastAsia="zh-CN"/>
              </w:rPr>
              <w:t>除</w:t>
            </w:r>
          </w:p>
        </w:tc>
      </w:tr>
      <w:tr w:rsidR="002315F6" w14:paraId="7C5B53C2"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3B7DB3AA" w14:textId="77777777" w:rsidR="002315F6" w:rsidRDefault="002315F6" w:rsidP="00CF3095">
            <w:pPr>
              <w:pStyle w:val="Axure0"/>
              <w:rPr>
                <w:lang w:eastAsia="zh-CN"/>
              </w:rPr>
            </w:pPr>
            <w:r>
              <w:rPr>
                <w:rFonts w:hint="eastAsia"/>
                <w:lang w:eastAsia="zh-CN"/>
              </w:rPr>
              <w:t>8</w:t>
            </w:r>
          </w:p>
        </w:tc>
        <w:tc>
          <w:tcPr>
            <w:tcW w:w="2268" w:type="dxa"/>
          </w:tcPr>
          <w:p w14:paraId="60624BAF" w14:textId="3A783C32" w:rsidR="002315F6" w:rsidRDefault="002315F6" w:rsidP="00CF3095">
            <w:pPr>
              <w:pStyle w:val="Axure0"/>
              <w:rPr>
                <w:lang w:eastAsia="zh-CN"/>
              </w:rPr>
            </w:pPr>
            <w:r>
              <w:rPr>
                <w:rFonts w:hint="eastAsia"/>
                <w:lang w:eastAsia="zh-CN"/>
              </w:rPr>
              <w:t>编辑</w:t>
            </w:r>
            <w:r w:rsidR="000752C5">
              <w:rPr>
                <w:rFonts w:hint="eastAsia"/>
                <w:lang w:eastAsia="zh-CN"/>
              </w:rPr>
              <w:t>友情</w:t>
            </w:r>
            <w:r w:rsidR="000752C5">
              <w:rPr>
                <w:lang w:eastAsia="zh-CN"/>
              </w:rPr>
              <w:t>链接</w:t>
            </w:r>
            <w:r>
              <w:rPr>
                <w:lang w:eastAsia="zh-CN"/>
              </w:rPr>
              <w:t>标志</w:t>
            </w:r>
          </w:p>
        </w:tc>
        <w:tc>
          <w:tcPr>
            <w:tcW w:w="4536" w:type="dxa"/>
          </w:tcPr>
          <w:p w14:paraId="35FE6AFE" w14:textId="322FA548" w:rsidR="002315F6" w:rsidRDefault="002315F6" w:rsidP="00CF3095">
            <w:pPr>
              <w:pStyle w:val="Axure0"/>
              <w:rPr>
                <w:lang w:eastAsia="zh-CN"/>
              </w:rPr>
            </w:pPr>
            <w:r>
              <w:rPr>
                <w:rFonts w:hint="eastAsia"/>
                <w:lang w:eastAsia="zh-CN"/>
              </w:rPr>
              <w:t>点击</w:t>
            </w:r>
            <w:r>
              <w:rPr>
                <w:lang w:eastAsia="zh-CN"/>
              </w:rPr>
              <w:t>后</w:t>
            </w:r>
            <w:r>
              <w:rPr>
                <w:rFonts w:hint="eastAsia"/>
                <w:lang w:eastAsia="zh-CN"/>
              </w:rPr>
              <w:t>进行</w:t>
            </w:r>
            <w:r w:rsidR="000752C5">
              <w:rPr>
                <w:rFonts w:hint="eastAsia"/>
                <w:lang w:eastAsia="zh-CN"/>
              </w:rPr>
              <w:t>友情</w:t>
            </w:r>
            <w:r w:rsidR="000752C5">
              <w:rPr>
                <w:lang w:eastAsia="zh-CN"/>
              </w:rPr>
              <w:t>链接</w:t>
            </w:r>
            <w:r>
              <w:rPr>
                <w:lang w:eastAsia="zh-CN"/>
              </w:rPr>
              <w:t>的编辑</w:t>
            </w:r>
          </w:p>
        </w:tc>
      </w:tr>
      <w:tr w:rsidR="002315F6" w14:paraId="3DAC3C57" w14:textId="77777777" w:rsidTr="00CF3095">
        <w:trPr>
          <w:cantSplit/>
        </w:trPr>
        <w:tc>
          <w:tcPr>
            <w:tcW w:w="1413" w:type="dxa"/>
          </w:tcPr>
          <w:p w14:paraId="56A9303D" w14:textId="77777777" w:rsidR="002315F6" w:rsidRDefault="002315F6" w:rsidP="00CF3095">
            <w:pPr>
              <w:pStyle w:val="Axure0"/>
              <w:rPr>
                <w:lang w:eastAsia="zh-CN"/>
              </w:rPr>
            </w:pPr>
            <w:r>
              <w:rPr>
                <w:rFonts w:hint="eastAsia"/>
                <w:lang w:eastAsia="zh-CN"/>
              </w:rPr>
              <w:lastRenderedPageBreak/>
              <w:t>9</w:t>
            </w:r>
          </w:p>
        </w:tc>
        <w:tc>
          <w:tcPr>
            <w:tcW w:w="2268" w:type="dxa"/>
          </w:tcPr>
          <w:p w14:paraId="33AC6A41" w14:textId="77777777" w:rsidR="002315F6" w:rsidRDefault="002315F6" w:rsidP="00CF3095">
            <w:pPr>
              <w:pStyle w:val="Axure0"/>
              <w:rPr>
                <w:lang w:eastAsia="zh-CN"/>
              </w:rPr>
            </w:pPr>
            <w:r>
              <w:rPr>
                <w:rFonts w:hint="eastAsia"/>
                <w:lang w:eastAsia="zh-CN"/>
              </w:rPr>
              <w:t>复选删除按钮</w:t>
            </w:r>
          </w:p>
        </w:tc>
        <w:tc>
          <w:tcPr>
            <w:tcW w:w="4536" w:type="dxa"/>
          </w:tcPr>
          <w:p w14:paraId="78750E23" w14:textId="6F5B388D" w:rsidR="002315F6" w:rsidRDefault="002315F6" w:rsidP="00CF3095">
            <w:pPr>
              <w:pStyle w:val="Axure0"/>
              <w:rPr>
                <w:lang w:eastAsia="zh-CN"/>
              </w:rPr>
            </w:pPr>
            <w:r>
              <w:rPr>
                <w:rFonts w:hint="eastAsia"/>
                <w:lang w:eastAsia="zh-CN"/>
              </w:rPr>
              <w:t>点击</w:t>
            </w:r>
            <w:r>
              <w:rPr>
                <w:lang w:eastAsia="zh-CN"/>
              </w:rPr>
              <w:t>对</w:t>
            </w:r>
            <w:r>
              <w:rPr>
                <w:rFonts w:hint="eastAsia"/>
                <w:lang w:eastAsia="zh-CN"/>
              </w:rPr>
              <w:t>复选</w:t>
            </w:r>
            <w:r w:rsidR="006B41C0">
              <w:rPr>
                <w:rFonts w:hint="eastAsia"/>
                <w:lang w:eastAsia="zh-CN"/>
              </w:rPr>
              <w:t>友情</w:t>
            </w:r>
            <w:r w:rsidR="006B41C0">
              <w:rPr>
                <w:lang w:eastAsia="zh-CN"/>
              </w:rPr>
              <w:t>链接</w:t>
            </w:r>
            <w:r>
              <w:rPr>
                <w:lang w:eastAsia="zh-CN"/>
              </w:rPr>
              <w:t>进行</w:t>
            </w:r>
            <w:r>
              <w:rPr>
                <w:rFonts w:hint="eastAsia"/>
                <w:lang w:eastAsia="zh-CN"/>
              </w:rPr>
              <w:t>删</w:t>
            </w:r>
            <w:r>
              <w:rPr>
                <w:lang w:eastAsia="zh-CN"/>
              </w:rPr>
              <w:t>除</w:t>
            </w:r>
          </w:p>
        </w:tc>
      </w:tr>
      <w:tr w:rsidR="002315F6" w14:paraId="70488EB9"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1393B78A" w14:textId="77777777" w:rsidR="002315F6" w:rsidRDefault="002315F6" w:rsidP="00CF3095">
            <w:pPr>
              <w:pStyle w:val="Axure0"/>
              <w:rPr>
                <w:lang w:eastAsia="zh-CN"/>
              </w:rPr>
            </w:pPr>
            <w:r>
              <w:rPr>
                <w:rFonts w:hint="eastAsia"/>
                <w:lang w:eastAsia="zh-CN"/>
              </w:rPr>
              <w:t>10</w:t>
            </w:r>
          </w:p>
        </w:tc>
        <w:tc>
          <w:tcPr>
            <w:tcW w:w="2268" w:type="dxa"/>
          </w:tcPr>
          <w:p w14:paraId="24F4EC1F" w14:textId="43C1ECD9" w:rsidR="002315F6" w:rsidRDefault="006B41C0" w:rsidP="00CF3095">
            <w:pPr>
              <w:pStyle w:val="Axure0"/>
              <w:rPr>
                <w:lang w:eastAsia="zh-CN"/>
              </w:rPr>
            </w:pPr>
            <w:r>
              <w:rPr>
                <w:rFonts w:hint="eastAsia"/>
                <w:lang w:eastAsia="zh-CN"/>
              </w:rPr>
              <w:t>友情链接</w:t>
            </w:r>
            <w:r>
              <w:rPr>
                <w:rFonts w:hint="eastAsia"/>
                <w:lang w:eastAsia="zh-CN"/>
              </w:rPr>
              <w:t>URL</w:t>
            </w:r>
            <w:r>
              <w:rPr>
                <w:rFonts w:hint="eastAsia"/>
                <w:lang w:eastAsia="zh-CN"/>
              </w:rPr>
              <w:t>属性</w:t>
            </w:r>
            <w:r>
              <w:rPr>
                <w:lang w:eastAsia="zh-CN"/>
              </w:rPr>
              <w:t>列</w:t>
            </w:r>
          </w:p>
        </w:tc>
        <w:tc>
          <w:tcPr>
            <w:tcW w:w="4536" w:type="dxa"/>
          </w:tcPr>
          <w:p w14:paraId="63132392" w14:textId="5E684B29" w:rsidR="002315F6" w:rsidRDefault="006B41C0" w:rsidP="006B41C0">
            <w:pPr>
              <w:pStyle w:val="Axure0"/>
              <w:rPr>
                <w:lang w:eastAsia="zh-CN"/>
              </w:rPr>
            </w:pPr>
            <w:r>
              <w:rPr>
                <w:rFonts w:hint="eastAsia"/>
                <w:lang w:eastAsia="zh-CN"/>
              </w:rPr>
              <w:t>点击</w:t>
            </w:r>
            <w:r>
              <w:rPr>
                <w:lang w:eastAsia="zh-CN"/>
              </w:rPr>
              <w:t>将</w:t>
            </w:r>
            <w:r>
              <w:rPr>
                <w:rFonts w:hint="eastAsia"/>
                <w:lang w:eastAsia="zh-CN"/>
              </w:rPr>
              <w:t>U</w:t>
            </w:r>
            <w:r>
              <w:rPr>
                <w:lang w:eastAsia="zh-CN"/>
              </w:rPr>
              <w:t>RL</w:t>
            </w:r>
            <w:r>
              <w:rPr>
                <w:rFonts w:hint="eastAsia"/>
                <w:lang w:eastAsia="zh-CN"/>
              </w:rPr>
              <w:t>进行</w:t>
            </w:r>
            <w:r>
              <w:rPr>
                <w:lang w:eastAsia="zh-CN"/>
              </w:rPr>
              <w:t>字典序排序</w:t>
            </w:r>
          </w:p>
        </w:tc>
      </w:tr>
      <w:tr w:rsidR="002315F6" w14:paraId="1C151D59" w14:textId="77777777" w:rsidTr="00CF3095">
        <w:trPr>
          <w:cantSplit/>
        </w:trPr>
        <w:tc>
          <w:tcPr>
            <w:tcW w:w="1413" w:type="dxa"/>
          </w:tcPr>
          <w:p w14:paraId="2A98449F" w14:textId="77777777" w:rsidR="002315F6" w:rsidRDefault="002315F6" w:rsidP="00CF3095">
            <w:pPr>
              <w:pStyle w:val="Axure0"/>
              <w:rPr>
                <w:lang w:eastAsia="zh-CN"/>
              </w:rPr>
            </w:pPr>
            <w:r>
              <w:rPr>
                <w:rFonts w:hint="eastAsia"/>
                <w:lang w:eastAsia="zh-CN"/>
              </w:rPr>
              <w:t>11</w:t>
            </w:r>
          </w:p>
        </w:tc>
        <w:tc>
          <w:tcPr>
            <w:tcW w:w="2268" w:type="dxa"/>
          </w:tcPr>
          <w:p w14:paraId="2E8D5384" w14:textId="137E0329" w:rsidR="002315F6" w:rsidRDefault="00B3746A" w:rsidP="00CF3095">
            <w:pPr>
              <w:pStyle w:val="Axure0"/>
              <w:rPr>
                <w:lang w:eastAsia="zh-CN"/>
              </w:rPr>
            </w:pPr>
            <w:r>
              <w:rPr>
                <w:rFonts w:hint="eastAsia"/>
                <w:lang w:eastAsia="zh-CN"/>
              </w:rPr>
              <w:t>版权编辑</w:t>
            </w:r>
            <w:r>
              <w:rPr>
                <w:lang w:eastAsia="zh-CN"/>
              </w:rPr>
              <w:t>框</w:t>
            </w:r>
          </w:p>
        </w:tc>
        <w:tc>
          <w:tcPr>
            <w:tcW w:w="4536" w:type="dxa"/>
          </w:tcPr>
          <w:p w14:paraId="7EC9BAED" w14:textId="132DFD73" w:rsidR="002315F6" w:rsidRDefault="00B3746A" w:rsidP="00CF3095">
            <w:pPr>
              <w:pStyle w:val="Axure0"/>
              <w:rPr>
                <w:lang w:eastAsia="zh-CN"/>
              </w:rPr>
            </w:pPr>
            <w:r>
              <w:rPr>
                <w:rFonts w:hint="eastAsia"/>
                <w:lang w:eastAsia="zh-CN"/>
              </w:rPr>
              <w:t>输入更新</w:t>
            </w:r>
            <w:r>
              <w:rPr>
                <w:lang w:eastAsia="zh-CN"/>
              </w:rPr>
              <w:t>的版权</w:t>
            </w:r>
          </w:p>
        </w:tc>
      </w:tr>
      <w:tr w:rsidR="002315F6" w14:paraId="23FFE374"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71138D8F" w14:textId="77777777" w:rsidR="002315F6" w:rsidRDefault="002315F6" w:rsidP="00CF3095">
            <w:pPr>
              <w:pStyle w:val="Axure0"/>
              <w:rPr>
                <w:lang w:eastAsia="zh-CN"/>
              </w:rPr>
            </w:pPr>
            <w:r>
              <w:rPr>
                <w:rFonts w:hint="eastAsia"/>
                <w:lang w:eastAsia="zh-CN"/>
              </w:rPr>
              <w:t>1</w:t>
            </w:r>
            <w:r>
              <w:rPr>
                <w:lang w:eastAsia="zh-CN"/>
              </w:rPr>
              <w:t>2</w:t>
            </w:r>
          </w:p>
        </w:tc>
        <w:tc>
          <w:tcPr>
            <w:tcW w:w="2268" w:type="dxa"/>
          </w:tcPr>
          <w:p w14:paraId="162AA9ED" w14:textId="533F6A9A" w:rsidR="002315F6" w:rsidRDefault="00B3746A" w:rsidP="00CF3095">
            <w:pPr>
              <w:pStyle w:val="Axure0"/>
              <w:rPr>
                <w:lang w:eastAsia="zh-CN"/>
              </w:rPr>
            </w:pPr>
            <w:r>
              <w:rPr>
                <w:rFonts w:hint="eastAsia"/>
                <w:lang w:eastAsia="zh-CN"/>
              </w:rPr>
              <w:t>联系方式</w:t>
            </w:r>
            <w:r>
              <w:rPr>
                <w:lang w:eastAsia="zh-CN"/>
              </w:rPr>
              <w:t>编辑框</w:t>
            </w:r>
          </w:p>
        </w:tc>
        <w:tc>
          <w:tcPr>
            <w:tcW w:w="4536" w:type="dxa"/>
          </w:tcPr>
          <w:p w14:paraId="7DC5B00D" w14:textId="6362096F" w:rsidR="002315F6" w:rsidRDefault="00B3746A" w:rsidP="00CF3095">
            <w:pPr>
              <w:pStyle w:val="Axure0"/>
              <w:rPr>
                <w:lang w:eastAsia="zh-CN"/>
              </w:rPr>
            </w:pPr>
            <w:r>
              <w:rPr>
                <w:rFonts w:hint="eastAsia"/>
                <w:lang w:eastAsia="zh-CN"/>
              </w:rPr>
              <w:t>输入更新</w:t>
            </w:r>
            <w:r>
              <w:rPr>
                <w:lang w:eastAsia="zh-CN"/>
              </w:rPr>
              <w:t>的联系方式</w:t>
            </w:r>
          </w:p>
        </w:tc>
      </w:tr>
      <w:tr w:rsidR="002315F6" w14:paraId="39A87140" w14:textId="77777777" w:rsidTr="00CF3095">
        <w:trPr>
          <w:cantSplit/>
        </w:trPr>
        <w:tc>
          <w:tcPr>
            <w:tcW w:w="1413" w:type="dxa"/>
          </w:tcPr>
          <w:p w14:paraId="2AC58F04" w14:textId="77777777" w:rsidR="002315F6" w:rsidRDefault="002315F6" w:rsidP="00CF3095">
            <w:pPr>
              <w:pStyle w:val="Axure0"/>
              <w:rPr>
                <w:lang w:eastAsia="zh-CN"/>
              </w:rPr>
            </w:pPr>
            <w:r>
              <w:rPr>
                <w:rFonts w:hint="eastAsia"/>
                <w:lang w:eastAsia="zh-CN"/>
              </w:rPr>
              <w:t>1</w:t>
            </w:r>
            <w:r>
              <w:rPr>
                <w:lang w:eastAsia="zh-CN"/>
              </w:rPr>
              <w:t>3</w:t>
            </w:r>
          </w:p>
        </w:tc>
        <w:tc>
          <w:tcPr>
            <w:tcW w:w="2268" w:type="dxa"/>
          </w:tcPr>
          <w:p w14:paraId="780C56EE" w14:textId="1428CE73" w:rsidR="002315F6" w:rsidRDefault="00B3746A" w:rsidP="00CF3095">
            <w:pPr>
              <w:pStyle w:val="Axure0"/>
              <w:rPr>
                <w:lang w:eastAsia="zh-CN"/>
              </w:rPr>
            </w:pPr>
            <w:r>
              <w:rPr>
                <w:rFonts w:hint="eastAsia"/>
                <w:lang w:eastAsia="zh-CN"/>
              </w:rPr>
              <w:t>版权保存</w:t>
            </w:r>
            <w:r>
              <w:rPr>
                <w:lang w:eastAsia="zh-CN"/>
              </w:rPr>
              <w:t>按钮</w:t>
            </w:r>
          </w:p>
        </w:tc>
        <w:tc>
          <w:tcPr>
            <w:tcW w:w="4536" w:type="dxa"/>
          </w:tcPr>
          <w:p w14:paraId="0C6FD76F" w14:textId="0559B24C" w:rsidR="002315F6" w:rsidRDefault="002315F6" w:rsidP="00CF3095">
            <w:pPr>
              <w:pStyle w:val="Axure0"/>
              <w:rPr>
                <w:lang w:eastAsia="zh-CN"/>
              </w:rPr>
            </w:pPr>
            <w:r>
              <w:rPr>
                <w:rFonts w:hint="eastAsia"/>
                <w:lang w:eastAsia="zh-CN"/>
              </w:rPr>
              <w:t>点击</w:t>
            </w:r>
            <w:r w:rsidR="00B3746A">
              <w:rPr>
                <w:rFonts w:hint="eastAsia"/>
                <w:lang w:eastAsia="zh-CN"/>
              </w:rPr>
              <w:t>保存</w:t>
            </w:r>
            <w:r w:rsidR="00B3746A">
              <w:rPr>
                <w:lang w:eastAsia="zh-CN"/>
              </w:rPr>
              <w:t>此版权</w:t>
            </w:r>
          </w:p>
        </w:tc>
      </w:tr>
      <w:tr w:rsidR="002315F6" w14:paraId="581FED46"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0E0D795F" w14:textId="77777777" w:rsidR="002315F6" w:rsidRDefault="002315F6" w:rsidP="00CF3095">
            <w:pPr>
              <w:pStyle w:val="Axure0"/>
              <w:rPr>
                <w:lang w:eastAsia="zh-CN"/>
              </w:rPr>
            </w:pPr>
            <w:r>
              <w:rPr>
                <w:rFonts w:hint="eastAsia"/>
                <w:lang w:eastAsia="zh-CN"/>
              </w:rPr>
              <w:t>14</w:t>
            </w:r>
          </w:p>
        </w:tc>
        <w:tc>
          <w:tcPr>
            <w:tcW w:w="2268" w:type="dxa"/>
          </w:tcPr>
          <w:p w14:paraId="35F5F22D" w14:textId="426D50EB" w:rsidR="002315F6" w:rsidRDefault="00B3746A" w:rsidP="00CF3095">
            <w:pPr>
              <w:pStyle w:val="Axure0"/>
              <w:rPr>
                <w:lang w:eastAsia="zh-CN"/>
              </w:rPr>
            </w:pPr>
            <w:r>
              <w:rPr>
                <w:rFonts w:hint="eastAsia"/>
                <w:lang w:eastAsia="zh-CN"/>
              </w:rPr>
              <w:t>联系</w:t>
            </w:r>
            <w:r>
              <w:rPr>
                <w:lang w:eastAsia="zh-CN"/>
              </w:rPr>
              <w:t>方式保存按钮</w:t>
            </w:r>
          </w:p>
        </w:tc>
        <w:tc>
          <w:tcPr>
            <w:tcW w:w="4536" w:type="dxa"/>
          </w:tcPr>
          <w:p w14:paraId="375878D2" w14:textId="3007F920" w:rsidR="002315F6" w:rsidRDefault="00B3746A" w:rsidP="00CF3095">
            <w:pPr>
              <w:pStyle w:val="Axure0"/>
              <w:rPr>
                <w:lang w:eastAsia="zh-CN"/>
              </w:rPr>
            </w:pPr>
            <w:r>
              <w:rPr>
                <w:rFonts w:hint="eastAsia"/>
                <w:lang w:eastAsia="zh-CN"/>
              </w:rPr>
              <w:t>点击</w:t>
            </w:r>
            <w:r>
              <w:rPr>
                <w:lang w:eastAsia="zh-CN"/>
              </w:rPr>
              <w:t>保存此联系方式</w:t>
            </w:r>
          </w:p>
        </w:tc>
      </w:tr>
      <w:tr w:rsidR="002315F6" w14:paraId="6C991023" w14:textId="77777777" w:rsidTr="00CF3095">
        <w:trPr>
          <w:cantSplit/>
        </w:trPr>
        <w:tc>
          <w:tcPr>
            <w:tcW w:w="1413" w:type="dxa"/>
          </w:tcPr>
          <w:p w14:paraId="5BDE803A" w14:textId="77777777" w:rsidR="002315F6" w:rsidRDefault="002315F6" w:rsidP="00CF3095">
            <w:pPr>
              <w:pStyle w:val="Axure0"/>
              <w:rPr>
                <w:lang w:eastAsia="zh-CN"/>
              </w:rPr>
            </w:pPr>
            <w:r>
              <w:rPr>
                <w:rFonts w:hint="eastAsia"/>
                <w:lang w:eastAsia="zh-CN"/>
              </w:rPr>
              <w:t>15</w:t>
            </w:r>
          </w:p>
        </w:tc>
        <w:tc>
          <w:tcPr>
            <w:tcW w:w="2268" w:type="dxa"/>
          </w:tcPr>
          <w:p w14:paraId="01EA1D32" w14:textId="77777777" w:rsidR="002315F6" w:rsidRDefault="002315F6" w:rsidP="00CF3095">
            <w:pPr>
              <w:pStyle w:val="Axure0"/>
              <w:rPr>
                <w:lang w:eastAsia="zh-CN"/>
              </w:rPr>
            </w:pPr>
            <w:r>
              <w:rPr>
                <w:rFonts w:hint="eastAsia"/>
                <w:lang w:eastAsia="zh-CN"/>
              </w:rPr>
              <w:t>新增</w:t>
            </w:r>
            <w:r>
              <w:rPr>
                <w:lang w:eastAsia="zh-CN"/>
              </w:rPr>
              <w:t>横幅按钮</w:t>
            </w:r>
          </w:p>
        </w:tc>
        <w:tc>
          <w:tcPr>
            <w:tcW w:w="4536" w:type="dxa"/>
          </w:tcPr>
          <w:p w14:paraId="0D6EBEC4" w14:textId="77777777" w:rsidR="002315F6" w:rsidRDefault="002315F6" w:rsidP="00CF3095">
            <w:pPr>
              <w:pStyle w:val="Axure0"/>
              <w:rPr>
                <w:lang w:eastAsia="zh-CN"/>
              </w:rPr>
            </w:pPr>
            <w:r>
              <w:rPr>
                <w:rFonts w:hint="eastAsia"/>
                <w:lang w:eastAsia="zh-CN"/>
              </w:rPr>
              <w:t>点击进入</w:t>
            </w:r>
            <w:r>
              <w:rPr>
                <w:lang w:eastAsia="zh-CN"/>
              </w:rPr>
              <w:t>新增</w:t>
            </w:r>
            <w:r>
              <w:rPr>
                <w:rFonts w:hint="eastAsia"/>
                <w:lang w:eastAsia="zh-CN"/>
              </w:rPr>
              <w:t>横幅</w:t>
            </w:r>
          </w:p>
        </w:tc>
      </w:tr>
      <w:tr w:rsidR="006B41C0" w14:paraId="611210F2"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1599C90D" w14:textId="519E06A6" w:rsidR="006B41C0" w:rsidRDefault="006B41C0" w:rsidP="00CF3095">
            <w:pPr>
              <w:pStyle w:val="Axure0"/>
              <w:rPr>
                <w:lang w:eastAsia="zh-CN"/>
              </w:rPr>
            </w:pPr>
            <w:r>
              <w:rPr>
                <w:rFonts w:hint="eastAsia"/>
                <w:lang w:eastAsia="zh-CN"/>
              </w:rPr>
              <w:t>16</w:t>
            </w:r>
          </w:p>
        </w:tc>
        <w:tc>
          <w:tcPr>
            <w:tcW w:w="2268" w:type="dxa"/>
          </w:tcPr>
          <w:p w14:paraId="47C2AC8C" w14:textId="3A77510D" w:rsidR="006B41C0" w:rsidRDefault="006B41C0" w:rsidP="00CF3095">
            <w:pPr>
              <w:pStyle w:val="Axure0"/>
              <w:rPr>
                <w:lang w:eastAsia="zh-CN"/>
              </w:rPr>
            </w:pPr>
            <w:r>
              <w:rPr>
                <w:rFonts w:hint="eastAsia"/>
                <w:lang w:eastAsia="zh-CN"/>
              </w:rPr>
              <w:t>链接</w:t>
            </w:r>
            <w:r>
              <w:rPr>
                <w:lang w:eastAsia="zh-CN"/>
              </w:rPr>
              <w:t>名称</w:t>
            </w:r>
          </w:p>
        </w:tc>
        <w:tc>
          <w:tcPr>
            <w:tcW w:w="4536" w:type="dxa"/>
          </w:tcPr>
          <w:p w14:paraId="126252E0" w14:textId="067CA65D" w:rsidR="006B41C0" w:rsidRDefault="006B41C0" w:rsidP="006B41C0">
            <w:pPr>
              <w:pStyle w:val="Axure0"/>
              <w:rPr>
                <w:lang w:eastAsia="zh-CN"/>
              </w:rPr>
            </w:pPr>
            <w:r>
              <w:rPr>
                <w:rFonts w:hint="eastAsia"/>
                <w:lang w:eastAsia="zh-CN"/>
              </w:rPr>
              <w:t>点击</w:t>
            </w:r>
            <w:r>
              <w:rPr>
                <w:lang w:eastAsia="zh-CN"/>
              </w:rPr>
              <w:t>将</w:t>
            </w:r>
            <w:r>
              <w:rPr>
                <w:rFonts w:hint="eastAsia"/>
                <w:lang w:eastAsia="zh-CN"/>
              </w:rPr>
              <w:t>链接名称进行</w:t>
            </w:r>
            <w:r>
              <w:rPr>
                <w:lang w:eastAsia="zh-CN"/>
              </w:rPr>
              <w:t>字典序排序</w:t>
            </w:r>
          </w:p>
        </w:tc>
      </w:tr>
    </w:tbl>
    <w:p w14:paraId="470D02A1" w14:textId="77777777" w:rsidR="002315F6" w:rsidRDefault="002315F6" w:rsidP="002315F6"/>
    <w:p w14:paraId="5AE74CEB" w14:textId="5B6C74D8" w:rsidR="00003E4D" w:rsidRDefault="00003E4D" w:rsidP="00003E4D"/>
    <w:p w14:paraId="6ACB72A2" w14:textId="0B8BA82B" w:rsidR="00003E4D" w:rsidRDefault="000752C5" w:rsidP="00003E4D">
      <w:pPr>
        <w:rPr>
          <w:ins w:id="1804" w:author="HerculesHu" w:date="2017-12-23T23:52:00Z"/>
        </w:rPr>
      </w:pPr>
      <w:r>
        <w:rPr>
          <w:noProof/>
        </w:rPr>
        <w:drawing>
          <wp:inline distT="0" distB="0" distL="0" distR="0" wp14:anchorId="038E35F1" wp14:editId="38F8EA6B">
            <wp:extent cx="5274310" cy="327406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74060"/>
                    </a:xfrm>
                    <a:prstGeom prst="rect">
                      <a:avLst/>
                    </a:prstGeom>
                  </pic:spPr>
                </pic:pic>
              </a:graphicData>
            </a:graphic>
          </wp:inline>
        </w:drawing>
      </w:r>
    </w:p>
    <w:p w14:paraId="58A586E4" w14:textId="77777777" w:rsidR="00636C47" w:rsidRDefault="00636C47" w:rsidP="00636C47">
      <w:pPr>
        <w:jc w:val="center"/>
        <w:rPr>
          <w:ins w:id="1805" w:author="HerculesHu" w:date="2017-12-23T23:52:00Z"/>
        </w:rPr>
      </w:pPr>
      <w:ins w:id="1806" w:author="HerculesHu" w:date="2017-12-23T23:52:00Z">
        <w:r>
          <w:rPr>
            <w:rFonts w:hint="eastAsia"/>
          </w:rPr>
          <w:t>（电脑</w:t>
        </w:r>
        <w:r>
          <w:t>版</w:t>
        </w:r>
        <w:r>
          <w:rPr>
            <w:rFonts w:hint="eastAsia"/>
          </w:rPr>
          <w:t>）</w:t>
        </w:r>
      </w:ins>
    </w:p>
    <w:p w14:paraId="07BF1F50" w14:textId="77777777" w:rsidR="00636C47" w:rsidRDefault="00636C47" w:rsidP="00003E4D"/>
    <w:p w14:paraId="0A87FB1F" w14:textId="0345D232" w:rsidR="00D11C7B" w:rsidRDefault="00D11C7B" w:rsidP="00003E4D"/>
    <w:p w14:paraId="289D8695" w14:textId="780233C3" w:rsidR="00D11C7B" w:rsidRDefault="00D11C7B" w:rsidP="00003E4D"/>
    <w:p w14:paraId="0788C06C" w14:textId="28E0F408" w:rsidR="00174F0F" w:rsidRDefault="00174F0F">
      <w:pPr>
        <w:pStyle w:val="a2"/>
      </w:pPr>
      <w:bookmarkStart w:id="1807" w:name="_Toc503060583"/>
      <w:r>
        <w:rPr>
          <w:rFonts w:hint="eastAsia"/>
        </w:rPr>
        <w:t>编辑</w:t>
      </w:r>
      <w:r>
        <w:t>友情链接</w:t>
      </w:r>
      <w:bookmarkEnd w:id="1807"/>
    </w:p>
    <w:p w14:paraId="07526EE2" w14:textId="77777777" w:rsidR="00174F0F" w:rsidRDefault="00174F0F" w:rsidP="00174F0F">
      <w:r>
        <w:rPr>
          <w:rFonts w:hint="eastAsia"/>
        </w:rPr>
        <w:t xml:space="preserve"> </w:t>
      </w: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174F0F" w14:paraId="1E619524"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0074966B" w14:textId="77777777" w:rsidR="00174F0F" w:rsidRDefault="00174F0F" w:rsidP="00CF3095">
            <w:pPr>
              <w:pStyle w:val="Axure"/>
              <w:ind w:firstLine="360"/>
            </w:pPr>
            <w:r>
              <w:t>脚注</w:t>
            </w:r>
          </w:p>
        </w:tc>
        <w:tc>
          <w:tcPr>
            <w:tcW w:w="2268" w:type="dxa"/>
          </w:tcPr>
          <w:p w14:paraId="13BB30D5" w14:textId="77777777" w:rsidR="00174F0F" w:rsidRDefault="00174F0F" w:rsidP="00CF3095">
            <w:pPr>
              <w:pStyle w:val="Axure"/>
              <w:ind w:firstLine="360"/>
            </w:pPr>
            <w:r>
              <w:t>名称</w:t>
            </w:r>
          </w:p>
        </w:tc>
        <w:tc>
          <w:tcPr>
            <w:tcW w:w="4536" w:type="dxa"/>
          </w:tcPr>
          <w:p w14:paraId="0F4D2A6F" w14:textId="77777777" w:rsidR="00174F0F" w:rsidRDefault="00174F0F" w:rsidP="00CF3095">
            <w:pPr>
              <w:pStyle w:val="Axure"/>
              <w:tabs>
                <w:tab w:val="left" w:pos="1190"/>
              </w:tabs>
              <w:ind w:firstLine="360"/>
            </w:pPr>
            <w:r>
              <w:t>交互</w:t>
            </w:r>
            <w:r>
              <w:tab/>
            </w:r>
          </w:p>
        </w:tc>
      </w:tr>
      <w:tr w:rsidR="00174F0F" w14:paraId="5EE6DA7F" w14:textId="77777777" w:rsidTr="00CF3095">
        <w:trPr>
          <w:cantSplit/>
        </w:trPr>
        <w:tc>
          <w:tcPr>
            <w:tcW w:w="1413" w:type="dxa"/>
          </w:tcPr>
          <w:p w14:paraId="20A359BD" w14:textId="77777777" w:rsidR="00174F0F" w:rsidRDefault="00174F0F" w:rsidP="00CF3095">
            <w:pPr>
              <w:pStyle w:val="Axure0"/>
              <w:ind w:firstLine="360"/>
            </w:pPr>
            <w:r>
              <w:t>1</w:t>
            </w:r>
          </w:p>
        </w:tc>
        <w:tc>
          <w:tcPr>
            <w:tcW w:w="2268" w:type="dxa"/>
          </w:tcPr>
          <w:p w14:paraId="35B666B7" w14:textId="77777777" w:rsidR="00174F0F" w:rsidRDefault="00174F0F" w:rsidP="00CF3095">
            <w:pPr>
              <w:pStyle w:val="Axure0"/>
              <w:ind w:firstLine="360"/>
            </w:pPr>
            <w:r>
              <w:rPr>
                <w:rFonts w:hint="eastAsia"/>
                <w:lang w:eastAsia="zh-CN"/>
              </w:rPr>
              <w:t>关闭</w:t>
            </w:r>
          </w:p>
        </w:tc>
        <w:tc>
          <w:tcPr>
            <w:tcW w:w="4536" w:type="dxa"/>
          </w:tcPr>
          <w:p w14:paraId="318F3B68" w14:textId="77777777" w:rsidR="00174F0F" w:rsidRDefault="00174F0F" w:rsidP="00CF3095">
            <w:pPr>
              <w:pStyle w:val="Axure0"/>
              <w:ind w:firstLine="360"/>
              <w:rPr>
                <w:lang w:eastAsia="zh-CN"/>
              </w:rPr>
            </w:pPr>
            <w:r>
              <w:rPr>
                <w:rFonts w:hint="eastAsia"/>
                <w:lang w:eastAsia="zh-CN"/>
              </w:rPr>
              <w:t>点击后取消编辑友情</w:t>
            </w:r>
            <w:r>
              <w:rPr>
                <w:lang w:eastAsia="zh-CN"/>
              </w:rPr>
              <w:t>链接</w:t>
            </w:r>
          </w:p>
        </w:tc>
      </w:tr>
      <w:tr w:rsidR="00174F0F" w14:paraId="1D33C237"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959328C" w14:textId="77777777" w:rsidR="00174F0F" w:rsidRDefault="00174F0F" w:rsidP="00CF3095">
            <w:pPr>
              <w:pStyle w:val="Axure0"/>
              <w:ind w:firstLine="360"/>
              <w:rPr>
                <w:lang w:eastAsia="zh-CN"/>
              </w:rPr>
            </w:pPr>
            <w:r>
              <w:rPr>
                <w:rFonts w:hint="eastAsia"/>
                <w:lang w:eastAsia="zh-CN"/>
              </w:rPr>
              <w:t>2</w:t>
            </w:r>
          </w:p>
        </w:tc>
        <w:tc>
          <w:tcPr>
            <w:tcW w:w="2268" w:type="dxa"/>
          </w:tcPr>
          <w:p w14:paraId="4DF4FABA" w14:textId="77777777" w:rsidR="00174F0F" w:rsidRDefault="00174F0F" w:rsidP="00CF3095">
            <w:pPr>
              <w:pStyle w:val="Axure0"/>
              <w:ind w:firstLine="360"/>
              <w:rPr>
                <w:lang w:eastAsia="zh-CN"/>
              </w:rPr>
            </w:pPr>
            <w:r>
              <w:rPr>
                <w:rFonts w:hint="eastAsia"/>
                <w:lang w:eastAsia="zh-CN"/>
              </w:rPr>
              <w:t>名称输入框</w:t>
            </w:r>
          </w:p>
        </w:tc>
        <w:tc>
          <w:tcPr>
            <w:tcW w:w="4536" w:type="dxa"/>
          </w:tcPr>
          <w:p w14:paraId="4A43918E" w14:textId="77777777" w:rsidR="00174F0F" w:rsidRDefault="00174F0F" w:rsidP="00CF3095">
            <w:pPr>
              <w:pStyle w:val="Axure0"/>
              <w:ind w:firstLine="360"/>
              <w:rPr>
                <w:lang w:eastAsia="zh-CN"/>
              </w:rPr>
            </w:pPr>
            <w:r>
              <w:rPr>
                <w:rFonts w:hint="eastAsia"/>
                <w:lang w:eastAsia="zh-CN"/>
              </w:rPr>
              <w:t>输入</w:t>
            </w:r>
            <w:r>
              <w:rPr>
                <w:lang w:eastAsia="zh-CN"/>
              </w:rPr>
              <w:t>友情链接名</w:t>
            </w:r>
          </w:p>
        </w:tc>
      </w:tr>
      <w:tr w:rsidR="00174F0F" w14:paraId="53648F9D" w14:textId="77777777" w:rsidTr="00CF3095">
        <w:trPr>
          <w:cantSplit/>
        </w:trPr>
        <w:tc>
          <w:tcPr>
            <w:tcW w:w="1413" w:type="dxa"/>
          </w:tcPr>
          <w:p w14:paraId="65AE7259" w14:textId="77777777" w:rsidR="00174F0F" w:rsidRDefault="00174F0F" w:rsidP="00CF3095">
            <w:pPr>
              <w:pStyle w:val="Axure0"/>
              <w:ind w:firstLine="360"/>
              <w:rPr>
                <w:lang w:eastAsia="zh-CN"/>
              </w:rPr>
            </w:pPr>
            <w:r>
              <w:rPr>
                <w:rFonts w:hint="eastAsia"/>
                <w:lang w:eastAsia="zh-CN"/>
              </w:rPr>
              <w:t>3</w:t>
            </w:r>
          </w:p>
        </w:tc>
        <w:tc>
          <w:tcPr>
            <w:tcW w:w="2268" w:type="dxa"/>
          </w:tcPr>
          <w:p w14:paraId="7065AD46" w14:textId="77777777" w:rsidR="00174F0F" w:rsidRDefault="00174F0F" w:rsidP="00CF3095">
            <w:pPr>
              <w:pStyle w:val="Axure0"/>
              <w:ind w:firstLine="360"/>
              <w:rPr>
                <w:lang w:eastAsia="zh-CN"/>
              </w:rPr>
            </w:pPr>
            <w:r>
              <w:rPr>
                <w:rFonts w:hint="eastAsia"/>
                <w:lang w:eastAsia="zh-CN"/>
              </w:rPr>
              <w:t>U</w:t>
            </w:r>
            <w:r>
              <w:rPr>
                <w:lang w:eastAsia="zh-CN"/>
              </w:rPr>
              <w:t>RL</w:t>
            </w:r>
            <w:r>
              <w:rPr>
                <w:rFonts w:hint="eastAsia"/>
                <w:lang w:eastAsia="zh-CN"/>
              </w:rPr>
              <w:t>输入</w:t>
            </w:r>
            <w:r>
              <w:rPr>
                <w:lang w:eastAsia="zh-CN"/>
              </w:rPr>
              <w:t>框</w:t>
            </w:r>
          </w:p>
        </w:tc>
        <w:tc>
          <w:tcPr>
            <w:tcW w:w="4536" w:type="dxa"/>
          </w:tcPr>
          <w:p w14:paraId="07B55AAF" w14:textId="77777777" w:rsidR="00174F0F" w:rsidRDefault="00174F0F" w:rsidP="00CF3095">
            <w:pPr>
              <w:pStyle w:val="Axure0"/>
              <w:ind w:firstLine="360"/>
              <w:rPr>
                <w:lang w:eastAsia="zh-CN"/>
              </w:rPr>
            </w:pPr>
            <w:r>
              <w:rPr>
                <w:rFonts w:hint="eastAsia"/>
                <w:lang w:eastAsia="zh-CN"/>
              </w:rPr>
              <w:t>输入友情链接</w:t>
            </w:r>
            <w:r>
              <w:rPr>
                <w:lang w:eastAsia="zh-CN"/>
              </w:rPr>
              <w:t>的</w:t>
            </w:r>
            <w:r>
              <w:rPr>
                <w:rFonts w:hint="eastAsia"/>
                <w:lang w:eastAsia="zh-CN"/>
              </w:rPr>
              <w:t>URL</w:t>
            </w:r>
          </w:p>
        </w:tc>
      </w:tr>
      <w:tr w:rsidR="00174F0F" w14:paraId="7C2B154B"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3E66209" w14:textId="77777777" w:rsidR="00174F0F" w:rsidRDefault="00174F0F" w:rsidP="00CF3095">
            <w:pPr>
              <w:pStyle w:val="Axure0"/>
              <w:ind w:firstLine="360"/>
              <w:rPr>
                <w:lang w:eastAsia="zh-CN"/>
              </w:rPr>
            </w:pPr>
            <w:r>
              <w:rPr>
                <w:rFonts w:hint="eastAsia"/>
                <w:lang w:eastAsia="zh-CN"/>
              </w:rPr>
              <w:t>4</w:t>
            </w:r>
          </w:p>
        </w:tc>
        <w:tc>
          <w:tcPr>
            <w:tcW w:w="2268" w:type="dxa"/>
          </w:tcPr>
          <w:p w14:paraId="484BD19B" w14:textId="77777777" w:rsidR="00174F0F" w:rsidRDefault="00174F0F" w:rsidP="00CF3095">
            <w:pPr>
              <w:pStyle w:val="Axure0"/>
              <w:ind w:firstLine="360"/>
              <w:rPr>
                <w:lang w:eastAsia="zh-CN"/>
              </w:rPr>
            </w:pPr>
            <w:r>
              <w:rPr>
                <w:rFonts w:hint="eastAsia"/>
                <w:lang w:eastAsia="zh-CN"/>
              </w:rPr>
              <w:t>保存</w:t>
            </w:r>
            <w:r>
              <w:rPr>
                <w:lang w:eastAsia="zh-CN"/>
              </w:rPr>
              <w:t>按钮</w:t>
            </w:r>
          </w:p>
        </w:tc>
        <w:tc>
          <w:tcPr>
            <w:tcW w:w="4536" w:type="dxa"/>
          </w:tcPr>
          <w:p w14:paraId="1FB4F516" w14:textId="77777777" w:rsidR="00174F0F" w:rsidRDefault="00174F0F" w:rsidP="00CF3095">
            <w:pPr>
              <w:pStyle w:val="Axure0"/>
              <w:ind w:firstLine="360"/>
              <w:rPr>
                <w:lang w:eastAsia="zh-CN"/>
              </w:rPr>
            </w:pPr>
            <w:r>
              <w:rPr>
                <w:rFonts w:hint="eastAsia"/>
                <w:lang w:eastAsia="zh-CN"/>
              </w:rPr>
              <w:t>点击</w:t>
            </w:r>
            <w:r>
              <w:rPr>
                <w:lang w:eastAsia="zh-CN"/>
              </w:rPr>
              <w:t>保存按钮，保存横幅数据并</w:t>
            </w:r>
            <w:r>
              <w:rPr>
                <w:rFonts w:hint="eastAsia"/>
                <w:lang w:eastAsia="zh-CN"/>
              </w:rPr>
              <w:t>更</w:t>
            </w:r>
            <w:r>
              <w:rPr>
                <w:lang w:eastAsia="zh-CN"/>
              </w:rPr>
              <w:t>新</w:t>
            </w:r>
            <w:r>
              <w:rPr>
                <w:rFonts w:hint="eastAsia"/>
                <w:lang w:eastAsia="zh-CN"/>
              </w:rPr>
              <w:t>友情</w:t>
            </w:r>
            <w:r>
              <w:rPr>
                <w:lang w:eastAsia="zh-CN"/>
              </w:rPr>
              <w:t>链接</w:t>
            </w:r>
          </w:p>
        </w:tc>
      </w:tr>
    </w:tbl>
    <w:p w14:paraId="58FEA581" w14:textId="67612CD6" w:rsidR="00174F0F" w:rsidRPr="00174F0F" w:rsidRDefault="00174F0F" w:rsidP="00174F0F"/>
    <w:p w14:paraId="265C32D4" w14:textId="554D7662" w:rsidR="00174F0F" w:rsidRDefault="00174F0F">
      <w:pPr>
        <w:ind w:firstLineChars="500" w:firstLine="1050"/>
        <w:rPr>
          <w:ins w:id="1808" w:author="HerculesHu" w:date="2017-12-23T23:52:00Z"/>
        </w:rPr>
        <w:pPrChange w:id="1809" w:author="HerculesHu" w:date="2017-12-24T00:15:00Z">
          <w:pPr/>
        </w:pPrChange>
      </w:pPr>
      <w:r>
        <w:rPr>
          <w:noProof/>
        </w:rPr>
        <w:lastRenderedPageBreak/>
        <w:drawing>
          <wp:inline distT="0" distB="0" distL="0" distR="0" wp14:anchorId="69F31E88" wp14:editId="2EE724D8">
            <wp:extent cx="3667125" cy="487680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67125" cy="4876800"/>
                    </a:xfrm>
                    <a:prstGeom prst="rect">
                      <a:avLst/>
                    </a:prstGeom>
                  </pic:spPr>
                </pic:pic>
              </a:graphicData>
            </a:graphic>
          </wp:inline>
        </w:drawing>
      </w:r>
    </w:p>
    <w:p w14:paraId="4B37C3F2" w14:textId="77777777" w:rsidR="00636C47" w:rsidRDefault="00636C47" w:rsidP="00636C47">
      <w:pPr>
        <w:jc w:val="center"/>
        <w:rPr>
          <w:ins w:id="1810" w:author="HerculesHu" w:date="2017-12-23T23:52:00Z"/>
        </w:rPr>
      </w:pPr>
      <w:ins w:id="1811" w:author="HerculesHu" w:date="2017-12-23T23:52:00Z">
        <w:r>
          <w:rPr>
            <w:rFonts w:hint="eastAsia"/>
          </w:rPr>
          <w:t>（电脑</w:t>
        </w:r>
        <w:r>
          <w:t>版</w:t>
        </w:r>
        <w:r>
          <w:rPr>
            <w:rFonts w:hint="eastAsia"/>
          </w:rPr>
          <w:t>）</w:t>
        </w:r>
      </w:ins>
    </w:p>
    <w:p w14:paraId="17C383C4" w14:textId="77777777" w:rsidR="00636C47" w:rsidRPr="00174F0F" w:rsidRDefault="00636C47" w:rsidP="00174F0F"/>
    <w:p w14:paraId="5BB46740" w14:textId="77777777" w:rsidR="00174F0F" w:rsidRDefault="00174F0F" w:rsidP="00003E4D"/>
    <w:p w14:paraId="55652932" w14:textId="34AA2D0A" w:rsidR="00D11C7B" w:rsidRDefault="00D11C7B">
      <w:pPr>
        <w:pStyle w:val="a2"/>
      </w:pPr>
      <w:bookmarkStart w:id="1812" w:name="_Toc503060584"/>
      <w:r>
        <w:rPr>
          <w:rFonts w:hint="eastAsia"/>
        </w:rPr>
        <w:t>新增</w:t>
      </w:r>
      <w:r>
        <w:t>友情链接</w:t>
      </w:r>
      <w:bookmarkEnd w:id="1812"/>
    </w:p>
    <w:p w14:paraId="7F8EAA73" w14:textId="0364D3EF" w:rsidR="00D11C7B" w:rsidRDefault="00D11C7B" w:rsidP="00D11C7B"/>
    <w:p w14:paraId="4E233710" w14:textId="5921B6CE" w:rsidR="00D11C7B" w:rsidRDefault="00D11C7B" w:rsidP="00D11C7B"/>
    <w:p w14:paraId="7D6ED912" w14:textId="1B0E3EB1" w:rsidR="00D11C7B" w:rsidRDefault="00D11C7B" w:rsidP="00D11C7B"/>
    <w:p w14:paraId="0C87BFB4" w14:textId="74BB59CA" w:rsidR="00D11C7B" w:rsidRDefault="00D11C7B" w:rsidP="00D11C7B"/>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AD174E" w14:paraId="57A705B3"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4770017E" w14:textId="77777777" w:rsidR="00AD174E" w:rsidRDefault="00AD174E" w:rsidP="00CF3095">
            <w:pPr>
              <w:pStyle w:val="Axure"/>
              <w:ind w:firstLine="360"/>
            </w:pPr>
            <w:r>
              <w:t>脚注</w:t>
            </w:r>
          </w:p>
        </w:tc>
        <w:tc>
          <w:tcPr>
            <w:tcW w:w="2268" w:type="dxa"/>
          </w:tcPr>
          <w:p w14:paraId="2EF60A87" w14:textId="77777777" w:rsidR="00AD174E" w:rsidRDefault="00AD174E" w:rsidP="00CF3095">
            <w:pPr>
              <w:pStyle w:val="Axure"/>
              <w:ind w:firstLine="360"/>
            </w:pPr>
            <w:r>
              <w:t>名称</w:t>
            </w:r>
          </w:p>
        </w:tc>
        <w:tc>
          <w:tcPr>
            <w:tcW w:w="4536" w:type="dxa"/>
          </w:tcPr>
          <w:p w14:paraId="2FFEA906" w14:textId="77777777" w:rsidR="00AD174E" w:rsidRDefault="00AD174E" w:rsidP="00CF3095">
            <w:pPr>
              <w:pStyle w:val="Axure"/>
              <w:tabs>
                <w:tab w:val="left" w:pos="1190"/>
              </w:tabs>
              <w:ind w:firstLine="360"/>
            </w:pPr>
            <w:r>
              <w:t>交互</w:t>
            </w:r>
            <w:r>
              <w:tab/>
            </w:r>
          </w:p>
        </w:tc>
      </w:tr>
      <w:tr w:rsidR="00AD174E" w14:paraId="382EE28A" w14:textId="77777777" w:rsidTr="00CF3095">
        <w:trPr>
          <w:cantSplit/>
        </w:trPr>
        <w:tc>
          <w:tcPr>
            <w:tcW w:w="1413" w:type="dxa"/>
          </w:tcPr>
          <w:p w14:paraId="3D92788C" w14:textId="77777777" w:rsidR="00AD174E" w:rsidRDefault="00AD174E" w:rsidP="00CF3095">
            <w:pPr>
              <w:pStyle w:val="Axure0"/>
              <w:ind w:firstLine="360"/>
            </w:pPr>
            <w:r>
              <w:t>1</w:t>
            </w:r>
          </w:p>
        </w:tc>
        <w:tc>
          <w:tcPr>
            <w:tcW w:w="2268" w:type="dxa"/>
          </w:tcPr>
          <w:p w14:paraId="37276881" w14:textId="77777777" w:rsidR="00AD174E" w:rsidRDefault="00AD174E" w:rsidP="00CF3095">
            <w:pPr>
              <w:pStyle w:val="Axure0"/>
              <w:ind w:firstLine="360"/>
            </w:pPr>
            <w:r>
              <w:rPr>
                <w:rFonts w:hint="eastAsia"/>
                <w:lang w:eastAsia="zh-CN"/>
              </w:rPr>
              <w:t>关闭</w:t>
            </w:r>
          </w:p>
        </w:tc>
        <w:tc>
          <w:tcPr>
            <w:tcW w:w="4536" w:type="dxa"/>
          </w:tcPr>
          <w:p w14:paraId="7DE0E7F0" w14:textId="555B8CE1" w:rsidR="00AD174E" w:rsidRDefault="00AD174E" w:rsidP="00CF3095">
            <w:pPr>
              <w:pStyle w:val="Axure0"/>
              <w:ind w:firstLine="360"/>
              <w:rPr>
                <w:lang w:eastAsia="zh-CN"/>
              </w:rPr>
            </w:pPr>
            <w:r>
              <w:rPr>
                <w:rFonts w:hint="eastAsia"/>
                <w:lang w:eastAsia="zh-CN"/>
              </w:rPr>
              <w:t>点击后取消</w:t>
            </w:r>
            <w:r w:rsidR="00174F0F">
              <w:rPr>
                <w:rFonts w:hint="eastAsia"/>
                <w:lang w:eastAsia="zh-CN"/>
              </w:rPr>
              <w:t>新增</w:t>
            </w:r>
            <w:r>
              <w:rPr>
                <w:rFonts w:hint="eastAsia"/>
                <w:lang w:eastAsia="zh-CN"/>
              </w:rPr>
              <w:t>友情</w:t>
            </w:r>
            <w:r>
              <w:rPr>
                <w:lang w:eastAsia="zh-CN"/>
              </w:rPr>
              <w:t>链接</w:t>
            </w:r>
          </w:p>
        </w:tc>
      </w:tr>
      <w:tr w:rsidR="00AD174E" w14:paraId="4ABF5D47"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79B5A7D0" w14:textId="77777777" w:rsidR="00AD174E" w:rsidRDefault="00AD174E" w:rsidP="00CF3095">
            <w:pPr>
              <w:pStyle w:val="Axure0"/>
              <w:ind w:firstLine="360"/>
              <w:rPr>
                <w:lang w:eastAsia="zh-CN"/>
              </w:rPr>
            </w:pPr>
            <w:r>
              <w:rPr>
                <w:rFonts w:hint="eastAsia"/>
                <w:lang w:eastAsia="zh-CN"/>
              </w:rPr>
              <w:t>2</w:t>
            </w:r>
          </w:p>
        </w:tc>
        <w:tc>
          <w:tcPr>
            <w:tcW w:w="2268" w:type="dxa"/>
          </w:tcPr>
          <w:p w14:paraId="48F3D50B" w14:textId="66C05BEB" w:rsidR="00AD174E" w:rsidRDefault="00AD174E" w:rsidP="00CF3095">
            <w:pPr>
              <w:pStyle w:val="Axure0"/>
              <w:ind w:firstLine="360"/>
              <w:rPr>
                <w:lang w:eastAsia="zh-CN"/>
              </w:rPr>
            </w:pPr>
            <w:r>
              <w:rPr>
                <w:rFonts w:hint="eastAsia"/>
                <w:lang w:eastAsia="zh-CN"/>
              </w:rPr>
              <w:t>名称输入框</w:t>
            </w:r>
          </w:p>
        </w:tc>
        <w:tc>
          <w:tcPr>
            <w:tcW w:w="4536" w:type="dxa"/>
          </w:tcPr>
          <w:p w14:paraId="4D40D1D9" w14:textId="40AAEBE2" w:rsidR="00AD174E" w:rsidRDefault="00AD174E" w:rsidP="00CF3095">
            <w:pPr>
              <w:pStyle w:val="Axure0"/>
              <w:ind w:firstLine="360"/>
              <w:rPr>
                <w:lang w:eastAsia="zh-CN"/>
              </w:rPr>
            </w:pPr>
            <w:r>
              <w:rPr>
                <w:rFonts w:hint="eastAsia"/>
                <w:lang w:eastAsia="zh-CN"/>
              </w:rPr>
              <w:t>输入</w:t>
            </w:r>
            <w:r>
              <w:rPr>
                <w:lang w:eastAsia="zh-CN"/>
              </w:rPr>
              <w:t>友情链接名</w:t>
            </w:r>
          </w:p>
        </w:tc>
      </w:tr>
      <w:tr w:rsidR="00AD174E" w14:paraId="1F18FDD6" w14:textId="77777777" w:rsidTr="00CF3095">
        <w:trPr>
          <w:cantSplit/>
        </w:trPr>
        <w:tc>
          <w:tcPr>
            <w:tcW w:w="1413" w:type="dxa"/>
          </w:tcPr>
          <w:p w14:paraId="2A6A58C4" w14:textId="77777777" w:rsidR="00AD174E" w:rsidRDefault="00AD174E" w:rsidP="00CF3095">
            <w:pPr>
              <w:pStyle w:val="Axure0"/>
              <w:ind w:firstLine="360"/>
              <w:rPr>
                <w:lang w:eastAsia="zh-CN"/>
              </w:rPr>
            </w:pPr>
            <w:r>
              <w:rPr>
                <w:rFonts w:hint="eastAsia"/>
                <w:lang w:eastAsia="zh-CN"/>
              </w:rPr>
              <w:t>3</w:t>
            </w:r>
          </w:p>
        </w:tc>
        <w:tc>
          <w:tcPr>
            <w:tcW w:w="2268" w:type="dxa"/>
          </w:tcPr>
          <w:p w14:paraId="4CDC273A" w14:textId="0BA044AB" w:rsidR="00AD174E" w:rsidRDefault="00AD174E" w:rsidP="00CF3095">
            <w:pPr>
              <w:pStyle w:val="Axure0"/>
              <w:ind w:firstLine="360"/>
              <w:rPr>
                <w:lang w:eastAsia="zh-CN"/>
              </w:rPr>
            </w:pPr>
            <w:r>
              <w:rPr>
                <w:rFonts w:hint="eastAsia"/>
                <w:lang w:eastAsia="zh-CN"/>
              </w:rPr>
              <w:t>U</w:t>
            </w:r>
            <w:r>
              <w:rPr>
                <w:lang w:eastAsia="zh-CN"/>
              </w:rPr>
              <w:t>RL</w:t>
            </w:r>
            <w:r>
              <w:rPr>
                <w:rFonts w:hint="eastAsia"/>
                <w:lang w:eastAsia="zh-CN"/>
              </w:rPr>
              <w:t>输入</w:t>
            </w:r>
            <w:r>
              <w:rPr>
                <w:lang w:eastAsia="zh-CN"/>
              </w:rPr>
              <w:t>框</w:t>
            </w:r>
          </w:p>
        </w:tc>
        <w:tc>
          <w:tcPr>
            <w:tcW w:w="4536" w:type="dxa"/>
          </w:tcPr>
          <w:p w14:paraId="34D9B59C" w14:textId="1F27FEB1" w:rsidR="00AD174E" w:rsidRDefault="00AD174E" w:rsidP="00AD174E">
            <w:pPr>
              <w:pStyle w:val="Axure0"/>
              <w:ind w:firstLine="360"/>
              <w:rPr>
                <w:lang w:eastAsia="zh-CN"/>
              </w:rPr>
            </w:pPr>
            <w:r>
              <w:rPr>
                <w:rFonts w:hint="eastAsia"/>
                <w:lang w:eastAsia="zh-CN"/>
              </w:rPr>
              <w:t>输入友情链接</w:t>
            </w:r>
            <w:r>
              <w:rPr>
                <w:lang w:eastAsia="zh-CN"/>
              </w:rPr>
              <w:t>的</w:t>
            </w:r>
            <w:r>
              <w:rPr>
                <w:rFonts w:hint="eastAsia"/>
                <w:lang w:eastAsia="zh-CN"/>
              </w:rPr>
              <w:t>URL</w:t>
            </w:r>
          </w:p>
        </w:tc>
      </w:tr>
      <w:tr w:rsidR="00AD174E" w14:paraId="58456E16"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1CCEBE41" w14:textId="77777777" w:rsidR="00AD174E" w:rsidRDefault="00AD174E" w:rsidP="00CF3095">
            <w:pPr>
              <w:pStyle w:val="Axure0"/>
              <w:ind w:firstLine="360"/>
              <w:rPr>
                <w:lang w:eastAsia="zh-CN"/>
              </w:rPr>
            </w:pPr>
            <w:r>
              <w:rPr>
                <w:rFonts w:hint="eastAsia"/>
                <w:lang w:eastAsia="zh-CN"/>
              </w:rPr>
              <w:t>4</w:t>
            </w:r>
          </w:p>
        </w:tc>
        <w:tc>
          <w:tcPr>
            <w:tcW w:w="2268" w:type="dxa"/>
          </w:tcPr>
          <w:p w14:paraId="42659057" w14:textId="77777777" w:rsidR="00AD174E" w:rsidRDefault="00AD174E" w:rsidP="00CF3095">
            <w:pPr>
              <w:pStyle w:val="Axure0"/>
              <w:ind w:firstLine="360"/>
              <w:rPr>
                <w:lang w:eastAsia="zh-CN"/>
              </w:rPr>
            </w:pPr>
            <w:r>
              <w:rPr>
                <w:rFonts w:hint="eastAsia"/>
                <w:lang w:eastAsia="zh-CN"/>
              </w:rPr>
              <w:t>保存</w:t>
            </w:r>
            <w:r>
              <w:rPr>
                <w:lang w:eastAsia="zh-CN"/>
              </w:rPr>
              <w:t>按钮</w:t>
            </w:r>
          </w:p>
        </w:tc>
        <w:tc>
          <w:tcPr>
            <w:tcW w:w="4536" w:type="dxa"/>
          </w:tcPr>
          <w:p w14:paraId="4D5F3372" w14:textId="17137A7E" w:rsidR="00AD174E" w:rsidRDefault="00AD174E" w:rsidP="00AD174E">
            <w:pPr>
              <w:pStyle w:val="Axure0"/>
              <w:ind w:firstLine="360"/>
              <w:rPr>
                <w:lang w:eastAsia="zh-CN"/>
              </w:rPr>
            </w:pPr>
            <w:r>
              <w:rPr>
                <w:rFonts w:hint="eastAsia"/>
                <w:lang w:eastAsia="zh-CN"/>
              </w:rPr>
              <w:t>点击</w:t>
            </w:r>
            <w:r>
              <w:rPr>
                <w:lang w:eastAsia="zh-CN"/>
              </w:rPr>
              <w:t>保存按钮，保存横幅数据并新</w:t>
            </w:r>
            <w:r w:rsidR="00174F0F">
              <w:rPr>
                <w:rFonts w:hint="eastAsia"/>
                <w:lang w:eastAsia="zh-CN"/>
              </w:rPr>
              <w:t>增</w:t>
            </w:r>
            <w:r>
              <w:rPr>
                <w:rFonts w:hint="eastAsia"/>
                <w:lang w:eastAsia="zh-CN"/>
              </w:rPr>
              <w:t>友情</w:t>
            </w:r>
            <w:r>
              <w:rPr>
                <w:lang w:eastAsia="zh-CN"/>
              </w:rPr>
              <w:t>链接</w:t>
            </w:r>
          </w:p>
        </w:tc>
      </w:tr>
    </w:tbl>
    <w:p w14:paraId="527093D7" w14:textId="43EC3536" w:rsidR="00D11C7B" w:rsidRPr="00AD174E" w:rsidRDefault="00D11C7B" w:rsidP="00D11C7B"/>
    <w:p w14:paraId="57C22618" w14:textId="67B21302" w:rsidR="00D11C7B" w:rsidRDefault="00D11C7B">
      <w:pPr>
        <w:ind w:firstLineChars="600" w:firstLine="1260"/>
        <w:rPr>
          <w:ins w:id="1813" w:author="HerculesHu" w:date="2017-12-23T23:52:00Z"/>
        </w:rPr>
        <w:pPrChange w:id="1814" w:author="HerculesHu" w:date="2017-12-24T00:15:00Z">
          <w:pPr/>
        </w:pPrChange>
      </w:pPr>
      <w:r>
        <w:rPr>
          <w:noProof/>
        </w:rPr>
        <w:lastRenderedPageBreak/>
        <w:drawing>
          <wp:inline distT="0" distB="0" distL="0" distR="0" wp14:anchorId="320EC096" wp14:editId="7AFF177A">
            <wp:extent cx="3990975" cy="50673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90975" cy="5067300"/>
                    </a:xfrm>
                    <a:prstGeom prst="rect">
                      <a:avLst/>
                    </a:prstGeom>
                  </pic:spPr>
                </pic:pic>
              </a:graphicData>
            </a:graphic>
          </wp:inline>
        </w:drawing>
      </w:r>
    </w:p>
    <w:p w14:paraId="4A61F03F" w14:textId="77777777" w:rsidR="00636C47" w:rsidRDefault="00636C47" w:rsidP="00636C47">
      <w:pPr>
        <w:jc w:val="center"/>
        <w:rPr>
          <w:ins w:id="1815" w:author="HerculesHu" w:date="2017-12-23T23:52:00Z"/>
        </w:rPr>
      </w:pPr>
      <w:ins w:id="1816" w:author="HerculesHu" w:date="2017-12-23T23:52:00Z">
        <w:r>
          <w:rPr>
            <w:rFonts w:hint="eastAsia"/>
          </w:rPr>
          <w:t>（电脑</w:t>
        </w:r>
        <w:r>
          <w:t>版</w:t>
        </w:r>
        <w:r>
          <w:rPr>
            <w:rFonts w:hint="eastAsia"/>
          </w:rPr>
          <w:t>）</w:t>
        </w:r>
      </w:ins>
    </w:p>
    <w:p w14:paraId="35902625" w14:textId="77777777" w:rsidR="00636C47" w:rsidRDefault="00636C47" w:rsidP="00D11C7B"/>
    <w:p w14:paraId="4017C133" w14:textId="7D48E9EF" w:rsidR="003C3C8A" w:rsidRDefault="003C3C8A" w:rsidP="00D11C7B"/>
    <w:p w14:paraId="71438250" w14:textId="43F97520" w:rsidR="003C3C8A" w:rsidRDefault="003C3C8A" w:rsidP="00D11C7B"/>
    <w:p w14:paraId="540F15E7" w14:textId="02FDE940" w:rsidR="003C3C8A" w:rsidRDefault="003C3C8A">
      <w:pPr>
        <w:pStyle w:val="a2"/>
      </w:pPr>
      <w:bookmarkStart w:id="1817" w:name="_Toc503060585"/>
      <w:r>
        <w:rPr>
          <w:rFonts w:hint="eastAsia"/>
        </w:rPr>
        <w:t>友情</w:t>
      </w:r>
      <w:r>
        <w:t>链接删除提示</w:t>
      </w:r>
      <w:bookmarkEnd w:id="1817"/>
    </w:p>
    <w:p w14:paraId="61E9E0AA" w14:textId="75251AF0" w:rsidR="003C3C8A" w:rsidRDefault="003C3C8A" w:rsidP="003C3C8A"/>
    <w:p w14:paraId="2B874F8B" w14:textId="3B484E8B" w:rsidR="003C3C8A" w:rsidRDefault="003C3C8A" w:rsidP="003C3C8A"/>
    <w:p w14:paraId="5FFA01A3" w14:textId="3D4A291B" w:rsidR="003C3C8A" w:rsidRDefault="003C3C8A" w:rsidP="003C3C8A"/>
    <w:p w14:paraId="71E3F066" w14:textId="77777777" w:rsidR="00421580" w:rsidRDefault="00421580" w:rsidP="00421580"/>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421580" w14:paraId="7FC2ABFF"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508A5EBB" w14:textId="77777777" w:rsidR="00421580" w:rsidRDefault="00421580" w:rsidP="00CF3095">
            <w:pPr>
              <w:pStyle w:val="Axure"/>
              <w:ind w:firstLine="360"/>
            </w:pPr>
            <w:r>
              <w:t>脚注</w:t>
            </w:r>
          </w:p>
        </w:tc>
        <w:tc>
          <w:tcPr>
            <w:tcW w:w="2268" w:type="dxa"/>
          </w:tcPr>
          <w:p w14:paraId="67611881" w14:textId="77777777" w:rsidR="00421580" w:rsidRDefault="00421580" w:rsidP="00CF3095">
            <w:pPr>
              <w:pStyle w:val="Axure"/>
              <w:ind w:firstLine="360"/>
            </w:pPr>
            <w:r>
              <w:t>名称</w:t>
            </w:r>
          </w:p>
        </w:tc>
        <w:tc>
          <w:tcPr>
            <w:tcW w:w="4536" w:type="dxa"/>
          </w:tcPr>
          <w:p w14:paraId="12F5EE46" w14:textId="77777777" w:rsidR="00421580" w:rsidRDefault="00421580" w:rsidP="00CF3095">
            <w:pPr>
              <w:pStyle w:val="Axure"/>
              <w:tabs>
                <w:tab w:val="left" w:pos="1190"/>
              </w:tabs>
              <w:ind w:firstLine="360"/>
            </w:pPr>
            <w:r>
              <w:t>交互</w:t>
            </w:r>
            <w:r>
              <w:tab/>
            </w:r>
          </w:p>
        </w:tc>
      </w:tr>
      <w:tr w:rsidR="00421580" w14:paraId="6FABF2F9" w14:textId="77777777" w:rsidTr="00CF3095">
        <w:trPr>
          <w:cantSplit/>
        </w:trPr>
        <w:tc>
          <w:tcPr>
            <w:tcW w:w="1413" w:type="dxa"/>
          </w:tcPr>
          <w:p w14:paraId="6A4D5B28" w14:textId="77777777" w:rsidR="00421580" w:rsidRDefault="00421580" w:rsidP="00CF3095">
            <w:pPr>
              <w:pStyle w:val="Axure0"/>
              <w:ind w:firstLine="360"/>
            </w:pPr>
            <w:r>
              <w:t>1</w:t>
            </w:r>
          </w:p>
        </w:tc>
        <w:tc>
          <w:tcPr>
            <w:tcW w:w="2268" w:type="dxa"/>
          </w:tcPr>
          <w:p w14:paraId="34AF01BF" w14:textId="77777777" w:rsidR="00421580" w:rsidRDefault="00421580" w:rsidP="00CF3095">
            <w:pPr>
              <w:pStyle w:val="Axure0"/>
              <w:ind w:firstLine="360"/>
            </w:pPr>
            <w:r>
              <w:rPr>
                <w:rFonts w:hint="eastAsia"/>
                <w:lang w:eastAsia="zh-CN"/>
              </w:rPr>
              <w:t>关闭</w:t>
            </w:r>
          </w:p>
        </w:tc>
        <w:tc>
          <w:tcPr>
            <w:tcW w:w="4536" w:type="dxa"/>
          </w:tcPr>
          <w:p w14:paraId="38E2CBA9" w14:textId="05004F35" w:rsidR="00421580" w:rsidRDefault="00421580" w:rsidP="00852964">
            <w:pPr>
              <w:pStyle w:val="Axure0"/>
              <w:ind w:firstLine="360"/>
              <w:rPr>
                <w:lang w:eastAsia="zh-CN"/>
              </w:rPr>
            </w:pPr>
            <w:r>
              <w:rPr>
                <w:rFonts w:hint="eastAsia"/>
                <w:lang w:eastAsia="zh-CN"/>
              </w:rPr>
              <w:t>点击后取消删除此</w:t>
            </w:r>
            <w:r w:rsidR="00852964">
              <w:rPr>
                <w:rFonts w:hint="eastAsia"/>
                <w:lang w:eastAsia="zh-CN"/>
              </w:rPr>
              <w:t>友情链接</w:t>
            </w:r>
          </w:p>
        </w:tc>
      </w:tr>
      <w:tr w:rsidR="00421580" w14:paraId="11C806E5"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32953FD5" w14:textId="77777777" w:rsidR="00421580" w:rsidRDefault="00421580" w:rsidP="00CF3095">
            <w:pPr>
              <w:pStyle w:val="Axure0"/>
              <w:ind w:firstLine="360"/>
              <w:rPr>
                <w:lang w:eastAsia="zh-CN"/>
              </w:rPr>
            </w:pPr>
            <w:r>
              <w:rPr>
                <w:rFonts w:hint="eastAsia"/>
                <w:lang w:eastAsia="zh-CN"/>
              </w:rPr>
              <w:t>2</w:t>
            </w:r>
          </w:p>
        </w:tc>
        <w:tc>
          <w:tcPr>
            <w:tcW w:w="2268" w:type="dxa"/>
          </w:tcPr>
          <w:p w14:paraId="22BE8E25" w14:textId="77777777" w:rsidR="00421580" w:rsidRDefault="00421580" w:rsidP="00CF3095">
            <w:pPr>
              <w:pStyle w:val="Axure0"/>
              <w:ind w:firstLine="360"/>
              <w:rPr>
                <w:lang w:eastAsia="zh-CN"/>
              </w:rPr>
            </w:pPr>
            <w:r>
              <w:rPr>
                <w:rFonts w:hint="eastAsia"/>
                <w:lang w:eastAsia="zh-CN"/>
              </w:rPr>
              <w:t>取消</w:t>
            </w:r>
          </w:p>
        </w:tc>
        <w:tc>
          <w:tcPr>
            <w:tcW w:w="4536" w:type="dxa"/>
          </w:tcPr>
          <w:p w14:paraId="035FEB06" w14:textId="33D64D26" w:rsidR="00421580" w:rsidRDefault="00421580" w:rsidP="00852964">
            <w:pPr>
              <w:pStyle w:val="Axure0"/>
              <w:ind w:firstLine="360"/>
              <w:rPr>
                <w:lang w:eastAsia="zh-CN"/>
              </w:rPr>
            </w:pPr>
            <w:r>
              <w:rPr>
                <w:rFonts w:hint="eastAsia"/>
                <w:lang w:eastAsia="zh-CN"/>
              </w:rPr>
              <w:t>点击后取消删除此</w:t>
            </w:r>
            <w:r w:rsidR="00852964">
              <w:rPr>
                <w:rFonts w:hint="eastAsia"/>
                <w:lang w:eastAsia="zh-CN"/>
              </w:rPr>
              <w:t>友情链接</w:t>
            </w:r>
          </w:p>
        </w:tc>
      </w:tr>
      <w:tr w:rsidR="00421580" w14:paraId="2E01BFF7" w14:textId="77777777" w:rsidTr="00CF3095">
        <w:trPr>
          <w:cantSplit/>
        </w:trPr>
        <w:tc>
          <w:tcPr>
            <w:tcW w:w="1413" w:type="dxa"/>
          </w:tcPr>
          <w:p w14:paraId="41BD3E22" w14:textId="77777777" w:rsidR="00421580" w:rsidRDefault="00421580" w:rsidP="00CF3095">
            <w:pPr>
              <w:pStyle w:val="Axure0"/>
              <w:ind w:firstLine="360"/>
              <w:rPr>
                <w:lang w:eastAsia="zh-CN"/>
              </w:rPr>
            </w:pPr>
            <w:r>
              <w:rPr>
                <w:rFonts w:hint="eastAsia"/>
                <w:lang w:eastAsia="zh-CN"/>
              </w:rPr>
              <w:t>3</w:t>
            </w:r>
          </w:p>
        </w:tc>
        <w:tc>
          <w:tcPr>
            <w:tcW w:w="2268" w:type="dxa"/>
          </w:tcPr>
          <w:p w14:paraId="14056802" w14:textId="77777777" w:rsidR="00421580" w:rsidRDefault="00421580" w:rsidP="00CF3095">
            <w:pPr>
              <w:pStyle w:val="Axure0"/>
              <w:ind w:firstLine="360"/>
              <w:rPr>
                <w:lang w:eastAsia="zh-CN"/>
              </w:rPr>
            </w:pPr>
            <w:r>
              <w:rPr>
                <w:rFonts w:hint="eastAsia"/>
                <w:lang w:eastAsia="zh-CN"/>
              </w:rPr>
              <w:t>确认</w:t>
            </w:r>
          </w:p>
        </w:tc>
        <w:tc>
          <w:tcPr>
            <w:tcW w:w="4536" w:type="dxa"/>
          </w:tcPr>
          <w:p w14:paraId="2E73DD69" w14:textId="70D06DB6" w:rsidR="00421580" w:rsidRDefault="00421580" w:rsidP="00CF3095">
            <w:pPr>
              <w:pStyle w:val="Axure0"/>
              <w:ind w:firstLine="360"/>
              <w:rPr>
                <w:lang w:eastAsia="zh-CN"/>
              </w:rPr>
            </w:pPr>
            <w:r>
              <w:rPr>
                <w:rFonts w:hint="eastAsia"/>
                <w:lang w:eastAsia="zh-CN"/>
              </w:rPr>
              <w:t>点击后确认删除此</w:t>
            </w:r>
            <w:r w:rsidR="00852964">
              <w:rPr>
                <w:rFonts w:hint="eastAsia"/>
                <w:lang w:eastAsia="zh-CN"/>
              </w:rPr>
              <w:t>友情链接</w:t>
            </w:r>
          </w:p>
        </w:tc>
      </w:tr>
    </w:tbl>
    <w:p w14:paraId="6117BC99" w14:textId="0EB27C4D" w:rsidR="003C3C8A" w:rsidRPr="00421580" w:rsidRDefault="003C3C8A" w:rsidP="003C3C8A"/>
    <w:p w14:paraId="705760D3" w14:textId="248E7D14" w:rsidR="003C3C8A" w:rsidRDefault="003C3C8A">
      <w:pPr>
        <w:ind w:firstLineChars="250" w:firstLine="525"/>
        <w:rPr>
          <w:ins w:id="1818" w:author="HerculesHu" w:date="2017-12-23T23:52:00Z"/>
        </w:rPr>
        <w:pPrChange w:id="1819" w:author="HerculesHu" w:date="2017-12-24T00:17:00Z">
          <w:pPr/>
        </w:pPrChange>
      </w:pPr>
      <w:r>
        <w:rPr>
          <w:noProof/>
        </w:rPr>
        <w:lastRenderedPageBreak/>
        <w:drawing>
          <wp:inline distT="0" distB="0" distL="0" distR="0" wp14:anchorId="40C13D59" wp14:editId="505B4C48">
            <wp:extent cx="4772025" cy="25622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72025" cy="2562225"/>
                    </a:xfrm>
                    <a:prstGeom prst="rect">
                      <a:avLst/>
                    </a:prstGeom>
                  </pic:spPr>
                </pic:pic>
              </a:graphicData>
            </a:graphic>
          </wp:inline>
        </w:drawing>
      </w:r>
    </w:p>
    <w:p w14:paraId="688A25DA" w14:textId="77777777" w:rsidR="00636C47" w:rsidRDefault="00636C47" w:rsidP="00636C47">
      <w:pPr>
        <w:jc w:val="center"/>
        <w:rPr>
          <w:ins w:id="1820" w:author="HerculesHu" w:date="2017-12-23T23:52:00Z"/>
        </w:rPr>
      </w:pPr>
      <w:ins w:id="1821" w:author="HerculesHu" w:date="2017-12-23T23:52:00Z">
        <w:r>
          <w:rPr>
            <w:rFonts w:hint="eastAsia"/>
          </w:rPr>
          <w:t>（电脑</w:t>
        </w:r>
        <w:r>
          <w:t>版</w:t>
        </w:r>
        <w:r>
          <w:rPr>
            <w:rFonts w:hint="eastAsia"/>
          </w:rPr>
          <w:t>）</w:t>
        </w:r>
      </w:ins>
    </w:p>
    <w:p w14:paraId="096122CA" w14:textId="77777777" w:rsidR="00636C47" w:rsidRPr="003C3C8A" w:rsidRDefault="00636C47" w:rsidP="003C3C8A"/>
    <w:p w14:paraId="77D04CFA" w14:textId="77777777" w:rsidR="003C3C8A" w:rsidRPr="00D11C7B" w:rsidRDefault="003C3C8A" w:rsidP="00D11C7B"/>
    <w:p w14:paraId="484F98FA" w14:textId="6FC166B4" w:rsidR="00B322BA" w:rsidRDefault="00E54CDC">
      <w:pPr>
        <w:pStyle w:val="a1"/>
      </w:pPr>
      <w:bookmarkStart w:id="1822" w:name="_Toc503060586"/>
      <w:ins w:id="1823" w:author="吴苏琪" w:date="2018-01-07T03:50:00Z">
        <w:r>
          <w:rPr>
            <w:rFonts w:hint="eastAsia"/>
          </w:rPr>
          <w:t>管理员</w:t>
        </w:r>
      </w:ins>
      <w:r w:rsidR="00B322BA">
        <w:rPr>
          <w:rFonts w:hint="eastAsia"/>
        </w:rPr>
        <w:t>通知</w:t>
      </w:r>
      <w:r w:rsidR="00B322BA">
        <w:t>管理</w:t>
      </w:r>
      <w:bookmarkEnd w:id="1822"/>
    </w:p>
    <w:p w14:paraId="4385941E" w14:textId="6539617C" w:rsidR="00DD757D" w:rsidRDefault="00DD757D" w:rsidP="00DD757D"/>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1935C1" w14:paraId="68915E1A"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3CFBC35F" w14:textId="77777777" w:rsidR="001935C1" w:rsidRDefault="001935C1" w:rsidP="00CF3095">
            <w:pPr>
              <w:pStyle w:val="Axure"/>
            </w:pPr>
            <w:r>
              <w:t>脚注</w:t>
            </w:r>
          </w:p>
        </w:tc>
        <w:tc>
          <w:tcPr>
            <w:tcW w:w="2268" w:type="dxa"/>
          </w:tcPr>
          <w:p w14:paraId="2182D65A" w14:textId="77777777" w:rsidR="001935C1" w:rsidRDefault="001935C1" w:rsidP="00CF3095">
            <w:pPr>
              <w:pStyle w:val="Axure"/>
            </w:pPr>
            <w:r>
              <w:t>名称</w:t>
            </w:r>
          </w:p>
        </w:tc>
        <w:tc>
          <w:tcPr>
            <w:tcW w:w="4536" w:type="dxa"/>
          </w:tcPr>
          <w:p w14:paraId="3365EF12" w14:textId="77777777" w:rsidR="001935C1" w:rsidRDefault="001935C1" w:rsidP="00CF3095">
            <w:pPr>
              <w:pStyle w:val="Axure"/>
              <w:tabs>
                <w:tab w:val="left" w:pos="1190"/>
              </w:tabs>
            </w:pPr>
            <w:r>
              <w:t>交互</w:t>
            </w:r>
            <w:r>
              <w:tab/>
            </w:r>
          </w:p>
        </w:tc>
      </w:tr>
      <w:tr w:rsidR="001935C1" w14:paraId="4054E6B1" w14:textId="77777777" w:rsidTr="00CF3095">
        <w:trPr>
          <w:cantSplit/>
        </w:trPr>
        <w:tc>
          <w:tcPr>
            <w:tcW w:w="1413" w:type="dxa"/>
          </w:tcPr>
          <w:p w14:paraId="2BD4001C" w14:textId="77777777" w:rsidR="001935C1" w:rsidRDefault="001935C1" w:rsidP="00CF3095">
            <w:pPr>
              <w:pStyle w:val="Axure0"/>
            </w:pPr>
            <w:r>
              <w:t>1</w:t>
            </w:r>
          </w:p>
        </w:tc>
        <w:tc>
          <w:tcPr>
            <w:tcW w:w="2268" w:type="dxa"/>
          </w:tcPr>
          <w:p w14:paraId="7F1504E4" w14:textId="77777777" w:rsidR="001935C1" w:rsidRDefault="001935C1" w:rsidP="00CF3095">
            <w:pPr>
              <w:pStyle w:val="Axure0"/>
              <w:rPr>
                <w:lang w:eastAsia="zh-CN"/>
              </w:rPr>
            </w:pPr>
            <w:r>
              <w:rPr>
                <w:rFonts w:hint="eastAsia"/>
                <w:lang w:eastAsia="zh-CN"/>
              </w:rPr>
              <w:t>翻页</w:t>
            </w:r>
            <w:r>
              <w:rPr>
                <w:lang w:eastAsia="zh-CN"/>
              </w:rPr>
              <w:t>按钮</w:t>
            </w:r>
          </w:p>
        </w:tc>
        <w:tc>
          <w:tcPr>
            <w:tcW w:w="4536" w:type="dxa"/>
          </w:tcPr>
          <w:p w14:paraId="64698D0C" w14:textId="77777777" w:rsidR="001935C1" w:rsidRDefault="001935C1" w:rsidP="00CF3095">
            <w:pPr>
              <w:pStyle w:val="Axure0"/>
              <w:rPr>
                <w:lang w:eastAsia="zh-CN"/>
              </w:rPr>
            </w:pPr>
            <w:r>
              <w:rPr>
                <w:rFonts w:hint="eastAsia"/>
                <w:lang w:eastAsia="zh-CN"/>
              </w:rPr>
              <w:t>点击进行</w:t>
            </w:r>
            <w:r>
              <w:rPr>
                <w:lang w:eastAsia="zh-CN"/>
              </w:rPr>
              <w:t>翻页</w:t>
            </w:r>
          </w:p>
        </w:tc>
      </w:tr>
      <w:tr w:rsidR="001935C1" w14:paraId="2A202D3C"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1422EC45" w14:textId="77777777" w:rsidR="001935C1" w:rsidRDefault="001935C1" w:rsidP="00CF3095">
            <w:pPr>
              <w:pStyle w:val="Axure0"/>
              <w:rPr>
                <w:lang w:eastAsia="zh-CN"/>
              </w:rPr>
            </w:pPr>
            <w:r>
              <w:rPr>
                <w:rFonts w:hint="eastAsia"/>
                <w:lang w:eastAsia="zh-CN"/>
              </w:rPr>
              <w:t>2</w:t>
            </w:r>
          </w:p>
        </w:tc>
        <w:tc>
          <w:tcPr>
            <w:tcW w:w="2268" w:type="dxa"/>
          </w:tcPr>
          <w:p w14:paraId="1ACECFFC" w14:textId="77777777" w:rsidR="001935C1" w:rsidRDefault="001935C1" w:rsidP="00CF3095">
            <w:pPr>
              <w:pStyle w:val="Axure0"/>
              <w:rPr>
                <w:lang w:eastAsia="zh-CN"/>
              </w:rPr>
            </w:pPr>
            <w:r>
              <w:rPr>
                <w:rFonts w:hint="eastAsia"/>
                <w:lang w:eastAsia="zh-CN"/>
              </w:rPr>
              <w:t>页码与</w:t>
            </w:r>
            <w:r>
              <w:rPr>
                <w:lang w:eastAsia="zh-CN"/>
              </w:rPr>
              <w:t>数量显示条</w:t>
            </w:r>
          </w:p>
        </w:tc>
        <w:tc>
          <w:tcPr>
            <w:tcW w:w="4536" w:type="dxa"/>
          </w:tcPr>
          <w:p w14:paraId="0B0DC3E0" w14:textId="77777777" w:rsidR="001935C1" w:rsidRDefault="001935C1" w:rsidP="00CF3095">
            <w:pPr>
              <w:pStyle w:val="Axure0"/>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rsidR="001935C1" w14:paraId="49C2EF48" w14:textId="77777777" w:rsidTr="00CF3095">
        <w:trPr>
          <w:cantSplit/>
        </w:trPr>
        <w:tc>
          <w:tcPr>
            <w:tcW w:w="1413" w:type="dxa"/>
          </w:tcPr>
          <w:p w14:paraId="2F742DDD" w14:textId="77777777" w:rsidR="001935C1" w:rsidRDefault="001935C1" w:rsidP="00CF3095">
            <w:pPr>
              <w:pStyle w:val="Axure0"/>
              <w:rPr>
                <w:lang w:eastAsia="zh-CN"/>
              </w:rPr>
            </w:pPr>
            <w:r>
              <w:rPr>
                <w:rFonts w:hint="eastAsia"/>
                <w:lang w:eastAsia="zh-CN"/>
              </w:rPr>
              <w:t>3</w:t>
            </w:r>
          </w:p>
        </w:tc>
        <w:tc>
          <w:tcPr>
            <w:tcW w:w="2268" w:type="dxa"/>
          </w:tcPr>
          <w:p w14:paraId="171053AD" w14:textId="77777777" w:rsidR="001935C1" w:rsidRDefault="001935C1" w:rsidP="00CF3095">
            <w:pPr>
              <w:pStyle w:val="Axure0"/>
              <w:rPr>
                <w:lang w:eastAsia="zh-CN"/>
              </w:rPr>
            </w:pPr>
            <w:r>
              <w:rPr>
                <w:rFonts w:hint="eastAsia"/>
                <w:lang w:eastAsia="zh-CN"/>
              </w:rPr>
              <w:t>清除</w:t>
            </w:r>
            <w:r>
              <w:rPr>
                <w:lang w:eastAsia="zh-CN"/>
              </w:rPr>
              <w:t>按钮</w:t>
            </w:r>
          </w:p>
        </w:tc>
        <w:tc>
          <w:tcPr>
            <w:tcW w:w="4536" w:type="dxa"/>
          </w:tcPr>
          <w:p w14:paraId="6866C5E6" w14:textId="77777777" w:rsidR="001935C1" w:rsidRDefault="001935C1" w:rsidP="00CF3095">
            <w:pPr>
              <w:pStyle w:val="Axure0"/>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rsidR="001935C1" w14:paraId="2CB679A0"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662781E" w14:textId="77777777" w:rsidR="001935C1" w:rsidRDefault="001935C1" w:rsidP="00CF3095">
            <w:pPr>
              <w:pStyle w:val="Axure0"/>
              <w:rPr>
                <w:lang w:eastAsia="zh-CN"/>
              </w:rPr>
            </w:pPr>
            <w:r>
              <w:rPr>
                <w:rFonts w:hint="eastAsia"/>
                <w:lang w:eastAsia="zh-CN"/>
              </w:rPr>
              <w:t>4</w:t>
            </w:r>
          </w:p>
        </w:tc>
        <w:tc>
          <w:tcPr>
            <w:tcW w:w="2268" w:type="dxa"/>
          </w:tcPr>
          <w:p w14:paraId="1AA7045F" w14:textId="77777777" w:rsidR="001935C1" w:rsidRDefault="001935C1" w:rsidP="00CF3095">
            <w:pPr>
              <w:pStyle w:val="Axure0"/>
              <w:rPr>
                <w:lang w:eastAsia="zh-CN"/>
              </w:rPr>
            </w:pPr>
            <w:r>
              <w:rPr>
                <w:rFonts w:hint="eastAsia"/>
                <w:lang w:eastAsia="zh-CN"/>
              </w:rPr>
              <w:t>反选</w:t>
            </w:r>
            <w:r>
              <w:rPr>
                <w:lang w:eastAsia="zh-CN"/>
              </w:rPr>
              <w:t>按钮</w:t>
            </w:r>
          </w:p>
        </w:tc>
        <w:tc>
          <w:tcPr>
            <w:tcW w:w="4536" w:type="dxa"/>
          </w:tcPr>
          <w:p w14:paraId="145F7274" w14:textId="77777777" w:rsidR="001935C1" w:rsidRDefault="001935C1" w:rsidP="00CF3095">
            <w:pPr>
              <w:pStyle w:val="Axure0"/>
              <w:rPr>
                <w:lang w:eastAsia="zh-CN"/>
              </w:rPr>
            </w:pPr>
            <w:r>
              <w:rPr>
                <w:rFonts w:hint="eastAsia"/>
                <w:lang w:eastAsia="zh-CN"/>
              </w:rPr>
              <w:t>点击进行所有</w:t>
            </w:r>
            <w:r>
              <w:rPr>
                <w:lang w:eastAsia="zh-CN"/>
              </w:rPr>
              <w:t>页的</w:t>
            </w:r>
            <w:r>
              <w:rPr>
                <w:rFonts w:hint="eastAsia"/>
                <w:lang w:eastAsia="zh-CN"/>
              </w:rPr>
              <w:t>反选</w:t>
            </w:r>
          </w:p>
        </w:tc>
      </w:tr>
      <w:tr w:rsidR="001935C1" w14:paraId="0F2AA30B" w14:textId="77777777" w:rsidTr="00CF3095">
        <w:trPr>
          <w:cantSplit/>
        </w:trPr>
        <w:tc>
          <w:tcPr>
            <w:tcW w:w="1413" w:type="dxa"/>
          </w:tcPr>
          <w:p w14:paraId="6F64AC6A" w14:textId="77777777" w:rsidR="001935C1" w:rsidRDefault="001935C1" w:rsidP="00CF3095">
            <w:pPr>
              <w:pStyle w:val="Axure0"/>
              <w:rPr>
                <w:lang w:eastAsia="zh-CN"/>
              </w:rPr>
            </w:pPr>
            <w:r>
              <w:rPr>
                <w:rFonts w:hint="eastAsia"/>
                <w:lang w:eastAsia="zh-CN"/>
              </w:rPr>
              <w:t>5</w:t>
            </w:r>
          </w:p>
        </w:tc>
        <w:tc>
          <w:tcPr>
            <w:tcW w:w="2268" w:type="dxa"/>
          </w:tcPr>
          <w:p w14:paraId="04374EAE" w14:textId="77777777" w:rsidR="001935C1" w:rsidRDefault="001935C1" w:rsidP="00CF3095">
            <w:pPr>
              <w:pStyle w:val="Axure0"/>
              <w:rPr>
                <w:lang w:eastAsia="zh-CN"/>
              </w:rPr>
            </w:pPr>
            <w:r>
              <w:rPr>
                <w:rFonts w:hint="eastAsia"/>
                <w:lang w:eastAsia="zh-CN"/>
              </w:rPr>
              <w:t>全选</w:t>
            </w:r>
            <w:r>
              <w:rPr>
                <w:lang w:eastAsia="zh-CN"/>
              </w:rPr>
              <w:t>按钮</w:t>
            </w:r>
          </w:p>
        </w:tc>
        <w:tc>
          <w:tcPr>
            <w:tcW w:w="4536" w:type="dxa"/>
          </w:tcPr>
          <w:p w14:paraId="58D2198A" w14:textId="77777777" w:rsidR="001935C1" w:rsidRDefault="001935C1" w:rsidP="00CF3095">
            <w:pPr>
              <w:pStyle w:val="Axure0"/>
              <w:rPr>
                <w:lang w:eastAsia="zh-CN"/>
              </w:rPr>
            </w:pPr>
            <w:r>
              <w:rPr>
                <w:rFonts w:hint="eastAsia"/>
                <w:lang w:eastAsia="zh-CN"/>
              </w:rPr>
              <w:t>点击进行所有</w:t>
            </w:r>
            <w:r>
              <w:rPr>
                <w:lang w:eastAsia="zh-CN"/>
              </w:rPr>
              <w:t>页的</w:t>
            </w:r>
            <w:r>
              <w:rPr>
                <w:rFonts w:hint="eastAsia"/>
                <w:lang w:eastAsia="zh-CN"/>
              </w:rPr>
              <w:t>全选</w:t>
            </w:r>
          </w:p>
        </w:tc>
      </w:tr>
      <w:tr w:rsidR="001935C1" w14:paraId="33D0899D"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71BDA3A7" w14:textId="77777777" w:rsidR="001935C1" w:rsidRDefault="001935C1" w:rsidP="00CF3095">
            <w:pPr>
              <w:pStyle w:val="Axure0"/>
              <w:rPr>
                <w:lang w:eastAsia="zh-CN"/>
              </w:rPr>
            </w:pPr>
            <w:r>
              <w:rPr>
                <w:rFonts w:hint="eastAsia"/>
                <w:lang w:eastAsia="zh-CN"/>
              </w:rPr>
              <w:t>6</w:t>
            </w:r>
          </w:p>
        </w:tc>
        <w:tc>
          <w:tcPr>
            <w:tcW w:w="2268" w:type="dxa"/>
          </w:tcPr>
          <w:p w14:paraId="133C2286" w14:textId="77777777" w:rsidR="001935C1" w:rsidRDefault="001935C1" w:rsidP="00CF3095">
            <w:pPr>
              <w:pStyle w:val="Axure0"/>
              <w:rPr>
                <w:lang w:eastAsia="zh-CN"/>
              </w:rPr>
            </w:pPr>
            <w:r>
              <w:rPr>
                <w:rFonts w:hint="eastAsia"/>
                <w:lang w:eastAsia="zh-CN"/>
              </w:rPr>
              <w:t>复选</w:t>
            </w:r>
            <w:r>
              <w:rPr>
                <w:lang w:eastAsia="zh-CN"/>
              </w:rPr>
              <w:t>框</w:t>
            </w:r>
          </w:p>
        </w:tc>
        <w:tc>
          <w:tcPr>
            <w:tcW w:w="4536" w:type="dxa"/>
          </w:tcPr>
          <w:p w14:paraId="0505350B" w14:textId="77777777" w:rsidR="001935C1" w:rsidRDefault="001935C1" w:rsidP="00CF3095">
            <w:pPr>
              <w:pStyle w:val="Axure0"/>
              <w:rPr>
                <w:lang w:eastAsia="zh-CN"/>
              </w:rPr>
            </w:pPr>
            <w:r>
              <w:rPr>
                <w:rFonts w:hint="eastAsia"/>
                <w:lang w:eastAsia="zh-CN"/>
              </w:rPr>
              <w:t>点击进行复选</w:t>
            </w:r>
          </w:p>
        </w:tc>
      </w:tr>
      <w:tr w:rsidR="001935C1" w14:paraId="6C0BD075" w14:textId="77777777" w:rsidTr="00CF3095">
        <w:trPr>
          <w:cantSplit/>
        </w:trPr>
        <w:tc>
          <w:tcPr>
            <w:tcW w:w="1413" w:type="dxa"/>
          </w:tcPr>
          <w:p w14:paraId="623C22BA" w14:textId="77777777" w:rsidR="001935C1" w:rsidRDefault="001935C1" w:rsidP="00CF3095">
            <w:pPr>
              <w:pStyle w:val="Axure0"/>
              <w:rPr>
                <w:lang w:eastAsia="zh-CN"/>
              </w:rPr>
            </w:pPr>
            <w:r>
              <w:rPr>
                <w:rFonts w:hint="eastAsia"/>
                <w:lang w:eastAsia="zh-CN"/>
              </w:rPr>
              <w:t>7</w:t>
            </w:r>
          </w:p>
        </w:tc>
        <w:tc>
          <w:tcPr>
            <w:tcW w:w="2268" w:type="dxa"/>
          </w:tcPr>
          <w:p w14:paraId="380D197B" w14:textId="77777777" w:rsidR="001935C1" w:rsidRDefault="001935C1" w:rsidP="00CF3095">
            <w:pPr>
              <w:pStyle w:val="Axure0"/>
              <w:rPr>
                <w:lang w:eastAsia="zh-CN"/>
              </w:rPr>
            </w:pPr>
            <w:r>
              <w:rPr>
                <w:rFonts w:hint="eastAsia"/>
                <w:lang w:eastAsia="zh-CN"/>
              </w:rPr>
              <w:t>单项删除</w:t>
            </w:r>
            <w:r>
              <w:rPr>
                <w:lang w:eastAsia="zh-CN"/>
              </w:rPr>
              <w:t>按钮</w:t>
            </w:r>
          </w:p>
        </w:tc>
        <w:tc>
          <w:tcPr>
            <w:tcW w:w="4536" w:type="dxa"/>
          </w:tcPr>
          <w:p w14:paraId="69974A57" w14:textId="468BBA57" w:rsidR="001935C1" w:rsidRDefault="001935C1" w:rsidP="001935C1">
            <w:pPr>
              <w:pStyle w:val="Axure0"/>
              <w:rPr>
                <w:lang w:eastAsia="zh-CN"/>
              </w:rPr>
            </w:pPr>
            <w:r>
              <w:rPr>
                <w:rFonts w:hint="eastAsia"/>
                <w:lang w:eastAsia="zh-CN"/>
              </w:rPr>
              <w:t>点击</w:t>
            </w:r>
            <w:r>
              <w:rPr>
                <w:lang w:eastAsia="zh-CN"/>
              </w:rPr>
              <w:t>对该项</w:t>
            </w:r>
            <w:r>
              <w:rPr>
                <w:rFonts w:hint="eastAsia"/>
                <w:lang w:eastAsia="zh-CN"/>
              </w:rPr>
              <w:t>通知</w:t>
            </w:r>
            <w:r>
              <w:rPr>
                <w:lang w:eastAsia="zh-CN"/>
              </w:rPr>
              <w:t>进行</w:t>
            </w:r>
            <w:r>
              <w:rPr>
                <w:rFonts w:hint="eastAsia"/>
                <w:lang w:eastAsia="zh-CN"/>
              </w:rPr>
              <w:t>删</w:t>
            </w:r>
            <w:r>
              <w:rPr>
                <w:lang w:eastAsia="zh-CN"/>
              </w:rPr>
              <w:t>除</w:t>
            </w:r>
          </w:p>
        </w:tc>
      </w:tr>
      <w:tr w:rsidR="001935C1" w14:paraId="664373E6"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1C490514" w14:textId="77777777" w:rsidR="001935C1" w:rsidRDefault="001935C1" w:rsidP="00CF3095">
            <w:pPr>
              <w:pStyle w:val="Axure0"/>
              <w:rPr>
                <w:lang w:eastAsia="zh-CN"/>
              </w:rPr>
            </w:pPr>
            <w:r>
              <w:rPr>
                <w:rFonts w:hint="eastAsia"/>
                <w:lang w:eastAsia="zh-CN"/>
              </w:rPr>
              <w:t>8</w:t>
            </w:r>
          </w:p>
        </w:tc>
        <w:tc>
          <w:tcPr>
            <w:tcW w:w="2268" w:type="dxa"/>
          </w:tcPr>
          <w:p w14:paraId="38548B63" w14:textId="5E20B858" w:rsidR="001935C1" w:rsidRDefault="001935C1" w:rsidP="00CF3095">
            <w:pPr>
              <w:pStyle w:val="Axure0"/>
              <w:rPr>
                <w:lang w:eastAsia="zh-CN"/>
              </w:rPr>
            </w:pPr>
            <w:r>
              <w:rPr>
                <w:rFonts w:hint="eastAsia"/>
                <w:lang w:eastAsia="zh-CN"/>
              </w:rPr>
              <w:t>状态属性</w:t>
            </w:r>
            <w:r>
              <w:rPr>
                <w:lang w:eastAsia="zh-CN"/>
              </w:rPr>
              <w:t>列</w:t>
            </w:r>
          </w:p>
        </w:tc>
        <w:tc>
          <w:tcPr>
            <w:tcW w:w="4536" w:type="dxa"/>
          </w:tcPr>
          <w:p w14:paraId="1E741482" w14:textId="14199379" w:rsidR="001935C1" w:rsidRDefault="001935C1" w:rsidP="00CF3095">
            <w:pPr>
              <w:pStyle w:val="Axure0"/>
              <w:rPr>
                <w:lang w:eastAsia="zh-CN"/>
              </w:rPr>
            </w:pPr>
            <w:r>
              <w:rPr>
                <w:rFonts w:hint="eastAsia"/>
                <w:lang w:eastAsia="zh-CN"/>
              </w:rPr>
              <w:t>点击</w:t>
            </w:r>
            <w:r>
              <w:rPr>
                <w:lang w:eastAsia="zh-CN"/>
              </w:rPr>
              <w:t>后</w:t>
            </w:r>
            <w:r w:rsidR="00696A54">
              <w:rPr>
                <w:rFonts w:hint="eastAsia"/>
                <w:lang w:eastAsia="zh-CN"/>
              </w:rPr>
              <w:t>对</w:t>
            </w:r>
            <w:r w:rsidR="00696A54">
              <w:rPr>
                <w:lang w:eastAsia="zh-CN"/>
              </w:rPr>
              <w:t>状态</w:t>
            </w:r>
            <w:r w:rsidR="00696A54">
              <w:rPr>
                <w:rFonts w:hint="eastAsia"/>
                <w:lang w:eastAsia="zh-CN"/>
              </w:rPr>
              <w:t>进行</w:t>
            </w:r>
            <w:r w:rsidR="00696A54">
              <w:rPr>
                <w:lang w:eastAsia="zh-CN"/>
              </w:rPr>
              <w:t>字典序排序</w:t>
            </w:r>
          </w:p>
        </w:tc>
      </w:tr>
      <w:tr w:rsidR="001935C1" w14:paraId="3B18D58E" w14:textId="77777777" w:rsidTr="00CF3095">
        <w:trPr>
          <w:cantSplit/>
        </w:trPr>
        <w:tc>
          <w:tcPr>
            <w:tcW w:w="1413" w:type="dxa"/>
          </w:tcPr>
          <w:p w14:paraId="44C232FE" w14:textId="77777777" w:rsidR="001935C1" w:rsidRDefault="001935C1" w:rsidP="00CF3095">
            <w:pPr>
              <w:pStyle w:val="Axure0"/>
              <w:rPr>
                <w:lang w:eastAsia="zh-CN"/>
              </w:rPr>
            </w:pPr>
            <w:r>
              <w:rPr>
                <w:rFonts w:hint="eastAsia"/>
                <w:lang w:eastAsia="zh-CN"/>
              </w:rPr>
              <w:t>9</w:t>
            </w:r>
          </w:p>
        </w:tc>
        <w:tc>
          <w:tcPr>
            <w:tcW w:w="2268" w:type="dxa"/>
          </w:tcPr>
          <w:p w14:paraId="692B1E73" w14:textId="2FD9A06D" w:rsidR="001935C1" w:rsidRDefault="001935C1" w:rsidP="00CF3095">
            <w:pPr>
              <w:pStyle w:val="Axure0"/>
              <w:rPr>
                <w:lang w:eastAsia="zh-CN"/>
              </w:rPr>
            </w:pPr>
            <w:r>
              <w:rPr>
                <w:rFonts w:hint="eastAsia"/>
                <w:lang w:eastAsia="zh-CN"/>
              </w:rPr>
              <w:t>操作人</w:t>
            </w:r>
            <w:r>
              <w:rPr>
                <w:lang w:eastAsia="zh-CN"/>
              </w:rPr>
              <w:t>属性列</w:t>
            </w:r>
          </w:p>
        </w:tc>
        <w:tc>
          <w:tcPr>
            <w:tcW w:w="4536" w:type="dxa"/>
          </w:tcPr>
          <w:p w14:paraId="363C1C5C" w14:textId="22D93868" w:rsidR="001935C1" w:rsidRDefault="001935C1" w:rsidP="00D43535">
            <w:pPr>
              <w:pStyle w:val="Axure0"/>
              <w:rPr>
                <w:lang w:eastAsia="zh-CN"/>
              </w:rPr>
            </w:pPr>
            <w:r>
              <w:rPr>
                <w:rFonts w:hint="eastAsia"/>
                <w:lang w:eastAsia="zh-CN"/>
              </w:rPr>
              <w:t>点击</w:t>
            </w:r>
            <w:r>
              <w:rPr>
                <w:lang w:eastAsia="zh-CN"/>
              </w:rPr>
              <w:t>对</w:t>
            </w:r>
            <w:r w:rsidR="00D43535">
              <w:rPr>
                <w:rFonts w:hint="eastAsia"/>
                <w:lang w:eastAsia="zh-CN"/>
              </w:rPr>
              <w:t>操作人进行</w:t>
            </w:r>
            <w:r w:rsidR="00D43535">
              <w:rPr>
                <w:lang w:eastAsia="zh-CN"/>
              </w:rPr>
              <w:t>字典序排序</w:t>
            </w:r>
          </w:p>
        </w:tc>
      </w:tr>
      <w:tr w:rsidR="001935C1" w14:paraId="59A02464"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2C58426" w14:textId="77777777" w:rsidR="001935C1" w:rsidRDefault="001935C1" w:rsidP="00CF3095">
            <w:pPr>
              <w:pStyle w:val="Axure0"/>
              <w:rPr>
                <w:lang w:eastAsia="zh-CN"/>
              </w:rPr>
            </w:pPr>
            <w:r>
              <w:rPr>
                <w:rFonts w:hint="eastAsia"/>
                <w:lang w:eastAsia="zh-CN"/>
              </w:rPr>
              <w:t>10</w:t>
            </w:r>
          </w:p>
        </w:tc>
        <w:tc>
          <w:tcPr>
            <w:tcW w:w="2268" w:type="dxa"/>
          </w:tcPr>
          <w:p w14:paraId="2E6B7E4C" w14:textId="439E806E" w:rsidR="001935C1" w:rsidRDefault="001935C1" w:rsidP="00CF3095">
            <w:pPr>
              <w:pStyle w:val="Axure0"/>
              <w:rPr>
                <w:lang w:eastAsia="zh-CN"/>
              </w:rPr>
            </w:pPr>
            <w:r>
              <w:rPr>
                <w:rFonts w:hint="eastAsia"/>
                <w:lang w:eastAsia="zh-CN"/>
              </w:rPr>
              <w:t>日期属性</w:t>
            </w:r>
            <w:r>
              <w:rPr>
                <w:lang w:eastAsia="zh-CN"/>
              </w:rPr>
              <w:t>列</w:t>
            </w:r>
          </w:p>
        </w:tc>
        <w:tc>
          <w:tcPr>
            <w:tcW w:w="4536" w:type="dxa"/>
          </w:tcPr>
          <w:p w14:paraId="6CD8F0F0" w14:textId="1C2A5DA6" w:rsidR="001935C1" w:rsidRDefault="001935C1" w:rsidP="001935C1">
            <w:pPr>
              <w:pStyle w:val="Axure0"/>
              <w:rPr>
                <w:lang w:eastAsia="zh-CN"/>
              </w:rPr>
            </w:pPr>
            <w:r>
              <w:rPr>
                <w:rFonts w:hint="eastAsia"/>
                <w:lang w:eastAsia="zh-CN"/>
              </w:rPr>
              <w:t>点击</w:t>
            </w:r>
            <w:r>
              <w:rPr>
                <w:lang w:eastAsia="zh-CN"/>
              </w:rPr>
              <w:t>将</w:t>
            </w:r>
            <w:r>
              <w:rPr>
                <w:rFonts w:hint="eastAsia"/>
                <w:lang w:eastAsia="zh-CN"/>
              </w:rPr>
              <w:t>日期进行时间序</w:t>
            </w:r>
            <w:r>
              <w:rPr>
                <w:lang w:eastAsia="zh-CN"/>
              </w:rPr>
              <w:t>排序</w:t>
            </w:r>
          </w:p>
        </w:tc>
      </w:tr>
      <w:tr w:rsidR="001935C1" w14:paraId="349E1C86" w14:textId="77777777" w:rsidTr="00CF3095">
        <w:trPr>
          <w:cantSplit/>
        </w:trPr>
        <w:tc>
          <w:tcPr>
            <w:tcW w:w="1413" w:type="dxa"/>
          </w:tcPr>
          <w:p w14:paraId="6FA0FE3F" w14:textId="77777777" w:rsidR="001935C1" w:rsidRDefault="001935C1" w:rsidP="00CF3095">
            <w:pPr>
              <w:pStyle w:val="Axure0"/>
              <w:rPr>
                <w:lang w:eastAsia="zh-CN"/>
              </w:rPr>
            </w:pPr>
            <w:r>
              <w:rPr>
                <w:rFonts w:hint="eastAsia"/>
                <w:lang w:eastAsia="zh-CN"/>
              </w:rPr>
              <w:t>11</w:t>
            </w:r>
          </w:p>
        </w:tc>
        <w:tc>
          <w:tcPr>
            <w:tcW w:w="2268" w:type="dxa"/>
          </w:tcPr>
          <w:p w14:paraId="0E46A2A3" w14:textId="6321A96D" w:rsidR="001935C1" w:rsidRDefault="001935C1" w:rsidP="00CF3095">
            <w:pPr>
              <w:pStyle w:val="Axure0"/>
              <w:rPr>
                <w:lang w:eastAsia="zh-CN"/>
              </w:rPr>
            </w:pPr>
            <w:r>
              <w:rPr>
                <w:rFonts w:hint="eastAsia"/>
                <w:lang w:eastAsia="zh-CN"/>
              </w:rPr>
              <w:t>类型属性列</w:t>
            </w:r>
          </w:p>
        </w:tc>
        <w:tc>
          <w:tcPr>
            <w:tcW w:w="4536" w:type="dxa"/>
          </w:tcPr>
          <w:p w14:paraId="46DA027C" w14:textId="7D32E7CD" w:rsidR="001935C1" w:rsidRDefault="001935C1" w:rsidP="00CF3095">
            <w:pPr>
              <w:pStyle w:val="Axure0"/>
              <w:rPr>
                <w:lang w:eastAsia="zh-CN"/>
              </w:rPr>
            </w:pPr>
            <w:r>
              <w:rPr>
                <w:rFonts w:hint="eastAsia"/>
                <w:lang w:eastAsia="zh-CN"/>
              </w:rPr>
              <w:t>点击根据</w:t>
            </w:r>
            <w:r>
              <w:rPr>
                <w:lang w:eastAsia="zh-CN"/>
              </w:rPr>
              <w:t>类型</w:t>
            </w:r>
            <w:r w:rsidR="00D43535">
              <w:rPr>
                <w:rFonts w:hint="eastAsia"/>
                <w:lang w:eastAsia="zh-CN"/>
              </w:rPr>
              <w:t>进行</w:t>
            </w:r>
            <w:r>
              <w:rPr>
                <w:lang w:eastAsia="zh-CN"/>
              </w:rPr>
              <w:t>字典序排序</w:t>
            </w:r>
          </w:p>
        </w:tc>
      </w:tr>
      <w:tr w:rsidR="001935C1" w14:paraId="481C3523"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30B9137A" w14:textId="77777777" w:rsidR="001935C1" w:rsidRDefault="001935C1" w:rsidP="00CF3095">
            <w:pPr>
              <w:pStyle w:val="Axure0"/>
              <w:rPr>
                <w:lang w:eastAsia="zh-CN"/>
              </w:rPr>
            </w:pPr>
            <w:r>
              <w:rPr>
                <w:rFonts w:hint="eastAsia"/>
                <w:lang w:eastAsia="zh-CN"/>
              </w:rPr>
              <w:t>1</w:t>
            </w:r>
            <w:r>
              <w:rPr>
                <w:lang w:eastAsia="zh-CN"/>
              </w:rPr>
              <w:t>2</w:t>
            </w:r>
          </w:p>
        </w:tc>
        <w:tc>
          <w:tcPr>
            <w:tcW w:w="2268" w:type="dxa"/>
          </w:tcPr>
          <w:p w14:paraId="472CFE25" w14:textId="21B6D898" w:rsidR="001935C1" w:rsidRDefault="001935C1" w:rsidP="00CF3095">
            <w:pPr>
              <w:pStyle w:val="Axure0"/>
              <w:rPr>
                <w:lang w:eastAsia="zh-CN"/>
              </w:rPr>
            </w:pPr>
            <w:r>
              <w:rPr>
                <w:rFonts w:hint="eastAsia"/>
                <w:lang w:eastAsia="zh-CN"/>
              </w:rPr>
              <w:t>新增系统</w:t>
            </w:r>
            <w:r>
              <w:rPr>
                <w:lang w:eastAsia="zh-CN"/>
              </w:rPr>
              <w:t>通知按钮</w:t>
            </w:r>
          </w:p>
        </w:tc>
        <w:tc>
          <w:tcPr>
            <w:tcW w:w="4536" w:type="dxa"/>
          </w:tcPr>
          <w:p w14:paraId="241EAE94" w14:textId="64CCE45B" w:rsidR="001935C1" w:rsidRDefault="001935C1" w:rsidP="00CF3095">
            <w:pPr>
              <w:pStyle w:val="Axure0"/>
              <w:rPr>
                <w:lang w:eastAsia="zh-CN"/>
              </w:rPr>
            </w:pPr>
            <w:r>
              <w:rPr>
                <w:rFonts w:hint="eastAsia"/>
                <w:lang w:eastAsia="zh-CN"/>
              </w:rPr>
              <w:t>点击进行</w:t>
            </w:r>
            <w:r>
              <w:rPr>
                <w:lang w:eastAsia="zh-CN"/>
              </w:rPr>
              <w:t>系统通知新增</w:t>
            </w:r>
          </w:p>
        </w:tc>
      </w:tr>
    </w:tbl>
    <w:p w14:paraId="655DD10C" w14:textId="6A3ABED4" w:rsidR="001935C1" w:rsidRDefault="001935C1" w:rsidP="00DD757D"/>
    <w:p w14:paraId="6AB7C226" w14:textId="45924237" w:rsidR="001935C1" w:rsidRDefault="001935C1" w:rsidP="00DD757D"/>
    <w:p w14:paraId="1702FF04" w14:textId="77777777" w:rsidR="001935C1" w:rsidRDefault="001935C1" w:rsidP="00DD757D"/>
    <w:p w14:paraId="0CCFAE17" w14:textId="2D026933" w:rsidR="00DD757D" w:rsidRDefault="003C4D21" w:rsidP="00DD757D">
      <w:pPr>
        <w:rPr>
          <w:ins w:id="1824" w:author="HerculesHu" w:date="2017-12-23T23:52:00Z"/>
        </w:rPr>
      </w:pPr>
      <w:r>
        <w:rPr>
          <w:noProof/>
        </w:rPr>
        <w:lastRenderedPageBreak/>
        <w:drawing>
          <wp:inline distT="0" distB="0" distL="0" distR="0" wp14:anchorId="28A505D3" wp14:editId="7450AB2B">
            <wp:extent cx="5274310" cy="33254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325495"/>
                    </a:xfrm>
                    <a:prstGeom prst="rect">
                      <a:avLst/>
                    </a:prstGeom>
                  </pic:spPr>
                </pic:pic>
              </a:graphicData>
            </a:graphic>
          </wp:inline>
        </w:drawing>
      </w:r>
    </w:p>
    <w:p w14:paraId="3EBCD09D" w14:textId="77777777" w:rsidR="00636C47" w:rsidRDefault="00636C47" w:rsidP="00636C47">
      <w:pPr>
        <w:jc w:val="center"/>
        <w:rPr>
          <w:ins w:id="1825" w:author="HerculesHu" w:date="2017-12-23T23:52:00Z"/>
        </w:rPr>
      </w:pPr>
      <w:ins w:id="1826" w:author="HerculesHu" w:date="2017-12-23T23:52:00Z">
        <w:r>
          <w:rPr>
            <w:rFonts w:hint="eastAsia"/>
          </w:rPr>
          <w:t>（电脑</w:t>
        </w:r>
        <w:r>
          <w:t>版</w:t>
        </w:r>
        <w:r>
          <w:rPr>
            <w:rFonts w:hint="eastAsia"/>
          </w:rPr>
          <w:t>）</w:t>
        </w:r>
      </w:ins>
    </w:p>
    <w:p w14:paraId="508A86BF" w14:textId="77777777" w:rsidR="00636C47" w:rsidRDefault="00636C47" w:rsidP="00DD757D"/>
    <w:p w14:paraId="1F87F7A7" w14:textId="7ABD2D18" w:rsidR="005538FF" w:rsidRDefault="005538FF" w:rsidP="00DD757D"/>
    <w:p w14:paraId="4677EE53" w14:textId="5775177A" w:rsidR="005538FF" w:rsidRDefault="005538FF">
      <w:pPr>
        <w:pStyle w:val="a2"/>
      </w:pPr>
      <w:bookmarkStart w:id="1827" w:name="_Toc503060587"/>
      <w:r>
        <w:rPr>
          <w:rFonts w:hint="eastAsia"/>
        </w:rPr>
        <w:t>新增</w:t>
      </w:r>
      <w:r>
        <w:t>系统通知</w:t>
      </w:r>
      <w:bookmarkEnd w:id="1827"/>
    </w:p>
    <w:p w14:paraId="421274EB" w14:textId="4C462DC1" w:rsidR="005538FF" w:rsidRDefault="005538FF" w:rsidP="005538FF"/>
    <w:p w14:paraId="3B561A75" w14:textId="7CBAEAFB" w:rsidR="008C2B15" w:rsidRDefault="008C2B15" w:rsidP="005538FF"/>
    <w:p w14:paraId="29D58A55" w14:textId="45495A6D" w:rsidR="008C2B15" w:rsidRDefault="008C2B15" w:rsidP="005538FF"/>
    <w:p w14:paraId="6FAF0399" w14:textId="77777777" w:rsidR="008C2B15" w:rsidRDefault="008C2B15" w:rsidP="008C2B15"/>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8C2B15" w14:paraId="5BE32D6D"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2829EDC8" w14:textId="77777777" w:rsidR="008C2B15" w:rsidRDefault="008C2B15" w:rsidP="00CF3095">
            <w:pPr>
              <w:pStyle w:val="Axure"/>
              <w:ind w:firstLine="360"/>
            </w:pPr>
            <w:r>
              <w:t>脚注</w:t>
            </w:r>
          </w:p>
        </w:tc>
        <w:tc>
          <w:tcPr>
            <w:tcW w:w="2268" w:type="dxa"/>
          </w:tcPr>
          <w:p w14:paraId="6B93EC64" w14:textId="77777777" w:rsidR="008C2B15" w:rsidRDefault="008C2B15" w:rsidP="00CF3095">
            <w:pPr>
              <w:pStyle w:val="Axure"/>
              <w:ind w:firstLine="360"/>
            </w:pPr>
            <w:r>
              <w:t>名称</w:t>
            </w:r>
          </w:p>
        </w:tc>
        <w:tc>
          <w:tcPr>
            <w:tcW w:w="4536" w:type="dxa"/>
          </w:tcPr>
          <w:p w14:paraId="24E0B742" w14:textId="77777777" w:rsidR="008C2B15" w:rsidRDefault="008C2B15" w:rsidP="00CF3095">
            <w:pPr>
              <w:pStyle w:val="Axure"/>
              <w:tabs>
                <w:tab w:val="left" w:pos="1190"/>
              </w:tabs>
              <w:ind w:firstLine="360"/>
            </w:pPr>
            <w:r>
              <w:t>交互</w:t>
            </w:r>
            <w:r>
              <w:tab/>
            </w:r>
          </w:p>
        </w:tc>
      </w:tr>
      <w:tr w:rsidR="008C2B15" w14:paraId="3BD1E83D" w14:textId="77777777" w:rsidTr="00CF3095">
        <w:trPr>
          <w:cantSplit/>
        </w:trPr>
        <w:tc>
          <w:tcPr>
            <w:tcW w:w="1413" w:type="dxa"/>
          </w:tcPr>
          <w:p w14:paraId="35528F42" w14:textId="77777777" w:rsidR="008C2B15" w:rsidRDefault="008C2B15" w:rsidP="00CF3095">
            <w:pPr>
              <w:pStyle w:val="Axure0"/>
              <w:ind w:firstLine="360"/>
            </w:pPr>
            <w:r>
              <w:t>1</w:t>
            </w:r>
          </w:p>
        </w:tc>
        <w:tc>
          <w:tcPr>
            <w:tcW w:w="2268" w:type="dxa"/>
          </w:tcPr>
          <w:p w14:paraId="3B4E9697" w14:textId="77777777" w:rsidR="008C2B15" w:rsidRDefault="008C2B15" w:rsidP="00CF3095">
            <w:pPr>
              <w:pStyle w:val="Axure0"/>
              <w:ind w:firstLine="360"/>
            </w:pPr>
            <w:r>
              <w:rPr>
                <w:rFonts w:hint="eastAsia"/>
                <w:lang w:eastAsia="zh-CN"/>
              </w:rPr>
              <w:t>关闭</w:t>
            </w:r>
          </w:p>
        </w:tc>
        <w:tc>
          <w:tcPr>
            <w:tcW w:w="4536" w:type="dxa"/>
          </w:tcPr>
          <w:p w14:paraId="50F400DC" w14:textId="576FC8A1" w:rsidR="008C2B15" w:rsidRDefault="008C2B15" w:rsidP="008C2B15">
            <w:pPr>
              <w:pStyle w:val="Axure0"/>
              <w:ind w:firstLine="360"/>
              <w:rPr>
                <w:lang w:eastAsia="zh-CN"/>
              </w:rPr>
            </w:pPr>
            <w:r>
              <w:rPr>
                <w:rFonts w:hint="eastAsia"/>
                <w:lang w:eastAsia="zh-CN"/>
              </w:rPr>
              <w:t>点击后取消删除新增系统</w:t>
            </w:r>
            <w:r>
              <w:rPr>
                <w:lang w:eastAsia="zh-CN"/>
              </w:rPr>
              <w:t>通知</w:t>
            </w:r>
          </w:p>
        </w:tc>
      </w:tr>
      <w:tr w:rsidR="008C2B15" w14:paraId="08654678"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7EC750B6" w14:textId="77777777" w:rsidR="008C2B15" w:rsidRDefault="008C2B15" w:rsidP="00CF3095">
            <w:pPr>
              <w:pStyle w:val="Axure0"/>
              <w:ind w:firstLine="360"/>
              <w:rPr>
                <w:lang w:eastAsia="zh-CN"/>
              </w:rPr>
            </w:pPr>
            <w:r>
              <w:rPr>
                <w:rFonts w:hint="eastAsia"/>
                <w:lang w:eastAsia="zh-CN"/>
              </w:rPr>
              <w:t>2</w:t>
            </w:r>
          </w:p>
        </w:tc>
        <w:tc>
          <w:tcPr>
            <w:tcW w:w="2268" w:type="dxa"/>
          </w:tcPr>
          <w:p w14:paraId="3F704D2E" w14:textId="63EBD6D1" w:rsidR="008C2B15" w:rsidRDefault="008C2B15" w:rsidP="00CF3095">
            <w:pPr>
              <w:pStyle w:val="Axure0"/>
              <w:ind w:firstLine="360"/>
              <w:rPr>
                <w:lang w:eastAsia="zh-CN"/>
              </w:rPr>
            </w:pPr>
            <w:r>
              <w:rPr>
                <w:rFonts w:hint="eastAsia"/>
                <w:lang w:eastAsia="zh-CN"/>
              </w:rPr>
              <w:t>通知内容输入</w:t>
            </w:r>
            <w:r>
              <w:rPr>
                <w:lang w:eastAsia="zh-CN"/>
              </w:rPr>
              <w:t>框</w:t>
            </w:r>
          </w:p>
        </w:tc>
        <w:tc>
          <w:tcPr>
            <w:tcW w:w="4536" w:type="dxa"/>
          </w:tcPr>
          <w:p w14:paraId="524DA950" w14:textId="74A9C34A" w:rsidR="008C2B15" w:rsidRDefault="008C2B15" w:rsidP="008C2B15">
            <w:pPr>
              <w:pStyle w:val="Axure0"/>
              <w:ind w:firstLine="360"/>
              <w:rPr>
                <w:lang w:eastAsia="zh-CN"/>
              </w:rPr>
            </w:pPr>
            <w:r>
              <w:rPr>
                <w:rFonts w:hint="eastAsia"/>
                <w:lang w:eastAsia="zh-CN"/>
              </w:rPr>
              <w:t>输入</w:t>
            </w:r>
            <w:r>
              <w:rPr>
                <w:lang w:eastAsia="zh-CN"/>
              </w:rPr>
              <w:t>通知内容</w:t>
            </w:r>
          </w:p>
        </w:tc>
      </w:tr>
      <w:tr w:rsidR="008C2B15" w14:paraId="750AC650" w14:textId="77777777" w:rsidTr="00CF3095">
        <w:trPr>
          <w:cantSplit/>
        </w:trPr>
        <w:tc>
          <w:tcPr>
            <w:tcW w:w="1413" w:type="dxa"/>
          </w:tcPr>
          <w:p w14:paraId="304D2C5B" w14:textId="77777777" w:rsidR="008C2B15" w:rsidRDefault="008C2B15" w:rsidP="00CF3095">
            <w:pPr>
              <w:pStyle w:val="Axure0"/>
              <w:ind w:firstLine="360"/>
              <w:rPr>
                <w:lang w:eastAsia="zh-CN"/>
              </w:rPr>
            </w:pPr>
            <w:r>
              <w:rPr>
                <w:rFonts w:hint="eastAsia"/>
                <w:lang w:eastAsia="zh-CN"/>
              </w:rPr>
              <w:t>3</w:t>
            </w:r>
          </w:p>
        </w:tc>
        <w:tc>
          <w:tcPr>
            <w:tcW w:w="2268" w:type="dxa"/>
          </w:tcPr>
          <w:p w14:paraId="1BAB72D5" w14:textId="2C7BC7AC" w:rsidR="008C2B15" w:rsidRDefault="008C2B15" w:rsidP="00CF3095">
            <w:pPr>
              <w:pStyle w:val="Axure0"/>
              <w:ind w:firstLine="360"/>
              <w:rPr>
                <w:lang w:eastAsia="zh-CN"/>
              </w:rPr>
            </w:pPr>
            <w:r>
              <w:rPr>
                <w:rFonts w:hint="eastAsia"/>
                <w:lang w:eastAsia="zh-CN"/>
              </w:rPr>
              <w:t>发送按钮</w:t>
            </w:r>
          </w:p>
        </w:tc>
        <w:tc>
          <w:tcPr>
            <w:tcW w:w="4536" w:type="dxa"/>
          </w:tcPr>
          <w:p w14:paraId="1B610BB4" w14:textId="62ED3F8A" w:rsidR="008C2B15" w:rsidRDefault="008C2B15" w:rsidP="008C2B15">
            <w:pPr>
              <w:pStyle w:val="Axure0"/>
              <w:ind w:firstLine="360"/>
              <w:rPr>
                <w:lang w:eastAsia="zh-CN"/>
              </w:rPr>
            </w:pPr>
            <w:r>
              <w:rPr>
                <w:rFonts w:hint="eastAsia"/>
                <w:lang w:eastAsia="zh-CN"/>
              </w:rPr>
              <w:t>点击后发送这条</w:t>
            </w:r>
            <w:r>
              <w:rPr>
                <w:lang w:eastAsia="zh-CN"/>
              </w:rPr>
              <w:t>系统通知</w:t>
            </w:r>
          </w:p>
        </w:tc>
      </w:tr>
    </w:tbl>
    <w:p w14:paraId="3966E7AB" w14:textId="77777777" w:rsidR="008C2B15" w:rsidRPr="00421580" w:rsidRDefault="008C2B15" w:rsidP="008C2B15"/>
    <w:p w14:paraId="2A1EDD8B" w14:textId="77777777" w:rsidR="008C2B15" w:rsidRPr="008C2B15" w:rsidRDefault="008C2B15" w:rsidP="005538FF"/>
    <w:p w14:paraId="70323BD2" w14:textId="6E8BE54D" w:rsidR="005538FF" w:rsidRDefault="005538FF">
      <w:pPr>
        <w:ind w:firstLineChars="650" w:firstLine="1365"/>
        <w:rPr>
          <w:ins w:id="1828" w:author="HerculesHu" w:date="2017-12-23T23:52:00Z"/>
        </w:rPr>
        <w:pPrChange w:id="1829" w:author="HerculesHu" w:date="2017-12-24T00:15:00Z">
          <w:pPr/>
        </w:pPrChange>
      </w:pPr>
      <w:r>
        <w:rPr>
          <w:noProof/>
        </w:rPr>
        <w:lastRenderedPageBreak/>
        <w:drawing>
          <wp:inline distT="0" distB="0" distL="0" distR="0" wp14:anchorId="2D50E68B" wp14:editId="13A92E7A">
            <wp:extent cx="3619500" cy="4705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19500" cy="4705350"/>
                    </a:xfrm>
                    <a:prstGeom prst="rect">
                      <a:avLst/>
                    </a:prstGeom>
                  </pic:spPr>
                </pic:pic>
              </a:graphicData>
            </a:graphic>
          </wp:inline>
        </w:drawing>
      </w:r>
    </w:p>
    <w:p w14:paraId="1AC9B474" w14:textId="77777777" w:rsidR="00636C47" w:rsidRDefault="00636C47" w:rsidP="00636C47">
      <w:pPr>
        <w:jc w:val="center"/>
        <w:rPr>
          <w:ins w:id="1830" w:author="HerculesHu" w:date="2017-12-23T23:52:00Z"/>
        </w:rPr>
      </w:pPr>
      <w:ins w:id="1831" w:author="HerculesHu" w:date="2017-12-23T23:52:00Z">
        <w:r>
          <w:rPr>
            <w:rFonts w:hint="eastAsia"/>
          </w:rPr>
          <w:t>（电脑</w:t>
        </w:r>
        <w:r>
          <w:t>版</w:t>
        </w:r>
        <w:r>
          <w:rPr>
            <w:rFonts w:hint="eastAsia"/>
          </w:rPr>
          <w:t>）</w:t>
        </w:r>
      </w:ins>
    </w:p>
    <w:p w14:paraId="07E89ACF" w14:textId="77777777" w:rsidR="00636C47" w:rsidRPr="005538FF" w:rsidRDefault="00636C47" w:rsidP="005538FF"/>
    <w:p w14:paraId="1E2E942A" w14:textId="04BAE33F" w:rsidR="00DD757D" w:rsidRDefault="00DD757D" w:rsidP="00DD757D"/>
    <w:p w14:paraId="10AC9EF6" w14:textId="6AB229A7" w:rsidR="004E5511" w:rsidRDefault="004E5511" w:rsidP="00DD757D"/>
    <w:p w14:paraId="4FF4CA01" w14:textId="61FDF8FD" w:rsidR="004E5511" w:rsidRDefault="004E5511">
      <w:pPr>
        <w:pStyle w:val="a2"/>
      </w:pPr>
      <w:bookmarkStart w:id="1832" w:name="_Toc503060588"/>
      <w:r>
        <w:rPr>
          <w:rFonts w:hint="eastAsia"/>
        </w:rPr>
        <w:t>通知删除确认</w:t>
      </w:r>
      <w:bookmarkEnd w:id="1832"/>
    </w:p>
    <w:p w14:paraId="6745DDB2" w14:textId="3A9C0B74" w:rsidR="004E5511" w:rsidRDefault="004E5511" w:rsidP="004E5511"/>
    <w:p w14:paraId="0F703E21" w14:textId="248C5F56" w:rsidR="004E5511" w:rsidRDefault="004E5511" w:rsidP="004E5511"/>
    <w:p w14:paraId="38322901" w14:textId="04F4E5DB" w:rsidR="004E5511" w:rsidRDefault="004E5511" w:rsidP="004E5511"/>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4E5511" w14:paraId="4E1BB631"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40F2C7B6" w14:textId="77777777" w:rsidR="004E5511" w:rsidRDefault="004E5511" w:rsidP="00CF3095">
            <w:pPr>
              <w:pStyle w:val="Axure"/>
              <w:ind w:firstLine="360"/>
            </w:pPr>
            <w:r>
              <w:t>脚注</w:t>
            </w:r>
          </w:p>
        </w:tc>
        <w:tc>
          <w:tcPr>
            <w:tcW w:w="2268" w:type="dxa"/>
          </w:tcPr>
          <w:p w14:paraId="3CE46DBB" w14:textId="77777777" w:rsidR="004E5511" w:rsidRDefault="004E5511" w:rsidP="00CF3095">
            <w:pPr>
              <w:pStyle w:val="Axure"/>
              <w:ind w:firstLine="360"/>
            </w:pPr>
            <w:r>
              <w:t>名称</w:t>
            </w:r>
          </w:p>
        </w:tc>
        <w:tc>
          <w:tcPr>
            <w:tcW w:w="4536" w:type="dxa"/>
          </w:tcPr>
          <w:p w14:paraId="225265E5" w14:textId="77777777" w:rsidR="004E5511" w:rsidRDefault="004E5511" w:rsidP="00CF3095">
            <w:pPr>
              <w:pStyle w:val="Axure"/>
              <w:tabs>
                <w:tab w:val="left" w:pos="1190"/>
              </w:tabs>
              <w:ind w:firstLine="360"/>
            </w:pPr>
            <w:r>
              <w:t>交互</w:t>
            </w:r>
            <w:r>
              <w:tab/>
            </w:r>
          </w:p>
        </w:tc>
      </w:tr>
      <w:tr w:rsidR="004E5511" w14:paraId="4C514FE3" w14:textId="77777777" w:rsidTr="00CF3095">
        <w:trPr>
          <w:cantSplit/>
        </w:trPr>
        <w:tc>
          <w:tcPr>
            <w:tcW w:w="1413" w:type="dxa"/>
          </w:tcPr>
          <w:p w14:paraId="182951E4" w14:textId="77777777" w:rsidR="004E5511" w:rsidRDefault="004E5511" w:rsidP="00CF3095">
            <w:pPr>
              <w:pStyle w:val="Axure0"/>
              <w:ind w:firstLine="360"/>
            </w:pPr>
            <w:r>
              <w:t>1</w:t>
            </w:r>
          </w:p>
        </w:tc>
        <w:tc>
          <w:tcPr>
            <w:tcW w:w="2268" w:type="dxa"/>
          </w:tcPr>
          <w:p w14:paraId="04375460" w14:textId="77777777" w:rsidR="004E5511" w:rsidRDefault="004E5511" w:rsidP="00CF3095">
            <w:pPr>
              <w:pStyle w:val="Axure0"/>
              <w:ind w:firstLine="360"/>
            </w:pPr>
            <w:r>
              <w:rPr>
                <w:rFonts w:hint="eastAsia"/>
                <w:lang w:eastAsia="zh-CN"/>
              </w:rPr>
              <w:t>关闭</w:t>
            </w:r>
          </w:p>
        </w:tc>
        <w:tc>
          <w:tcPr>
            <w:tcW w:w="4536" w:type="dxa"/>
          </w:tcPr>
          <w:p w14:paraId="59AC915C" w14:textId="79D37DA1" w:rsidR="004E5511" w:rsidRDefault="004E5511" w:rsidP="004E5511">
            <w:pPr>
              <w:pStyle w:val="Axure0"/>
              <w:ind w:firstLine="360"/>
              <w:rPr>
                <w:lang w:eastAsia="zh-CN"/>
              </w:rPr>
            </w:pPr>
            <w:r>
              <w:rPr>
                <w:rFonts w:hint="eastAsia"/>
                <w:lang w:eastAsia="zh-CN"/>
              </w:rPr>
              <w:t>点击后取消删除此通知</w:t>
            </w:r>
          </w:p>
        </w:tc>
      </w:tr>
      <w:tr w:rsidR="004E5511" w14:paraId="76BD958D"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66728CA8" w14:textId="77777777" w:rsidR="004E5511" w:rsidRDefault="004E5511" w:rsidP="00CF3095">
            <w:pPr>
              <w:pStyle w:val="Axure0"/>
              <w:ind w:firstLine="360"/>
              <w:rPr>
                <w:lang w:eastAsia="zh-CN"/>
              </w:rPr>
            </w:pPr>
            <w:r>
              <w:rPr>
                <w:rFonts w:hint="eastAsia"/>
                <w:lang w:eastAsia="zh-CN"/>
              </w:rPr>
              <w:t>2</w:t>
            </w:r>
          </w:p>
        </w:tc>
        <w:tc>
          <w:tcPr>
            <w:tcW w:w="2268" w:type="dxa"/>
          </w:tcPr>
          <w:p w14:paraId="538AF706" w14:textId="77777777" w:rsidR="004E5511" w:rsidRDefault="004E5511" w:rsidP="00CF3095">
            <w:pPr>
              <w:pStyle w:val="Axure0"/>
              <w:ind w:firstLine="360"/>
              <w:rPr>
                <w:lang w:eastAsia="zh-CN"/>
              </w:rPr>
            </w:pPr>
            <w:r>
              <w:rPr>
                <w:rFonts w:hint="eastAsia"/>
                <w:lang w:eastAsia="zh-CN"/>
              </w:rPr>
              <w:t>取消</w:t>
            </w:r>
          </w:p>
        </w:tc>
        <w:tc>
          <w:tcPr>
            <w:tcW w:w="4536" w:type="dxa"/>
          </w:tcPr>
          <w:p w14:paraId="153393E6" w14:textId="12A82F29" w:rsidR="004E5511" w:rsidRDefault="004E5511" w:rsidP="00CF3095">
            <w:pPr>
              <w:pStyle w:val="Axure0"/>
              <w:ind w:firstLine="360"/>
              <w:rPr>
                <w:lang w:eastAsia="zh-CN"/>
              </w:rPr>
            </w:pPr>
            <w:r>
              <w:rPr>
                <w:rFonts w:hint="eastAsia"/>
                <w:lang w:eastAsia="zh-CN"/>
              </w:rPr>
              <w:t>点击后取消删除此通知</w:t>
            </w:r>
          </w:p>
        </w:tc>
      </w:tr>
      <w:tr w:rsidR="004E5511" w14:paraId="01A7B377" w14:textId="77777777" w:rsidTr="00CF3095">
        <w:trPr>
          <w:cantSplit/>
        </w:trPr>
        <w:tc>
          <w:tcPr>
            <w:tcW w:w="1413" w:type="dxa"/>
          </w:tcPr>
          <w:p w14:paraId="621F287F" w14:textId="77777777" w:rsidR="004E5511" w:rsidRDefault="004E5511" w:rsidP="00CF3095">
            <w:pPr>
              <w:pStyle w:val="Axure0"/>
              <w:ind w:firstLine="360"/>
              <w:rPr>
                <w:lang w:eastAsia="zh-CN"/>
              </w:rPr>
            </w:pPr>
            <w:r>
              <w:rPr>
                <w:rFonts w:hint="eastAsia"/>
                <w:lang w:eastAsia="zh-CN"/>
              </w:rPr>
              <w:t>3</w:t>
            </w:r>
          </w:p>
        </w:tc>
        <w:tc>
          <w:tcPr>
            <w:tcW w:w="2268" w:type="dxa"/>
          </w:tcPr>
          <w:p w14:paraId="60618E17" w14:textId="77777777" w:rsidR="004E5511" w:rsidRDefault="004E5511" w:rsidP="00CF3095">
            <w:pPr>
              <w:pStyle w:val="Axure0"/>
              <w:ind w:firstLine="360"/>
              <w:rPr>
                <w:lang w:eastAsia="zh-CN"/>
              </w:rPr>
            </w:pPr>
            <w:r>
              <w:rPr>
                <w:rFonts w:hint="eastAsia"/>
                <w:lang w:eastAsia="zh-CN"/>
              </w:rPr>
              <w:t>确认</w:t>
            </w:r>
          </w:p>
        </w:tc>
        <w:tc>
          <w:tcPr>
            <w:tcW w:w="4536" w:type="dxa"/>
          </w:tcPr>
          <w:p w14:paraId="1994EF29" w14:textId="14DB106F" w:rsidR="004E5511" w:rsidRDefault="004E5511" w:rsidP="00CF3095">
            <w:pPr>
              <w:pStyle w:val="Axure0"/>
              <w:ind w:firstLine="360"/>
              <w:rPr>
                <w:lang w:eastAsia="zh-CN"/>
              </w:rPr>
            </w:pPr>
            <w:r>
              <w:rPr>
                <w:rFonts w:hint="eastAsia"/>
                <w:lang w:eastAsia="zh-CN"/>
              </w:rPr>
              <w:t>点击后确认删除此通知</w:t>
            </w:r>
          </w:p>
        </w:tc>
      </w:tr>
    </w:tbl>
    <w:p w14:paraId="4222BFA0" w14:textId="2B95A0A0" w:rsidR="004E5511" w:rsidRPr="004E5511" w:rsidRDefault="004E5511" w:rsidP="004E5511"/>
    <w:p w14:paraId="263FD7CB" w14:textId="53626168" w:rsidR="004E5511" w:rsidRDefault="004E5511" w:rsidP="004E5511">
      <w:pPr>
        <w:rPr>
          <w:ins w:id="1833" w:author="HerculesHu" w:date="2017-12-23T23:52:00Z"/>
        </w:rPr>
      </w:pPr>
      <w:r>
        <w:rPr>
          <w:noProof/>
        </w:rPr>
        <w:lastRenderedPageBreak/>
        <w:drawing>
          <wp:inline distT="0" distB="0" distL="0" distR="0" wp14:anchorId="25B9F4FC" wp14:editId="69F83E03">
            <wp:extent cx="4695825" cy="24574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95825" cy="2457450"/>
                    </a:xfrm>
                    <a:prstGeom prst="rect">
                      <a:avLst/>
                    </a:prstGeom>
                  </pic:spPr>
                </pic:pic>
              </a:graphicData>
            </a:graphic>
          </wp:inline>
        </w:drawing>
      </w:r>
    </w:p>
    <w:p w14:paraId="7F09593C" w14:textId="77777777" w:rsidR="00636C47" w:rsidRDefault="00636C47" w:rsidP="00636C47">
      <w:pPr>
        <w:jc w:val="center"/>
        <w:rPr>
          <w:ins w:id="1834" w:author="HerculesHu" w:date="2017-12-23T23:52:00Z"/>
        </w:rPr>
      </w:pPr>
      <w:ins w:id="1835" w:author="HerculesHu" w:date="2017-12-23T23:52:00Z">
        <w:r>
          <w:rPr>
            <w:rFonts w:hint="eastAsia"/>
          </w:rPr>
          <w:t>（电脑</w:t>
        </w:r>
        <w:r>
          <w:t>版</w:t>
        </w:r>
        <w:r>
          <w:rPr>
            <w:rFonts w:hint="eastAsia"/>
          </w:rPr>
          <w:t>）</w:t>
        </w:r>
      </w:ins>
    </w:p>
    <w:p w14:paraId="003FAC06" w14:textId="77777777" w:rsidR="00636C47" w:rsidRPr="004E5511" w:rsidRDefault="00636C47" w:rsidP="004E5511"/>
    <w:p w14:paraId="08BF6A1A" w14:textId="1758B78C" w:rsidR="00F37F1E" w:rsidRDefault="00E54CDC">
      <w:pPr>
        <w:pStyle w:val="a1"/>
      </w:pPr>
      <w:bookmarkStart w:id="1836" w:name="_Toc503060589"/>
      <w:ins w:id="1837" w:author="吴苏琪" w:date="2018-01-07T03:51:00Z">
        <w:r>
          <w:rPr>
            <w:rFonts w:hint="eastAsia"/>
          </w:rPr>
          <w:t>管理员</w:t>
        </w:r>
      </w:ins>
      <w:r w:rsidR="00F37F1E">
        <w:rPr>
          <w:rFonts w:hint="eastAsia"/>
        </w:rPr>
        <w:t>备份</w:t>
      </w:r>
      <w:r w:rsidR="00F37F1E">
        <w:t>管理</w:t>
      </w:r>
      <w:bookmarkEnd w:id="1836"/>
    </w:p>
    <w:p w14:paraId="13CC551F" w14:textId="464A0E8D" w:rsidR="003A75AB" w:rsidRDefault="003A75AB" w:rsidP="003A75AB"/>
    <w:p w14:paraId="326F765D" w14:textId="77777777" w:rsidR="001B2D9D" w:rsidRDefault="001B2D9D" w:rsidP="001B2D9D"/>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1B2D9D" w14:paraId="5956AB4F"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791CA54C" w14:textId="77777777" w:rsidR="001B2D9D" w:rsidRDefault="001B2D9D" w:rsidP="00CF3095">
            <w:pPr>
              <w:pStyle w:val="Axure"/>
            </w:pPr>
            <w:r>
              <w:t>脚注</w:t>
            </w:r>
          </w:p>
        </w:tc>
        <w:tc>
          <w:tcPr>
            <w:tcW w:w="2268" w:type="dxa"/>
          </w:tcPr>
          <w:p w14:paraId="5AFE5ACE" w14:textId="77777777" w:rsidR="001B2D9D" w:rsidRDefault="001B2D9D" w:rsidP="00CF3095">
            <w:pPr>
              <w:pStyle w:val="Axure"/>
            </w:pPr>
            <w:r>
              <w:t>名称</w:t>
            </w:r>
          </w:p>
        </w:tc>
        <w:tc>
          <w:tcPr>
            <w:tcW w:w="4536" w:type="dxa"/>
          </w:tcPr>
          <w:p w14:paraId="6AEE76F6" w14:textId="77777777" w:rsidR="001B2D9D" w:rsidRDefault="001B2D9D" w:rsidP="00CF3095">
            <w:pPr>
              <w:pStyle w:val="Axure"/>
              <w:tabs>
                <w:tab w:val="left" w:pos="1190"/>
              </w:tabs>
            </w:pPr>
            <w:r>
              <w:t>交互</w:t>
            </w:r>
            <w:r>
              <w:tab/>
            </w:r>
          </w:p>
        </w:tc>
      </w:tr>
      <w:tr w:rsidR="001B2D9D" w14:paraId="4922FFF8" w14:textId="77777777" w:rsidTr="00CF3095">
        <w:trPr>
          <w:cantSplit/>
        </w:trPr>
        <w:tc>
          <w:tcPr>
            <w:tcW w:w="1413" w:type="dxa"/>
          </w:tcPr>
          <w:p w14:paraId="6CF6DDEC" w14:textId="77777777" w:rsidR="001B2D9D" w:rsidRDefault="001B2D9D" w:rsidP="00CF3095">
            <w:pPr>
              <w:pStyle w:val="Axure0"/>
            </w:pPr>
            <w:r>
              <w:t>1</w:t>
            </w:r>
          </w:p>
        </w:tc>
        <w:tc>
          <w:tcPr>
            <w:tcW w:w="2268" w:type="dxa"/>
          </w:tcPr>
          <w:p w14:paraId="55AC99F9" w14:textId="77777777" w:rsidR="001B2D9D" w:rsidRDefault="001B2D9D" w:rsidP="00CF3095">
            <w:pPr>
              <w:pStyle w:val="Axure0"/>
              <w:rPr>
                <w:lang w:eastAsia="zh-CN"/>
              </w:rPr>
            </w:pPr>
            <w:r>
              <w:rPr>
                <w:rFonts w:hint="eastAsia"/>
                <w:lang w:eastAsia="zh-CN"/>
              </w:rPr>
              <w:t>翻页</w:t>
            </w:r>
            <w:r>
              <w:rPr>
                <w:lang w:eastAsia="zh-CN"/>
              </w:rPr>
              <w:t>按钮</w:t>
            </w:r>
          </w:p>
        </w:tc>
        <w:tc>
          <w:tcPr>
            <w:tcW w:w="4536" w:type="dxa"/>
          </w:tcPr>
          <w:p w14:paraId="599BCD62" w14:textId="77777777" w:rsidR="001B2D9D" w:rsidRDefault="001B2D9D" w:rsidP="00CF3095">
            <w:pPr>
              <w:pStyle w:val="Axure0"/>
              <w:rPr>
                <w:lang w:eastAsia="zh-CN"/>
              </w:rPr>
            </w:pPr>
            <w:r>
              <w:rPr>
                <w:rFonts w:hint="eastAsia"/>
                <w:lang w:eastAsia="zh-CN"/>
              </w:rPr>
              <w:t>点击进行</w:t>
            </w:r>
            <w:r>
              <w:rPr>
                <w:lang w:eastAsia="zh-CN"/>
              </w:rPr>
              <w:t>翻页</w:t>
            </w:r>
          </w:p>
        </w:tc>
      </w:tr>
      <w:tr w:rsidR="001B2D9D" w14:paraId="2FC900DA"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EC29EFD" w14:textId="77777777" w:rsidR="001B2D9D" w:rsidRDefault="001B2D9D" w:rsidP="00CF3095">
            <w:pPr>
              <w:pStyle w:val="Axure0"/>
              <w:rPr>
                <w:lang w:eastAsia="zh-CN"/>
              </w:rPr>
            </w:pPr>
            <w:r>
              <w:rPr>
                <w:rFonts w:hint="eastAsia"/>
                <w:lang w:eastAsia="zh-CN"/>
              </w:rPr>
              <w:t>2</w:t>
            </w:r>
          </w:p>
        </w:tc>
        <w:tc>
          <w:tcPr>
            <w:tcW w:w="2268" w:type="dxa"/>
          </w:tcPr>
          <w:p w14:paraId="6B5A3E34" w14:textId="77777777" w:rsidR="001B2D9D" w:rsidRDefault="001B2D9D" w:rsidP="00CF3095">
            <w:pPr>
              <w:pStyle w:val="Axure0"/>
              <w:rPr>
                <w:lang w:eastAsia="zh-CN"/>
              </w:rPr>
            </w:pPr>
            <w:r>
              <w:rPr>
                <w:rFonts w:hint="eastAsia"/>
                <w:lang w:eastAsia="zh-CN"/>
              </w:rPr>
              <w:t>页码与</w:t>
            </w:r>
            <w:r>
              <w:rPr>
                <w:lang w:eastAsia="zh-CN"/>
              </w:rPr>
              <w:t>数量显示条</w:t>
            </w:r>
          </w:p>
        </w:tc>
        <w:tc>
          <w:tcPr>
            <w:tcW w:w="4536" w:type="dxa"/>
          </w:tcPr>
          <w:p w14:paraId="0011391F" w14:textId="77777777" w:rsidR="001B2D9D" w:rsidRDefault="001B2D9D" w:rsidP="00CF3095">
            <w:pPr>
              <w:pStyle w:val="Axure0"/>
              <w:rPr>
                <w:lang w:eastAsia="zh-CN"/>
              </w:rPr>
            </w:pPr>
            <w:r>
              <w:rPr>
                <w:rFonts w:hint="eastAsia"/>
                <w:lang w:eastAsia="zh-CN"/>
              </w:rPr>
              <w:t>显示</w:t>
            </w:r>
            <w:r>
              <w:rPr>
                <w:lang w:eastAsia="zh-CN"/>
              </w:rPr>
              <w:t>当前页</w:t>
            </w:r>
            <w:r>
              <w:rPr>
                <w:rFonts w:hint="eastAsia"/>
                <w:lang w:eastAsia="zh-CN"/>
              </w:rPr>
              <w:t>与</w:t>
            </w:r>
            <w:r>
              <w:rPr>
                <w:lang w:eastAsia="zh-CN"/>
              </w:rPr>
              <w:t>数量</w:t>
            </w:r>
          </w:p>
        </w:tc>
      </w:tr>
      <w:tr w:rsidR="001B2D9D" w14:paraId="481E25A2" w14:textId="77777777" w:rsidTr="00CF3095">
        <w:trPr>
          <w:cantSplit/>
        </w:trPr>
        <w:tc>
          <w:tcPr>
            <w:tcW w:w="1413" w:type="dxa"/>
          </w:tcPr>
          <w:p w14:paraId="4D327394" w14:textId="77777777" w:rsidR="001B2D9D" w:rsidRDefault="001B2D9D" w:rsidP="00CF3095">
            <w:pPr>
              <w:pStyle w:val="Axure0"/>
              <w:rPr>
                <w:lang w:eastAsia="zh-CN"/>
              </w:rPr>
            </w:pPr>
            <w:r>
              <w:rPr>
                <w:rFonts w:hint="eastAsia"/>
                <w:lang w:eastAsia="zh-CN"/>
              </w:rPr>
              <w:t>3</w:t>
            </w:r>
          </w:p>
        </w:tc>
        <w:tc>
          <w:tcPr>
            <w:tcW w:w="2268" w:type="dxa"/>
          </w:tcPr>
          <w:p w14:paraId="2388C7B7" w14:textId="77777777" w:rsidR="001B2D9D" w:rsidRDefault="001B2D9D" w:rsidP="00CF3095">
            <w:pPr>
              <w:pStyle w:val="Axure0"/>
              <w:rPr>
                <w:lang w:eastAsia="zh-CN"/>
              </w:rPr>
            </w:pPr>
            <w:r>
              <w:rPr>
                <w:rFonts w:hint="eastAsia"/>
                <w:lang w:eastAsia="zh-CN"/>
              </w:rPr>
              <w:t>清除</w:t>
            </w:r>
            <w:r>
              <w:rPr>
                <w:lang w:eastAsia="zh-CN"/>
              </w:rPr>
              <w:t>按钮</w:t>
            </w:r>
          </w:p>
        </w:tc>
        <w:tc>
          <w:tcPr>
            <w:tcW w:w="4536" w:type="dxa"/>
          </w:tcPr>
          <w:p w14:paraId="51626DE1" w14:textId="77777777" w:rsidR="001B2D9D" w:rsidRDefault="001B2D9D" w:rsidP="00CF3095">
            <w:pPr>
              <w:pStyle w:val="Axure0"/>
              <w:rPr>
                <w:lang w:eastAsia="zh-CN"/>
              </w:rPr>
            </w:pPr>
            <w:r>
              <w:rPr>
                <w:rFonts w:hint="eastAsia"/>
                <w:lang w:eastAsia="zh-CN"/>
              </w:rPr>
              <w:t>点击对所有</w:t>
            </w:r>
            <w:r>
              <w:rPr>
                <w:lang w:eastAsia="zh-CN"/>
              </w:rPr>
              <w:t>页的</w:t>
            </w:r>
            <w:r>
              <w:rPr>
                <w:rFonts w:hint="eastAsia"/>
                <w:lang w:eastAsia="zh-CN"/>
              </w:rPr>
              <w:t>选择进行</w:t>
            </w:r>
            <w:r>
              <w:rPr>
                <w:lang w:eastAsia="zh-CN"/>
              </w:rPr>
              <w:t>清除</w:t>
            </w:r>
          </w:p>
        </w:tc>
      </w:tr>
      <w:tr w:rsidR="001B2D9D" w14:paraId="6B1F1752"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79689F9" w14:textId="77777777" w:rsidR="001B2D9D" w:rsidRDefault="001B2D9D" w:rsidP="00CF3095">
            <w:pPr>
              <w:pStyle w:val="Axure0"/>
              <w:rPr>
                <w:lang w:eastAsia="zh-CN"/>
              </w:rPr>
            </w:pPr>
            <w:r>
              <w:rPr>
                <w:rFonts w:hint="eastAsia"/>
                <w:lang w:eastAsia="zh-CN"/>
              </w:rPr>
              <w:t>4</w:t>
            </w:r>
          </w:p>
        </w:tc>
        <w:tc>
          <w:tcPr>
            <w:tcW w:w="2268" w:type="dxa"/>
          </w:tcPr>
          <w:p w14:paraId="7537F24A" w14:textId="77777777" w:rsidR="001B2D9D" w:rsidRDefault="001B2D9D" w:rsidP="00CF3095">
            <w:pPr>
              <w:pStyle w:val="Axure0"/>
              <w:rPr>
                <w:lang w:eastAsia="zh-CN"/>
              </w:rPr>
            </w:pPr>
            <w:r>
              <w:rPr>
                <w:rFonts w:hint="eastAsia"/>
                <w:lang w:eastAsia="zh-CN"/>
              </w:rPr>
              <w:t>反选</w:t>
            </w:r>
            <w:r>
              <w:rPr>
                <w:lang w:eastAsia="zh-CN"/>
              </w:rPr>
              <w:t>按钮</w:t>
            </w:r>
          </w:p>
        </w:tc>
        <w:tc>
          <w:tcPr>
            <w:tcW w:w="4536" w:type="dxa"/>
          </w:tcPr>
          <w:p w14:paraId="7E57031B" w14:textId="77777777" w:rsidR="001B2D9D" w:rsidRDefault="001B2D9D" w:rsidP="00CF3095">
            <w:pPr>
              <w:pStyle w:val="Axure0"/>
              <w:rPr>
                <w:lang w:eastAsia="zh-CN"/>
              </w:rPr>
            </w:pPr>
            <w:r>
              <w:rPr>
                <w:rFonts w:hint="eastAsia"/>
                <w:lang w:eastAsia="zh-CN"/>
              </w:rPr>
              <w:t>点击进行所有</w:t>
            </w:r>
            <w:r>
              <w:rPr>
                <w:lang w:eastAsia="zh-CN"/>
              </w:rPr>
              <w:t>页的</w:t>
            </w:r>
            <w:r>
              <w:rPr>
                <w:rFonts w:hint="eastAsia"/>
                <w:lang w:eastAsia="zh-CN"/>
              </w:rPr>
              <w:t>反选</w:t>
            </w:r>
          </w:p>
        </w:tc>
      </w:tr>
      <w:tr w:rsidR="001B2D9D" w14:paraId="2D4595AE" w14:textId="77777777" w:rsidTr="00CF3095">
        <w:trPr>
          <w:cantSplit/>
        </w:trPr>
        <w:tc>
          <w:tcPr>
            <w:tcW w:w="1413" w:type="dxa"/>
          </w:tcPr>
          <w:p w14:paraId="22CE9003" w14:textId="77777777" w:rsidR="001B2D9D" w:rsidRDefault="001B2D9D" w:rsidP="00CF3095">
            <w:pPr>
              <w:pStyle w:val="Axure0"/>
              <w:rPr>
                <w:lang w:eastAsia="zh-CN"/>
              </w:rPr>
            </w:pPr>
            <w:r>
              <w:rPr>
                <w:rFonts w:hint="eastAsia"/>
                <w:lang w:eastAsia="zh-CN"/>
              </w:rPr>
              <w:t>5</w:t>
            </w:r>
          </w:p>
        </w:tc>
        <w:tc>
          <w:tcPr>
            <w:tcW w:w="2268" w:type="dxa"/>
          </w:tcPr>
          <w:p w14:paraId="69779A3B" w14:textId="77777777" w:rsidR="001B2D9D" w:rsidRDefault="001B2D9D" w:rsidP="00CF3095">
            <w:pPr>
              <w:pStyle w:val="Axure0"/>
              <w:rPr>
                <w:lang w:eastAsia="zh-CN"/>
              </w:rPr>
            </w:pPr>
            <w:r>
              <w:rPr>
                <w:rFonts w:hint="eastAsia"/>
                <w:lang w:eastAsia="zh-CN"/>
              </w:rPr>
              <w:t>全选</w:t>
            </w:r>
            <w:r>
              <w:rPr>
                <w:lang w:eastAsia="zh-CN"/>
              </w:rPr>
              <w:t>按钮</w:t>
            </w:r>
          </w:p>
        </w:tc>
        <w:tc>
          <w:tcPr>
            <w:tcW w:w="4536" w:type="dxa"/>
          </w:tcPr>
          <w:p w14:paraId="2C64ACCA" w14:textId="77777777" w:rsidR="001B2D9D" w:rsidRDefault="001B2D9D" w:rsidP="00CF3095">
            <w:pPr>
              <w:pStyle w:val="Axure0"/>
              <w:rPr>
                <w:lang w:eastAsia="zh-CN"/>
              </w:rPr>
            </w:pPr>
            <w:r>
              <w:rPr>
                <w:rFonts w:hint="eastAsia"/>
                <w:lang w:eastAsia="zh-CN"/>
              </w:rPr>
              <w:t>点击进行所有</w:t>
            </w:r>
            <w:r>
              <w:rPr>
                <w:lang w:eastAsia="zh-CN"/>
              </w:rPr>
              <w:t>页的</w:t>
            </w:r>
            <w:r>
              <w:rPr>
                <w:rFonts w:hint="eastAsia"/>
                <w:lang w:eastAsia="zh-CN"/>
              </w:rPr>
              <w:t>全选</w:t>
            </w:r>
          </w:p>
        </w:tc>
      </w:tr>
      <w:tr w:rsidR="001B2D9D" w14:paraId="08BDB5EE"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618BF4F2" w14:textId="77777777" w:rsidR="001B2D9D" w:rsidRDefault="001B2D9D" w:rsidP="00CF3095">
            <w:pPr>
              <w:pStyle w:val="Axure0"/>
              <w:rPr>
                <w:lang w:eastAsia="zh-CN"/>
              </w:rPr>
            </w:pPr>
            <w:r>
              <w:rPr>
                <w:rFonts w:hint="eastAsia"/>
                <w:lang w:eastAsia="zh-CN"/>
              </w:rPr>
              <w:t>6</w:t>
            </w:r>
          </w:p>
        </w:tc>
        <w:tc>
          <w:tcPr>
            <w:tcW w:w="2268" w:type="dxa"/>
          </w:tcPr>
          <w:p w14:paraId="5140E5B8" w14:textId="77777777" w:rsidR="001B2D9D" w:rsidRDefault="001B2D9D" w:rsidP="00CF3095">
            <w:pPr>
              <w:pStyle w:val="Axure0"/>
              <w:rPr>
                <w:lang w:eastAsia="zh-CN"/>
              </w:rPr>
            </w:pPr>
            <w:r>
              <w:rPr>
                <w:rFonts w:hint="eastAsia"/>
                <w:lang w:eastAsia="zh-CN"/>
              </w:rPr>
              <w:t>复选</w:t>
            </w:r>
            <w:r>
              <w:rPr>
                <w:lang w:eastAsia="zh-CN"/>
              </w:rPr>
              <w:t>框</w:t>
            </w:r>
          </w:p>
        </w:tc>
        <w:tc>
          <w:tcPr>
            <w:tcW w:w="4536" w:type="dxa"/>
          </w:tcPr>
          <w:p w14:paraId="41B99CB5" w14:textId="77777777" w:rsidR="001B2D9D" w:rsidRDefault="001B2D9D" w:rsidP="00CF3095">
            <w:pPr>
              <w:pStyle w:val="Axure0"/>
              <w:rPr>
                <w:lang w:eastAsia="zh-CN"/>
              </w:rPr>
            </w:pPr>
            <w:r>
              <w:rPr>
                <w:rFonts w:hint="eastAsia"/>
                <w:lang w:eastAsia="zh-CN"/>
              </w:rPr>
              <w:t>点击进行复选</w:t>
            </w:r>
          </w:p>
        </w:tc>
      </w:tr>
      <w:tr w:rsidR="001B2D9D" w14:paraId="74C2EE1A" w14:textId="77777777" w:rsidTr="00CF3095">
        <w:trPr>
          <w:cantSplit/>
        </w:trPr>
        <w:tc>
          <w:tcPr>
            <w:tcW w:w="1413" w:type="dxa"/>
          </w:tcPr>
          <w:p w14:paraId="70F92DB2" w14:textId="77777777" w:rsidR="001B2D9D" w:rsidRDefault="001B2D9D" w:rsidP="00CF3095">
            <w:pPr>
              <w:pStyle w:val="Axure0"/>
              <w:rPr>
                <w:lang w:eastAsia="zh-CN"/>
              </w:rPr>
            </w:pPr>
            <w:r>
              <w:rPr>
                <w:rFonts w:hint="eastAsia"/>
                <w:lang w:eastAsia="zh-CN"/>
              </w:rPr>
              <w:t>7</w:t>
            </w:r>
          </w:p>
        </w:tc>
        <w:tc>
          <w:tcPr>
            <w:tcW w:w="2268" w:type="dxa"/>
          </w:tcPr>
          <w:p w14:paraId="225AF562" w14:textId="77777777" w:rsidR="001B2D9D" w:rsidRDefault="001B2D9D" w:rsidP="00CF3095">
            <w:pPr>
              <w:pStyle w:val="Axure0"/>
              <w:rPr>
                <w:lang w:eastAsia="zh-CN"/>
              </w:rPr>
            </w:pPr>
            <w:r>
              <w:rPr>
                <w:rFonts w:hint="eastAsia"/>
                <w:lang w:eastAsia="zh-CN"/>
              </w:rPr>
              <w:t>单项删除</w:t>
            </w:r>
            <w:r>
              <w:rPr>
                <w:lang w:eastAsia="zh-CN"/>
              </w:rPr>
              <w:t>按钮</w:t>
            </w:r>
          </w:p>
        </w:tc>
        <w:tc>
          <w:tcPr>
            <w:tcW w:w="4536" w:type="dxa"/>
          </w:tcPr>
          <w:p w14:paraId="168483DA" w14:textId="3D863CD1" w:rsidR="001B2D9D" w:rsidRDefault="001B2D9D" w:rsidP="002B3C6B">
            <w:pPr>
              <w:pStyle w:val="Axure0"/>
              <w:rPr>
                <w:lang w:eastAsia="zh-CN"/>
              </w:rPr>
            </w:pPr>
            <w:r>
              <w:rPr>
                <w:rFonts w:hint="eastAsia"/>
                <w:lang w:eastAsia="zh-CN"/>
              </w:rPr>
              <w:t>点击</w:t>
            </w:r>
            <w:r>
              <w:rPr>
                <w:lang w:eastAsia="zh-CN"/>
              </w:rPr>
              <w:t>对该项</w:t>
            </w:r>
            <w:r w:rsidR="002B3C6B">
              <w:rPr>
                <w:rFonts w:hint="eastAsia"/>
                <w:lang w:eastAsia="zh-CN"/>
              </w:rPr>
              <w:t>备份</w:t>
            </w:r>
            <w:r>
              <w:rPr>
                <w:lang w:eastAsia="zh-CN"/>
              </w:rPr>
              <w:t>进行</w:t>
            </w:r>
            <w:r>
              <w:rPr>
                <w:rFonts w:hint="eastAsia"/>
                <w:lang w:eastAsia="zh-CN"/>
              </w:rPr>
              <w:t>删</w:t>
            </w:r>
            <w:r>
              <w:rPr>
                <w:lang w:eastAsia="zh-CN"/>
              </w:rPr>
              <w:t>除</w:t>
            </w:r>
          </w:p>
        </w:tc>
      </w:tr>
      <w:tr w:rsidR="001B2D9D" w14:paraId="60AB659C"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75354637" w14:textId="77777777" w:rsidR="001B2D9D" w:rsidRDefault="001B2D9D" w:rsidP="00CF3095">
            <w:pPr>
              <w:pStyle w:val="Axure0"/>
              <w:rPr>
                <w:lang w:eastAsia="zh-CN"/>
              </w:rPr>
            </w:pPr>
            <w:r>
              <w:rPr>
                <w:rFonts w:hint="eastAsia"/>
                <w:lang w:eastAsia="zh-CN"/>
              </w:rPr>
              <w:t>8</w:t>
            </w:r>
          </w:p>
        </w:tc>
        <w:tc>
          <w:tcPr>
            <w:tcW w:w="2268" w:type="dxa"/>
          </w:tcPr>
          <w:p w14:paraId="17D3A60B" w14:textId="01E3C93E" w:rsidR="001B2D9D" w:rsidRDefault="00011FCE" w:rsidP="00CF3095">
            <w:pPr>
              <w:pStyle w:val="Axure0"/>
              <w:rPr>
                <w:lang w:eastAsia="zh-CN"/>
              </w:rPr>
            </w:pPr>
            <w:r>
              <w:rPr>
                <w:rFonts w:hint="eastAsia"/>
                <w:lang w:eastAsia="zh-CN"/>
              </w:rPr>
              <w:t>备份</w:t>
            </w:r>
            <w:r>
              <w:rPr>
                <w:lang w:eastAsia="zh-CN"/>
              </w:rPr>
              <w:t>时间</w:t>
            </w:r>
            <w:r w:rsidR="001B2D9D">
              <w:rPr>
                <w:rFonts w:hint="eastAsia"/>
                <w:lang w:eastAsia="zh-CN"/>
              </w:rPr>
              <w:t>属性</w:t>
            </w:r>
            <w:r w:rsidR="001B2D9D">
              <w:rPr>
                <w:lang w:eastAsia="zh-CN"/>
              </w:rPr>
              <w:t>列</w:t>
            </w:r>
          </w:p>
        </w:tc>
        <w:tc>
          <w:tcPr>
            <w:tcW w:w="4536" w:type="dxa"/>
          </w:tcPr>
          <w:p w14:paraId="2D95A36D" w14:textId="723E69DA" w:rsidR="001B2D9D" w:rsidRDefault="00FB15AF" w:rsidP="00CF3095">
            <w:pPr>
              <w:pStyle w:val="Axure0"/>
              <w:rPr>
                <w:lang w:eastAsia="zh-CN"/>
              </w:rPr>
            </w:pPr>
            <w:r>
              <w:rPr>
                <w:rFonts w:hint="eastAsia"/>
                <w:lang w:eastAsia="zh-CN"/>
              </w:rPr>
              <w:t>点击</w:t>
            </w:r>
            <w:r>
              <w:rPr>
                <w:lang w:eastAsia="zh-CN"/>
              </w:rPr>
              <w:t>将</w:t>
            </w:r>
            <w:r w:rsidR="00011FCE">
              <w:rPr>
                <w:rFonts w:hint="eastAsia"/>
                <w:lang w:eastAsia="zh-CN"/>
              </w:rPr>
              <w:t>备份</w:t>
            </w:r>
            <w:r w:rsidR="00011FCE">
              <w:rPr>
                <w:lang w:eastAsia="zh-CN"/>
              </w:rPr>
              <w:t>时间</w:t>
            </w:r>
            <w:r>
              <w:rPr>
                <w:rFonts w:hint="eastAsia"/>
                <w:lang w:eastAsia="zh-CN"/>
              </w:rPr>
              <w:t>进行时间序</w:t>
            </w:r>
            <w:r>
              <w:rPr>
                <w:lang w:eastAsia="zh-CN"/>
              </w:rPr>
              <w:t>排序</w:t>
            </w:r>
          </w:p>
        </w:tc>
      </w:tr>
      <w:tr w:rsidR="001B2D9D" w14:paraId="3F90BF14" w14:textId="77777777" w:rsidTr="00CF3095">
        <w:trPr>
          <w:cantSplit/>
        </w:trPr>
        <w:tc>
          <w:tcPr>
            <w:tcW w:w="1413" w:type="dxa"/>
          </w:tcPr>
          <w:p w14:paraId="2A6609C9" w14:textId="77777777" w:rsidR="001B2D9D" w:rsidRDefault="001B2D9D" w:rsidP="00CF3095">
            <w:pPr>
              <w:pStyle w:val="Axure0"/>
              <w:rPr>
                <w:lang w:eastAsia="zh-CN"/>
              </w:rPr>
            </w:pPr>
            <w:r>
              <w:rPr>
                <w:rFonts w:hint="eastAsia"/>
                <w:lang w:eastAsia="zh-CN"/>
              </w:rPr>
              <w:t>9</w:t>
            </w:r>
          </w:p>
        </w:tc>
        <w:tc>
          <w:tcPr>
            <w:tcW w:w="2268" w:type="dxa"/>
          </w:tcPr>
          <w:p w14:paraId="27921E04" w14:textId="3F0D37BF" w:rsidR="001B2D9D" w:rsidRDefault="00986A71" w:rsidP="00CF3095">
            <w:pPr>
              <w:pStyle w:val="Axure0"/>
              <w:rPr>
                <w:lang w:eastAsia="zh-CN"/>
              </w:rPr>
            </w:pPr>
            <w:r>
              <w:rPr>
                <w:rFonts w:hint="eastAsia"/>
                <w:lang w:eastAsia="zh-CN"/>
              </w:rPr>
              <w:t>备份类型属性列</w:t>
            </w:r>
          </w:p>
        </w:tc>
        <w:tc>
          <w:tcPr>
            <w:tcW w:w="4536" w:type="dxa"/>
          </w:tcPr>
          <w:p w14:paraId="2B96498F" w14:textId="694D1670" w:rsidR="001B2D9D" w:rsidRDefault="00986A71" w:rsidP="00CF3095">
            <w:pPr>
              <w:pStyle w:val="Axure0"/>
              <w:rPr>
                <w:lang w:eastAsia="zh-CN"/>
              </w:rPr>
            </w:pPr>
            <w:r>
              <w:rPr>
                <w:rFonts w:hint="eastAsia"/>
                <w:lang w:eastAsia="zh-CN"/>
              </w:rPr>
              <w:t>点击根据</w:t>
            </w:r>
            <w:r>
              <w:rPr>
                <w:lang w:eastAsia="zh-CN"/>
              </w:rPr>
              <w:t>类型</w:t>
            </w:r>
            <w:r>
              <w:rPr>
                <w:rFonts w:hint="eastAsia"/>
                <w:lang w:eastAsia="zh-CN"/>
              </w:rPr>
              <w:t>进行</w:t>
            </w:r>
            <w:r>
              <w:rPr>
                <w:lang w:eastAsia="zh-CN"/>
              </w:rPr>
              <w:t>字典序排序</w:t>
            </w:r>
          </w:p>
        </w:tc>
      </w:tr>
      <w:tr w:rsidR="001B2D9D" w14:paraId="7936D115"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2EFF2AB9" w14:textId="77777777" w:rsidR="001B2D9D" w:rsidRDefault="001B2D9D" w:rsidP="00CF3095">
            <w:pPr>
              <w:pStyle w:val="Axure0"/>
              <w:rPr>
                <w:lang w:eastAsia="zh-CN"/>
              </w:rPr>
            </w:pPr>
            <w:r>
              <w:rPr>
                <w:rFonts w:hint="eastAsia"/>
                <w:lang w:eastAsia="zh-CN"/>
              </w:rPr>
              <w:t>10</w:t>
            </w:r>
          </w:p>
        </w:tc>
        <w:tc>
          <w:tcPr>
            <w:tcW w:w="2268" w:type="dxa"/>
          </w:tcPr>
          <w:p w14:paraId="0E16C77D" w14:textId="1CFAD69F" w:rsidR="001B2D9D" w:rsidRDefault="00C03669" w:rsidP="00CF3095">
            <w:pPr>
              <w:pStyle w:val="Axure0"/>
              <w:rPr>
                <w:lang w:eastAsia="zh-CN"/>
              </w:rPr>
            </w:pPr>
            <w:r>
              <w:rPr>
                <w:rFonts w:hint="eastAsia"/>
                <w:lang w:eastAsia="zh-CN"/>
              </w:rPr>
              <w:t>备注</w:t>
            </w:r>
            <w:r>
              <w:rPr>
                <w:lang w:eastAsia="zh-CN"/>
              </w:rPr>
              <w:t>信息</w:t>
            </w:r>
            <w:r w:rsidR="001B2D9D">
              <w:rPr>
                <w:rFonts w:hint="eastAsia"/>
                <w:lang w:eastAsia="zh-CN"/>
              </w:rPr>
              <w:t>属性</w:t>
            </w:r>
            <w:r w:rsidR="001B2D9D">
              <w:rPr>
                <w:lang w:eastAsia="zh-CN"/>
              </w:rPr>
              <w:t>列</w:t>
            </w:r>
          </w:p>
        </w:tc>
        <w:tc>
          <w:tcPr>
            <w:tcW w:w="4536" w:type="dxa"/>
          </w:tcPr>
          <w:p w14:paraId="1AEFB671" w14:textId="660BF418" w:rsidR="001B2D9D" w:rsidRDefault="00C03669" w:rsidP="00CF3095">
            <w:pPr>
              <w:pStyle w:val="Axure0"/>
              <w:rPr>
                <w:lang w:eastAsia="zh-CN"/>
              </w:rPr>
            </w:pPr>
            <w:r>
              <w:rPr>
                <w:rFonts w:hint="eastAsia"/>
                <w:lang w:eastAsia="zh-CN"/>
              </w:rPr>
              <w:t>点击根据备注</w:t>
            </w:r>
            <w:r>
              <w:rPr>
                <w:lang w:eastAsia="zh-CN"/>
              </w:rPr>
              <w:t>信息</w:t>
            </w:r>
            <w:r>
              <w:rPr>
                <w:rFonts w:hint="eastAsia"/>
                <w:lang w:eastAsia="zh-CN"/>
              </w:rPr>
              <w:t>进行</w:t>
            </w:r>
            <w:r>
              <w:rPr>
                <w:lang w:eastAsia="zh-CN"/>
              </w:rPr>
              <w:t>字典序排序</w:t>
            </w:r>
          </w:p>
        </w:tc>
      </w:tr>
      <w:tr w:rsidR="001B2D9D" w14:paraId="40FE245A" w14:textId="77777777" w:rsidTr="00CF3095">
        <w:trPr>
          <w:cantSplit/>
        </w:trPr>
        <w:tc>
          <w:tcPr>
            <w:tcW w:w="1413" w:type="dxa"/>
          </w:tcPr>
          <w:p w14:paraId="47001022" w14:textId="77777777" w:rsidR="001B2D9D" w:rsidRDefault="001B2D9D" w:rsidP="00CF3095">
            <w:pPr>
              <w:pStyle w:val="Axure0"/>
              <w:rPr>
                <w:lang w:eastAsia="zh-CN"/>
              </w:rPr>
            </w:pPr>
            <w:r>
              <w:rPr>
                <w:rFonts w:hint="eastAsia"/>
                <w:lang w:eastAsia="zh-CN"/>
              </w:rPr>
              <w:t>11</w:t>
            </w:r>
          </w:p>
        </w:tc>
        <w:tc>
          <w:tcPr>
            <w:tcW w:w="2268" w:type="dxa"/>
          </w:tcPr>
          <w:p w14:paraId="6877CBC7" w14:textId="606692BE" w:rsidR="001B2D9D" w:rsidRDefault="00A36BB5" w:rsidP="00CF3095">
            <w:pPr>
              <w:pStyle w:val="Axure0"/>
              <w:rPr>
                <w:lang w:eastAsia="zh-CN"/>
              </w:rPr>
            </w:pPr>
            <w:r>
              <w:rPr>
                <w:rFonts w:hint="eastAsia"/>
                <w:lang w:eastAsia="zh-CN"/>
              </w:rPr>
              <w:t>操作</w:t>
            </w:r>
            <w:r>
              <w:rPr>
                <w:lang w:eastAsia="zh-CN"/>
              </w:rPr>
              <w:t>人员</w:t>
            </w:r>
            <w:r w:rsidR="001B2D9D">
              <w:rPr>
                <w:rFonts w:hint="eastAsia"/>
                <w:lang w:eastAsia="zh-CN"/>
              </w:rPr>
              <w:t>属性列</w:t>
            </w:r>
          </w:p>
        </w:tc>
        <w:tc>
          <w:tcPr>
            <w:tcW w:w="4536" w:type="dxa"/>
          </w:tcPr>
          <w:p w14:paraId="56D192EB" w14:textId="41FCD086" w:rsidR="001B2D9D" w:rsidRDefault="001B2D9D" w:rsidP="00CF3095">
            <w:pPr>
              <w:pStyle w:val="Axure0"/>
              <w:rPr>
                <w:lang w:eastAsia="zh-CN"/>
              </w:rPr>
            </w:pPr>
            <w:r>
              <w:rPr>
                <w:rFonts w:hint="eastAsia"/>
                <w:lang w:eastAsia="zh-CN"/>
              </w:rPr>
              <w:t>点击根据</w:t>
            </w:r>
            <w:r w:rsidR="00A36BB5">
              <w:rPr>
                <w:rFonts w:hint="eastAsia"/>
                <w:lang w:eastAsia="zh-CN"/>
              </w:rPr>
              <w:t>操作</w:t>
            </w:r>
            <w:r w:rsidR="00A36BB5">
              <w:rPr>
                <w:lang w:eastAsia="zh-CN"/>
              </w:rPr>
              <w:t>人员</w:t>
            </w:r>
            <w:r>
              <w:rPr>
                <w:rFonts w:hint="eastAsia"/>
                <w:lang w:eastAsia="zh-CN"/>
              </w:rPr>
              <w:t>进行</w:t>
            </w:r>
            <w:r>
              <w:rPr>
                <w:lang w:eastAsia="zh-CN"/>
              </w:rPr>
              <w:t>字典序排序</w:t>
            </w:r>
          </w:p>
        </w:tc>
      </w:tr>
      <w:tr w:rsidR="001B2D9D" w14:paraId="2724C2AC"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70C56882" w14:textId="77777777" w:rsidR="001B2D9D" w:rsidRDefault="001B2D9D" w:rsidP="00CF3095">
            <w:pPr>
              <w:pStyle w:val="Axure0"/>
              <w:rPr>
                <w:lang w:eastAsia="zh-CN"/>
              </w:rPr>
            </w:pPr>
            <w:r>
              <w:rPr>
                <w:rFonts w:hint="eastAsia"/>
                <w:lang w:eastAsia="zh-CN"/>
              </w:rPr>
              <w:t>1</w:t>
            </w:r>
            <w:r>
              <w:rPr>
                <w:lang w:eastAsia="zh-CN"/>
              </w:rPr>
              <w:t>2</w:t>
            </w:r>
          </w:p>
        </w:tc>
        <w:tc>
          <w:tcPr>
            <w:tcW w:w="2268" w:type="dxa"/>
          </w:tcPr>
          <w:p w14:paraId="60473EEE" w14:textId="1BF6EFF3" w:rsidR="001B2D9D" w:rsidRDefault="00360437" w:rsidP="00CF3095">
            <w:pPr>
              <w:pStyle w:val="Axure0"/>
              <w:rPr>
                <w:lang w:eastAsia="zh-CN"/>
              </w:rPr>
            </w:pPr>
            <w:r>
              <w:rPr>
                <w:rFonts w:hint="eastAsia"/>
                <w:lang w:eastAsia="zh-CN"/>
              </w:rPr>
              <w:t>复选</w:t>
            </w:r>
            <w:r>
              <w:rPr>
                <w:lang w:eastAsia="zh-CN"/>
              </w:rPr>
              <w:t>删除按钮</w:t>
            </w:r>
          </w:p>
        </w:tc>
        <w:tc>
          <w:tcPr>
            <w:tcW w:w="4536" w:type="dxa"/>
          </w:tcPr>
          <w:p w14:paraId="28462C78" w14:textId="649AB673" w:rsidR="001B2D9D" w:rsidRDefault="00360437" w:rsidP="00CF3095">
            <w:pPr>
              <w:pStyle w:val="Axure0"/>
              <w:rPr>
                <w:lang w:eastAsia="zh-CN"/>
              </w:rPr>
            </w:pPr>
            <w:r>
              <w:rPr>
                <w:rFonts w:hint="eastAsia"/>
                <w:lang w:eastAsia="zh-CN"/>
              </w:rPr>
              <w:t>点击</w:t>
            </w:r>
            <w:r>
              <w:rPr>
                <w:lang w:eastAsia="zh-CN"/>
              </w:rPr>
              <w:t>对</w:t>
            </w:r>
            <w:r>
              <w:rPr>
                <w:rFonts w:hint="eastAsia"/>
                <w:lang w:eastAsia="zh-CN"/>
              </w:rPr>
              <w:t>复选</w:t>
            </w:r>
            <w:r>
              <w:rPr>
                <w:lang w:eastAsia="zh-CN"/>
              </w:rPr>
              <w:t>的</w:t>
            </w:r>
            <w:r>
              <w:rPr>
                <w:rFonts w:hint="eastAsia"/>
                <w:lang w:eastAsia="zh-CN"/>
              </w:rPr>
              <w:t>备份</w:t>
            </w:r>
            <w:r w:rsidR="00061D1E">
              <w:rPr>
                <w:rFonts w:hint="eastAsia"/>
                <w:lang w:eastAsia="zh-CN"/>
              </w:rPr>
              <w:t>项</w:t>
            </w:r>
            <w:r>
              <w:rPr>
                <w:lang w:eastAsia="zh-CN"/>
              </w:rPr>
              <w:t>进行</w:t>
            </w:r>
            <w:r>
              <w:rPr>
                <w:rFonts w:hint="eastAsia"/>
                <w:lang w:eastAsia="zh-CN"/>
              </w:rPr>
              <w:t>删</w:t>
            </w:r>
            <w:r>
              <w:rPr>
                <w:lang w:eastAsia="zh-CN"/>
              </w:rPr>
              <w:t>除</w:t>
            </w:r>
          </w:p>
        </w:tc>
      </w:tr>
      <w:tr w:rsidR="003D7A0C" w14:paraId="7471A589" w14:textId="77777777" w:rsidTr="00CF3095">
        <w:trPr>
          <w:cantSplit/>
        </w:trPr>
        <w:tc>
          <w:tcPr>
            <w:tcW w:w="1413" w:type="dxa"/>
          </w:tcPr>
          <w:p w14:paraId="686E32EE" w14:textId="317B7F52" w:rsidR="003D7A0C" w:rsidRDefault="003D7A0C" w:rsidP="00CF3095">
            <w:pPr>
              <w:pStyle w:val="Axure0"/>
              <w:rPr>
                <w:lang w:eastAsia="zh-CN"/>
              </w:rPr>
            </w:pPr>
            <w:r>
              <w:rPr>
                <w:rFonts w:hint="eastAsia"/>
                <w:lang w:eastAsia="zh-CN"/>
              </w:rPr>
              <w:t>13</w:t>
            </w:r>
          </w:p>
        </w:tc>
        <w:tc>
          <w:tcPr>
            <w:tcW w:w="2268" w:type="dxa"/>
          </w:tcPr>
          <w:p w14:paraId="66A4B711" w14:textId="785C9B11" w:rsidR="003D7A0C" w:rsidRDefault="003D7A0C" w:rsidP="00CF3095">
            <w:pPr>
              <w:pStyle w:val="Axure0"/>
              <w:rPr>
                <w:lang w:eastAsia="zh-CN"/>
              </w:rPr>
            </w:pPr>
            <w:r>
              <w:rPr>
                <w:rFonts w:hint="eastAsia"/>
                <w:lang w:eastAsia="zh-CN"/>
              </w:rPr>
              <w:t>磁盘</w:t>
            </w:r>
            <w:r>
              <w:rPr>
                <w:lang w:eastAsia="zh-CN"/>
              </w:rPr>
              <w:t>剩余空间</w:t>
            </w:r>
            <w:r>
              <w:rPr>
                <w:rFonts w:hint="eastAsia"/>
                <w:lang w:eastAsia="zh-CN"/>
              </w:rPr>
              <w:t>容量</w:t>
            </w:r>
            <w:r>
              <w:rPr>
                <w:lang w:eastAsia="zh-CN"/>
              </w:rPr>
              <w:t>条</w:t>
            </w:r>
          </w:p>
        </w:tc>
        <w:tc>
          <w:tcPr>
            <w:tcW w:w="4536" w:type="dxa"/>
          </w:tcPr>
          <w:p w14:paraId="580FE283" w14:textId="1665F314" w:rsidR="003D7A0C" w:rsidRDefault="003D7A0C" w:rsidP="00CF3095">
            <w:pPr>
              <w:pStyle w:val="Axure0"/>
              <w:rPr>
                <w:lang w:eastAsia="zh-CN"/>
              </w:rPr>
            </w:pPr>
            <w:r>
              <w:rPr>
                <w:rFonts w:hint="eastAsia"/>
                <w:lang w:eastAsia="zh-CN"/>
              </w:rPr>
              <w:t>显示</w:t>
            </w:r>
            <w:r>
              <w:rPr>
                <w:lang w:eastAsia="zh-CN"/>
              </w:rPr>
              <w:t>备份剩余的空间</w:t>
            </w:r>
          </w:p>
        </w:tc>
      </w:tr>
      <w:tr w:rsidR="000131E9" w14:paraId="69D19265"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D0C571E" w14:textId="2D21781F" w:rsidR="000131E9" w:rsidRDefault="000131E9" w:rsidP="00CF3095">
            <w:pPr>
              <w:pStyle w:val="Axure0"/>
              <w:rPr>
                <w:lang w:eastAsia="zh-CN"/>
              </w:rPr>
            </w:pPr>
            <w:r>
              <w:rPr>
                <w:rFonts w:hint="eastAsia"/>
                <w:lang w:eastAsia="zh-CN"/>
              </w:rPr>
              <w:t>14</w:t>
            </w:r>
          </w:p>
        </w:tc>
        <w:tc>
          <w:tcPr>
            <w:tcW w:w="2268" w:type="dxa"/>
          </w:tcPr>
          <w:p w14:paraId="6D76FF59" w14:textId="45E68EB1" w:rsidR="000131E9" w:rsidRDefault="000131E9" w:rsidP="00CF3095">
            <w:pPr>
              <w:pStyle w:val="Axure0"/>
              <w:rPr>
                <w:lang w:eastAsia="zh-CN"/>
              </w:rPr>
            </w:pPr>
            <w:r>
              <w:rPr>
                <w:rFonts w:hint="eastAsia"/>
                <w:lang w:eastAsia="zh-CN"/>
              </w:rPr>
              <w:t>手动</w:t>
            </w:r>
            <w:r>
              <w:rPr>
                <w:lang w:eastAsia="zh-CN"/>
              </w:rPr>
              <w:t>备份</w:t>
            </w:r>
            <w:r>
              <w:rPr>
                <w:rFonts w:hint="eastAsia"/>
                <w:lang w:eastAsia="zh-CN"/>
              </w:rPr>
              <w:t>按钮</w:t>
            </w:r>
          </w:p>
        </w:tc>
        <w:tc>
          <w:tcPr>
            <w:tcW w:w="4536" w:type="dxa"/>
          </w:tcPr>
          <w:p w14:paraId="092EF74A" w14:textId="2A29972E" w:rsidR="000131E9" w:rsidRDefault="00FC3BF7" w:rsidP="00CF3095">
            <w:pPr>
              <w:pStyle w:val="Axure0"/>
              <w:rPr>
                <w:lang w:eastAsia="zh-CN"/>
              </w:rPr>
            </w:pPr>
            <w:r>
              <w:rPr>
                <w:rFonts w:hint="eastAsia"/>
                <w:lang w:eastAsia="zh-CN"/>
              </w:rPr>
              <w:t>点击对</w:t>
            </w:r>
            <w:r>
              <w:rPr>
                <w:lang w:eastAsia="zh-CN"/>
              </w:rPr>
              <w:t>当前状态进行备份</w:t>
            </w:r>
          </w:p>
        </w:tc>
      </w:tr>
      <w:tr w:rsidR="000131E9" w14:paraId="496D1D3F" w14:textId="77777777" w:rsidTr="00CF3095">
        <w:trPr>
          <w:cantSplit/>
        </w:trPr>
        <w:tc>
          <w:tcPr>
            <w:tcW w:w="1413" w:type="dxa"/>
          </w:tcPr>
          <w:p w14:paraId="119873D7" w14:textId="672110AA" w:rsidR="000131E9" w:rsidRDefault="000131E9" w:rsidP="00CF3095">
            <w:pPr>
              <w:pStyle w:val="Axure0"/>
              <w:rPr>
                <w:lang w:eastAsia="zh-CN"/>
              </w:rPr>
            </w:pPr>
            <w:r>
              <w:rPr>
                <w:rFonts w:hint="eastAsia"/>
                <w:lang w:eastAsia="zh-CN"/>
              </w:rPr>
              <w:t>15</w:t>
            </w:r>
          </w:p>
        </w:tc>
        <w:tc>
          <w:tcPr>
            <w:tcW w:w="2268" w:type="dxa"/>
          </w:tcPr>
          <w:p w14:paraId="20A0C2C5" w14:textId="4ABDC696" w:rsidR="000131E9" w:rsidRDefault="000131E9" w:rsidP="00CF3095">
            <w:pPr>
              <w:pStyle w:val="Axure0"/>
              <w:rPr>
                <w:lang w:eastAsia="zh-CN"/>
              </w:rPr>
            </w:pPr>
            <w:r>
              <w:rPr>
                <w:rFonts w:hint="eastAsia"/>
                <w:lang w:eastAsia="zh-CN"/>
              </w:rPr>
              <w:t>自动</w:t>
            </w:r>
            <w:r>
              <w:rPr>
                <w:lang w:eastAsia="zh-CN"/>
              </w:rPr>
              <w:t>备份按钮</w:t>
            </w:r>
          </w:p>
        </w:tc>
        <w:tc>
          <w:tcPr>
            <w:tcW w:w="4536" w:type="dxa"/>
          </w:tcPr>
          <w:p w14:paraId="525CB3DE" w14:textId="03ADF122" w:rsidR="000131E9" w:rsidRDefault="00FC3BF7" w:rsidP="00CF3095">
            <w:pPr>
              <w:pStyle w:val="Axure0"/>
              <w:rPr>
                <w:lang w:eastAsia="zh-CN"/>
              </w:rPr>
            </w:pPr>
            <w:r>
              <w:rPr>
                <w:rFonts w:hint="eastAsia"/>
                <w:lang w:eastAsia="zh-CN"/>
              </w:rPr>
              <w:t>点击进行自动</w:t>
            </w:r>
            <w:r>
              <w:rPr>
                <w:lang w:eastAsia="zh-CN"/>
              </w:rPr>
              <w:t>备份设置</w:t>
            </w:r>
          </w:p>
        </w:tc>
      </w:tr>
    </w:tbl>
    <w:p w14:paraId="221D0826" w14:textId="0FC7A7E7" w:rsidR="003A75AB" w:rsidRPr="002B3C6B" w:rsidRDefault="003A75AB" w:rsidP="003A75AB"/>
    <w:p w14:paraId="79810E86" w14:textId="5B76528E" w:rsidR="003A75AB" w:rsidRDefault="003A75AB" w:rsidP="003A75AB">
      <w:pPr>
        <w:rPr>
          <w:ins w:id="1838" w:author="HerculesHu" w:date="2017-12-23T23:52:00Z"/>
        </w:rPr>
      </w:pPr>
      <w:r>
        <w:rPr>
          <w:noProof/>
        </w:rPr>
        <w:lastRenderedPageBreak/>
        <w:drawing>
          <wp:inline distT="0" distB="0" distL="0" distR="0" wp14:anchorId="4CE2E2DC" wp14:editId="56D4C37F">
            <wp:extent cx="5274310" cy="31521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152140"/>
                    </a:xfrm>
                    <a:prstGeom prst="rect">
                      <a:avLst/>
                    </a:prstGeom>
                  </pic:spPr>
                </pic:pic>
              </a:graphicData>
            </a:graphic>
          </wp:inline>
        </w:drawing>
      </w:r>
    </w:p>
    <w:p w14:paraId="5241B833" w14:textId="77777777" w:rsidR="00636C47" w:rsidRDefault="00636C47" w:rsidP="00636C47">
      <w:pPr>
        <w:jc w:val="center"/>
        <w:rPr>
          <w:ins w:id="1839" w:author="HerculesHu" w:date="2017-12-23T23:52:00Z"/>
        </w:rPr>
      </w:pPr>
      <w:ins w:id="1840" w:author="HerculesHu" w:date="2017-12-23T23:52:00Z">
        <w:r>
          <w:rPr>
            <w:rFonts w:hint="eastAsia"/>
          </w:rPr>
          <w:t>（电脑</w:t>
        </w:r>
        <w:r>
          <w:t>版</w:t>
        </w:r>
        <w:r>
          <w:rPr>
            <w:rFonts w:hint="eastAsia"/>
          </w:rPr>
          <w:t>）</w:t>
        </w:r>
      </w:ins>
    </w:p>
    <w:p w14:paraId="654A00C7" w14:textId="77777777" w:rsidR="00636C47" w:rsidRDefault="00636C47" w:rsidP="003A75AB"/>
    <w:p w14:paraId="3AE20673" w14:textId="0639E305" w:rsidR="00801E66" w:rsidRDefault="00801E66" w:rsidP="003A75AB"/>
    <w:p w14:paraId="75C6F813" w14:textId="12BEAB0D" w:rsidR="00801E66" w:rsidRDefault="00801E66">
      <w:pPr>
        <w:pStyle w:val="a2"/>
      </w:pPr>
      <w:bookmarkStart w:id="1841" w:name="_Toc503060590"/>
      <w:r>
        <w:rPr>
          <w:rFonts w:hint="eastAsia"/>
        </w:rPr>
        <w:t>自动</w:t>
      </w:r>
      <w:r>
        <w:t>备份设置</w:t>
      </w:r>
      <w:bookmarkEnd w:id="1841"/>
    </w:p>
    <w:p w14:paraId="37B4D024" w14:textId="7DB48E61" w:rsidR="004B015D" w:rsidRDefault="004B015D" w:rsidP="004B015D"/>
    <w:p w14:paraId="12C71AF3" w14:textId="62D11A15" w:rsidR="00D41842" w:rsidRDefault="00D41842" w:rsidP="004B015D"/>
    <w:p w14:paraId="26B49341" w14:textId="77777777" w:rsidR="00D41842" w:rsidRDefault="00D41842" w:rsidP="00D41842"/>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D41842" w14:paraId="6C6D03F0"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7881FE86" w14:textId="77777777" w:rsidR="00D41842" w:rsidRDefault="00D41842" w:rsidP="00CF3095">
            <w:pPr>
              <w:pStyle w:val="Axure"/>
              <w:ind w:firstLine="360"/>
            </w:pPr>
            <w:r>
              <w:t>脚注</w:t>
            </w:r>
          </w:p>
        </w:tc>
        <w:tc>
          <w:tcPr>
            <w:tcW w:w="2268" w:type="dxa"/>
          </w:tcPr>
          <w:p w14:paraId="2E0E59AF" w14:textId="77777777" w:rsidR="00D41842" w:rsidRDefault="00D41842" w:rsidP="00CF3095">
            <w:pPr>
              <w:pStyle w:val="Axure"/>
              <w:ind w:firstLine="360"/>
            </w:pPr>
            <w:r>
              <w:t>名称</w:t>
            </w:r>
          </w:p>
        </w:tc>
        <w:tc>
          <w:tcPr>
            <w:tcW w:w="4536" w:type="dxa"/>
          </w:tcPr>
          <w:p w14:paraId="779363EA" w14:textId="77777777" w:rsidR="00D41842" w:rsidRDefault="00D41842" w:rsidP="00CF3095">
            <w:pPr>
              <w:pStyle w:val="Axure"/>
              <w:tabs>
                <w:tab w:val="left" w:pos="1190"/>
              </w:tabs>
              <w:ind w:firstLine="360"/>
            </w:pPr>
            <w:r>
              <w:t>交互</w:t>
            </w:r>
            <w:r>
              <w:tab/>
            </w:r>
          </w:p>
        </w:tc>
      </w:tr>
      <w:tr w:rsidR="00D41842" w14:paraId="3074D30C" w14:textId="77777777" w:rsidTr="00CF3095">
        <w:trPr>
          <w:cantSplit/>
        </w:trPr>
        <w:tc>
          <w:tcPr>
            <w:tcW w:w="1413" w:type="dxa"/>
          </w:tcPr>
          <w:p w14:paraId="2D3CF8D0" w14:textId="77777777" w:rsidR="00D41842" w:rsidRDefault="00D41842" w:rsidP="00CF3095">
            <w:pPr>
              <w:pStyle w:val="Axure0"/>
              <w:ind w:firstLine="360"/>
            </w:pPr>
            <w:r>
              <w:t>1</w:t>
            </w:r>
          </w:p>
        </w:tc>
        <w:tc>
          <w:tcPr>
            <w:tcW w:w="2268" w:type="dxa"/>
          </w:tcPr>
          <w:p w14:paraId="17220953" w14:textId="77777777" w:rsidR="00D41842" w:rsidRDefault="00D41842" w:rsidP="00CF3095">
            <w:pPr>
              <w:pStyle w:val="Axure0"/>
              <w:ind w:firstLine="360"/>
            </w:pPr>
            <w:r>
              <w:rPr>
                <w:rFonts w:hint="eastAsia"/>
                <w:lang w:eastAsia="zh-CN"/>
              </w:rPr>
              <w:t>关闭</w:t>
            </w:r>
          </w:p>
        </w:tc>
        <w:tc>
          <w:tcPr>
            <w:tcW w:w="4536" w:type="dxa"/>
          </w:tcPr>
          <w:p w14:paraId="0FCC6CC1" w14:textId="143563BA" w:rsidR="00D41842" w:rsidRDefault="00D41842" w:rsidP="00D41842">
            <w:pPr>
              <w:pStyle w:val="Axure0"/>
              <w:ind w:firstLine="360"/>
              <w:rPr>
                <w:lang w:eastAsia="zh-CN"/>
              </w:rPr>
            </w:pPr>
            <w:r>
              <w:rPr>
                <w:rFonts w:hint="eastAsia"/>
                <w:lang w:eastAsia="zh-CN"/>
              </w:rPr>
              <w:t>点击后取消此次设置</w:t>
            </w:r>
          </w:p>
        </w:tc>
      </w:tr>
      <w:tr w:rsidR="00D41842" w14:paraId="26D56DE9"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0CD15046" w14:textId="77777777" w:rsidR="00D41842" w:rsidRDefault="00D41842" w:rsidP="00CF3095">
            <w:pPr>
              <w:pStyle w:val="Axure0"/>
              <w:ind w:firstLine="360"/>
              <w:rPr>
                <w:lang w:eastAsia="zh-CN"/>
              </w:rPr>
            </w:pPr>
            <w:r>
              <w:rPr>
                <w:rFonts w:hint="eastAsia"/>
                <w:lang w:eastAsia="zh-CN"/>
              </w:rPr>
              <w:t>2</w:t>
            </w:r>
          </w:p>
        </w:tc>
        <w:tc>
          <w:tcPr>
            <w:tcW w:w="2268" w:type="dxa"/>
          </w:tcPr>
          <w:p w14:paraId="550149E5" w14:textId="01232661" w:rsidR="00D41842" w:rsidRDefault="00D41842" w:rsidP="00CF3095">
            <w:pPr>
              <w:pStyle w:val="Axure0"/>
              <w:ind w:firstLine="360"/>
              <w:rPr>
                <w:lang w:eastAsia="zh-CN"/>
              </w:rPr>
            </w:pPr>
            <w:r>
              <w:rPr>
                <w:rFonts w:hint="eastAsia"/>
                <w:lang w:eastAsia="zh-CN"/>
              </w:rPr>
              <w:t>时间输入</w:t>
            </w:r>
            <w:r>
              <w:rPr>
                <w:lang w:eastAsia="zh-CN"/>
              </w:rPr>
              <w:t>框</w:t>
            </w:r>
          </w:p>
        </w:tc>
        <w:tc>
          <w:tcPr>
            <w:tcW w:w="4536" w:type="dxa"/>
          </w:tcPr>
          <w:p w14:paraId="2D7CC66F" w14:textId="533F63EB" w:rsidR="00D41842" w:rsidRDefault="00D41842" w:rsidP="00CF3095">
            <w:pPr>
              <w:pStyle w:val="Axure0"/>
              <w:ind w:firstLine="360"/>
              <w:rPr>
                <w:lang w:eastAsia="zh-CN"/>
              </w:rPr>
            </w:pPr>
            <w:r>
              <w:rPr>
                <w:rFonts w:hint="eastAsia"/>
                <w:lang w:eastAsia="zh-CN"/>
              </w:rPr>
              <w:t>输入正整数时间</w:t>
            </w:r>
            <w:r>
              <w:rPr>
                <w:lang w:eastAsia="zh-CN"/>
              </w:rPr>
              <w:t>间隔</w:t>
            </w:r>
          </w:p>
        </w:tc>
      </w:tr>
      <w:tr w:rsidR="00D41842" w14:paraId="47F0F196" w14:textId="77777777" w:rsidTr="00CF3095">
        <w:trPr>
          <w:cantSplit/>
        </w:trPr>
        <w:tc>
          <w:tcPr>
            <w:tcW w:w="1413" w:type="dxa"/>
          </w:tcPr>
          <w:p w14:paraId="64E65876" w14:textId="77777777" w:rsidR="00D41842" w:rsidRDefault="00D41842" w:rsidP="00CF3095">
            <w:pPr>
              <w:pStyle w:val="Axure0"/>
              <w:ind w:firstLine="360"/>
              <w:rPr>
                <w:lang w:eastAsia="zh-CN"/>
              </w:rPr>
            </w:pPr>
            <w:r>
              <w:rPr>
                <w:rFonts w:hint="eastAsia"/>
                <w:lang w:eastAsia="zh-CN"/>
              </w:rPr>
              <w:t>3</w:t>
            </w:r>
          </w:p>
        </w:tc>
        <w:tc>
          <w:tcPr>
            <w:tcW w:w="2268" w:type="dxa"/>
          </w:tcPr>
          <w:p w14:paraId="73DC9861" w14:textId="77777777" w:rsidR="00D41842" w:rsidRDefault="00D41842" w:rsidP="00CF3095">
            <w:pPr>
              <w:pStyle w:val="Axure0"/>
              <w:ind w:firstLine="360"/>
              <w:rPr>
                <w:lang w:eastAsia="zh-CN"/>
              </w:rPr>
            </w:pPr>
            <w:r>
              <w:rPr>
                <w:rFonts w:hint="eastAsia"/>
                <w:lang w:eastAsia="zh-CN"/>
              </w:rPr>
              <w:t>确认</w:t>
            </w:r>
          </w:p>
        </w:tc>
        <w:tc>
          <w:tcPr>
            <w:tcW w:w="4536" w:type="dxa"/>
          </w:tcPr>
          <w:p w14:paraId="70CEC88E" w14:textId="57DF4F4B" w:rsidR="00D41842" w:rsidRDefault="00D41842" w:rsidP="00D41842">
            <w:pPr>
              <w:pStyle w:val="Axure0"/>
              <w:ind w:firstLine="360"/>
              <w:rPr>
                <w:lang w:eastAsia="zh-CN"/>
              </w:rPr>
            </w:pPr>
            <w:r>
              <w:rPr>
                <w:rFonts w:hint="eastAsia"/>
                <w:lang w:eastAsia="zh-CN"/>
              </w:rPr>
              <w:t>点击后确认调整自动</w:t>
            </w:r>
            <w:r>
              <w:rPr>
                <w:lang w:eastAsia="zh-CN"/>
              </w:rPr>
              <w:t>备份时间，并以当前时间为起始时间</w:t>
            </w:r>
          </w:p>
        </w:tc>
      </w:tr>
    </w:tbl>
    <w:p w14:paraId="0170E708" w14:textId="77777777" w:rsidR="00D41842" w:rsidRPr="004E5511" w:rsidRDefault="00D41842" w:rsidP="00D41842"/>
    <w:p w14:paraId="0AE275D1" w14:textId="77777777" w:rsidR="00D41842" w:rsidRPr="00D41842" w:rsidRDefault="00D41842" w:rsidP="004B015D"/>
    <w:p w14:paraId="28E63FC5" w14:textId="02D970E8" w:rsidR="004B015D" w:rsidRDefault="002D0F3B">
      <w:pPr>
        <w:ind w:firstLineChars="600" w:firstLine="1260"/>
        <w:rPr>
          <w:ins w:id="1842" w:author="HerculesHu" w:date="2017-12-23T23:52:00Z"/>
        </w:rPr>
        <w:pPrChange w:id="1843" w:author="HerculesHu" w:date="2017-12-24T00:15:00Z">
          <w:pPr/>
        </w:pPrChange>
      </w:pPr>
      <w:r>
        <w:rPr>
          <w:noProof/>
        </w:rPr>
        <w:lastRenderedPageBreak/>
        <w:drawing>
          <wp:inline distT="0" distB="0" distL="0" distR="0" wp14:anchorId="112CDA89" wp14:editId="00C86349">
            <wp:extent cx="3876675" cy="32956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76675" cy="3295650"/>
                    </a:xfrm>
                    <a:prstGeom prst="rect">
                      <a:avLst/>
                    </a:prstGeom>
                  </pic:spPr>
                </pic:pic>
              </a:graphicData>
            </a:graphic>
          </wp:inline>
        </w:drawing>
      </w:r>
    </w:p>
    <w:p w14:paraId="6F6E01F6" w14:textId="77777777" w:rsidR="00636C47" w:rsidRDefault="00636C47" w:rsidP="00636C47">
      <w:pPr>
        <w:jc w:val="center"/>
        <w:rPr>
          <w:ins w:id="1844" w:author="HerculesHu" w:date="2017-12-23T23:52:00Z"/>
        </w:rPr>
      </w:pPr>
      <w:ins w:id="1845" w:author="HerculesHu" w:date="2017-12-23T23:52:00Z">
        <w:r>
          <w:rPr>
            <w:rFonts w:hint="eastAsia"/>
          </w:rPr>
          <w:t>（电脑</w:t>
        </w:r>
        <w:r>
          <w:t>版</w:t>
        </w:r>
        <w:r>
          <w:rPr>
            <w:rFonts w:hint="eastAsia"/>
          </w:rPr>
          <w:t>）</w:t>
        </w:r>
      </w:ins>
    </w:p>
    <w:p w14:paraId="6ACD2967" w14:textId="77777777" w:rsidR="00636C47" w:rsidRPr="004B015D" w:rsidRDefault="00636C47" w:rsidP="004B015D"/>
    <w:p w14:paraId="43669372" w14:textId="7BAB9E1C" w:rsidR="00801E66" w:rsidRDefault="00801E66">
      <w:pPr>
        <w:pStyle w:val="a2"/>
      </w:pPr>
      <w:bookmarkStart w:id="1846" w:name="_Toc503060591"/>
      <w:r>
        <w:rPr>
          <w:rFonts w:hint="eastAsia"/>
        </w:rPr>
        <w:t>手动</w:t>
      </w:r>
      <w:r>
        <w:t>备份设置</w:t>
      </w:r>
      <w:bookmarkEnd w:id="1846"/>
    </w:p>
    <w:p w14:paraId="01DD80DA" w14:textId="181F1A97" w:rsidR="004B015D" w:rsidRDefault="004B015D" w:rsidP="004B015D"/>
    <w:p w14:paraId="7C4BCD25" w14:textId="66580050" w:rsidR="00D41842" w:rsidRDefault="00D41842" w:rsidP="004B015D"/>
    <w:p w14:paraId="0F18D302" w14:textId="77777777" w:rsidR="00D41842" w:rsidRDefault="00D41842" w:rsidP="00D41842"/>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D41842" w14:paraId="0CB68F28"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4663B37E" w14:textId="77777777" w:rsidR="00D41842" w:rsidRDefault="00D41842" w:rsidP="00CF3095">
            <w:pPr>
              <w:pStyle w:val="Axure"/>
              <w:ind w:firstLine="360"/>
            </w:pPr>
            <w:r>
              <w:t>脚注</w:t>
            </w:r>
          </w:p>
        </w:tc>
        <w:tc>
          <w:tcPr>
            <w:tcW w:w="2268" w:type="dxa"/>
          </w:tcPr>
          <w:p w14:paraId="79E9BDDA" w14:textId="77777777" w:rsidR="00D41842" w:rsidRDefault="00D41842" w:rsidP="00CF3095">
            <w:pPr>
              <w:pStyle w:val="Axure"/>
              <w:ind w:firstLine="360"/>
            </w:pPr>
            <w:r>
              <w:t>名称</w:t>
            </w:r>
          </w:p>
        </w:tc>
        <w:tc>
          <w:tcPr>
            <w:tcW w:w="4536" w:type="dxa"/>
          </w:tcPr>
          <w:p w14:paraId="17254AE2" w14:textId="77777777" w:rsidR="00D41842" w:rsidRDefault="00D41842" w:rsidP="00CF3095">
            <w:pPr>
              <w:pStyle w:val="Axure"/>
              <w:tabs>
                <w:tab w:val="left" w:pos="1190"/>
              </w:tabs>
              <w:ind w:firstLine="360"/>
            </w:pPr>
            <w:r>
              <w:t>交互</w:t>
            </w:r>
            <w:r>
              <w:tab/>
            </w:r>
          </w:p>
        </w:tc>
      </w:tr>
      <w:tr w:rsidR="00D41842" w14:paraId="0D7ECE52" w14:textId="77777777" w:rsidTr="00CF3095">
        <w:trPr>
          <w:cantSplit/>
        </w:trPr>
        <w:tc>
          <w:tcPr>
            <w:tcW w:w="1413" w:type="dxa"/>
          </w:tcPr>
          <w:p w14:paraId="529E96D8" w14:textId="77777777" w:rsidR="00D41842" w:rsidRDefault="00D41842" w:rsidP="00CF3095">
            <w:pPr>
              <w:pStyle w:val="Axure0"/>
              <w:ind w:firstLine="360"/>
            </w:pPr>
            <w:r>
              <w:t>1</w:t>
            </w:r>
          </w:p>
        </w:tc>
        <w:tc>
          <w:tcPr>
            <w:tcW w:w="2268" w:type="dxa"/>
          </w:tcPr>
          <w:p w14:paraId="290DC7D8" w14:textId="77777777" w:rsidR="00D41842" w:rsidRDefault="00D41842" w:rsidP="00CF3095">
            <w:pPr>
              <w:pStyle w:val="Axure0"/>
              <w:ind w:firstLine="360"/>
            </w:pPr>
            <w:r>
              <w:rPr>
                <w:rFonts w:hint="eastAsia"/>
                <w:lang w:eastAsia="zh-CN"/>
              </w:rPr>
              <w:t>关闭</w:t>
            </w:r>
          </w:p>
        </w:tc>
        <w:tc>
          <w:tcPr>
            <w:tcW w:w="4536" w:type="dxa"/>
          </w:tcPr>
          <w:p w14:paraId="10B8681D" w14:textId="5E8D4B76" w:rsidR="00D41842" w:rsidRDefault="00D41842" w:rsidP="00CF3095">
            <w:pPr>
              <w:pStyle w:val="Axure0"/>
              <w:ind w:firstLine="360"/>
              <w:rPr>
                <w:lang w:eastAsia="zh-CN"/>
              </w:rPr>
            </w:pPr>
            <w:r>
              <w:rPr>
                <w:rFonts w:hint="eastAsia"/>
                <w:lang w:eastAsia="zh-CN"/>
              </w:rPr>
              <w:t>点击后取消</w:t>
            </w:r>
            <w:r w:rsidR="00025F6F">
              <w:rPr>
                <w:rFonts w:hint="eastAsia"/>
                <w:lang w:eastAsia="zh-CN"/>
              </w:rPr>
              <w:t>备份当前</w:t>
            </w:r>
            <w:r w:rsidR="00025F6F">
              <w:rPr>
                <w:lang w:eastAsia="zh-CN"/>
              </w:rPr>
              <w:t>状态</w:t>
            </w:r>
          </w:p>
        </w:tc>
      </w:tr>
      <w:tr w:rsidR="00D41842" w14:paraId="7E4CAA1A"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4BDD297" w14:textId="77777777" w:rsidR="00D41842" w:rsidRDefault="00D41842" w:rsidP="00CF3095">
            <w:pPr>
              <w:pStyle w:val="Axure0"/>
              <w:ind w:firstLine="360"/>
              <w:rPr>
                <w:lang w:eastAsia="zh-CN"/>
              </w:rPr>
            </w:pPr>
            <w:r>
              <w:rPr>
                <w:rFonts w:hint="eastAsia"/>
                <w:lang w:eastAsia="zh-CN"/>
              </w:rPr>
              <w:t>2</w:t>
            </w:r>
          </w:p>
        </w:tc>
        <w:tc>
          <w:tcPr>
            <w:tcW w:w="2268" w:type="dxa"/>
          </w:tcPr>
          <w:p w14:paraId="1144CA8B" w14:textId="77777777" w:rsidR="00D41842" w:rsidRDefault="00D41842" w:rsidP="00CF3095">
            <w:pPr>
              <w:pStyle w:val="Axure0"/>
              <w:ind w:firstLine="360"/>
              <w:rPr>
                <w:lang w:eastAsia="zh-CN"/>
              </w:rPr>
            </w:pPr>
            <w:r>
              <w:rPr>
                <w:rFonts w:hint="eastAsia"/>
                <w:lang w:eastAsia="zh-CN"/>
              </w:rPr>
              <w:t>取消</w:t>
            </w:r>
          </w:p>
        </w:tc>
        <w:tc>
          <w:tcPr>
            <w:tcW w:w="4536" w:type="dxa"/>
          </w:tcPr>
          <w:p w14:paraId="171AE840" w14:textId="0188CD8C" w:rsidR="00D41842" w:rsidRDefault="00D41842" w:rsidP="00CF3095">
            <w:pPr>
              <w:pStyle w:val="Axure0"/>
              <w:ind w:firstLine="360"/>
              <w:rPr>
                <w:lang w:eastAsia="zh-CN"/>
              </w:rPr>
            </w:pPr>
            <w:r>
              <w:rPr>
                <w:rFonts w:hint="eastAsia"/>
                <w:lang w:eastAsia="zh-CN"/>
              </w:rPr>
              <w:t>点击后取消</w:t>
            </w:r>
            <w:r w:rsidR="00025F6F">
              <w:rPr>
                <w:rFonts w:hint="eastAsia"/>
                <w:lang w:eastAsia="zh-CN"/>
              </w:rPr>
              <w:t>备份当前</w:t>
            </w:r>
            <w:r w:rsidR="00025F6F">
              <w:rPr>
                <w:lang w:eastAsia="zh-CN"/>
              </w:rPr>
              <w:t>状态</w:t>
            </w:r>
          </w:p>
        </w:tc>
      </w:tr>
      <w:tr w:rsidR="00D41842" w14:paraId="20B43D76" w14:textId="77777777" w:rsidTr="00CF3095">
        <w:trPr>
          <w:cantSplit/>
        </w:trPr>
        <w:tc>
          <w:tcPr>
            <w:tcW w:w="1413" w:type="dxa"/>
          </w:tcPr>
          <w:p w14:paraId="5E2692E4" w14:textId="77777777" w:rsidR="00D41842" w:rsidRDefault="00D41842" w:rsidP="00CF3095">
            <w:pPr>
              <w:pStyle w:val="Axure0"/>
              <w:ind w:firstLine="360"/>
              <w:rPr>
                <w:lang w:eastAsia="zh-CN"/>
              </w:rPr>
            </w:pPr>
            <w:r>
              <w:rPr>
                <w:rFonts w:hint="eastAsia"/>
                <w:lang w:eastAsia="zh-CN"/>
              </w:rPr>
              <w:t>3</w:t>
            </w:r>
          </w:p>
        </w:tc>
        <w:tc>
          <w:tcPr>
            <w:tcW w:w="2268" w:type="dxa"/>
          </w:tcPr>
          <w:p w14:paraId="08DE20F4" w14:textId="77777777" w:rsidR="00D41842" w:rsidRDefault="00D41842" w:rsidP="00CF3095">
            <w:pPr>
              <w:pStyle w:val="Axure0"/>
              <w:ind w:firstLine="360"/>
              <w:rPr>
                <w:lang w:eastAsia="zh-CN"/>
              </w:rPr>
            </w:pPr>
            <w:r>
              <w:rPr>
                <w:rFonts w:hint="eastAsia"/>
                <w:lang w:eastAsia="zh-CN"/>
              </w:rPr>
              <w:t>确认</w:t>
            </w:r>
          </w:p>
        </w:tc>
        <w:tc>
          <w:tcPr>
            <w:tcW w:w="4536" w:type="dxa"/>
          </w:tcPr>
          <w:p w14:paraId="4CA2E83D" w14:textId="490C25C3" w:rsidR="00D41842" w:rsidRDefault="00D41842" w:rsidP="00025F6F">
            <w:pPr>
              <w:pStyle w:val="Axure0"/>
              <w:ind w:firstLine="360"/>
              <w:rPr>
                <w:lang w:eastAsia="zh-CN"/>
              </w:rPr>
            </w:pPr>
            <w:r>
              <w:rPr>
                <w:rFonts w:hint="eastAsia"/>
                <w:lang w:eastAsia="zh-CN"/>
              </w:rPr>
              <w:t>点击后</w:t>
            </w:r>
            <w:r w:rsidR="00025F6F">
              <w:rPr>
                <w:rFonts w:hint="eastAsia"/>
                <w:lang w:eastAsia="zh-CN"/>
              </w:rPr>
              <w:t>备份当前</w:t>
            </w:r>
            <w:r w:rsidR="00025F6F">
              <w:rPr>
                <w:lang w:eastAsia="zh-CN"/>
              </w:rPr>
              <w:t>状态</w:t>
            </w:r>
          </w:p>
        </w:tc>
      </w:tr>
      <w:tr w:rsidR="00025F6F" w14:paraId="7ED0CCAB"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9FE9558" w14:textId="31F16495" w:rsidR="00025F6F" w:rsidRDefault="00025F6F" w:rsidP="00CF3095">
            <w:pPr>
              <w:pStyle w:val="Axure0"/>
              <w:ind w:firstLine="360"/>
              <w:rPr>
                <w:lang w:eastAsia="zh-CN"/>
              </w:rPr>
            </w:pPr>
            <w:r>
              <w:rPr>
                <w:rFonts w:hint="eastAsia"/>
                <w:lang w:eastAsia="zh-CN"/>
              </w:rPr>
              <w:t>4</w:t>
            </w:r>
          </w:p>
        </w:tc>
        <w:tc>
          <w:tcPr>
            <w:tcW w:w="2268" w:type="dxa"/>
          </w:tcPr>
          <w:p w14:paraId="16B4317B" w14:textId="1E1C7E9F" w:rsidR="00025F6F" w:rsidRDefault="00025F6F" w:rsidP="00CF3095">
            <w:pPr>
              <w:pStyle w:val="Axure0"/>
              <w:ind w:firstLine="360"/>
              <w:rPr>
                <w:lang w:eastAsia="zh-CN"/>
              </w:rPr>
            </w:pPr>
            <w:r>
              <w:rPr>
                <w:rFonts w:hint="eastAsia"/>
                <w:lang w:eastAsia="zh-CN"/>
              </w:rPr>
              <w:t>备注</w:t>
            </w:r>
            <w:r>
              <w:rPr>
                <w:lang w:eastAsia="zh-CN"/>
              </w:rPr>
              <w:t>输入</w:t>
            </w:r>
            <w:r>
              <w:rPr>
                <w:rFonts w:hint="eastAsia"/>
                <w:lang w:eastAsia="zh-CN"/>
              </w:rPr>
              <w:t>框</w:t>
            </w:r>
          </w:p>
        </w:tc>
        <w:tc>
          <w:tcPr>
            <w:tcW w:w="4536" w:type="dxa"/>
          </w:tcPr>
          <w:p w14:paraId="19DAED5D" w14:textId="3B0CB20B" w:rsidR="00025F6F" w:rsidRDefault="00025F6F" w:rsidP="00CF3095">
            <w:pPr>
              <w:pStyle w:val="Axure0"/>
              <w:ind w:firstLine="360"/>
              <w:rPr>
                <w:lang w:eastAsia="zh-CN"/>
              </w:rPr>
            </w:pPr>
            <w:r>
              <w:rPr>
                <w:rFonts w:hint="eastAsia"/>
                <w:lang w:eastAsia="zh-CN"/>
              </w:rPr>
              <w:t>输入</w:t>
            </w:r>
            <w:r>
              <w:rPr>
                <w:lang w:eastAsia="zh-CN"/>
              </w:rPr>
              <w:t>此次备份的备注</w:t>
            </w:r>
          </w:p>
        </w:tc>
      </w:tr>
    </w:tbl>
    <w:p w14:paraId="3DA68E6A" w14:textId="77777777" w:rsidR="00D41842" w:rsidRPr="004E5511" w:rsidRDefault="00D41842" w:rsidP="00D41842"/>
    <w:p w14:paraId="5910E390" w14:textId="77777777" w:rsidR="00D41842" w:rsidRPr="00D41842" w:rsidRDefault="00D41842" w:rsidP="004B015D"/>
    <w:p w14:paraId="11310778" w14:textId="53055D91" w:rsidR="004B015D" w:rsidRDefault="002D0F3B" w:rsidP="004B015D">
      <w:pPr>
        <w:rPr>
          <w:ins w:id="1847" w:author="HerculesHu" w:date="2017-12-23T23:52:00Z"/>
        </w:rPr>
      </w:pPr>
      <w:r>
        <w:rPr>
          <w:noProof/>
        </w:rPr>
        <w:lastRenderedPageBreak/>
        <w:drawing>
          <wp:inline distT="0" distB="0" distL="0" distR="0" wp14:anchorId="35101CD7" wp14:editId="462F4690">
            <wp:extent cx="4695825" cy="23717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95825" cy="2371725"/>
                    </a:xfrm>
                    <a:prstGeom prst="rect">
                      <a:avLst/>
                    </a:prstGeom>
                  </pic:spPr>
                </pic:pic>
              </a:graphicData>
            </a:graphic>
          </wp:inline>
        </w:drawing>
      </w:r>
    </w:p>
    <w:p w14:paraId="5E0D2FB9" w14:textId="77777777" w:rsidR="00636C47" w:rsidRDefault="00636C47" w:rsidP="00636C47">
      <w:pPr>
        <w:jc w:val="center"/>
        <w:rPr>
          <w:ins w:id="1848" w:author="HerculesHu" w:date="2017-12-23T23:52:00Z"/>
        </w:rPr>
      </w:pPr>
      <w:ins w:id="1849" w:author="HerculesHu" w:date="2017-12-23T23:52:00Z">
        <w:r>
          <w:rPr>
            <w:rFonts w:hint="eastAsia"/>
          </w:rPr>
          <w:t>（电脑</w:t>
        </w:r>
        <w:r>
          <w:t>版</w:t>
        </w:r>
        <w:r>
          <w:rPr>
            <w:rFonts w:hint="eastAsia"/>
          </w:rPr>
          <w:t>）</w:t>
        </w:r>
      </w:ins>
    </w:p>
    <w:p w14:paraId="0FE35979" w14:textId="77777777" w:rsidR="00636C47" w:rsidRPr="004B015D" w:rsidRDefault="00636C47" w:rsidP="004B015D"/>
    <w:p w14:paraId="157A4A01" w14:textId="09CA6FDF" w:rsidR="00801E66" w:rsidRDefault="00801E66">
      <w:pPr>
        <w:pStyle w:val="a2"/>
      </w:pPr>
      <w:bookmarkStart w:id="1850" w:name="_Toc503060592"/>
      <w:r>
        <w:rPr>
          <w:rFonts w:hint="eastAsia"/>
        </w:rPr>
        <w:t>备份</w:t>
      </w:r>
      <w:r>
        <w:t>恢复</w:t>
      </w:r>
      <w:bookmarkEnd w:id="1850"/>
    </w:p>
    <w:p w14:paraId="3632687F" w14:textId="4F606C27" w:rsidR="004B015D" w:rsidRDefault="004B015D" w:rsidP="004B015D"/>
    <w:p w14:paraId="4121E504" w14:textId="3042B1B9" w:rsidR="00D41842" w:rsidRDefault="00D41842" w:rsidP="004B015D"/>
    <w:p w14:paraId="6074167E" w14:textId="77777777" w:rsidR="00D41842" w:rsidRDefault="00D41842" w:rsidP="00D41842"/>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D41842" w14:paraId="079B3D46"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608FD4CF" w14:textId="77777777" w:rsidR="00D41842" w:rsidRDefault="00D41842" w:rsidP="00CF3095">
            <w:pPr>
              <w:pStyle w:val="Axure"/>
              <w:ind w:firstLine="360"/>
            </w:pPr>
            <w:r>
              <w:t>脚注</w:t>
            </w:r>
          </w:p>
        </w:tc>
        <w:tc>
          <w:tcPr>
            <w:tcW w:w="2268" w:type="dxa"/>
          </w:tcPr>
          <w:p w14:paraId="08E3FEC4" w14:textId="77777777" w:rsidR="00D41842" w:rsidRDefault="00D41842" w:rsidP="00CF3095">
            <w:pPr>
              <w:pStyle w:val="Axure"/>
              <w:ind w:firstLine="360"/>
            </w:pPr>
            <w:r>
              <w:t>名称</w:t>
            </w:r>
          </w:p>
        </w:tc>
        <w:tc>
          <w:tcPr>
            <w:tcW w:w="4536" w:type="dxa"/>
          </w:tcPr>
          <w:p w14:paraId="2DB15875" w14:textId="77777777" w:rsidR="00D41842" w:rsidRDefault="00D41842" w:rsidP="00CF3095">
            <w:pPr>
              <w:pStyle w:val="Axure"/>
              <w:tabs>
                <w:tab w:val="left" w:pos="1190"/>
              </w:tabs>
              <w:ind w:firstLine="360"/>
            </w:pPr>
            <w:r>
              <w:t>交互</w:t>
            </w:r>
            <w:r>
              <w:tab/>
            </w:r>
          </w:p>
        </w:tc>
      </w:tr>
      <w:tr w:rsidR="00D41842" w14:paraId="02BC0D60" w14:textId="77777777" w:rsidTr="00CF3095">
        <w:trPr>
          <w:cantSplit/>
        </w:trPr>
        <w:tc>
          <w:tcPr>
            <w:tcW w:w="1413" w:type="dxa"/>
          </w:tcPr>
          <w:p w14:paraId="698A65D1" w14:textId="77777777" w:rsidR="00D41842" w:rsidRDefault="00D41842" w:rsidP="00CF3095">
            <w:pPr>
              <w:pStyle w:val="Axure0"/>
              <w:ind w:firstLine="360"/>
            </w:pPr>
            <w:r>
              <w:t>1</w:t>
            </w:r>
          </w:p>
        </w:tc>
        <w:tc>
          <w:tcPr>
            <w:tcW w:w="2268" w:type="dxa"/>
          </w:tcPr>
          <w:p w14:paraId="7D70F663" w14:textId="77777777" w:rsidR="00D41842" w:rsidRDefault="00D41842" w:rsidP="00CF3095">
            <w:pPr>
              <w:pStyle w:val="Axure0"/>
              <w:ind w:firstLine="360"/>
            </w:pPr>
            <w:r>
              <w:rPr>
                <w:rFonts w:hint="eastAsia"/>
                <w:lang w:eastAsia="zh-CN"/>
              </w:rPr>
              <w:t>关闭</w:t>
            </w:r>
          </w:p>
        </w:tc>
        <w:tc>
          <w:tcPr>
            <w:tcW w:w="4536" w:type="dxa"/>
          </w:tcPr>
          <w:p w14:paraId="71A930A5" w14:textId="390E82DE" w:rsidR="00D41842" w:rsidRDefault="00D41842" w:rsidP="002F6C7C">
            <w:pPr>
              <w:pStyle w:val="Axure0"/>
              <w:ind w:firstLine="360"/>
              <w:rPr>
                <w:lang w:eastAsia="zh-CN"/>
              </w:rPr>
            </w:pPr>
            <w:r>
              <w:rPr>
                <w:rFonts w:hint="eastAsia"/>
                <w:lang w:eastAsia="zh-CN"/>
              </w:rPr>
              <w:t>点击后取消</w:t>
            </w:r>
            <w:r w:rsidR="002F6C7C">
              <w:rPr>
                <w:rFonts w:hint="eastAsia"/>
                <w:lang w:eastAsia="zh-CN"/>
              </w:rPr>
              <w:t>恢复此</w:t>
            </w:r>
            <w:r w:rsidR="002F6C7C">
              <w:rPr>
                <w:lang w:eastAsia="zh-CN"/>
              </w:rPr>
              <w:t>备份</w:t>
            </w:r>
          </w:p>
        </w:tc>
      </w:tr>
      <w:tr w:rsidR="00D41842" w14:paraId="7582F8BC"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0359D0DA" w14:textId="77777777" w:rsidR="00D41842" w:rsidRDefault="00D41842" w:rsidP="00CF3095">
            <w:pPr>
              <w:pStyle w:val="Axure0"/>
              <w:ind w:firstLine="360"/>
              <w:rPr>
                <w:lang w:eastAsia="zh-CN"/>
              </w:rPr>
            </w:pPr>
            <w:r>
              <w:rPr>
                <w:rFonts w:hint="eastAsia"/>
                <w:lang w:eastAsia="zh-CN"/>
              </w:rPr>
              <w:t>2</w:t>
            </w:r>
          </w:p>
        </w:tc>
        <w:tc>
          <w:tcPr>
            <w:tcW w:w="2268" w:type="dxa"/>
          </w:tcPr>
          <w:p w14:paraId="27ADFEC9" w14:textId="77777777" w:rsidR="00D41842" w:rsidRDefault="00D41842" w:rsidP="00CF3095">
            <w:pPr>
              <w:pStyle w:val="Axure0"/>
              <w:ind w:firstLine="360"/>
              <w:rPr>
                <w:lang w:eastAsia="zh-CN"/>
              </w:rPr>
            </w:pPr>
            <w:r>
              <w:rPr>
                <w:rFonts w:hint="eastAsia"/>
                <w:lang w:eastAsia="zh-CN"/>
              </w:rPr>
              <w:t>取消</w:t>
            </w:r>
          </w:p>
        </w:tc>
        <w:tc>
          <w:tcPr>
            <w:tcW w:w="4536" w:type="dxa"/>
          </w:tcPr>
          <w:p w14:paraId="59142958" w14:textId="5A196650" w:rsidR="00D41842" w:rsidRDefault="00D41842" w:rsidP="00CF3095">
            <w:pPr>
              <w:pStyle w:val="Axure0"/>
              <w:ind w:firstLine="360"/>
              <w:rPr>
                <w:lang w:eastAsia="zh-CN"/>
              </w:rPr>
            </w:pPr>
            <w:r>
              <w:rPr>
                <w:rFonts w:hint="eastAsia"/>
                <w:lang w:eastAsia="zh-CN"/>
              </w:rPr>
              <w:t>点击后取消</w:t>
            </w:r>
            <w:r w:rsidR="002F6C7C">
              <w:rPr>
                <w:rFonts w:hint="eastAsia"/>
                <w:lang w:eastAsia="zh-CN"/>
              </w:rPr>
              <w:t>恢复此</w:t>
            </w:r>
            <w:r w:rsidR="002F6C7C">
              <w:rPr>
                <w:lang w:eastAsia="zh-CN"/>
              </w:rPr>
              <w:t>备份</w:t>
            </w:r>
          </w:p>
        </w:tc>
      </w:tr>
      <w:tr w:rsidR="00D41842" w14:paraId="1447DEFD" w14:textId="77777777" w:rsidTr="00CF3095">
        <w:trPr>
          <w:cantSplit/>
        </w:trPr>
        <w:tc>
          <w:tcPr>
            <w:tcW w:w="1413" w:type="dxa"/>
          </w:tcPr>
          <w:p w14:paraId="3C8D2BB3" w14:textId="77777777" w:rsidR="00D41842" w:rsidRDefault="00D41842" w:rsidP="00CF3095">
            <w:pPr>
              <w:pStyle w:val="Axure0"/>
              <w:ind w:firstLine="360"/>
              <w:rPr>
                <w:lang w:eastAsia="zh-CN"/>
              </w:rPr>
            </w:pPr>
            <w:r>
              <w:rPr>
                <w:rFonts w:hint="eastAsia"/>
                <w:lang w:eastAsia="zh-CN"/>
              </w:rPr>
              <w:t>3</w:t>
            </w:r>
          </w:p>
        </w:tc>
        <w:tc>
          <w:tcPr>
            <w:tcW w:w="2268" w:type="dxa"/>
          </w:tcPr>
          <w:p w14:paraId="0ED23EFB" w14:textId="77777777" w:rsidR="00D41842" w:rsidRDefault="00D41842" w:rsidP="00CF3095">
            <w:pPr>
              <w:pStyle w:val="Axure0"/>
              <w:ind w:firstLine="360"/>
              <w:rPr>
                <w:lang w:eastAsia="zh-CN"/>
              </w:rPr>
            </w:pPr>
            <w:r>
              <w:rPr>
                <w:rFonts w:hint="eastAsia"/>
                <w:lang w:eastAsia="zh-CN"/>
              </w:rPr>
              <w:t>确认</w:t>
            </w:r>
          </w:p>
        </w:tc>
        <w:tc>
          <w:tcPr>
            <w:tcW w:w="4536" w:type="dxa"/>
          </w:tcPr>
          <w:p w14:paraId="32C6EB91" w14:textId="2F6FCAC2" w:rsidR="00D41842" w:rsidRDefault="00D41842" w:rsidP="00CF3095">
            <w:pPr>
              <w:pStyle w:val="Axure0"/>
              <w:ind w:firstLine="360"/>
              <w:rPr>
                <w:lang w:eastAsia="zh-CN"/>
              </w:rPr>
            </w:pPr>
            <w:r>
              <w:rPr>
                <w:rFonts w:hint="eastAsia"/>
                <w:lang w:eastAsia="zh-CN"/>
              </w:rPr>
              <w:t>点击后确认</w:t>
            </w:r>
            <w:r w:rsidR="002F6C7C">
              <w:rPr>
                <w:rFonts w:hint="eastAsia"/>
                <w:lang w:eastAsia="zh-CN"/>
              </w:rPr>
              <w:t>恢复此</w:t>
            </w:r>
            <w:r w:rsidR="002F6C7C">
              <w:rPr>
                <w:lang w:eastAsia="zh-CN"/>
              </w:rPr>
              <w:t>备份</w:t>
            </w:r>
          </w:p>
        </w:tc>
      </w:tr>
    </w:tbl>
    <w:p w14:paraId="24424410" w14:textId="77777777" w:rsidR="00D41842" w:rsidRPr="004E5511" w:rsidRDefault="00D41842" w:rsidP="00D41842"/>
    <w:p w14:paraId="09A8DC87" w14:textId="77777777" w:rsidR="00D41842" w:rsidRPr="00D41842" w:rsidRDefault="00D41842" w:rsidP="004B015D"/>
    <w:p w14:paraId="57EDE6CD" w14:textId="04CEC429" w:rsidR="004B015D" w:rsidRDefault="008F2F05" w:rsidP="004B015D">
      <w:pPr>
        <w:rPr>
          <w:ins w:id="1851" w:author="HerculesHu" w:date="2017-12-23T23:52:00Z"/>
        </w:rPr>
      </w:pPr>
      <w:r>
        <w:rPr>
          <w:noProof/>
        </w:rPr>
        <w:drawing>
          <wp:inline distT="0" distB="0" distL="0" distR="0" wp14:anchorId="35CAFFB9" wp14:editId="47C12E41">
            <wp:extent cx="4743450" cy="2362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43450" cy="2362200"/>
                    </a:xfrm>
                    <a:prstGeom prst="rect">
                      <a:avLst/>
                    </a:prstGeom>
                  </pic:spPr>
                </pic:pic>
              </a:graphicData>
            </a:graphic>
          </wp:inline>
        </w:drawing>
      </w:r>
    </w:p>
    <w:p w14:paraId="5B95D235" w14:textId="77777777" w:rsidR="00636C47" w:rsidRDefault="00636C47" w:rsidP="00636C47">
      <w:pPr>
        <w:jc w:val="center"/>
        <w:rPr>
          <w:ins w:id="1852" w:author="HerculesHu" w:date="2017-12-23T23:52:00Z"/>
        </w:rPr>
      </w:pPr>
      <w:ins w:id="1853" w:author="HerculesHu" w:date="2017-12-23T23:52:00Z">
        <w:r>
          <w:rPr>
            <w:rFonts w:hint="eastAsia"/>
          </w:rPr>
          <w:t>（电脑</w:t>
        </w:r>
        <w:r>
          <w:t>版</w:t>
        </w:r>
        <w:r>
          <w:rPr>
            <w:rFonts w:hint="eastAsia"/>
          </w:rPr>
          <w:t>）</w:t>
        </w:r>
      </w:ins>
    </w:p>
    <w:p w14:paraId="0B48039B" w14:textId="77777777" w:rsidR="00636C47" w:rsidRPr="004B015D" w:rsidRDefault="00636C47" w:rsidP="004B015D"/>
    <w:p w14:paraId="7BE18D52" w14:textId="38BC3085" w:rsidR="00801E66" w:rsidRDefault="00801E66">
      <w:pPr>
        <w:pStyle w:val="a2"/>
      </w:pPr>
      <w:bookmarkStart w:id="1854" w:name="_Toc503060593"/>
      <w:r>
        <w:rPr>
          <w:rFonts w:hint="eastAsia"/>
        </w:rPr>
        <w:t>备份</w:t>
      </w:r>
      <w:r>
        <w:t>删除</w:t>
      </w:r>
      <w:r>
        <w:rPr>
          <w:rFonts w:hint="eastAsia"/>
        </w:rPr>
        <w:t>确认</w:t>
      </w:r>
      <w:bookmarkEnd w:id="1854"/>
    </w:p>
    <w:p w14:paraId="269E2786" w14:textId="3CB31321" w:rsidR="002D0F3B" w:rsidRDefault="002D0F3B" w:rsidP="002D0F3B"/>
    <w:p w14:paraId="3CF1B646" w14:textId="53A84FE0" w:rsidR="00D41842" w:rsidRDefault="00D41842" w:rsidP="002D0F3B"/>
    <w:p w14:paraId="1F9E3C90" w14:textId="77777777" w:rsidR="00D41842" w:rsidRDefault="00D41842" w:rsidP="00D41842"/>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D41842" w14:paraId="48C12DE2"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14862B2B" w14:textId="77777777" w:rsidR="00D41842" w:rsidRDefault="00D41842" w:rsidP="00CF3095">
            <w:pPr>
              <w:pStyle w:val="Axure"/>
              <w:ind w:firstLine="360"/>
            </w:pPr>
            <w:r>
              <w:t>脚注</w:t>
            </w:r>
          </w:p>
        </w:tc>
        <w:tc>
          <w:tcPr>
            <w:tcW w:w="2268" w:type="dxa"/>
          </w:tcPr>
          <w:p w14:paraId="7A32D5B4" w14:textId="77777777" w:rsidR="00D41842" w:rsidRDefault="00D41842" w:rsidP="00CF3095">
            <w:pPr>
              <w:pStyle w:val="Axure"/>
              <w:ind w:firstLine="360"/>
            </w:pPr>
            <w:r>
              <w:t>名称</w:t>
            </w:r>
          </w:p>
        </w:tc>
        <w:tc>
          <w:tcPr>
            <w:tcW w:w="4536" w:type="dxa"/>
          </w:tcPr>
          <w:p w14:paraId="0B3D465E" w14:textId="77777777" w:rsidR="00D41842" w:rsidRDefault="00D41842" w:rsidP="00CF3095">
            <w:pPr>
              <w:pStyle w:val="Axure"/>
              <w:tabs>
                <w:tab w:val="left" w:pos="1190"/>
              </w:tabs>
              <w:ind w:firstLine="360"/>
            </w:pPr>
            <w:r>
              <w:t>交互</w:t>
            </w:r>
            <w:r>
              <w:tab/>
            </w:r>
          </w:p>
        </w:tc>
      </w:tr>
      <w:tr w:rsidR="00D41842" w14:paraId="29C6BA5B" w14:textId="77777777" w:rsidTr="00CF3095">
        <w:trPr>
          <w:cantSplit/>
        </w:trPr>
        <w:tc>
          <w:tcPr>
            <w:tcW w:w="1413" w:type="dxa"/>
          </w:tcPr>
          <w:p w14:paraId="360A179C" w14:textId="77777777" w:rsidR="00D41842" w:rsidRDefault="00D41842" w:rsidP="00CF3095">
            <w:pPr>
              <w:pStyle w:val="Axure0"/>
              <w:ind w:firstLine="360"/>
            </w:pPr>
            <w:r>
              <w:t>1</w:t>
            </w:r>
          </w:p>
        </w:tc>
        <w:tc>
          <w:tcPr>
            <w:tcW w:w="2268" w:type="dxa"/>
          </w:tcPr>
          <w:p w14:paraId="3C3893B7" w14:textId="77777777" w:rsidR="00D41842" w:rsidRDefault="00D41842" w:rsidP="00CF3095">
            <w:pPr>
              <w:pStyle w:val="Axure0"/>
              <w:ind w:firstLine="360"/>
            </w:pPr>
            <w:r>
              <w:rPr>
                <w:rFonts w:hint="eastAsia"/>
                <w:lang w:eastAsia="zh-CN"/>
              </w:rPr>
              <w:t>关闭</w:t>
            </w:r>
          </w:p>
        </w:tc>
        <w:tc>
          <w:tcPr>
            <w:tcW w:w="4536" w:type="dxa"/>
          </w:tcPr>
          <w:p w14:paraId="6187975D" w14:textId="0F393F91" w:rsidR="00D41842" w:rsidRDefault="00D41842" w:rsidP="00CF3095">
            <w:pPr>
              <w:pStyle w:val="Axure0"/>
              <w:ind w:firstLine="360"/>
              <w:rPr>
                <w:lang w:eastAsia="zh-CN"/>
              </w:rPr>
            </w:pPr>
            <w:r>
              <w:rPr>
                <w:rFonts w:hint="eastAsia"/>
                <w:lang w:eastAsia="zh-CN"/>
              </w:rPr>
              <w:t>点击后取消删除此</w:t>
            </w:r>
            <w:r w:rsidR="002F6C7C">
              <w:rPr>
                <w:rFonts w:hint="eastAsia"/>
                <w:lang w:eastAsia="zh-CN"/>
              </w:rPr>
              <w:t>备份</w:t>
            </w:r>
          </w:p>
        </w:tc>
      </w:tr>
      <w:tr w:rsidR="00D41842" w14:paraId="0DF10E56"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47E7FA4B" w14:textId="77777777" w:rsidR="00D41842" w:rsidRDefault="00D41842" w:rsidP="00CF3095">
            <w:pPr>
              <w:pStyle w:val="Axure0"/>
              <w:ind w:firstLine="360"/>
              <w:rPr>
                <w:lang w:eastAsia="zh-CN"/>
              </w:rPr>
            </w:pPr>
            <w:r>
              <w:rPr>
                <w:rFonts w:hint="eastAsia"/>
                <w:lang w:eastAsia="zh-CN"/>
              </w:rPr>
              <w:t>2</w:t>
            </w:r>
          </w:p>
        </w:tc>
        <w:tc>
          <w:tcPr>
            <w:tcW w:w="2268" w:type="dxa"/>
          </w:tcPr>
          <w:p w14:paraId="2979E2CB" w14:textId="77777777" w:rsidR="00D41842" w:rsidRDefault="00D41842" w:rsidP="00CF3095">
            <w:pPr>
              <w:pStyle w:val="Axure0"/>
              <w:ind w:firstLine="360"/>
              <w:rPr>
                <w:lang w:eastAsia="zh-CN"/>
              </w:rPr>
            </w:pPr>
            <w:r>
              <w:rPr>
                <w:rFonts w:hint="eastAsia"/>
                <w:lang w:eastAsia="zh-CN"/>
              </w:rPr>
              <w:t>取消</w:t>
            </w:r>
          </w:p>
        </w:tc>
        <w:tc>
          <w:tcPr>
            <w:tcW w:w="4536" w:type="dxa"/>
          </w:tcPr>
          <w:p w14:paraId="43FE4D87" w14:textId="02800CC4" w:rsidR="00D41842" w:rsidRDefault="00D41842" w:rsidP="00CF3095">
            <w:pPr>
              <w:pStyle w:val="Axure0"/>
              <w:ind w:firstLine="360"/>
              <w:rPr>
                <w:lang w:eastAsia="zh-CN"/>
              </w:rPr>
            </w:pPr>
            <w:r>
              <w:rPr>
                <w:rFonts w:hint="eastAsia"/>
                <w:lang w:eastAsia="zh-CN"/>
              </w:rPr>
              <w:t>点击后取消删除</w:t>
            </w:r>
            <w:r w:rsidR="002F6C7C">
              <w:rPr>
                <w:rFonts w:hint="eastAsia"/>
                <w:lang w:eastAsia="zh-CN"/>
              </w:rPr>
              <w:t>此备份</w:t>
            </w:r>
          </w:p>
        </w:tc>
      </w:tr>
      <w:tr w:rsidR="00D41842" w14:paraId="03BE7E4B" w14:textId="77777777" w:rsidTr="00CF3095">
        <w:trPr>
          <w:cantSplit/>
        </w:trPr>
        <w:tc>
          <w:tcPr>
            <w:tcW w:w="1413" w:type="dxa"/>
          </w:tcPr>
          <w:p w14:paraId="73BFA7FF" w14:textId="77777777" w:rsidR="00D41842" w:rsidRDefault="00D41842" w:rsidP="00CF3095">
            <w:pPr>
              <w:pStyle w:val="Axure0"/>
              <w:ind w:firstLine="360"/>
              <w:rPr>
                <w:lang w:eastAsia="zh-CN"/>
              </w:rPr>
            </w:pPr>
            <w:r>
              <w:rPr>
                <w:rFonts w:hint="eastAsia"/>
                <w:lang w:eastAsia="zh-CN"/>
              </w:rPr>
              <w:t>3</w:t>
            </w:r>
          </w:p>
        </w:tc>
        <w:tc>
          <w:tcPr>
            <w:tcW w:w="2268" w:type="dxa"/>
          </w:tcPr>
          <w:p w14:paraId="1A9CC8AA" w14:textId="77777777" w:rsidR="00D41842" w:rsidRDefault="00D41842" w:rsidP="00CF3095">
            <w:pPr>
              <w:pStyle w:val="Axure0"/>
              <w:ind w:firstLine="360"/>
              <w:rPr>
                <w:lang w:eastAsia="zh-CN"/>
              </w:rPr>
            </w:pPr>
            <w:r>
              <w:rPr>
                <w:rFonts w:hint="eastAsia"/>
                <w:lang w:eastAsia="zh-CN"/>
              </w:rPr>
              <w:t>确认</w:t>
            </w:r>
          </w:p>
        </w:tc>
        <w:tc>
          <w:tcPr>
            <w:tcW w:w="4536" w:type="dxa"/>
          </w:tcPr>
          <w:p w14:paraId="0BCAF24F" w14:textId="11DD9A3C" w:rsidR="00D41842" w:rsidRDefault="00D41842" w:rsidP="00CF3095">
            <w:pPr>
              <w:pStyle w:val="Axure0"/>
              <w:ind w:firstLine="360"/>
              <w:rPr>
                <w:lang w:eastAsia="zh-CN"/>
              </w:rPr>
            </w:pPr>
            <w:r>
              <w:rPr>
                <w:rFonts w:hint="eastAsia"/>
                <w:lang w:eastAsia="zh-CN"/>
              </w:rPr>
              <w:t>点击后确认删除</w:t>
            </w:r>
            <w:r w:rsidR="002F6C7C">
              <w:rPr>
                <w:rFonts w:hint="eastAsia"/>
                <w:lang w:eastAsia="zh-CN"/>
              </w:rPr>
              <w:t>此备份</w:t>
            </w:r>
          </w:p>
        </w:tc>
      </w:tr>
    </w:tbl>
    <w:p w14:paraId="3DFFC290" w14:textId="77777777" w:rsidR="00D41842" w:rsidRPr="004E5511" w:rsidRDefault="00D41842" w:rsidP="00D41842"/>
    <w:p w14:paraId="7B0D2ED9" w14:textId="77777777" w:rsidR="00D41842" w:rsidRPr="00D41842" w:rsidRDefault="00D41842" w:rsidP="002D0F3B"/>
    <w:p w14:paraId="29A5891A" w14:textId="45423D17" w:rsidR="002D0F3B" w:rsidRDefault="002D0F3B" w:rsidP="002D0F3B">
      <w:pPr>
        <w:rPr>
          <w:ins w:id="1855" w:author="HerculesHu" w:date="2017-12-23T23:52:00Z"/>
        </w:rPr>
      </w:pPr>
      <w:r>
        <w:rPr>
          <w:noProof/>
        </w:rPr>
        <w:drawing>
          <wp:inline distT="0" distB="0" distL="0" distR="0" wp14:anchorId="1BCD2379" wp14:editId="27D691AE">
            <wp:extent cx="4686300" cy="23050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6300" cy="2305050"/>
                    </a:xfrm>
                    <a:prstGeom prst="rect">
                      <a:avLst/>
                    </a:prstGeom>
                  </pic:spPr>
                </pic:pic>
              </a:graphicData>
            </a:graphic>
          </wp:inline>
        </w:drawing>
      </w:r>
    </w:p>
    <w:p w14:paraId="21909137" w14:textId="77777777" w:rsidR="00636C47" w:rsidRDefault="00636C47" w:rsidP="00636C47">
      <w:pPr>
        <w:jc w:val="center"/>
        <w:rPr>
          <w:ins w:id="1856" w:author="HerculesHu" w:date="2017-12-23T23:52:00Z"/>
        </w:rPr>
      </w:pPr>
      <w:ins w:id="1857" w:author="HerculesHu" w:date="2017-12-23T23:52:00Z">
        <w:r>
          <w:rPr>
            <w:rFonts w:hint="eastAsia"/>
          </w:rPr>
          <w:t>（电脑</w:t>
        </w:r>
        <w:r>
          <w:t>版</w:t>
        </w:r>
        <w:r>
          <w:rPr>
            <w:rFonts w:hint="eastAsia"/>
          </w:rPr>
          <w:t>）</w:t>
        </w:r>
      </w:ins>
    </w:p>
    <w:p w14:paraId="192E7CD7" w14:textId="77777777" w:rsidR="00636C47" w:rsidRDefault="00636C47" w:rsidP="002D0F3B"/>
    <w:p w14:paraId="4D243F9B" w14:textId="586568F0" w:rsidR="004144B4" w:rsidRDefault="004144B4" w:rsidP="002D0F3B"/>
    <w:p w14:paraId="45779C40" w14:textId="0807E739" w:rsidR="004144B4" w:rsidRDefault="004144B4" w:rsidP="002D0F3B"/>
    <w:p w14:paraId="323E1B06" w14:textId="5CCC090C" w:rsidR="004144B4" w:rsidRDefault="004144B4">
      <w:pPr>
        <w:pStyle w:val="a1"/>
      </w:pPr>
      <w:bookmarkStart w:id="1858" w:name="_Toc503060594"/>
      <w:r>
        <w:rPr>
          <w:rFonts w:hint="eastAsia"/>
        </w:rPr>
        <w:t>管理</w:t>
      </w:r>
      <w:r>
        <w:t>员</w:t>
      </w:r>
      <w:r>
        <w:rPr>
          <w:rFonts w:hint="eastAsia"/>
        </w:rPr>
        <w:t>具体</w:t>
      </w:r>
      <w:r>
        <w:t>帖子页</w:t>
      </w:r>
      <w:bookmarkEnd w:id="1858"/>
    </w:p>
    <w:p w14:paraId="1A83E6EE" w14:textId="3199D589" w:rsidR="004144B4" w:rsidRDefault="00E92B1D" w:rsidP="004144B4">
      <w:r>
        <w:rPr>
          <w:rFonts w:hint="eastAsia"/>
        </w:rPr>
        <w:t>这里</w:t>
      </w:r>
      <w:r w:rsidR="004144B4">
        <w:rPr>
          <w:rFonts w:hint="eastAsia"/>
        </w:rPr>
        <w:t>只列举</w:t>
      </w:r>
      <w:r w:rsidR="004144B4">
        <w:t>有关管理员的操作，其余功能见帖子</w:t>
      </w:r>
      <w:r w:rsidR="004144B4">
        <w:rPr>
          <w:rFonts w:hint="eastAsia"/>
        </w:rPr>
        <w:t>详情</w:t>
      </w:r>
      <w:r w:rsidR="004144B4">
        <w:t>页</w:t>
      </w:r>
    </w:p>
    <w:p w14:paraId="4E653417" w14:textId="77777777" w:rsidR="0090660D" w:rsidRDefault="0090660D" w:rsidP="0090660D"/>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90660D" w14:paraId="657E3B11" w14:textId="77777777" w:rsidTr="00CF3095">
        <w:trPr>
          <w:cnfStyle w:val="100000000000" w:firstRow="1" w:lastRow="0" w:firstColumn="0" w:lastColumn="0" w:oddVBand="0" w:evenVBand="0" w:oddHBand="0" w:evenHBand="0" w:firstRowFirstColumn="0" w:firstRowLastColumn="0" w:lastRowFirstColumn="0" w:lastRowLastColumn="0"/>
          <w:cantSplit/>
          <w:tblHeader/>
        </w:trPr>
        <w:tc>
          <w:tcPr>
            <w:tcW w:w="1413" w:type="dxa"/>
          </w:tcPr>
          <w:p w14:paraId="1B8C3B70" w14:textId="77777777" w:rsidR="0090660D" w:rsidRDefault="0090660D" w:rsidP="00CF3095">
            <w:pPr>
              <w:pStyle w:val="Axure"/>
              <w:ind w:firstLine="360"/>
            </w:pPr>
            <w:r>
              <w:t>脚注</w:t>
            </w:r>
          </w:p>
        </w:tc>
        <w:tc>
          <w:tcPr>
            <w:tcW w:w="2268" w:type="dxa"/>
          </w:tcPr>
          <w:p w14:paraId="6DD0EC6F" w14:textId="77777777" w:rsidR="0090660D" w:rsidRDefault="0090660D" w:rsidP="00CF3095">
            <w:pPr>
              <w:pStyle w:val="Axure"/>
              <w:ind w:firstLine="360"/>
            </w:pPr>
            <w:r>
              <w:t>名称</w:t>
            </w:r>
          </w:p>
        </w:tc>
        <w:tc>
          <w:tcPr>
            <w:tcW w:w="4536" w:type="dxa"/>
          </w:tcPr>
          <w:p w14:paraId="030B59BC" w14:textId="77777777" w:rsidR="0090660D" w:rsidRDefault="0090660D" w:rsidP="00CF3095">
            <w:pPr>
              <w:pStyle w:val="Axure"/>
              <w:tabs>
                <w:tab w:val="left" w:pos="1190"/>
              </w:tabs>
              <w:ind w:firstLine="360"/>
            </w:pPr>
            <w:r>
              <w:t>交互</w:t>
            </w:r>
            <w:r>
              <w:tab/>
            </w:r>
          </w:p>
        </w:tc>
      </w:tr>
      <w:tr w:rsidR="0090660D" w14:paraId="3A90B5C7" w14:textId="77777777" w:rsidTr="00CF3095">
        <w:trPr>
          <w:cantSplit/>
        </w:trPr>
        <w:tc>
          <w:tcPr>
            <w:tcW w:w="1413" w:type="dxa"/>
          </w:tcPr>
          <w:p w14:paraId="36ACD6BE" w14:textId="77777777" w:rsidR="0090660D" w:rsidRDefault="0090660D" w:rsidP="00CF3095">
            <w:pPr>
              <w:pStyle w:val="Axure0"/>
              <w:ind w:firstLine="360"/>
            </w:pPr>
            <w:r>
              <w:t>1</w:t>
            </w:r>
          </w:p>
        </w:tc>
        <w:tc>
          <w:tcPr>
            <w:tcW w:w="2268" w:type="dxa"/>
          </w:tcPr>
          <w:p w14:paraId="1FB70028" w14:textId="1C5A5A2D" w:rsidR="0090660D" w:rsidRDefault="0090660D" w:rsidP="00CF3095">
            <w:pPr>
              <w:pStyle w:val="Axure0"/>
              <w:ind w:firstLine="360"/>
            </w:pPr>
            <w:r>
              <w:rPr>
                <w:rFonts w:hint="eastAsia"/>
                <w:lang w:eastAsia="zh-CN"/>
              </w:rPr>
              <w:t>删除主题</w:t>
            </w:r>
          </w:p>
        </w:tc>
        <w:tc>
          <w:tcPr>
            <w:tcW w:w="4536" w:type="dxa"/>
          </w:tcPr>
          <w:p w14:paraId="4A8DBCCC" w14:textId="62D369E8" w:rsidR="0090660D" w:rsidRDefault="0090660D" w:rsidP="0090660D">
            <w:pPr>
              <w:pStyle w:val="Axure0"/>
              <w:ind w:firstLine="360"/>
              <w:rPr>
                <w:lang w:eastAsia="zh-CN"/>
              </w:rPr>
            </w:pPr>
            <w:r>
              <w:rPr>
                <w:rFonts w:hint="eastAsia"/>
                <w:lang w:eastAsia="zh-CN"/>
              </w:rPr>
              <w:t>点击后</w:t>
            </w:r>
            <w:r w:rsidR="00590B2A">
              <w:rPr>
                <w:rFonts w:hint="eastAsia"/>
                <w:lang w:eastAsia="zh-CN"/>
              </w:rPr>
              <w:t>直接</w:t>
            </w:r>
            <w:r>
              <w:rPr>
                <w:rFonts w:hint="eastAsia"/>
                <w:lang w:eastAsia="zh-CN"/>
              </w:rPr>
              <w:t>删除整个主题</w:t>
            </w:r>
            <w:r>
              <w:rPr>
                <w:lang w:eastAsia="zh-CN"/>
              </w:rPr>
              <w:t>帖子</w:t>
            </w:r>
          </w:p>
        </w:tc>
      </w:tr>
      <w:tr w:rsidR="0090660D" w14:paraId="2A24DB63"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C9A5AB3" w14:textId="77777777" w:rsidR="0090660D" w:rsidRDefault="0090660D" w:rsidP="00CF3095">
            <w:pPr>
              <w:pStyle w:val="Axure0"/>
              <w:ind w:firstLine="360"/>
              <w:rPr>
                <w:lang w:eastAsia="zh-CN"/>
              </w:rPr>
            </w:pPr>
            <w:r>
              <w:rPr>
                <w:rFonts w:hint="eastAsia"/>
                <w:lang w:eastAsia="zh-CN"/>
              </w:rPr>
              <w:t>2</w:t>
            </w:r>
          </w:p>
        </w:tc>
        <w:tc>
          <w:tcPr>
            <w:tcW w:w="2268" w:type="dxa"/>
          </w:tcPr>
          <w:p w14:paraId="289662D7" w14:textId="1A4DC958" w:rsidR="0090660D" w:rsidRDefault="0090660D" w:rsidP="00CF3095">
            <w:pPr>
              <w:pStyle w:val="Axure0"/>
              <w:ind w:firstLine="360"/>
              <w:rPr>
                <w:lang w:eastAsia="zh-CN"/>
              </w:rPr>
            </w:pPr>
            <w:r>
              <w:rPr>
                <w:rFonts w:hint="eastAsia"/>
                <w:lang w:eastAsia="zh-CN"/>
              </w:rPr>
              <w:t>置顶按钮</w:t>
            </w:r>
          </w:p>
        </w:tc>
        <w:tc>
          <w:tcPr>
            <w:tcW w:w="4536" w:type="dxa"/>
          </w:tcPr>
          <w:p w14:paraId="2C5A9578" w14:textId="1971D658" w:rsidR="0090660D" w:rsidRDefault="0090660D" w:rsidP="0090660D">
            <w:pPr>
              <w:pStyle w:val="Axure0"/>
              <w:ind w:firstLine="360"/>
              <w:rPr>
                <w:lang w:eastAsia="zh-CN"/>
              </w:rPr>
            </w:pPr>
            <w:r>
              <w:rPr>
                <w:rFonts w:hint="eastAsia"/>
                <w:lang w:eastAsia="zh-CN"/>
              </w:rPr>
              <w:t>点击后可</w:t>
            </w:r>
            <w:r>
              <w:rPr>
                <w:lang w:eastAsia="zh-CN"/>
              </w:rPr>
              <w:t>设为置顶，再次点击设为非置顶</w:t>
            </w:r>
          </w:p>
        </w:tc>
      </w:tr>
      <w:tr w:rsidR="0090660D" w14:paraId="7C38741C" w14:textId="77777777" w:rsidTr="00CF3095">
        <w:trPr>
          <w:cantSplit/>
        </w:trPr>
        <w:tc>
          <w:tcPr>
            <w:tcW w:w="1413" w:type="dxa"/>
          </w:tcPr>
          <w:p w14:paraId="630120AE" w14:textId="77777777" w:rsidR="0090660D" w:rsidRDefault="0090660D" w:rsidP="00CF3095">
            <w:pPr>
              <w:pStyle w:val="Axure0"/>
              <w:ind w:firstLine="360"/>
              <w:rPr>
                <w:lang w:eastAsia="zh-CN"/>
              </w:rPr>
            </w:pPr>
            <w:r>
              <w:rPr>
                <w:rFonts w:hint="eastAsia"/>
                <w:lang w:eastAsia="zh-CN"/>
              </w:rPr>
              <w:t>3</w:t>
            </w:r>
          </w:p>
        </w:tc>
        <w:tc>
          <w:tcPr>
            <w:tcW w:w="2268" w:type="dxa"/>
          </w:tcPr>
          <w:p w14:paraId="3D4FAA7F" w14:textId="4F485EFB" w:rsidR="0090660D" w:rsidRDefault="0090660D" w:rsidP="00CF3095">
            <w:pPr>
              <w:pStyle w:val="Axure0"/>
              <w:ind w:firstLine="360"/>
              <w:rPr>
                <w:lang w:eastAsia="zh-CN"/>
              </w:rPr>
            </w:pPr>
            <w:r>
              <w:rPr>
                <w:rFonts w:hint="eastAsia"/>
                <w:lang w:eastAsia="zh-CN"/>
              </w:rPr>
              <w:t>加精</w:t>
            </w:r>
            <w:r>
              <w:rPr>
                <w:lang w:eastAsia="zh-CN"/>
              </w:rPr>
              <w:t>按钮</w:t>
            </w:r>
          </w:p>
        </w:tc>
        <w:tc>
          <w:tcPr>
            <w:tcW w:w="4536" w:type="dxa"/>
          </w:tcPr>
          <w:p w14:paraId="344CAA92" w14:textId="22FAA10A" w:rsidR="0090660D" w:rsidRDefault="0090660D" w:rsidP="00CF3095">
            <w:pPr>
              <w:pStyle w:val="Axure0"/>
              <w:ind w:firstLine="360"/>
              <w:rPr>
                <w:lang w:eastAsia="zh-CN"/>
              </w:rPr>
            </w:pPr>
            <w:r>
              <w:rPr>
                <w:rFonts w:hint="eastAsia"/>
                <w:lang w:eastAsia="zh-CN"/>
              </w:rPr>
              <w:t>点击后可</w:t>
            </w:r>
            <w:r>
              <w:rPr>
                <w:lang w:eastAsia="zh-CN"/>
              </w:rPr>
              <w:t>设为</w:t>
            </w:r>
            <w:r>
              <w:rPr>
                <w:rFonts w:hint="eastAsia"/>
                <w:lang w:eastAsia="zh-CN"/>
              </w:rPr>
              <w:t>精华</w:t>
            </w:r>
            <w:r>
              <w:rPr>
                <w:lang w:eastAsia="zh-CN"/>
              </w:rPr>
              <w:t>，再次点击设为非</w:t>
            </w:r>
            <w:r>
              <w:rPr>
                <w:rFonts w:hint="eastAsia"/>
                <w:lang w:eastAsia="zh-CN"/>
              </w:rPr>
              <w:t>精华</w:t>
            </w:r>
          </w:p>
        </w:tc>
      </w:tr>
      <w:tr w:rsidR="00590B2A" w14:paraId="74A4A39D" w14:textId="77777777" w:rsidTr="00CF3095">
        <w:trPr>
          <w:cnfStyle w:val="000000010000" w:firstRow="0" w:lastRow="0" w:firstColumn="0" w:lastColumn="0" w:oddVBand="0" w:evenVBand="0" w:oddHBand="0" w:evenHBand="1" w:firstRowFirstColumn="0" w:firstRowLastColumn="0" w:lastRowFirstColumn="0" w:lastRowLastColumn="0"/>
          <w:cantSplit/>
        </w:trPr>
        <w:tc>
          <w:tcPr>
            <w:tcW w:w="1413" w:type="dxa"/>
          </w:tcPr>
          <w:p w14:paraId="573934D0" w14:textId="6CE3CC06" w:rsidR="00590B2A" w:rsidRDefault="00590B2A" w:rsidP="00CF3095">
            <w:pPr>
              <w:pStyle w:val="Axure0"/>
              <w:ind w:firstLine="360"/>
              <w:rPr>
                <w:lang w:eastAsia="zh-CN"/>
              </w:rPr>
            </w:pPr>
            <w:r>
              <w:rPr>
                <w:rFonts w:hint="eastAsia"/>
                <w:lang w:eastAsia="zh-CN"/>
              </w:rPr>
              <w:t>4</w:t>
            </w:r>
          </w:p>
        </w:tc>
        <w:tc>
          <w:tcPr>
            <w:tcW w:w="2268" w:type="dxa"/>
          </w:tcPr>
          <w:p w14:paraId="48ABEDC0" w14:textId="17C9A64F" w:rsidR="00590B2A" w:rsidRDefault="00590B2A" w:rsidP="00CF3095">
            <w:pPr>
              <w:pStyle w:val="Axure0"/>
              <w:ind w:firstLine="360"/>
              <w:rPr>
                <w:lang w:eastAsia="zh-CN"/>
              </w:rPr>
            </w:pPr>
            <w:r>
              <w:rPr>
                <w:rFonts w:hint="eastAsia"/>
                <w:lang w:eastAsia="zh-CN"/>
              </w:rPr>
              <w:t>删除</w:t>
            </w:r>
            <w:r>
              <w:rPr>
                <w:lang w:eastAsia="zh-CN"/>
              </w:rPr>
              <w:t>楼层</w:t>
            </w:r>
          </w:p>
        </w:tc>
        <w:tc>
          <w:tcPr>
            <w:tcW w:w="4536" w:type="dxa"/>
          </w:tcPr>
          <w:p w14:paraId="06CCAA0F" w14:textId="18A19555" w:rsidR="00590B2A" w:rsidRDefault="00590B2A" w:rsidP="00CF3095">
            <w:pPr>
              <w:pStyle w:val="Axure0"/>
              <w:ind w:firstLine="360"/>
              <w:rPr>
                <w:lang w:eastAsia="zh-CN"/>
              </w:rPr>
            </w:pPr>
            <w:r>
              <w:rPr>
                <w:rFonts w:hint="eastAsia"/>
                <w:lang w:eastAsia="zh-CN"/>
              </w:rPr>
              <w:t>点击</w:t>
            </w:r>
            <w:r>
              <w:rPr>
                <w:lang w:eastAsia="zh-CN"/>
              </w:rPr>
              <w:t>后直接删除</w:t>
            </w:r>
            <w:r>
              <w:rPr>
                <w:rFonts w:hint="eastAsia"/>
                <w:lang w:eastAsia="zh-CN"/>
              </w:rPr>
              <w:t>此</w:t>
            </w:r>
            <w:r>
              <w:rPr>
                <w:lang w:eastAsia="zh-CN"/>
              </w:rPr>
              <w:t>楼层</w:t>
            </w:r>
            <w:r>
              <w:rPr>
                <w:rFonts w:hint="eastAsia"/>
                <w:lang w:eastAsia="zh-CN"/>
              </w:rPr>
              <w:t>（不包括</w:t>
            </w:r>
            <w:r>
              <w:rPr>
                <w:lang w:eastAsia="zh-CN"/>
              </w:rPr>
              <w:t>回复</w:t>
            </w:r>
            <w:r>
              <w:rPr>
                <w:rFonts w:hint="eastAsia"/>
                <w:lang w:eastAsia="zh-CN"/>
              </w:rPr>
              <w:t>它</w:t>
            </w:r>
            <w:r>
              <w:rPr>
                <w:lang w:eastAsia="zh-CN"/>
              </w:rPr>
              <w:t>的</w:t>
            </w:r>
            <w:r>
              <w:rPr>
                <w:rFonts w:hint="eastAsia"/>
                <w:lang w:eastAsia="zh-CN"/>
              </w:rPr>
              <w:t>其他</w:t>
            </w:r>
            <w:r>
              <w:rPr>
                <w:lang w:eastAsia="zh-CN"/>
              </w:rPr>
              <w:t>楼层</w:t>
            </w:r>
            <w:r>
              <w:rPr>
                <w:rFonts w:hint="eastAsia"/>
                <w:lang w:eastAsia="zh-CN"/>
              </w:rPr>
              <w:t>）</w:t>
            </w:r>
          </w:p>
        </w:tc>
      </w:tr>
    </w:tbl>
    <w:p w14:paraId="1CCB448B" w14:textId="77777777" w:rsidR="0090660D" w:rsidRPr="004E5511" w:rsidRDefault="0090660D" w:rsidP="0090660D"/>
    <w:p w14:paraId="6D72A05B" w14:textId="7F260D76" w:rsidR="004144B4" w:rsidRPr="0090660D" w:rsidRDefault="004144B4" w:rsidP="004144B4"/>
    <w:p w14:paraId="71DF7029" w14:textId="77777777" w:rsidR="004144B4" w:rsidRPr="004144B4" w:rsidRDefault="004144B4" w:rsidP="004144B4"/>
    <w:p w14:paraId="771BE37F" w14:textId="6C868D72" w:rsidR="004144B4" w:rsidRDefault="00590B2A" w:rsidP="002D0F3B">
      <w:pPr>
        <w:rPr>
          <w:ins w:id="1859" w:author="HerculesHu" w:date="2017-12-23T23:52:00Z"/>
        </w:rPr>
      </w:pPr>
      <w:r>
        <w:rPr>
          <w:noProof/>
        </w:rPr>
        <w:lastRenderedPageBreak/>
        <w:drawing>
          <wp:inline distT="0" distB="0" distL="0" distR="0" wp14:anchorId="0B63C511" wp14:editId="176A6671">
            <wp:extent cx="5274310" cy="358711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587115"/>
                    </a:xfrm>
                    <a:prstGeom prst="rect">
                      <a:avLst/>
                    </a:prstGeom>
                  </pic:spPr>
                </pic:pic>
              </a:graphicData>
            </a:graphic>
          </wp:inline>
        </w:drawing>
      </w:r>
    </w:p>
    <w:p w14:paraId="1BA1C76C" w14:textId="77777777" w:rsidR="00636C47" w:rsidRDefault="00636C47" w:rsidP="00636C47">
      <w:pPr>
        <w:jc w:val="center"/>
        <w:rPr>
          <w:ins w:id="1860" w:author="HerculesHu" w:date="2017-12-23T23:52:00Z"/>
        </w:rPr>
      </w:pPr>
      <w:ins w:id="1861" w:author="HerculesHu" w:date="2017-12-23T23:52:00Z">
        <w:r>
          <w:rPr>
            <w:rFonts w:hint="eastAsia"/>
          </w:rPr>
          <w:t>（电脑</w:t>
        </w:r>
        <w:r>
          <w:t>版</w:t>
        </w:r>
        <w:r>
          <w:rPr>
            <w:rFonts w:hint="eastAsia"/>
          </w:rPr>
          <w:t>）</w:t>
        </w:r>
      </w:ins>
    </w:p>
    <w:p w14:paraId="00ED47BA" w14:textId="77777777" w:rsidR="00636C47" w:rsidRDefault="00636C47" w:rsidP="002D0F3B"/>
    <w:p w14:paraId="74EDA2EF" w14:textId="73322C8A" w:rsidR="00D25349" w:rsidRDefault="00D25349" w:rsidP="002D0F3B"/>
    <w:p w14:paraId="7870700C" w14:textId="77777777" w:rsidR="00D71CBB" w:rsidRPr="00D1043C" w:rsidRDefault="00D71CBB" w:rsidP="00D71CBB">
      <w:pPr>
        <w:pStyle w:val="a0"/>
        <w:numPr>
          <w:ilvl w:val="1"/>
          <w:numId w:val="6"/>
        </w:numPr>
      </w:pPr>
      <w:bookmarkStart w:id="1862" w:name="_Toc501245713"/>
      <w:bookmarkStart w:id="1863" w:name="_Toc503060595"/>
      <w:r w:rsidRPr="00D1043C">
        <w:rPr>
          <w:rStyle w:val="ae"/>
          <w:rFonts w:hint="eastAsia"/>
        </w:rPr>
        <w:t>性能</w:t>
      </w:r>
      <w:bookmarkEnd w:id="1862"/>
      <w:bookmarkEnd w:id="1863"/>
    </w:p>
    <w:p w14:paraId="0C8782B6" w14:textId="77777777" w:rsidR="00D71CBB" w:rsidRDefault="00D71CBB">
      <w:pPr>
        <w:pStyle w:val="a1"/>
        <w:pPrChange w:id="1864" w:author="HerculesHu" w:date="2017-12-24T00:20:00Z">
          <w:pPr>
            <w:pStyle w:val="a1"/>
            <w:numPr>
              <w:numId w:val="6"/>
            </w:numPr>
            <w:ind w:left="1701"/>
          </w:pPr>
        </w:pPrChange>
      </w:pPr>
      <w:bookmarkStart w:id="1865" w:name="_Toc521466905"/>
      <w:bookmarkStart w:id="1866" w:name="_Toc501245714"/>
      <w:bookmarkStart w:id="1867" w:name="_Toc503060596"/>
      <w:r>
        <w:rPr>
          <w:rFonts w:hint="eastAsia"/>
        </w:rPr>
        <w:t>精度</w:t>
      </w:r>
      <w:bookmarkEnd w:id="1865"/>
      <w:bookmarkEnd w:id="1866"/>
      <w:bookmarkEnd w:id="1867"/>
    </w:p>
    <w:p w14:paraId="45AE2774" w14:textId="77777777" w:rsidR="00D71CBB" w:rsidRDefault="00D71CBB" w:rsidP="00D71CBB">
      <w:pPr>
        <w:ind w:firstLine="420"/>
      </w:pPr>
      <w:r>
        <w:rPr>
          <w:rFonts w:hint="eastAsia"/>
        </w:rPr>
        <w:t>逐项说明对各项输入数据的精度要求和本软件输出数据达到的精度，包括传输中的精度要求。</w:t>
      </w:r>
    </w:p>
    <w:p w14:paraId="452C74D7" w14:textId="77777777" w:rsidR="00D71CBB" w:rsidRDefault="00D71CBB" w:rsidP="00D71CBB">
      <w:pPr>
        <w:ind w:firstLine="420"/>
      </w:pPr>
      <w:r>
        <w:rPr>
          <w:rFonts w:hint="eastAsia"/>
        </w:rPr>
        <w:t>TBD</w:t>
      </w:r>
    </w:p>
    <w:p w14:paraId="558B44EE" w14:textId="77777777" w:rsidR="00D71CBB" w:rsidRDefault="00D71CBB">
      <w:pPr>
        <w:pStyle w:val="a1"/>
        <w:pPrChange w:id="1868" w:author="HerculesHu" w:date="2017-12-24T00:20:00Z">
          <w:pPr>
            <w:pStyle w:val="a1"/>
            <w:numPr>
              <w:numId w:val="6"/>
            </w:numPr>
            <w:ind w:left="1701"/>
          </w:pPr>
        </w:pPrChange>
      </w:pPr>
      <w:bookmarkStart w:id="1869" w:name="_Toc521466906"/>
      <w:bookmarkStart w:id="1870" w:name="_Toc501245715"/>
      <w:bookmarkStart w:id="1871" w:name="_Toc503060597"/>
      <w:r>
        <w:rPr>
          <w:rFonts w:hint="eastAsia"/>
        </w:rPr>
        <w:t>时间特性</w:t>
      </w:r>
      <w:bookmarkEnd w:id="1869"/>
      <w:bookmarkEnd w:id="1870"/>
      <w:bookmarkEnd w:id="1871"/>
    </w:p>
    <w:p w14:paraId="5AE03CB8" w14:textId="77777777" w:rsidR="00D71CBB" w:rsidRDefault="00D71CBB" w:rsidP="00D71CBB">
      <w:pPr>
        <w:ind w:firstLine="420"/>
      </w:pPr>
      <w:r>
        <w:rPr>
          <w:rFonts w:hint="eastAsia"/>
        </w:rPr>
        <w:t>定量地说明本软件的时间特性，如响应时间，更新处理时间，数据传输、转换时间，计算时间等。</w:t>
      </w:r>
    </w:p>
    <w:p w14:paraId="67864C03" w14:textId="77777777" w:rsidR="00D71CBB" w:rsidRDefault="00D71CBB" w:rsidP="00D71CBB">
      <w:pPr>
        <w:ind w:firstLine="420"/>
      </w:pPr>
      <w:r>
        <w:rPr>
          <w:rFonts w:hint="eastAsia"/>
        </w:rPr>
        <w:t>TBD</w:t>
      </w:r>
    </w:p>
    <w:p w14:paraId="261F01E2" w14:textId="77777777" w:rsidR="00D71CBB" w:rsidRDefault="00D71CBB" w:rsidP="00D71CBB">
      <w:pPr>
        <w:ind w:firstLine="420"/>
      </w:pPr>
    </w:p>
    <w:p w14:paraId="0E97F912" w14:textId="77777777" w:rsidR="00D71CBB" w:rsidRPr="00D1043C" w:rsidRDefault="00D71CBB">
      <w:pPr>
        <w:pStyle w:val="a1"/>
        <w:pPrChange w:id="1872" w:author="HerculesHu" w:date="2017-12-24T00:20:00Z">
          <w:pPr>
            <w:pStyle w:val="a1"/>
            <w:numPr>
              <w:numId w:val="6"/>
            </w:numPr>
            <w:ind w:left="1701"/>
          </w:pPr>
        </w:pPrChange>
      </w:pPr>
      <w:bookmarkStart w:id="1873" w:name="_Toc521466907"/>
      <w:bookmarkStart w:id="1874" w:name="_Toc501245716"/>
      <w:bookmarkStart w:id="1875" w:name="_Toc503060598"/>
      <w:r w:rsidRPr="00D1043C">
        <w:rPr>
          <w:rStyle w:val="afd"/>
          <w:rFonts w:hint="eastAsia"/>
        </w:rPr>
        <w:t>灵活性</w:t>
      </w:r>
      <w:bookmarkEnd w:id="1873"/>
      <w:bookmarkEnd w:id="1874"/>
      <w:bookmarkEnd w:id="1875"/>
    </w:p>
    <w:p w14:paraId="773AE354" w14:textId="77777777" w:rsidR="00D71CBB" w:rsidRDefault="00D71CBB" w:rsidP="00D71CBB">
      <w:pPr>
        <w:ind w:firstLine="420"/>
      </w:pPr>
      <w:r>
        <w:rPr>
          <w:rFonts w:hint="eastAsia"/>
        </w:rPr>
        <w:t>说明本软件所具有的灵活性，即当用户需求（如对操作方式、运行环境、结果精度、时间特性等的要求）有某些变化时，本软件的适应能力。</w:t>
      </w:r>
    </w:p>
    <w:p w14:paraId="29300BC6" w14:textId="77777777" w:rsidR="00D71CBB" w:rsidRDefault="00D71CBB" w:rsidP="00D71CBB">
      <w:pPr>
        <w:ind w:firstLine="420"/>
      </w:pPr>
      <w:r>
        <w:rPr>
          <w:rFonts w:hint="eastAsia"/>
        </w:rPr>
        <w:t>TBD</w:t>
      </w:r>
    </w:p>
    <w:p w14:paraId="334060F4" w14:textId="77777777" w:rsidR="00D71CBB" w:rsidRDefault="00D71CBB" w:rsidP="00D71CBB">
      <w:pPr>
        <w:ind w:firstLine="420"/>
      </w:pPr>
    </w:p>
    <w:p w14:paraId="47D4490E" w14:textId="77777777" w:rsidR="00D71CBB" w:rsidRDefault="00D71CBB" w:rsidP="00D71CBB">
      <w:pPr>
        <w:pStyle w:val="a0"/>
        <w:numPr>
          <w:ilvl w:val="1"/>
          <w:numId w:val="6"/>
        </w:numPr>
      </w:pPr>
      <w:bookmarkStart w:id="1876" w:name="_Toc521466908"/>
      <w:bookmarkStart w:id="1877" w:name="_Toc501245717"/>
      <w:bookmarkStart w:id="1878" w:name="_Toc503060599"/>
      <w:r>
        <w:rPr>
          <w:rFonts w:hint="eastAsia"/>
        </w:rPr>
        <w:t>安全保密</w:t>
      </w:r>
      <w:bookmarkEnd w:id="1876"/>
      <w:bookmarkEnd w:id="1877"/>
      <w:bookmarkEnd w:id="1878"/>
    </w:p>
    <w:p w14:paraId="360384D0" w14:textId="77777777" w:rsidR="00D71CBB" w:rsidRDefault="00D71CBB" w:rsidP="00D71CBB">
      <w:pPr>
        <w:ind w:firstLine="420"/>
      </w:pPr>
      <w:r>
        <w:rPr>
          <w:rFonts w:hint="eastAsia"/>
        </w:rPr>
        <w:t>说明本软件在安全、保密方面的设计考虑和实际达到的能力。</w:t>
      </w:r>
    </w:p>
    <w:p w14:paraId="400AFA87" w14:textId="77777777" w:rsidR="00D71CBB" w:rsidRDefault="00D71CBB" w:rsidP="00D71CBB">
      <w:pPr>
        <w:ind w:firstLine="420"/>
      </w:pPr>
      <w:r>
        <w:rPr>
          <w:rFonts w:hint="eastAsia"/>
        </w:rPr>
        <w:lastRenderedPageBreak/>
        <w:t>TBD</w:t>
      </w:r>
    </w:p>
    <w:p w14:paraId="0039D427" w14:textId="77777777" w:rsidR="00D71CBB" w:rsidRDefault="00D71CBB" w:rsidP="00D71CBB">
      <w:pPr>
        <w:ind w:firstLine="420"/>
      </w:pPr>
    </w:p>
    <w:p w14:paraId="458C9E1B" w14:textId="77777777" w:rsidR="00D71CBB" w:rsidRDefault="00D71CBB" w:rsidP="00D71CBB">
      <w:pPr>
        <w:pStyle w:val="a"/>
        <w:numPr>
          <w:ilvl w:val="0"/>
          <w:numId w:val="6"/>
        </w:numPr>
      </w:pPr>
      <w:bookmarkStart w:id="1879" w:name="_Toc521466909"/>
      <w:bookmarkStart w:id="1880" w:name="_Toc501245718"/>
      <w:bookmarkStart w:id="1881" w:name="_Toc503060600"/>
      <w:r>
        <w:rPr>
          <w:rFonts w:hint="eastAsia"/>
        </w:rPr>
        <w:t>运行环境</w:t>
      </w:r>
      <w:bookmarkEnd w:id="1879"/>
      <w:bookmarkEnd w:id="1880"/>
      <w:bookmarkEnd w:id="1881"/>
    </w:p>
    <w:p w14:paraId="3E9A45A8" w14:textId="77777777" w:rsidR="00D71CBB" w:rsidRDefault="00D71CBB" w:rsidP="00D71CBB">
      <w:pPr>
        <w:pStyle w:val="a0"/>
        <w:numPr>
          <w:ilvl w:val="1"/>
          <w:numId w:val="6"/>
        </w:numPr>
      </w:pPr>
      <w:bookmarkStart w:id="1882" w:name="_Toc521466910"/>
      <w:bookmarkStart w:id="1883" w:name="_Toc501245719"/>
      <w:bookmarkStart w:id="1884" w:name="_Toc503060601"/>
      <w:r>
        <w:rPr>
          <w:rFonts w:hint="eastAsia"/>
        </w:rPr>
        <w:t>硬设备</w:t>
      </w:r>
      <w:bookmarkEnd w:id="1882"/>
      <w:bookmarkEnd w:id="1883"/>
      <w:bookmarkEnd w:id="1884"/>
    </w:p>
    <w:p w14:paraId="3F6F09B6" w14:textId="77777777" w:rsidR="00D71CBB" w:rsidRDefault="00D71CBB" w:rsidP="00D71CBB">
      <w:pPr>
        <w:ind w:firstLine="420"/>
      </w:pPr>
      <w:r>
        <w:rPr>
          <w:rFonts w:hint="eastAsia"/>
        </w:rPr>
        <w:t>列出为运行本软件所要求的硬设备的最小配置，如：</w:t>
      </w:r>
    </w:p>
    <w:p w14:paraId="21D45021" w14:textId="77777777" w:rsidR="00D71CBB" w:rsidRDefault="00D71CBB" w:rsidP="00D71CBB">
      <w:pPr>
        <w:widowControl w:val="0"/>
        <w:numPr>
          <w:ilvl w:val="0"/>
          <w:numId w:val="20"/>
        </w:numPr>
        <w:jc w:val="both"/>
      </w:pPr>
      <w:r>
        <w:rPr>
          <w:rFonts w:hint="eastAsia"/>
        </w:rPr>
        <w:t>处理机的型号、内存容量；</w:t>
      </w:r>
    </w:p>
    <w:p w14:paraId="6912C0A0" w14:textId="77777777" w:rsidR="00D71CBB" w:rsidRDefault="00D71CBB" w:rsidP="00D71CBB">
      <w:pPr>
        <w:widowControl w:val="0"/>
        <w:numPr>
          <w:ilvl w:val="0"/>
          <w:numId w:val="20"/>
        </w:numPr>
        <w:jc w:val="both"/>
      </w:pPr>
      <w:r>
        <w:rPr>
          <w:rFonts w:hint="eastAsia"/>
        </w:rPr>
        <w:t>所要求的外存储器、媒体、记录格式、设备的型号和台数、联机／脱机；</w:t>
      </w:r>
    </w:p>
    <w:p w14:paraId="0F74B4A3" w14:textId="77777777" w:rsidR="00D71CBB" w:rsidRDefault="00D71CBB" w:rsidP="00D71CBB">
      <w:pPr>
        <w:widowControl w:val="0"/>
        <w:numPr>
          <w:ilvl w:val="0"/>
          <w:numId w:val="20"/>
        </w:numPr>
        <w:jc w:val="both"/>
      </w:pPr>
      <w:r>
        <w:rPr>
          <w:rFonts w:hint="eastAsia"/>
        </w:rPr>
        <w:t>I／O设备（联机／脱机？）；</w:t>
      </w:r>
    </w:p>
    <w:p w14:paraId="0B428405" w14:textId="77777777" w:rsidR="00D71CBB" w:rsidRDefault="00D71CBB" w:rsidP="00D71CBB">
      <w:pPr>
        <w:widowControl w:val="0"/>
        <w:numPr>
          <w:ilvl w:val="0"/>
          <w:numId w:val="20"/>
        </w:numPr>
        <w:jc w:val="both"/>
      </w:pPr>
      <w:r>
        <w:rPr>
          <w:rFonts w:hint="eastAsia"/>
        </w:rPr>
        <w:t>数据传输设备和转换设备的型号、台数。</w:t>
      </w:r>
    </w:p>
    <w:p w14:paraId="11CF6D24" w14:textId="77777777" w:rsidR="00D71CBB" w:rsidRDefault="00D71CBB" w:rsidP="00D71CBB">
      <w:pPr>
        <w:ind w:firstLine="420"/>
      </w:pPr>
      <w:r>
        <w:rPr>
          <w:rFonts w:hint="eastAsia"/>
        </w:rPr>
        <w:t>TBD</w:t>
      </w:r>
    </w:p>
    <w:p w14:paraId="5D9AAFD4" w14:textId="77777777" w:rsidR="00D71CBB" w:rsidRDefault="00D71CBB" w:rsidP="00D71CBB">
      <w:pPr>
        <w:pStyle w:val="a0"/>
        <w:numPr>
          <w:ilvl w:val="1"/>
          <w:numId w:val="6"/>
        </w:numPr>
      </w:pPr>
      <w:bookmarkStart w:id="1885" w:name="_Toc521466911"/>
      <w:bookmarkStart w:id="1886" w:name="_Toc501245720"/>
      <w:bookmarkStart w:id="1887" w:name="_Toc503060602"/>
      <w:r>
        <w:rPr>
          <w:rFonts w:hint="eastAsia"/>
        </w:rPr>
        <w:t>支持软件</w:t>
      </w:r>
      <w:bookmarkEnd w:id="1885"/>
      <w:bookmarkEnd w:id="1886"/>
      <w:bookmarkEnd w:id="1887"/>
    </w:p>
    <w:p w14:paraId="1258493C" w14:textId="77777777" w:rsidR="00D71CBB" w:rsidRDefault="00D71CBB" w:rsidP="00D71CBB">
      <w:pPr>
        <w:ind w:firstLine="420"/>
      </w:pPr>
      <w:r>
        <w:rPr>
          <w:rFonts w:hint="eastAsia"/>
        </w:rPr>
        <w:t>说明为运行本软件所需要的支持软件，如：</w:t>
      </w:r>
    </w:p>
    <w:p w14:paraId="5FFE47E1" w14:textId="77777777" w:rsidR="00D71CBB" w:rsidRDefault="00D71CBB" w:rsidP="00D71CBB">
      <w:pPr>
        <w:widowControl w:val="0"/>
        <w:numPr>
          <w:ilvl w:val="0"/>
          <w:numId w:val="21"/>
        </w:numPr>
        <w:jc w:val="both"/>
      </w:pPr>
      <w:r>
        <w:rPr>
          <w:rFonts w:hint="eastAsia"/>
        </w:rPr>
        <w:t>操作系统的名称、版本号；</w:t>
      </w:r>
    </w:p>
    <w:p w14:paraId="39186EB6" w14:textId="77777777" w:rsidR="00D71CBB" w:rsidRDefault="00D71CBB" w:rsidP="00D71CBB">
      <w:pPr>
        <w:widowControl w:val="0"/>
        <w:numPr>
          <w:ilvl w:val="0"/>
          <w:numId w:val="21"/>
        </w:numPr>
        <w:jc w:val="both"/>
      </w:pPr>
      <w:r>
        <w:rPr>
          <w:rFonts w:hint="eastAsia"/>
        </w:rPr>
        <w:t>程序语言的编译／汇编系统的名称和版本号；</w:t>
      </w:r>
    </w:p>
    <w:p w14:paraId="795C0C23" w14:textId="77777777" w:rsidR="00D71CBB" w:rsidRDefault="00D71CBB" w:rsidP="00D71CBB">
      <w:pPr>
        <w:widowControl w:val="0"/>
        <w:numPr>
          <w:ilvl w:val="0"/>
          <w:numId w:val="21"/>
        </w:numPr>
        <w:jc w:val="both"/>
      </w:pPr>
      <w:r>
        <w:rPr>
          <w:rFonts w:hint="eastAsia"/>
        </w:rPr>
        <w:t>数据库管理系统的名称和版本号；</w:t>
      </w:r>
    </w:p>
    <w:p w14:paraId="5B4A9A9E" w14:textId="77777777" w:rsidR="00D71CBB" w:rsidRDefault="00D71CBB" w:rsidP="00D71CBB">
      <w:pPr>
        <w:widowControl w:val="0"/>
        <w:numPr>
          <w:ilvl w:val="0"/>
          <w:numId w:val="21"/>
        </w:numPr>
        <w:jc w:val="both"/>
      </w:pPr>
      <w:r>
        <w:rPr>
          <w:rFonts w:hint="eastAsia"/>
        </w:rPr>
        <w:t>其他支持软件。</w:t>
      </w:r>
    </w:p>
    <w:p w14:paraId="581A7BA2" w14:textId="77777777" w:rsidR="00D71CBB" w:rsidRDefault="00D71CBB" w:rsidP="00D71CBB">
      <w:pPr>
        <w:ind w:left="420"/>
      </w:pPr>
      <w:r>
        <w:rPr>
          <w:rFonts w:hint="eastAsia"/>
        </w:rPr>
        <w:t>TBD</w:t>
      </w:r>
    </w:p>
    <w:p w14:paraId="0B05E6B2" w14:textId="77777777" w:rsidR="00D71CBB" w:rsidRDefault="00D71CBB" w:rsidP="00D71CBB"/>
    <w:p w14:paraId="7C700344" w14:textId="77777777" w:rsidR="00D71CBB" w:rsidRDefault="00D71CBB" w:rsidP="00D71CBB">
      <w:pPr>
        <w:pStyle w:val="a0"/>
        <w:numPr>
          <w:ilvl w:val="1"/>
          <w:numId w:val="6"/>
        </w:numPr>
      </w:pPr>
      <w:bookmarkStart w:id="1888" w:name="_Toc521466912"/>
      <w:bookmarkStart w:id="1889" w:name="_Toc501245721"/>
      <w:bookmarkStart w:id="1890" w:name="_Toc503060603"/>
      <w:r>
        <w:rPr>
          <w:rFonts w:hint="eastAsia"/>
        </w:rPr>
        <w:t>数据结构</w:t>
      </w:r>
      <w:bookmarkEnd w:id="1888"/>
      <w:bookmarkEnd w:id="1889"/>
      <w:bookmarkEnd w:id="1890"/>
    </w:p>
    <w:p w14:paraId="703A4847" w14:textId="77777777" w:rsidR="00D71CBB" w:rsidRDefault="00D71CBB" w:rsidP="00D71CBB">
      <w:pPr>
        <w:ind w:firstLine="420"/>
      </w:pPr>
      <w:r>
        <w:rPr>
          <w:rFonts w:hint="eastAsia"/>
        </w:rPr>
        <w:t>列出为支持本软件的运行所需要的数据库或数据文卷。</w:t>
      </w:r>
    </w:p>
    <w:p w14:paraId="06F3C04F" w14:textId="77777777" w:rsidR="00D71CBB" w:rsidRDefault="00D71CBB" w:rsidP="00D71CBB">
      <w:pPr>
        <w:ind w:firstLine="420"/>
      </w:pPr>
      <w:r>
        <w:rPr>
          <w:rFonts w:hint="eastAsia"/>
        </w:rPr>
        <w:t>TBD</w:t>
      </w:r>
    </w:p>
    <w:p w14:paraId="50255B8F" w14:textId="77777777" w:rsidR="00D71CBB" w:rsidRDefault="00D71CBB" w:rsidP="00D71CBB">
      <w:pPr>
        <w:ind w:firstLine="420"/>
      </w:pPr>
    </w:p>
    <w:p w14:paraId="44365404" w14:textId="77777777" w:rsidR="00D71CBB" w:rsidRDefault="00D71CBB" w:rsidP="00D71CBB">
      <w:pPr>
        <w:pStyle w:val="a"/>
        <w:numPr>
          <w:ilvl w:val="0"/>
          <w:numId w:val="6"/>
        </w:numPr>
      </w:pPr>
      <w:bookmarkStart w:id="1891" w:name="_Toc521466913"/>
      <w:bookmarkStart w:id="1892" w:name="_Toc501245722"/>
      <w:bookmarkStart w:id="1893" w:name="_Toc503060604"/>
      <w:r>
        <w:rPr>
          <w:rFonts w:hint="eastAsia"/>
        </w:rPr>
        <w:t>使用过程</w:t>
      </w:r>
      <w:bookmarkEnd w:id="1891"/>
      <w:bookmarkEnd w:id="1892"/>
      <w:bookmarkEnd w:id="1893"/>
    </w:p>
    <w:p w14:paraId="7341F9D6" w14:textId="77777777" w:rsidR="00D71CBB" w:rsidRDefault="00D71CBB" w:rsidP="00D71CBB">
      <w:pPr>
        <w:ind w:firstLine="420"/>
      </w:pPr>
      <w:r>
        <w:rPr>
          <w:rFonts w:hint="eastAsia"/>
        </w:rPr>
        <w:t>在本章，首先用图表的形式说明软件的功能同系统的输入源机构、输出接收机构之间的关系。</w:t>
      </w:r>
    </w:p>
    <w:p w14:paraId="451A8585" w14:textId="77777777" w:rsidR="00D71CBB" w:rsidRDefault="00D71CBB" w:rsidP="00D71CBB">
      <w:pPr>
        <w:ind w:firstLine="420"/>
      </w:pPr>
      <w:r>
        <w:rPr>
          <w:rFonts w:hint="eastAsia"/>
        </w:rPr>
        <w:t>TBD</w:t>
      </w:r>
    </w:p>
    <w:p w14:paraId="2581260C" w14:textId="77777777" w:rsidR="00D71CBB" w:rsidRDefault="00D71CBB" w:rsidP="00D71CBB">
      <w:pPr>
        <w:ind w:firstLine="420"/>
      </w:pPr>
    </w:p>
    <w:p w14:paraId="669D4EF5" w14:textId="77777777" w:rsidR="00D71CBB" w:rsidRDefault="00D71CBB" w:rsidP="00D71CBB">
      <w:pPr>
        <w:pStyle w:val="a0"/>
        <w:numPr>
          <w:ilvl w:val="1"/>
          <w:numId w:val="6"/>
        </w:numPr>
      </w:pPr>
      <w:bookmarkStart w:id="1894" w:name="_Toc521466914"/>
      <w:bookmarkStart w:id="1895" w:name="_Toc501245723"/>
      <w:bookmarkStart w:id="1896" w:name="_Toc503060605"/>
      <w:r>
        <w:rPr>
          <w:rFonts w:hint="eastAsia"/>
        </w:rPr>
        <w:t>安装与初始化</w:t>
      </w:r>
      <w:bookmarkEnd w:id="1894"/>
      <w:bookmarkEnd w:id="1895"/>
      <w:bookmarkEnd w:id="1896"/>
    </w:p>
    <w:p w14:paraId="3BEAFA7A" w14:textId="77777777" w:rsidR="00D71CBB" w:rsidRDefault="00D71CBB" w:rsidP="00D71CBB">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14:paraId="4097DC42" w14:textId="77777777" w:rsidR="00D71CBB" w:rsidRDefault="00D71CBB" w:rsidP="00D71CBB">
      <w:pPr>
        <w:ind w:firstLine="420"/>
      </w:pPr>
      <w:r>
        <w:rPr>
          <w:rFonts w:hint="eastAsia"/>
        </w:rPr>
        <w:t>TBD</w:t>
      </w:r>
    </w:p>
    <w:p w14:paraId="1CE9A3D3" w14:textId="77777777" w:rsidR="00D71CBB" w:rsidRDefault="00D71CBB" w:rsidP="00D71CBB">
      <w:pPr>
        <w:ind w:firstLine="420"/>
      </w:pPr>
    </w:p>
    <w:p w14:paraId="4A3E92F2" w14:textId="77777777" w:rsidR="00D71CBB" w:rsidRDefault="00D71CBB" w:rsidP="00D71CBB">
      <w:pPr>
        <w:pStyle w:val="a0"/>
        <w:numPr>
          <w:ilvl w:val="1"/>
          <w:numId w:val="6"/>
        </w:numPr>
      </w:pPr>
      <w:bookmarkStart w:id="1897" w:name="_Toc521466915"/>
      <w:bookmarkStart w:id="1898" w:name="_Toc501245724"/>
      <w:bookmarkStart w:id="1899" w:name="_Toc503060606"/>
      <w:r>
        <w:rPr>
          <w:rFonts w:hint="eastAsia"/>
        </w:rPr>
        <w:t>输入</w:t>
      </w:r>
      <w:bookmarkEnd w:id="1897"/>
      <w:bookmarkEnd w:id="1898"/>
      <w:bookmarkEnd w:id="1899"/>
    </w:p>
    <w:p w14:paraId="5D9817B8" w14:textId="77777777" w:rsidR="00D71CBB" w:rsidRDefault="00D71CBB" w:rsidP="00D71CBB">
      <w:pPr>
        <w:ind w:firstLine="420"/>
      </w:pPr>
      <w:r>
        <w:rPr>
          <w:rFonts w:hint="eastAsia"/>
        </w:rPr>
        <w:t>规定输入数据和参量的准备要求。</w:t>
      </w:r>
    </w:p>
    <w:p w14:paraId="2ED2C476" w14:textId="77777777" w:rsidR="00D71CBB" w:rsidRDefault="00D71CBB" w:rsidP="00D71CBB">
      <w:pPr>
        <w:ind w:firstLine="420"/>
      </w:pPr>
      <w:r>
        <w:rPr>
          <w:rFonts w:hint="eastAsia"/>
        </w:rPr>
        <w:t>TBD</w:t>
      </w:r>
    </w:p>
    <w:p w14:paraId="66C7BBCE" w14:textId="77777777" w:rsidR="00D71CBB" w:rsidRDefault="00D71CBB" w:rsidP="00D71CBB">
      <w:pPr>
        <w:ind w:firstLine="420"/>
      </w:pPr>
    </w:p>
    <w:p w14:paraId="177CBEFB" w14:textId="77777777" w:rsidR="00D71CBB" w:rsidRDefault="00D71CBB">
      <w:pPr>
        <w:pStyle w:val="a1"/>
        <w:pPrChange w:id="1900" w:author="HerculesHu" w:date="2017-12-24T00:20:00Z">
          <w:pPr>
            <w:pStyle w:val="a1"/>
            <w:numPr>
              <w:numId w:val="6"/>
            </w:numPr>
            <w:ind w:left="1701"/>
          </w:pPr>
        </w:pPrChange>
      </w:pPr>
      <w:bookmarkStart w:id="1901" w:name="_Toc521466916"/>
      <w:bookmarkStart w:id="1902" w:name="_Toc501245725"/>
      <w:bookmarkStart w:id="1903" w:name="_Toc503060607"/>
      <w:r>
        <w:rPr>
          <w:rFonts w:hint="eastAsia"/>
        </w:rPr>
        <w:lastRenderedPageBreak/>
        <w:t>输入数据的现实背景</w:t>
      </w:r>
      <w:bookmarkEnd w:id="1901"/>
      <w:bookmarkEnd w:id="1902"/>
      <w:bookmarkEnd w:id="1903"/>
    </w:p>
    <w:p w14:paraId="27B7614D" w14:textId="77777777" w:rsidR="00D71CBB" w:rsidRDefault="00D71CBB" w:rsidP="00D71CBB">
      <w:pPr>
        <w:ind w:firstLine="420"/>
      </w:pPr>
      <w:r>
        <w:rPr>
          <w:rFonts w:hint="eastAsia"/>
        </w:rPr>
        <w:t>说明输入数据的现实背景，主要是</w:t>
      </w:r>
    </w:p>
    <w:p w14:paraId="411C90B4" w14:textId="77777777" w:rsidR="00D71CBB" w:rsidRDefault="00D71CBB" w:rsidP="00D71CBB">
      <w:pPr>
        <w:widowControl w:val="0"/>
        <w:numPr>
          <w:ilvl w:val="0"/>
          <w:numId w:val="22"/>
        </w:numPr>
        <w:jc w:val="both"/>
      </w:pPr>
      <w:r>
        <w:rPr>
          <w:rFonts w:hint="eastAsia"/>
        </w:rPr>
        <w:t>情况——例如人员变动、库存缺货；</w:t>
      </w:r>
    </w:p>
    <w:p w14:paraId="7FE81909" w14:textId="77777777" w:rsidR="00D71CBB" w:rsidRDefault="00D71CBB" w:rsidP="00D71CBB">
      <w:pPr>
        <w:widowControl w:val="0"/>
        <w:numPr>
          <w:ilvl w:val="0"/>
          <w:numId w:val="22"/>
        </w:numPr>
        <w:jc w:val="both"/>
      </w:pPr>
      <w:r>
        <w:rPr>
          <w:rFonts w:hint="eastAsia"/>
        </w:rPr>
        <w:t>情况出现的频度——例如是周期性的、随机的、一项操作状态的函数；</w:t>
      </w:r>
    </w:p>
    <w:p w14:paraId="061571B3" w14:textId="77777777" w:rsidR="00D71CBB" w:rsidRDefault="00D71CBB" w:rsidP="00D71CBB">
      <w:pPr>
        <w:widowControl w:val="0"/>
        <w:numPr>
          <w:ilvl w:val="0"/>
          <w:numId w:val="22"/>
        </w:numPr>
        <w:jc w:val="both"/>
      </w:pPr>
      <w:r>
        <w:rPr>
          <w:rFonts w:hint="eastAsia"/>
        </w:rPr>
        <w:t>情况来源—一例如人事部门、仓库管理部门；</w:t>
      </w:r>
    </w:p>
    <w:p w14:paraId="7FB78437" w14:textId="77777777" w:rsidR="00D71CBB" w:rsidRDefault="00D71CBB" w:rsidP="00D71CBB">
      <w:pPr>
        <w:widowControl w:val="0"/>
        <w:numPr>
          <w:ilvl w:val="0"/>
          <w:numId w:val="22"/>
        </w:numPr>
        <w:jc w:val="both"/>
      </w:pPr>
      <w:r>
        <w:rPr>
          <w:rFonts w:hint="eastAsia"/>
        </w:rPr>
        <w:t>输入媒体———例如键盘、穿孔卡片、磁带；</w:t>
      </w:r>
    </w:p>
    <w:p w14:paraId="3E5827EB" w14:textId="77777777" w:rsidR="00D71CBB" w:rsidRDefault="00D71CBB" w:rsidP="00D71CBB">
      <w:pPr>
        <w:widowControl w:val="0"/>
        <w:numPr>
          <w:ilvl w:val="0"/>
          <w:numId w:val="22"/>
        </w:numPr>
        <w:jc w:val="both"/>
      </w:pPr>
      <w:r>
        <w:rPr>
          <w:rFonts w:hint="eastAsia"/>
        </w:rPr>
        <w:t>限制——出于安全、保密考虑而对访问这些输入数据所加的限制；</w:t>
      </w:r>
    </w:p>
    <w:p w14:paraId="5700389D" w14:textId="77777777" w:rsidR="00D71CBB" w:rsidRDefault="00D71CBB" w:rsidP="00D71CBB">
      <w:pPr>
        <w:widowControl w:val="0"/>
        <w:numPr>
          <w:ilvl w:val="0"/>
          <w:numId w:val="22"/>
        </w:numPr>
        <w:jc w:val="both"/>
      </w:pPr>
      <w:r>
        <w:rPr>
          <w:rFonts w:hint="eastAsia"/>
        </w:rPr>
        <w:t>质量管理——例如对输入数据合理性的检验以及当输入数据有错误时应采取的措施，如建立出错情况的记录等；</w:t>
      </w:r>
    </w:p>
    <w:p w14:paraId="3E88BB7F" w14:textId="77777777" w:rsidR="00D71CBB" w:rsidRDefault="00D71CBB" w:rsidP="00D71CBB">
      <w:pPr>
        <w:widowControl w:val="0"/>
        <w:numPr>
          <w:ilvl w:val="0"/>
          <w:numId w:val="22"/>
        </w:numPr>
        <w:jc w:val="both"/>
      </w:pPr>
      <w:r>
        <w:rPr>
          <w:rFonts w:hint="eastAsia"/>
        </w:rPr>
        <w:t>支配——例如如何确定输入数据是保留还是废弃，是否要分配给其他的接受者等。</w:t>
      </w:r>
    </w:p>
    <w:p w14:paraId="1E8DD686" w14:textId="77777777" w:rsidR="00D71CBB" w:rsidRDefault="00D71CBB" w:rsidP="00D71CBB">
      <w:pPr>
        <w:ind w:firstLine="420"/>
      </w:pPr>
      <w:r>
        <w:rPr>
          <w:rFonts w:hint="eastAsia"/>
        </w:rPr>
        <w:t>TBD</w:t>
      </w:r>
    </w:p>
    <w:p w14:paraId="426B8EEC" w14:textId="77777777" w:rsidR="00D71CBB" w:rsidRDefault="00D71CBB" w:rsidP="00D71CBB">
      <w:pPr>
        <w:ind w:firstLine="420"/>
      </w:pPr>
    </w:p>
    <w:p w14:paraId="3356CF13" w14:textId="77777777" w:rsidR="00D71CBB" w:rsidRDefault="00D71CBB">
      <w:pPr>
        <w:pStyle w:val="a1"/>
        <w:pPrChange w:id="1904" w:author="HerculesHu" w:date="2017-12-24T00:20:00Z">
          <w:pPr>
            <w:pStyle w:val="a1"/>
            <w:numPr>
              <w:numId w:val="6"/>
            </w:numPr>
            <w:ind w:left="1701"/>
          </w:pPr>
        </w:pPrChange>
      </w:pPr>
      <w:bookmarkStart w:id="1905" w:name="_Toc521466917"/>
      <w:bookmarkStart w:id="1906" w:name="_Toc501245726"/>
      <w:bookmarkStart w:id="1907" w:name="_Toc503060608"/>
      <w:r>
        <w:rPr>
          <w:rFonts w:hint="eastAsia"/>
        </w:rPr>
        <w:t>输入格式</w:t>
      </w:r>
      <w:bookmarkEnd w:id="1905"/>
      <w:bookmarkEnd w:id="1906"/>
      <w:bookmarkEnd w:id="1907"/>
    </w:p>
    <w:p w14:paraId="2452CF7D" w14:textId="77777777" w:rsidR="00D71CBB" w:rsidRDefault="00D71CBB" w:rsidP="00D71CBB">
      <w:pPr>
        <w:ind w:firstLine="420"/>
      </w:pPr>
      <w:r>
        <w:rPr>
          <w:rFonts w:hint="eastAsia"/>
        </w:rPr>
        <w:t>说明对初始输入数据和参量的格式要求，包括语法规则和有关约定，如：</w:t>
      </w:r>
    </w:p>
    <w:p w14:paraId="17EEC21C" w14:textId="77777777" w:rsidR="00D71CBB" w:rsidRDefault="00D71CBB" w:rsidP="00D71CBB">
      <w:pPr>
        <w:widowControl w:val="0"/>
        <w:numPr>
          <w:ilvl w:val="0"/>
          <w:numId w:val="23"/>
        </w:numPr>
        <w:jc w:val="both"/>
      </w:pPr>
      <w:r>
        <w:rPr>
          <w:rFonts w:hint="eastAsia"/>
        </w:rPr>
        <w:t>长度—一例如字符数／行，字符数／项；</w:t>
      </w:r>
    </w:p>
    <w:p w14:paraId="3D995B87" w14:textId="77777777" w:rsidR="00D71CBB" w:rsidRDefault="00D71CBB" w:rsidP="00D71CBB">
      <w:pPr>
        <w:widowControl w:val="0"/>
        <w:numPr>
          <w:ilvl w:val="0"/>
          <w:numId w:val="23"/>
        </w:numPr>
        <w:jc w:val="both"/>
      </w:pPr>
      <w:r>
        <w:rPr>
          <w:rFonts w:hint="eastAsia"/>
        </w:rPr>
        <w:t>格式基准——例如以左面的边沿为基准；</w:t>
      </w:r>
    </w:p>
    <w:p w14:paraId="3F591C17" w14:textId="77777777" w:rsidR="00D71CBB" w:rsidRDefault="00D71CBB" w:rsidP="00D71CBB">
      <w:pPr>
        <w:widowControl w:val="0"/>
        <w:numPr>
          <w:ilvl w:val="0"/>
          <w:numId w:val="23"/>
        </w:numPr>
        <w:jc w:val="both"/>
      </w:pPr>
      <w:r>
        <w:rPr>
          <w:rFonts w:hint="eastAsia"/>
        </w:rPr>
        <w:t>标号——例如标记或标识符；</w:t>
      </w:r>
    </w:p>
    <w:p w14:paraId="58977439" w14:textId="77777777" w:rsidR="00D71CBB" w:rsidRDefault="00D71CBB" w:rsidP="00D71CBB">
      <w:pPr>
        <w:widowControl w:val="0"/>
        <w:numPr>
          <w:ilvl w:val="0"/>
          <w:numId w:val="23"/>
        </w:numPr>
        <w:jc w:val="both"/>
      </w:pPr>
      <w:r>
        <w:rPr>
          <w:rFonts w:hint="eastAsia"/>
        </w:rPr>
        <w:t>顺序——例如各个数据项的次序及位置；</w:t>
      </w:r>
    </w:p>
    <w:p w14:paraId="45528EB1" w14:textId="77777777" w:rsidR="00D71CBB" w:rsidRDefault="00D71CBB" w:rsidP="00D71CBB">
      <w:pPr>
        <w:widowControl w:val="0"/>
        <w:numPr>
          <w:ilvl w:val="0"/>
          <w:numId w:val="23"/>
        </w:numPr>
        <w:jc w:val="both"/>
      </w:pPr>
      <w:r>
        <w:rPr>
          <w:rFonts w:hint="eastAsia"/>
        </w:rPr>
        <w:t>标点——例如用来表示行、数据组等的开始或结束而使用的空格、斜线、星号、字符组等。</w:t>
      </w:r>
    </w:p>
    <w:p w14:paraId="0B38E9EE" w14:textId="77777777" w:rsidR="00D71CBB" w:rsidRDefault="00D71CBB" w:rsidP="00D71CBB">
      <w:pPr>
        <w:widowControl w:val="0"/>
        <w:numPr>
          <w:ilvl w:val="0"/>
          <w:numId w:val="23"/>
        </w:numPr>
        <w:jc w:val="both"/>
      </w:pPr>
      <w:r>
        <w:rPr>
          <w:rFonts w:hint="eastAsia"/>
        </w:rPr>
        <w:t>词汇表——给出允许使用的字符组合的列表，禁止使用＊的字符组合的列表等；</w:t>
      </w:r>
    </w:p>
    <w:p w14:paraId="217309D5" w14:textId="77777777" w:rsidR="00D71CBB" w:rsidRDefault="00D71CBB" w:rsidP="00D71CBB">
      <w:pPr>
        <w:widowControl w:val="0"/>
        <w:numPr>
          <w:ilvl w:val="0"/>
          <w:numId w:val="23"/>
        </w:numPr>
        <w:jc w:val="both"/>
      </w:pPr>
      <w:r>
        <w:rPr>
          <w:rFonts w:hint="eastAsia"/>
        </w:rPr>
        <w:t>省略和重复——给出用来表示输人元素可省略或重复的表示方式；</w:t>
      </w:r>
    </w:p>
    <w:p w14:paraId="554CF6F6" w14:textId="77777777" w:rsidR="00D71CBB" w:rsidRDefault="00D71CBB" w:rsidP="00D71CBB">
      <w:pPr>
        <w:widowControl w:val="0"/>
        <w:numPr>
          <w:ilvl w:val="0"/>
          <w:numId w:val="23"/>
        </w:numPr>
        <w:jc w:val="both"/>
      </w:pPr>
      <w:r>
        <w:rPr>
          <w:rFonts w:hint="eastAsia"/>
        </w:rPr>
        <w:t>控制——给出用来表示输入开始或结束的控制信息。</w:t>
      </w:r>
    </w:p>
    <w:p w14:paraId="04AB1942" w14:textId="77777777" w:rsidR="00D71CBB" w:rsidRDefault="00D71CBB" w:rsidP="00D71CBB">
      <w:pPr>
        <w:ind w:firstLine="420"/>
      </w:pPr>
      <w:r>
        <w:rPr>
          <w:rFonts w:hint="eastAsia"/>
        </w:rPr>
        <w:t>TBD</w:t>
      </w:r>
    </w:p>
    <w:p w14:paraId="32F49CF1" w14:textId="77777777" w:rsidR="00D71CBB" w:rsidRDefault="00D71CBB" w:rsidP="00D71CBB">
      <w:pPr>
        <w:widowControl w:val="0"/>
        <w:ind w:left="780"/>
        <w:jc w:val="both"/>
      </w:pPr>
    </w:p>
    <w:p w14:paraId="6D35AA95" w14:textId="77777777" w:rsidR="00D71CBB" w:rsidRDefault="00D71CBB">
      <w:pPr>
        <w:pStyle w:val="a1"/>
        <w:pPrChange w:id="1908" w:author="HerculesHu" w:date="2017-12-24T00:20:00Z">
          <w:pPr>
            <w:pStyle w:val="a1"/>
            <w:numPr>
              <w:numId w:val="6"/>
            </w:numPr>
            <w:ind w:left="1701"/>
          </w:pPr>
        </w:pPrChange>
      </w:pPr>
      <w:bookmarkStart w:id="1909" w:name="_Toc521466918"/>
      <w:bookmarkStart w:id="1910" w:name="_Toc501245727"/>
      <w:bookmarkStart w:id="1911" w:name="_Toc503060609"/>
      <w:r>
        <w:rPr>
          <w:rFonts w:hint="eastAsia"/>
        </w:rPr>
        <w:t>输入举例</w:t>
      </w:r>
      <w:bookmarkEnd w:id="1909"/>
      <w:bookmarkEnd w:id="1910"/>
      <w:bookmarkEnd w:id="1911"/>
    </w:p>
    <w:p w14:paraId="3EDDF896" w14:textId="77777777" w:rsidR="00D71CBB" w:rsidRDefault="00D71CBB" w:rsidP="00D71CBB">
      <w:pPr>
        <w:ind w:firstLine="420"/>
      </w:pPr>
      <w:r>
        <w:rPr>
          <w:rFonts w:hint="eastAsia"/>
        </w:rPr>
        <w:t>为每个完整的输入形式提供样本，包括：</w:t>
      </w:r>
    </w:p>
    <w:p w14:paraId="6496600B" w14:textId="77777777" w:rsidR="00D71CBB" w:rsidRDefault="00D71CBB" w:rsidP="00D71CBB">
      <w:pPr>
        <w:widowControl w:val="0"/>
        <w:numPr>
          <w:ilvl w:val="0"/>
          <w:numId w:val="24"/>
        </w:numPr>
        <w:jc w:val="both"/>
      </w:pPr>
      <w:r>
        <w:rPr>
          <w:rFonts w:hint="eastAsia"/>
        </w:rPr>
        <w:t>控制或首部——例如用来表示输入的种类和类型的信息，标识符输入日期，正文起点和对所用编码的规定；</w:t>
      </w:r>
    </w:p>
    <w:p w14:paraId="77EF5FC2" w14:textId="77777777" w:rsidR="00D71CBB" w:rsidRDefault="00D71CBB" w:rsidP="00D71CBB">
      <w:pPr>
        <w:widowControl w:val="0"/>
        <w:numPr>
          <w:ilvl w:val="0"/>
          <w:numId w:val="24"/>
        </w:numPr>
        <w:jc w:val="both"/>
      </w:pPr>
      <w:r>
        <w:rPr>
          <w:rFonts w:hint="eastAsia"/>
        </w:rPr>
        <w:t>主体——输入数据的主体，包括数据文卷的输入表述部分；</w:t>
      </w:r>
    </w:p>
    <w:p w14:paraId="3539868B" w14:textId="77777777" w:rsidR="00D71CBB" w:rsidRDefault="00D71CBB" w:rsidP="00D71CBB">
      <w:pPr>
        <w:widowControl w:val="0"/>
        <w:numPr>
          <w:ilvl w:val="0"/>
          <w:numId w:val="24"/>
        </w:numPr>
        <w:jc w:val="both"/>
      </w:pPr>
      <w:r>
        <w:rPr>
          <w:rFonts w:hint="eastAsia"/>
        </w:rPr>
        <w:t>尾部——用来表示输入结束的控制信息，累计字符总数等；</w:t>
      </w:r>
    </w:p>
    <w:p w14:paraId="7AEB6014" w14:textId="77777777" w:rsidR="00D71CBB" w:rsidRDefault="00D71CBB" w:rsidP="00D71CBB">
      <w:pPr>
        <w:widowControl w:val="0"/>
        <w:numPr>
          <w:ilvl w:val="0"/>
          <w:numId w:val="24"/>
        </w:numPr>
        <w:jc w:val="both"/>
      </w:pPr>
      <w:r>
        <w:rPr>
          <w:rFonts w:hint="eastAsia"/>
        </w:rPr>
        <w:t>省略——指出哪些输入数据是可省略的；</w:t>
      </w:r>
    </w:p>
    <w:p w14:paraId="32D1DA73" w14:textId="77777777" w:rsidR="00D71CBB" w:rsidRDefault="00D71CBB" w:rsidP="00D71CBB">
      <w:pPr>
        <w:widowControl w:val="0"/>
        <w:numPr>
          <w:ilvl w:val="0"/>
          <w:numId w:val="24"/>
        </w:numPr>
        <w:jc w:val="both"/>
      </w:pPr>
      <w:r>
        <w:rPr>
          <w:rFonts w:hint="eastAsia"/>
        </w:rPr>
        <w:t>重复——指出哪些输入数据是重复的。</w:t>
      </w:r>
    </w:p>
    <w:p w14:paraId="37B638EE" w14:textId="77777777" w:rsidR="00D71CBB" w:rsidRDefault="00D71CBB" w:rsidP="00D71CBB">
      <w:pPr>
        <w:pStyle w:val="af3"/>
        <w:ind w:left="780" w:firstLineChars="0" w:firstLine="0"/>
      </w:pPr>
      <w:r>
        <w:rPr>
          <w:rFonts w:hint="eastAsia"/>
        </w:rPr>
        <w:t>TBD</w:t>
      </w:r>
    </w:p>
    <w:p w14:paraId="64B2E36B" w14:textId="77777777" w:rsidR="00D71CBB" w:rsidRDefault="00D71CBB" w:rsidP="00D71CBB">
      <w:pPr>
        <w:widowControl w:val="0"/>
        <w:ind w:left="780"/>
        <w:jc w:val="both"/>
      </w:pPr>
    </w:p>
    <w:p w14:paraId="3DCB5B5C" w14:textId="77777777" w:rsidR="00D71CBB" w:rsidRDefault="00D71CBB" w:rsidP="00D71CBB">
      <w:pPr>
        <w:widowControl w:val="0"/>
        <w:ind w:left="780"/>
        <w:jc w:val="both"/>
      </w:pPr>
    </w:p>
    <w:p w14:paraId="3D7CA9F2" w14:textId="77777777" w:rsidR="00D71CBB" w:rsidRDefault="00D71CBB" w:rsidP="00D71CBB">
      <w:pPr>
        <w:pStyle w:val="a0"/>
        <w:numPr>
          <w:ilvl w:val="1"/>
          <w:numId w:val="6"/>
        </w:numPr>
      </w:pPr>
      <w:bookmarkStart w:id="1912" w:name="_Toc521466919"/>
      <w:bookmarkStart w:id="1913" w:name="_Toc501245728"/>
      <w:bookmarkStart w:id="1914" w:name="_Toc503060610"/>
      <w:r>
        <w:rPr>
          <w:rFonts w:hint="eastAsia"/>
        </w:rPr>
        <w:t>输出对每项输出做出说明</w:t>
      </w:r>
      <w:bookmarkEnd w:id="1912"/>
      <w:bookmarkEnd w:id="1913"/>
      <w:bookmarkEnd w:id="1914"/>
    </w:p>
    <w:p w14:paraId="7290745D" w14:textId="77777777" w:rsidR="00D71CBB" w:rsidRDefault="00D71CBB">
      <w:pPr>
        <w:pStyle w:val="a1"/>
        <w:pPrChange w:id="1915" w:author="HerculesHu" w:date="2017-12-24T00:20:00Z">
          <w:pPr>
            <w:pStyle w:val="a1"/>
            <w:numPr>
              <w:numId w:val="6"/>
            </w:numPr>
            <w:ind w:left="1701"/>
          </w:pPr>
        </w:pPrChange>
      </w:pPr>
      <w:bookmarkStart w:id="1916" w:name="_Toc521466920"/>
      <w:bookmarkStart w:id="1917" w:name="_Toc501245729"/>
      <w:bookmarkStart w:id="1918" w:name="_Toc503060611"/>
      <w:r>
        <w:rPr>
          <w:rFonts w:hint="eastAsia"/>
        </w:rPr>
        <w:t>输出数据的现实背景</w:t>
      </w:r>
      <w:bookmarkEnd w:id="1916"/>
      <w:bookmarkEnd w:id="1917"/>
      <w:bookmarkEnd w:id="1918"/>
    </w:p>
    <w:p w14:paraId="2ACD109E" w14:textId="77777777" w:rsidR="00D71CBB" w:rsidRDefault="00D71CBB" w:rsidP="00D71CBB">
      <w:pPr>
        <w:ind w:firstLine="420"/>
      </w:pPr>
      <w:r>
        <w:rPr>
          <w:rFonts w:hint="eastAsia"/>
        </w:rPr>
        <w:t>说明输出数据的现实背景，主要是：</w:t>
      </w:r>
    </w:p>
    <w:p w14:paraId="1803488E" w14:textId="77777777" w:rsidR="00D71CBB" w:rsidRDefault="00D71CBB" w:rsidP="00D71CBB">
      <w:pPr>
        <w:widowControl w:val="0"/>
        <w:numPr>
          <w:ilvl w:val="0"/>
          <w:numId w:val="25"/>
        </w:numPr>
        <w:jc w:val="both"/>
      </w:pPr>
      <w:r>
        <w:rPr>
          <w:rFonts w:hint="eastAsia"/>
        </w:rPr>
        <w:lastRenderedPageBreak/>
        <w:t>使用——这些输出数据是给谁的，用来干什么；</w:t>
      </w:r>
    </w:p>
    <w:p w14:paraId="51032A2E" w14:textId="77777777" w:rsidR="00D71CBB" w:rsidRDefault="00D71CBB" w:rsidP="00D71CBB">
      <w:pPr>
        <w:widowControl w:val="0"/>
        <w:numPr>
          <w:ilvl w:val="0"/>
          <w:numId w:val="25"/>
        </w:numPr>
        <w:jc w:val="both"/>
      </w:pPr>
      <w:r>
        <w:rPr>
          <w:rFonts w:hint="eastAsia"/>
        </w:rPr>
        <w:t>使用频度——例如每周的、定期的或备查阅的；</w:t>
      </w:r>
    </w:p>
    <w:p w14:paraId="01760234" w14:textId="77777777" w:rsidR="00D71CBB" w:rsidRDefault="00D71CBB" w:rsidP="00D71CBB">
      <w:pPr>
        <w:widowControl w:val="0"/>
        <w:numPr>
          <w:ilvl w:val="0"/>
          <w:numId w:val="25"/>
        </w:numPr>
        <w:jc w:val="both"/>
      </w:pPr>
      <w:r>
        <w:rPr>
          <w:rFonts w:hint="eastAsia"/>
        </w:rPr>
        <w:t>媒体——打印、CRI显示、磁带、卡片、磁盘，</w:t>
      </w:r>
    </w:p>
    <w:p w14:paraId="273F300D" w14:textId="77777777" w:rsidR="00D71CBB" w:rsidRDefault="00D71CBB" w:rsidP="00D71CBB">
      <w:pPr>
        <w:widowControl w:val="0"/>
        <w:numPr>
          <w:ilvl w:val="0"/>
          <w:numId w:val="25"/>
        </w:numPr>
        <w:jc w:val="both"/>
      </w:pPr>
      <w:r>
        <w:rPr>
          <w:rFonts w:hint="eastAsia"/>
        </w:rPr>
        <w:t>质量管理—一例如关于合理性检验、出错纠正的规定；</w:t>
      </w:r>
    </w:p>
    <w:p w14:paraId="3E232E2D" w14:textId="77777777" w:rsidR="00D71CBB" w:rsidRDefault="00D71CBB" w:rsidP="00D71CBB">
      <w:pPr>
        <w:widowControl w:val="0"/>
        <w:numPr>
          <w:ilvl w:val="0"/>
          <w:numId w:val="25"/>
        </w:numPr>
        <w:jc w:val="both"/>
      </w:pPr>
      <w:r>
        <w:rPr>
          <w:rFonts w:hint="eastAsia"/>
        </w:rPr>
        <w:t>支配——例如如何确定输出数据是保留还是废弃，是否要分配给其他接受者等。</w:t>
      </w:r>
    </w:p>
    <w:p w14:paraId="66AF5650" w14:textId="77777777" w:rsidR="00D71CBB" w:rsidRDefault="00D71CBB" w:rsidP="00D71CBB">
      <w:pPr>
        <w:ind w:firstLine="420"/>
      </w:pPr>
      <w:r>
        <w:rPr>
          <w:rFonts w:hint="eastAsia"/>
        </w:rPr>
        <w:t>TBD</w:t>
      </w:r>
    </w:p>
    <w:p w14:paraId="6F8F3B0A" w14:textId="77777777" w:rsidR="00D71CBB" w:rsidRDefault="00D71CBB" w:rsidP="00D71CBB">
      <w:pPr>
        <w:widowControl w:val="0"/>
        <w:jc w:val="both"/>
      </w:pPr>
    </w:p>
    <w:p w14:paraId="64D8D1C3" w14:textId="77777777" w:rsidR="00D71CBB" w:rsidRDefault="00D71CBB">
      <w:pPr>
        <w:pStyle w:val="a1"/>
        <w:pPrChange w:id="1919" w:author="HerculesHu" w:date="2017-12-24T00:20:00Z">
          <w:pPr>
            <w:pStyle w:val="a1"/>
            <w:numPr>
              <w:numId w:val="6"/>
            </w:numPr>
            <w:ind w:left="1701"/>
          </w:pPr>
        </w:pPrChange>
      </w:pPr>
      <w:bookmarkStart w:id="1920" w:name="_Toc521466921"/>
      <w:bookmarkStart w:id="1921" w:name="_Toc501245730"/>
      <w:bookmarkStart w:id="1922" w:name="_Toc503060612"/>
      <w:r>
        <w:rPr>
          <w:rFonts w:hint="eastAsia"/>
        </w:rPr>
        <w:t>输出格式</w:t>
      </w:r>
      <w:bookmarkEnd w:id="1920"/>
      <w:bookmarkEnd w:id="1921"/>
      <w:bookmarkEnd w:id="1922"/>
    </w:p>
    <w:p w14:paraId="6CF40BAA" w14:textId="77777777" w:rsidR="00D71CBB" w:rsidRDefault="00D71CBB" w:rsidP="00D71CBB">
      <w:pPr>
        <w:ind w:firstLine="420"/>
      </w:pPr>
      <w:r>
        <w:rPr>
          <w:rFonts w:hint="eastAsia"/>
        </w:rPr>
        <w:t>给出对每一类输出信息的解释，主要是：</w:t>
      </w:r>
    </w:p>
    <w:p w14:paraId="69707330" w14:textId="77777777" w:rsidR="00D71CBB" w:rsidRDefault="00D71CBB" w:rsidP="00D71CBB">
      <w:pPr>
        <w:widowControl w:val="0"/>
        <w:numPr>
          <w:ilvl w:val="0"/>
          <w:numId w:val="26"/>
        </w:numPr>
        <w:jc w:val="both"/>
      </w:pPr>
      <w:r>
        <w:rPr>
          <w:rFonts w:hint="eastAsia"/>
        </w:rPr>
        <w:t>首部——如输出数据的标识符，输出日期和输出编号；</w:t>
      </w:r>
    </w:p>
    <w:p w14:paraId="19FFF126" w14:textId="77777777" w:rsidR="00D71CBB" w:rsidRDefault="00D71CBB" w:rsidP="00D71CBB">
      <w:pPr>
        <w:widowControl w:val="0"/>
        <w:numPr>
          <w:ilvl w:val="0"/>
          <w:numId w:val="26"/>
        </w:numPr>
        <w:jc w:val="both"/>
      </w:pPr>
      <w:r>
        <w:rPr>
          <w:rFonts w:hint="eastAsia"/>
        </w:rPr>
        <w:t>主体——输出信息的主体，包括分栏标题；</w:t>
      </w:r>
    </w:p>
    <w:p w14:paraId="0AD30A30" w14:textId="77777777" w:rsidR="00D71CBB" w:rsidRDefault="00D71CBB" w:rsidP="00D71CBB">
      <w:pPr>
        <w:widowControl w:val="0"/>
        <w:numPr>
          <w:ilvl w:val="0"/>
          <w:numId w:val="26"/>
        </w:numPr>
        <w:jc w:val="both"/>
      </w:pPr>
      <w:r>
        <w:rPr>
          <w:rFonts w:hint="eastAsia"/>
        </w:rPr>
        <w:t>尾部——包括累计总数，结束标记。</w:t>
      </w:r>
    </w:p>
    <w:p w14:paraId="5D3A7C92" w14:textId="77777777" w:rsidR="00D71CBB" w:rsidRDefault="00D71CBB" w:rsidP="00D71CBB">
      <w:pPr>
        <w:ind w:firstLine="420"/>
      </w:pPr>
      <w:r>
        <w:rPr>
          <w:rFonts w:hint="eastAsia"/>
        </w:rPr>
        <w:t>TBD</w:t>
      </w:r>
    </w:p>
    <w:p w14:paraId="27C9E287" w14:textId="77777777" w:rsidR="00D71CBB" w:rsidRDefault="00D71CBB" w:rsidP="00D71CBB">
      <w:pPr>
        <w:widowControl w:val="0"/>
        <w:ind w:left="420"/>
        <w:jc w:val="both"/>
      </w:pPr>
    </w:p>
    <w:p w14:paraId="070427B1" w14:textId="77777777" w:rsidR="00D71CBB" w:rsidRDefault="00D71CBB">
      <w:pPr>
        <w:pStyle w:val="a1"/>
        <w:pPrChange w:id="1923" w:author="HerculesHu" w:date="2017-12-24T00:20:00Z">
          <w:pPr>
            <w:pStyle w:val="a1"/>
            <w:numPr>
              <w:numId w:val="6"/>
            </w:numPr>
            <w:ind w:left="1701"/>
          </w:pPr>
        </w:pPrChange>
      </w:pPr>
      <w:bookmarkStart w:id="1924" w:name="_Toc521466922"/>
      <w:bookmarkStart w:id="1925" w:name="_Toc501245731"/>
      <w:bookmarkStart w:id="1926" w:name="_Toc503060613"/>
      <w:r>
        <w:rPr>
          <w:rFonts w:hint="eastAsia"/>
        </w:rPr>
        <w:t>输出举例</w:t>
      </w:r>
      <w:bookmarkEnd w:id="1924"/>
      <w:bookmarkEnd w:id="1925"/>
      <w:bookmarkEnd w:id="1926"/>
    </w:p>
    <w:p w14:paraId="45737230" w14:textId="77777777" w:rsidR="00D71CBB" w:rsidRDefault="00D71CBB" w:rsidP="00D71CBB">
      <w:pPr>
        <w:ind w:firstLine="420"/>
      </w:pPr>
      <w:r>
        <w:rPr>
          <w:rFonts w:hint="eastAsia"/>
        </w:rPr>
        <w:t>为每种输出类型提供例子。对例子中的每一项，说明：</w:t>
      </w:r>
    </w:p>
    <w:p w14:paraId="78F080D0" w14:textId="77777777" w:rsidR="00D71CBB" w:rsidRDefault="00D71CBB" w:rsidP="00D71CBB">
      <w:pPr>
        <w:widowControl w:val="0"/>
        <w:numPr>
          <w:ilvl w:val="0"/>
          <w:numId w:val="27"/>
        </w:numPr>
        <w:jc w:val="both"/>
      </w:pPr>
      <w:r>
        <w:rPr>
          <w:rFonts w:hint="eastAsia"/>
        </w:rPr>
        <w:t>定义——每项输出信息的意义和用途；</w:t>
      </w:r>
    </w:p>
    <w:p w14:paraId="3D8AA28D" w14:textId="77777777" w:rsidR="00D71CBB" w:rsidRDefault="00D71CBB" w:rsidP="00D71CBB">
      <w:pPr>
        <w:widowControl w:val="0"/>
        <w:numPr>
          <w:ilvl w:val="0"/>
          <w:numId w:val="27"/>
        </w:numPr>
        <w:jc w:val="both"/>
      </w:pPr>
      <w:r>
        <w:rPr>
          <w:rFonts w:hint="eastAsia"/>
        </w:rPr>
        <w:t>来源——是从特定的输入中抽出、从数据库文卷中取出、或从软件的计算过程中得到；</w:t>
      </w:r>
    </w:p>
    <w:p w14:paraId="0A8ABFC9" w14:textId="77777777" w:rsidR="00D71CBB" w:rsidRDefault="00D71CBB" w:rsidP="00D71CBB">
      <w:pPr>
        <w:widowControl w:val="0"/>
        <w:numPr>
          <w:ilvl w:val="0"/>
          <w:numId w:val="27"/>
        </w:numPr>
        <w:jc w:val="both"/>
      </w:pPr>
      <w:r>
        <w:rPr>
          <w:rFonts w:hint="eastAsia"/>
        </w:rPr>
        <w:t>特性——输出的值域、计量单位、在什么情况下可缺省等。</w:t>
      </w:r>
    </w:p>
    <w:p w14:paraId="07EC3D37" w14:textId="77777777" w:rsidR="00D71CBB" w:rsidRDefault="00D71CBB" w:rsidP="00D71CBB">
      <w:pPr>
        <w:ind w:left="420"/>
      </w:pPr>
      <w:r>
        <w:rPr>
          <w:rFonts w:hint="eastAsia"/>
        </w:rPr>
        <w:t>TBD</w:t>
      </w:r>
    </w:p>
    <w:p w14:paraId="0CF52D7E" w14:textId="77777777" w:rsidR="00D71CBB" w:rsidRDefault="00D71CBB" w:rsidP="00D71CBB">
      <w:pPr>
        <w:widowControl w:val="0"/>
        <w:ind w:left="420"/>
        <w:jc w:val="both"/>
      </w:pPr>
    </w:p>
    <w:p w14:paraId="34DEEB54" w14:textId="77777777" w:rsidR="00D71CBB" w:rsidRDefault="00D71CBB" w:rsidP="00D71CBB">
      <w:pPr>
        <w:widowControl w:val="0"/>
        <w:jc w:val="both"/>
      </w:pPr>
    </w:p>
    <w:p w14:paraId="66F6C3F7" w14:textId="77777777" w:rsidR="00D71CBB" w:rsidRDefault="00D71CBB" w:rsidP="00D71CBB">
      <w:pPr>
        <w:pStyle w:val="a0"/>
        <w:numPr>
          <w:ilvl w:val="1"/>
          <w:numId w:val="6"/>
        </w:numPr>
      </w:pPr>
      <w:bookmarkStart w:id="1927" w:name="_Toc521466923"/>
      <w:bookmarkStart w:id="1928" w:name="_Toc501245732"/>
      <w:bookmarkStart w:id="1929" w:name="_Toc503060614"/>
      <w:r>
        <w:rPr>
          <w:rFonts w:hint="eastAsia"/>
        </w:rPr>
        <w:t>文卷查询</w:t>
      </w:r>
      <w:bookmarkEnd w:id="1927"/>
      <w:bookmarkEnd w:id="1928"/>
      <w:bookmarkEnd w:id="1929"/>
    </w:p>
    <w:p w14:paraId="23C8BB64" w14:textId="77777777" w:rsidR="00D71CBB" w:rsidRDefault="00D71CBB" w:rsidP="00D71CBB">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14:paraId="66C9AAF1" w14:textId="77777777" w:rsidR="00D71CBB" w:rsidRDefault="00D71CBB" w:rsidP="00D71CBB">
      <w:pPr>
        <w:ind w:firstLine="420"/>
      </w:pPr>
      <w:r>
        <w:rPr>
          <w:rFonts w:hint="eastAsia"/>
        </w:rPr>
        <w:t>TBD</w:t>
      </w:r>
    </w:p>
    <w:p w14:paraId="61AFC18E" w14:textId="77777777" w:rsidR="00D71CBB" w:rsidRDefault="00D71CBB" w:rsidP="00D71CBB">
      <w:pPr>
        <w:ind w:firstLine="420"/>
      </w:pPr>
    </w:p>
    <w:p w14:paraId="2EA154E8" w14:textId="77777777" w:rsidR="00D71CBB" w:rsidRDefault="00D71CBB" w:rsidP="00D71CBB">
      <w:pPr>
        <w:ind w:firstLine="420"/>
      </w:pPr>
    </w:p>
    <w:p w14:paraId="7E430678" w14:textId="77777777" w:rsidR="00D71CBB" w:rsidRDefault="00D71CBB" w:rsidP="00D71CBB">
      <w:pPr>
        <w:pStyle w:val="a0"/>
        <w:numPr>
          <w:ilvl w:val="1"/>
          <w:numId w:val="6"/>
        </w:numPr>
      </w:pPr>
      <w:bookmarkStart w:id="1930" w:name="_Toc521466924"/>
      <w:bookmarkStart w:id="1931" w:name="_Toc501245733"/>
      <w:bookmarkStart w:id="1932" w:name="_Toc503060615"/>
      <w:r>
        <w:rPr>
          <w:rFonts w:hint="eastAsia"/>
        </w:rPr>
        <w:t>出错处理和恢复</w:t>
      </w:r>
      <w:bookmarkEnd w:id="1930"/>
      <w:bookmarkEnd w:id="1931"/>
      <w:bookmarkEnd w:id="1932"/>
    </w:p>
    <w:p w14:paraId="6C5C20A7" w14:textId="77777777" w:rsidR="00D71CBB" w:rsidRDefault="00D71CBB" w:rsidP="00D71CBB">
      <w:pPr>
        <w:ind w:firstLine="420"/>
      </w:pPr>
      <w:r>
        <w:rPr>
          <w:rFonts w:hint="eastAsia"/>
        </w:rPr>
        <w:t>列出由软件产生的出错编码或条件以及应由用户承担的修改纠正工作。指出为了确保再启动和恢复的能力，用户必须遵循的处理过程。</w:t>
      </w:r>
    </w:p>
    <w:p w14:paraId="255D98A3" w14:textId="77777777" w:rsidR="00D71CBB" w:rsidRDefault="00D71CBB" w:rsidP="00D71CBB">
      <w:pPr>
        <w:ind w:firstLine="420"/>
      </w:pPr>
      <w:r>
        <w:rPr>
          <w:rFonts w:hint="eastAsia"/>
        </w:rPr>
        <w:t>TBD</w:t>
      </w:r>
    </w:p>
    <w:p w14:paraId="12B56355" w14:textId="77777777" w:rsidR="00D71CBB" w:rsidRDefault="00D71CBB" w:rsidP="00D71CBB">
      <w:pPr>
        <w:ind w:firstLine="420"/>
      </w:pPr>
    </w:p>
    <w:p w14:paraId="53B07D9C" w14:textId="77777777" w:rsidR="00D71CBB" w:rsidRDefault="00D71CBB" w:rsidP="00D71CBB">
      <w:pPr>
        <w:ind w:firstLine="420"/>
      </w:pPr>
    </w:p>
    <w:p w14:paraId="34CF9952" w14:textId="77777777" w:rsidR="00D71CBB" w:rsidRDefault="00D71CBB" w:rsidP="00D71CBB">
      <w:pPr>
        <w:pStyle w:val="a0"/>
        <w:numPr>
          <w:ilvl w:val="1"/>
          <w:numId w:val="6"/>
        </w:numPr>
      </w:pPr>
      <w:bookmarkStart w:id="1933" w:name="_Toc521466925"/>
      <w:bookmarkStart w:id="1934" w:name="_Toc501245734"/>
      <w:bookmarkStart w:id="1935" w:name="_Toc503060616"/>
      <w:r>
        <w:rPr>
          <w:rFonts w:hint="eastAsia"/>
        </w:rPr>
        <w:t>终端操作</w:t>
      </w:r>
      <w:bookmarkEnd w:id="1933"/>
      <w:bookmarkEnd w:id="1934"/>
      <w:bookmarkEnd w:id="1935"/>
    </w:p>
    <w:p w14:paraId="1B39BBDA" w14:textId="77777777" w:rsidR="00D71CBB" w:rsidRDefault="00D71CBB" w:rsidP="00D71CBB">
      <w:pPr>
        <w:ind w:firstLine="420"/>
      </w:pPr>
      <w:r>
        <w:rPr>
          <w:rFonts w:hint="eastAsia"/>
        </w:rPr>
        <w:lastRenderedPageBreak/>
        <w:t>当软件是在多终端系统上工作时，应编写本条，以说明终端的配置安排、连接步释、数据和参数输入步骤以及控制规定．说明通过终端操作进行查询、检索、修改数据文卷的能力、语言、过程以及辅助性程序等。</w:t>
      </w:r>
    </w:p>
    <w:p w14:paraId="10E8649A" w14:textId="77777777" w:rsidR="00D71CBB" w:rsidRDefault="00D71CBB" w:rsidP="00D71CBB">
      <w:pPr>
        <w:ind w:firstLine="420"/>
      </w:pPr>
      <w:r>
        <w:rPr>
          <w:rFonts w:hint="eastAsia"/>
        </w:rPr>
        <w:t>TBD</w:t>
      </w:r>
    </w:p>
    <w:p w14:paraId="3E682995" w14:textId="77777777" w:rsidR="00D71CBB" w:rsidRDefault="00D71CBB" w:rsidP="00D71CBB">
      <w:pPr>
        <w:ind w:firstLine="420"/>
      </w:pPr>
    </w:p>
    <w:p w14:paraId="66E38F0F" w14:textId="77777777" w:rsidR="00D25349" w:rsidRPr="002D0F3B" w:rsidRDefault="00D25349" w:rsidP="002D0F3B"/>
    <w:sectPr w:rsidR="00D25349" w:rsidRPr="002D0F3B" w:rsidSect="005F0667">
      <w:headerReference w:type="even" r:id="rId151"/>
      <w:headerReference w:type="default" r:id="rId152"/>
      <w:footerReference w:type="default" r:id="rId153"/>
      <w:headerReference w:type="first" r:id="rId154"/>
      <w:pgSz w:w="11906" w:h="16838"/>
      <w:pgMar w:top="1440" w:right="1800" w:bottom="1440" w:left="1800" w:header="851" w:footer="992" w:gutter="0"/>
      <w:pgNumType w:start="1"/>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41" w:author="HerculesHu" w:date="2017-12-23T21:50:00Z" w:initials="P">
    <w:p w14:paraId="17DBCCCD" w14:textId="664C8865" w:rsidR="00CF3095" w:rsidRDefault="00CF3095">
      <w:pPr>
        <w:pStyle w:val="af6"/>
      </w:pPr>
      <w:r>
        <w:rPr>
          <w:rStyle w:val="af8"/>
        </w:rPr>
        <w:annotationRef/>
      </w:r>
    </w:p>
  </w:comment>
  <w:comment w:id="1774" w:author="PLANE" w:date="2017-12-17T00:53:00Z" w:initials="P">
    <w:p w14:paraId="21D71F3A" w14:textId="413791D6" w:rsidR="00CF3095" w:rsidRDefault="00CF3095">
      <w:pPr>
        <w:pStyle w:val="af6"/>
      </w:pPr>
      <w:r>
        <w:rPr>
          <w:rStyle w:val="af8"/>
        </w:rPr>
        <w:annotationRef/>
      </w:r>
      <w:r>
        <w:rPr>
          <w:rFonts w:hint="eastAsia"/>
        </w:rPr>
        <w:t>这里</w:t>
      </w:r>
      <w:r>
        <w:t>的</w:t>
      </w:r>
      <w:r>
        <w:rPr>
          <w:rFonts w:hint="eastAsia"/>
        </w:rPr>
        <w:t>课程</w:t>
      </w:r>
      <w:r>
        <w:t>不用申请</w:t>
      </w:r>
      <w:r>
        <w:rPr>
          <w:rFonts w:hint="eastAsia"/>
        </w:rPr>
        <w:t>，</w:t>
      </w:r>
      <w:r w:rsidRPr="008B6F67">
        <w:rPr>
          <w:rFonts w:hint="eastAsia"/>
        </w:rPr>
        <w:t>课程只能管理，申请人改为教师就好</w:t>
      </w:r>
    </w:p>
  </w:comment>
  <w:comment w:id="1788" w:author="PLANE" w:date="2017-12-17T02:33:00Z" w:initials="P">
    <w:p w14:paraId="15CF7EC0" w14:textId="4D4AC930" w:rsidR="00CF3095" w:rsidRDefault="00CF3095">
      <w:pPr>
        <w:pStyle w:val="af6"/>
      </w:pPr>
      <w:r>
        <w:rPr>
          <w:rStyle w:val="af8"/>
        </w:rPr>
        <w:annotationRef/>
      </w:r>
      <w:r>
        <w:rPr>
          <w:rFonts w:hint="eastAsia"/>
        </w:rPr>
        <w:t>横幅暂时</w:t>
      </w:r>
      <w:r>
        <w:t>无法</w:t>
      </w:r>
      <w:r>
        <w:rPr>
          <w:rFonts w:hint="eastAsia"/>
        </w:rPr>
        <w:t>自己</w:t>
      </w:r>
      <w:r>
        <w:t>排序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7DBCCCD" w15:done="0"/>
  <w15:commentEx w15:paraId="21D71F3A" w15:done="0"/>
  <w15:commentEx w15:paraId="15CF7EC0"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58DCB5" w14:textId="77777777" w:rsidR="003F78D0" w:rsidRDefault="003F78D0" w:rsidP="00835DF5">
      <w:r>
        <w:separator/>
      </w:r>
    </w:p>
  </w:endnote>
  <w:endnote w:type="continuationSeparator" w:id="0">
    <w:p w14:paraId="4EAAEE1A" w14:textId="77777777" w:rsidR="003F78D0" w:rsidRDefault="003F78D0" w:rsidP="00835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0231345"/>
      <w:docPartObj>
        <w:docPartGallery w:val="Page Numbers (Bottom of Page)"/>
        <w:docPartUnique/>
      </w:docPartObj>
    </w:sdtPr>
    <w:sdtEndPr/>
    <w:sdtContent>
      <w:sdt>
        <w:sdtPr>
          <w:id w:val="-1705238520"/>
          <w:docPartObj>
            <w:docPartGallery w:val="Page Numbers (Top of Page)"/>
            <w:docPartUnique/>
          </w:docPartObj>
        </w:sdtPr>
        <w:sdtEndPr/>
        <w:sdtContent>
          <w:p w14:paraId="3FD0D552" w14:textId="0609E6D8" w:rsidR="00CF3095" w:rsidRDefault="00CF3095" w:rsidP="005F0667">
            <w:pPr>
              <w:jc w:val="center"/>
            </w:pPr>
            <w:r w:rsidRPr="005F0667">
              <w:rPr>
                <w:lang w:val="zh-CN"/>
              </w:rPr>
              <w:t xml:space="preserve"> </w:t>
            </w:r>
            <w:r w:rsidRPr="005F0667">
              <w:rPr>
                <w:b/>
                <w:bCs/>
              </w:rPr>
              <w:fldChar w:fldCharType="begin"/>
            </w:r>
            <w:r w:rsidRPr="005F0667">
              <w:rPr>
                <w:b/>
                <w:bCs/>
              </w:rPr>
              <w:instrText>PAGE</w:instrText>
            </w:r>
            <w:r w:rsidRPr="005F0667">
              <w:rPr>
                <w:b/>
                <w:bCs/>
              </w:rPr>
              <w:fldChar w:fldCharType="separate"/>
            </w:r>
            <w:r w:rsidR="00AF7DCE">
              <w:rPr>
                <w:b/>
                <w:bCs/>
                <w:noProof/>
              </w:rPr>
              <w:t>2</w:t>
            </w:r>
            <w:r w:rsidRPr="005F0667">
              <w:rPr>
                <w:b/>
                <w:bCs/>
              </w:rPr>
              <w:fldChar w:fldCharType="end"/>
            </w:r>
            <w:r w:rsidRPr="005F0667">
              <w:rPr>
                <w:lang w:val="zh-CN"/>
              </w:rPr>
              <w:t xml:space="preserve"> / </w:t>
            </w:r>
            <w:r w:rsidRPr="005F0667">
              <w:rPr>
                <w:b/>
                <w:bCs/>
              </w:rPr>
              <w:fldChar w:fldCharType="begin"/>
            </w:r>
            <w:r w:rsidRPr="005F0667">
              <w:rPr>
                <w:b/>
                <w:bCs/>
              </w:rPr>
              <w:instrText>NUMPAGES</w:instrText>
            </w:r>
            <w:r w:rsidRPr="005F0667">
              <w:rPr>
                <w:b/>
                <w:bCs/>
              </w:rPr>
              <w:fldChar w:fldCharType="separate"/>
            </w:r>
            <w:r w:rsidR="00AF7DCE">
              <w:rPr>
                <w:b/>
                <w:bCs/>
                <w:noProof/>
              </w:rPr>
              <w:t>125</w:t>
            </w:r>
            <w:r w:rsidRPr="005F0667">
              <w:rPr>
                <w:b/>
                <w:bCs/>
              </w:rPr>
              <w:fldChar w:fldCharType="end"/>
            </w:r>
          </w:p>
        </w:sdtContent>
      </w:sdt>
    </w:sdtContent>
  </w:sdt>
  <w:p w14:paraId="49947471" w14:textId="77777777" w:rsidR="00CF3095" w:rsidRDefault="00CF309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23B2D2" w14:textId="77777777" w:rsidR="003F78D0" w:rsidRDefault="003F78D0" w:rsidP="00835DF5">
      <w:r>
        <w:separator/>
      </w:r>
    </w:p>
  </w:footnote>
  <w:footnote w:type="continuationSeparator" w:id="0">
    <w:p w14:paraId="5E2804F1" w14:textId="77777777" w:rsidR="003F78D0" w:rsidRDefault="003F78D0" w:rsidP="00835D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34ABA7" w14:textId="77777777" w:rsidR="00CF3095" w:rsidRDefault="003F78D0">
    <w:r>
      <w:rPr>
        <w:noProof/>
      </w:rPr>
      <w:pict w14:anchorId="7D668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6804688" o:spid="_x0000_s2063" type="#_x0000_t75" style="position:absolute;margin-left:0;margin-top:0;width:399.75pt;height:399.75pt;z-index:-251657216;mso-position-horizontal:center;mso-position-horizontal-relative:margin;mso-position-vertical:center;mso-position-vertical-relative:margin" o:allowincell="f">
          <v:imagedata r:id="rId1" o:title="TIM图片2017101410513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2B3160" w14:textId="77777777" w:rsidR="00CF3095" w:rsidRDefault="003F78D0">
    <w:r>
      <w:rPr>
        <w:noProof/>
      </w:rPr>
      <w:pict w14:anchorId="6139AA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6804689" o:spid="_x0000_s2064" type="#_x0000_t75" style="position:absolute;margin-left:0;margin-top:0;width:399.75pt;height:399.75pt;z-index:-251656192;mso-position-horizontal:center;mso-position-horizontal-relative:margin;mso-position-vertical:center;mso-position-vertical-relative:margin" o:allowincell="f">
          <v:imagedata r:id="rId1" o:title="TIM图片20171014105131" gain="19661f" blacklevel="22938f"/>
          <w10:wrap anchorx="margin" anchory="margin"/>
        </v:shape>
      </w:pict>
    </w:r>
    <w:r w:rsidR="00CF3095">
      <w:rPr>
        <w:rFonts w:hint="eastAsia"/>
      </w:rPr>
      <w:t>PRD-2017-G01</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4573966"/>
      <w:docPartObj>
        <w:docPartGallery w:val="Watermarks"/>
        <w:docPartUnique/>
      </w:docPartObj>
    </w:sdtPr>
    <w:sdtEndPr/>
    <w:sdtContent>
      <w:p w14:paraId="4F1133E6" w14:textId="77777777" w:rsidR="00CF3095" w:rsidRDefault="003F78D0">
        <w:r>
          <w:rPr>
            <w:noProof/>
          </w:rPr>
          <w:pict w14:anchorId="7C52D6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6804687" o:spid="_x0000_s2062" type="#_x0000_t75" style="position:absolute;margin-left:0;margin-top:0;width:399.75pt;height:399.75pt;z-index:-251658240;mso-position-horizontal:center;mso-position-horizontal-relative:margin;mso-position-vertical:center;mso-position-vertical-relative:margin" o:allowincell="f">
              <v:imagedata r:id="rId1" o:title="TIM图片20171014105131" gain="19661f" blacklevel="22938f"/>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8"/>
    <w:multiLevelType w:val="multilevel"/>
    <w:tmpl w:val="B0A2D784"/>
    <w:lvl w:ilvl="0">
      <w:start w:val="1"/>
      <w:numFmt w:val="decimal"/>
      <w:lvlText w:val="%1."/>
      <w:lvlJc w:val="left"/>
      <w:pPr>
        <w:tabs>
          <w:tab w:val="num" w:pos="432"/>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ascii="Times New Roman" w:hAnsi="Times New Roman" w:cs="Times New Roman" w:hint="default"/>
        <w:sz w:val="30"/>
        <w:szCs w:val="30"/>
      </w:rPr>
    </w:lvl>
    <w:lvl w:ilvl="2">
      <w:start w:val="1"/>
      <w:numFmt w:val="decimal"/>
      <w:lvlText w:val="%1.%2.%3."/>
      <w:lvlJc w:val="left"/>
      <w:pPr>
        <w:tabs>
          <w:tab w:val="num" w:pos="108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15:restartNumberingAfterBreak="0">
    <w:nsid w:val="010133D3"/>
    <w:multiLevelType w:val="hybridMultilevel"/>
    <w:tmpl w:val="135E40BC"/>
    <w:lvl w:ilvl="0" w:tplc="74E847F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 w15:restartNumberingAfterBreak="0">
    <w:nsid w:val="03C135D1"/>
    <w:multiLevelType w:val="hybridMultilevel"/>
    <w:tmpl w:val="7E9CA43C"/>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0EF46C76"/>
    <w:multiLevelType w:val="hybridMultilevel"/>
    <w:tmpl w:val="E60AAB56"/>
    <w:lvl w:ilvl="0" w:tplc="E500B5B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140E0AE7"/>
    <w:multiLevelType w:val="hybridMultilevel"/>
    <w:tmpl w:val="CF2ECC90"/>
    <w:lvl w:ilvl="0" w:tplc="09C6529E">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6" w15:restartNumberingAfterBreak="0">
    <w:nsid w:val="18B57A68"/>
    <w:multiLevelType w:val="hybridMultilevel"/>
    <w:tmpl w:val="45EE3E78"/>
    <w:lvl w:ilvl="0" w:tplc="1E449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F6C2CD8"/>
    <w:multiLevelType w:val="hybridMultilevel"/>
    <w:tmpl w:val="C792E5D4"/>
    <w:lvl w:ilvl="0" w:tplc="6608B1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502E9B"/>
    <w:multiLevelType w:val="hybridMultilevel"/>
    <w:tmpl w:val="65A4D9F4"/>
    <w:lvl w:ilvl="0" w:tplc="04090001">
      <w:start w:val="1"/>
      <w:numFmt w:val="bullet"/>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9" w15:restartNumberingAfterBreak="0">
    <w:nsid w:val="246905F9"/>
    <w:multiLevelType w:val="hybridMultilevel"/>
    <w:tmpl w:val="903018DE"/>
    <w:lvl w:ilvl="0" w:tplc="04090001">
      <w:start w:val="1"/>
      <w:numFmt w:val="bullet"/>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10" w15:restartNumberingAfterBreak="0">
    <w:nsid w:val="29EC74AB"/>
    <w:multiLevelType w:val="hybridMultilevel"/>
    <w:tmpl w:val="6EF67242"/>
    <w:lvl w:ilvl="0" w:tplc="A1DE3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E70F11"/>
    <w:multiLevelType w:val="hybridMultilevel"/>
    <w:tmpl w:val="5B4CCEA4"/>
    <w:lvl w:ilvl="0" w:tplc="C60EBB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2" w15:restartNumberingAfterBreak="0">
    <w:nsid w:val="30F027C0"/>
    <w:multiLevelType w:val="hybridMultilevel"/>
    <w:tmpl w:val="322AD728"/>
    <w:lvl w:ilvl="0" w:tplc="C6CE8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2B30F0"/>
    <w:multiLevelType w:val="hybridMultilevel"/>
    <w:tmpl w:val="90C2CC5E"/>
    <w:lvl w:ilvl="0" w:tplc="12FE005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4" w15:restartNumberingAfterBreak="0">
    <w:nsid w:val="3E0A3C32"/>
    <w:multiLevelType w:val="hybridMultilevel"/>
    <w:tmpl w:val="9E48C5B4"/>
    <w:lvl w:ilvl="0" w:tplc="CAB4E77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5" w15:restartNumberingAfterBreak="0">
    <w:nsid w:val="436707AB"/>
    <w:multiLevelType w:val="hybridMultilevel"/>
    <w:tmpl w:val="7570A7C0"/>
    <w:lvl w:ilvl="0" w:tplc="1F5A49E6">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6" w15:restartNumberingAfterBreak="0">
    <w:nsid w:val="46101738"/>
    <w:multiLevelType w:val="hybridMultilevel"/>
    <w:tmpl w:val="F1CE0A16"/>
    <w:lvl w:ilvl="0" w:tplc="04090001">
      <w:start w:val="1"/>
      <w:numFmt w:val="bullet"/>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17" w15:restartNumberingAfterBreak="0">
    <w:nsid w:val="49725361"/>
    <w:multiLevelType w:val="hybridMultilevel"/>
    <w:tmpl w:val="47E68F02"/>
    <w:lvl w:ilvl="0" w:tplc="709EF3F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8" w15:restartNumberingAfterBreak="0">
    <w:nsid w:val="54E64099"/>
    <w:multiLevelType w:val="multilevel"/>
    <w:tmpl w:val="597666C6"/>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pStyle w:val="a2"/>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9" w15:restartNumberingAfterBreak="0">
    <w:nsid w:val="5BA51067"/>
    <w:multiLevelType w:val="hybridMultilevel"/>
    <w:tmpl w:val="D92E55FA"/>
    <w:lvl w:ilvl="0" w:tplc="C7DCC9AC">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0" w15:restartNumberingAfterBreak="0">
    <w:nsid w:val="6A394B86"/>
    <w:multiLevelType w:val="hybridMultilevel"/>
    <w:tmpl w:val="435EFD9C"/>
    <w:lvl w:ilvl="0" w:tplc="04090001">
      <w:start w:val="1"/>
      <w:numFmt w:val="bullet"/>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21" w15:restartNumberingAfterBreak="0">
    <w:nsid w:val="6F8A5C45"/>
    <w:multiLevelType w:val="hybridMultilevel"/>
    <w:tmpl w:val="EF9276BE"/>
    <w:lvl w:ilvl="0" w:tplc="183E4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7A43323"/>
    <w:multiLevelType w:val="hybridMultilevel"/>
    <w:tmpl w:val="2034CA3A"/>
    <w:lvl w:ilvl="0" w:tplc="7A42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F7F080E"/>
    <w:multiLevelType w:val="hybridMultilevel"/>
    <w:tmpl w:val="5A140520"/>
    <w:lvl w:ilvl="0" w:tplc="67B879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0"/>
  </w:num>
  <w:num w:numId="2">
    <w:abstractNumId w:val="8"/>
  </w:num>
  <w:num w:numId="3">
    <w:abstractNumId w:val="16"/>
  </w:num>
  <w:num w:numId="4">
    <w:abstractNumId w:val="9"/>
  </w:num>
  <w:num w:numId="5">
    <w:abstractNumId w:val="20"/>
  </w:num>
  <w:num w:numId="6">
    <w:abstractNumId w:val="18"/>
  </w:num>
  <w:num w:numId="7">
    <w:abstractNumId w:val="18"/>
  </w:num>
  <w:num w:numId="8">
    <w:abstractNumId w:val="18"/>
  </w:num>
  <w:num w:numId="9">
    <w:abstractNumId w:val="18"/>
  </w:num>
  <w:num w:numId="10">
    <w:abstractNumId w:val="10"/>
  </w:num>
  <w:num w:numId="11">
    <w:abstractNumId w:val="14"/>
  </w:num>
  <w:num w:numId="12">
    <w:abstractNumId w:val="5"/>
  </w:num>
  <w:num w:numId="13">
    <w:abstractNumId w:val="15"/>
  </w:num>
  <w:num w:numId="14">
    <w:abstractNumId w:val="12"/>
  </w:num>
  <w:num w:numId="15">
    <w:abstractNumId w:val="21"/>
  </w:num>
  <w:num w:numId="16">
    <w:abstractNumId w:val="7"/>
  </w:num>
  <w:num w:numId="17">
    <w:abstractNumId w:val="4"/>
  </w:num>
  <w:num w:numId="18">
    <w:abstractNumId w:val="6"/>
  </w:num>
  <w:num w:numId="19">
    <w:abstractNumId w:val="22"/>
  </w:num>
  <w:num w:numId="20">
    <w:abstractNumId w:val="19"/>
  </w:num>
  <w:num w:numId="21">
    <w:abstractNumId w:val="1"/>
  </w:num>
  <w:num w:numId="22">
    <w:abstractNumId w:val="3"/>
  </w:num>
  <w:num w:numId="23">
    <w:abstractNumId w:val="2"/>
  </w:num>
  <w:num w:numId="24">
    <w:abstractNumId w:val="11"/>
  </w:num>
  <w:num w:numId="25">
    <w:abstractNumId w:val="13"/>
  </w:num>
  <w:num w:numId="26">
    <w:abstractNumId w:val="17"/>
  </w:num>
  <w:num w:numId="27">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吴苏琪">
    <w15:presenceInfo w15:providerId="Windows Live" w15:userId="b0b256c0349e36ac"/>
  </w15:person>
  <w15:person w15:author="HerculesHu">
    <w15:presenceInfo w15:providerId="None" w15:userId="HerculesHu"/>
  </w15:person>
  <w15:person w15:author="PLANE">
    <w15:presenceInfo w15:providerId="None" w15:userId="PL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attachedTemplate r:id="rId1"/>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6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7C79"/>
    <w:rsid w:val="000A3332"/>
    <w:rsid w:val="000A6DC5"/>
    <w:rsid w:val="000C04A3"/>
    <w:rsid w:val="000C28DC"/>
    <w:rsid w:val="000C2DE9"/>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E53"/>
    <w:rsid w:val="001F14BD"/>
    <w:rsid w:val="001F3A52"/>
    <w:rsid w:val="00201A28"/>
    <w:rsid w:val="00206561"/>
    <w:rsid w:val="00207150"/>
    <w:rsid w:val="00217865"/>
    <w:rsid w:val="00222A67"/>
    <w:rsid w:val="002315F6"/>
    <w:rsid w:val="0023545B"/>
    <w:rsid w:val="0025112E"/>
    <w:rsid w:val="00255676"/>
    <w:rsid w:val="0025782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A6C"/>
    <w:rsid w:val="00316E95"/>
    <w:rsid w:val="003172D9"/>
    <w:rsid w:val="00321E1D"/>
    <w:rsid w:val="00322483"/>
    <w:rsid w:val="003248E4"/>
    <w:rsid w:val="00326FD8"/>
    <w:rsid w:val="00327662"/>
    <w:rsid w:val="00333C00"/>
    <w:rsid w:val="003377F0"/>
    <w:rsid w:val="0034057A"/>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B2E35"/>
    <w:rsid w:val="003B54DA"/>
    <w:rsid w:val="003B7700"/>
    <w:rsid w:val="003B7D40"/>
    <w:rsid w:val="003C2CBB"/>
    <w:rsid w:val="003C3870"/>
    <w:rsid w:val="003C3C8A"/>
    <w:rsid w:val="003C4D21"/>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61B0"/>
    <w:rsid w:val="00426D7D"/>
    <w:rsid w:val="00430548"/>
    <w:rsid w:val="00433598"/>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36C"/>
    <w:rsid w:val="00630978"/>
    <w:rsid w:val="00633198"/>
    <w:rsid w:val="006338A1"/>
    <w:rsid w:val="00636C47"/>
    <w:rsid w:val="006460BA"/>
    <w:rsid w:val="00662005"/>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A420D"/>
    <w:rsid w:val="006B41C0"/>
    <w:rsid w:val="006B4263"/>
    <w:rsid w:val="006B7020"/>
    <w:rsid w:val="006B70E6"/>
    <w:rsid w:val="006C017A"/>
    <w:rsid w:val="006C08D0"/>
    <w:rsid w:val="006C37E7"/>
    <w:rsid w:val="006C39F6"/>
    <w:rsid w:val="006C6C6A"/>
    <w:rsid w:val="006C6F70"/>
    <w:rsid w:val="006C7211"/>
    <w:rsid w:val="006D3376"/>
    <w:rsid w:val="006D4A38"/>
    <w:rsid w:val="006D6132"/>
    <w:rsid w:val="006D791A"/>
    <w:rsid w:val="006E1FDF"/>
    <w:rsid w:val="006E4F6A"/>
    <w:rsid w:val="006F0AD6"/>
    <w:rsid w:val="006F21D6"/>
    <w:rsid w:val="006F34FD"/>
    <w:rsid w:val="006F7A55"/>
    <w:rsid w:val="00700EB7"/>
    <w:rsid w:val="00707983"/>
    <w:rsid w:val="00713D16"/>
    <w:rsid w:val="00717244"/>
    <w:rsid w:val="00721E81"/>
    <w:rsid w:val="00721EB1"/>
    <w:rsid w:val="0072676D"/>
    <w:rsid w:val="007336CF"/>
    <w:rsid w:val="007359D4"/>
    <w:rsid w:val="00752550"/>
    <w:rsid w:val="0075697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3B0B"/>
    <w:rsid w:val="00784662"/>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4DA9"/>
    <w:rsid w:val="00847AE7"/>
    <w:rsid w:val="00847FE6"/>
    <w:rsid w:val="00847FF5"/>
    <w:rsid w:val="00852964"/>
    <w:rsid w:val="0085432D"/>
    <w:rsid w:val="00854A3B"/>
    <w:rsid w:val="0085574E"/>
    <w:rsid w:val="00855AB9"/>
    <w:rsid w:val="008611EA"/>
    <w:rsid w:val="008707FD"/>
    <w:rsid w:val="00874BFF"/>
    <w:rsid w:val="00877936"/>
    <w:rsid w:val="008827CF"/>
    <w:rsid w:val="00884E04"/>
    <w:rsid w:val="008865DD"/>
    <w:rsid w:val="008865FC"/>
    <w:rsid w:val="00891427"/>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A4688"/>
    <w:rsid w:val="009A55F4"/>
    <w:rsid w:val="009A6CBA"/>
    <w:rsid w:val="009B1ABA"/>
    <w:rsid w:val="009B1AC8"/>
    <w:rsid w:val="009B294A"/>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512EC"/>
    <w:rsid w:val="00B528F9"/>
    <w:rsid w:val="00B6107B"/>
    <w:rsid w:val="00B64338"/>
    <w:rsid w:val="00B66261"/>
    <w:rsid w:val="00B70946"/>
    <w:rsid w:val="00B72F64"/>
    <w:rsid w:val="00B823B0"/>
    <w:rsid w:val="00B84097"/>
    <w:rsid w:val="00B850E8"/>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53A9"/>
    <w:rsid w:val="00D05604"/>
    <w:rsid w:val="00D06DD8"/>
    <w:rsid w:val="00D07013"/>
    <w:rsid w:val="00D106FB"/>
    <w:rsid w:val="00D11C7B"/>
    <w:rsid w:val="00D15BB5"/>
    <w:rsid w:val="00D17AA7"/>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321B1"/>
    <w:rsid w:val="00E326AA"/>
    <w:rsid w:val="00E33F21"/>
    <w:rsid w:val="00E359B8"/>
    <w:rsid w:val="00E40443"/>
    <w:rsid w:val="00E40B3B"/>
    <w:rsid w:val="00E4333E"/>
    <w:rsid w:val="00E4674B"/>
    <w:rsid w:val="00E46B72"/>
    <w:rsid w:val="00E475E9"/>
    <w:rsid w:val="00E476B3"/>
    <w:rsid w:val="00E530D6"/>
    <w:rsid w:val="00E5424F"/>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4825"/>
    <w:rsid w:val="00F37F1E"/>
    <w:rsid w:val="00F508A3"/>
    <w:rsid w:val="00F524EF"/>
    <w:rsid w:val="00F52673"/>
    <w:rsid w:val="00F52AE7"/>
    <w:rsid w:val="00F56ECE"/>
    <w:rsid w:val="00F575A8"/>
    <w:rsid w:val="00F60D3D"/>
    <w:rsid w:val="00F63085"/>
    <w:rsid w:val="00F71FA3"/>
    <w:rsid w:val="00F72403"/>
    <w:rsid w:val="00F73E19"/>
    <w:rsid w:val="00F743B8"/>
    <w:rsid w:val="00F82336"/>
    <w:rsid w:val="00F845FF"/>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40F2"/>
    <w:rsid w:val="00FF49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1"/>
    </o:shapelayout>
  </w:shapeDefaults>
  <w:decimalSymbol w:val="."/>
  <w:listSeparator w:val=","/>
  <w14:docId w14:val="7BDF927D"/>
  <w15:chartTrackingRefBased/>
  <w15:docId w15:val="{32300AC4-DE1D-45B8-854D-F4BB39968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76408F"/>
    <w:rPr>
      <w:rFonts w:ascii="宋体" w:eastAsia="宋体" w:hAnsi="宋体" w:cs="宋体"/>
      <w:kern w:val="0"/>
    </w:rPr>
  </w:style>
  <w:style w:type="paragraph" w:styleId="1">
    <w:name w:val="heading 1"/>
    <w:basedOn w:val="a3"/>
    <w:next w:val="a3"/>
    <w:link w:val="10"/>
    <w:uiPriority w:val="9"/>
    <w:qFormat/>
    <w:rsid w:val="0076408F"/>
    <w:pPr>
      <w:keepNext/>
      <w:keepLines/>
      <w:spacing w:before="240"/>
      <w:outlineLvl w:val="0"/>
    </w:pPr>
    <w:rPr>
      <w:rFonts w:ascii="Calibri Light" w:hAnsi="Calibri Light" w:cs="Times New Roman"/>
      <w:b/>
      <w:sz w:val="44"/>
      <w:szCs w:val="32"/>
    </w:rPr>
  </w:style>
  <w:style w:type="paragraph" w:styleId="2">
    <w:name w:val="heading 2"/>
    <w:basedOn w:val="a3"/>
    <w:next w:val="a3"/>
    <w:link w:val="20"/>
    <w:uiPriority w:val="9"/>
    <w:unhideWhenUsed/>
    <w:qFormat/>
    <w:rsid w:val="0076408F"/>
    <w:pPr>
      <w:keepNext/>
      <w:keepLines/>
      <w:spacing w:before="40"/>
      <w:outlineLvl w:val="1"/>
    </w:pPr>
    <w:rPr>
      <w:rFonts w:ascii="Calibri Light" w:hAnsi="Calibri Light" w:cs="Times New Roman"/>
      <w:b/>
      <w:sz w:val="32"/>
      <w:szCs w:val="28"/>
    </w:rPr>
  </w:style>
  <w:style w:type="paragraph" w:styleId="3">
    <w:name w:val="heading 3"/>
    <w:basedOn w:val="a3"/>
    <w:next w:val="a3"/>
    <w:link w:val="30"/>
    <w:uiPriority w:val="9"/>
    <w:unhideWhenUsed/>
    <w:qFormat/>
    <w:rsid w:val="0076408F"/>
    <w:pPr>
      <w:keepNext/>
      <w:keepLines/>
      <w:spacing w:before="40"/>
      <w:outlineLvl w:val="2"/>
    </w:pPr>
    <w:rPr>
      <w:rFonts w:ascii="Calibri Light" w:hAnsi="Calibri Light" w:cs="Times New Roman"/>
      <w:b/>
      <w:sz w:val="28"/>
      <w:szCs w:val="24"/>
    </w:rPr>
  </w:style>
  <w:style w:type="paragraph" w:styleId="4">
    <w:name w:val="heading 4"/>
    <w:basedOn w:val="a3"/>
    <w:next w:val="a3"/>
    <w:link w:val="40"/>
    <w:uiPriority w:val="9"/>
    <w:unhideWhenUsed/>
    <w:qFormat/>
    <w:rsid w:val="0076408F"/>
    <w:pPr>
      <w:keepNext/>
      <w:keepLines/>
      <w:spacing w:before="40"/>
      <w:outlineLvl w:val="3"/>
    </w:pPr>
    <w:rPr>
      <w:rFonts w:ascii="Calibri Light" w:hAnsi="Calibri Light" w:cs="Times New Roman"/>
      <w:b/>
      <w:iCs/>
    </w:rPr>
  </w:style>
  <w:style w:type="paragraph" w:styleId="5">
    <w:name w:val="heading 5"/>
    <w:basedOn w:val="a3"/>
    <w:next w:val="a3"/>
    <w:link w:val="50"/>
    <w:uiPriority w:val="9"/>
    <w:unhideWhenUsed/>
    <w:qFormat/>
    <w:rsid w:val="0076408F"/>
    <w:pPr>
      <w:keepNext/>
      <w:keepLines/>
      <w:spacing w:before="40"/>
      <w:outlineLvl w:val="4"/>
    </w:pPr>
    <w:rPr>
      <w:rFonts w:ascii="Calibri Light" w:hAnsi="Calibri Light" w:cs="Times New Roman"/>
      <w:color w:val="2E74B5"/>
    </w:rPr>
  </w:style>
  <w:style w:type="paragraph" w:styleId="6">
    <w:name w:val="heading 6"/>
    <w:basedOn w:val="a3"/>
    <w:next w:val="a3"/>
    <w:link w:val="60"/>
    <w:uiPriority w:val="9"/>
    <w:unhideWhenUsed/>
    <w:qFormat/>
    <w:rsid w:val="0076408F"/>
    <w:pPr>
      <w:keepNext/>
      <w:keepLines/>
      <w:spacing w:before="40"/>
      <w:outlineLvl w:val="5"/>
    </w:pPr>
    <w:rPr>
      <w:rFonts w:ascii="Calibri Light" w:hAnsi="Calibri Light" w:cs="Times New Roman"/>
      <w:color w:val="1F4E79"/>
    </w:rPr>
  </w:style>
  <w:style w:type="paragraph" w:styleId="7">
    <w:name w:val="heading 7"/>
    <w:basedOn w:val="a3"/>
    <w:next w:val="a3"/>
    <w:link w:val="70"/>
    <w:uiPriority w:val="9"/>
    <w:unhideWhenUsed/>
    <w:qFormat/>
    <w:rsid w:val="0076408F"/>
    <w:pPr>
      <w:keepNext/>
      <w:keepLines/>
      <w:spacing w:before="40"/>
      <w:outlineLvl w:val="6"/>
    </w:pPr>
    <w:rPr>
      <w:rFonts w:ascii="Calibri Light" w:hAnsi="Calibri Light" w:cs="Times New Roman"/>
      <w:i/>
      <w:iCs/>
      <w:color w:val="1F4E79"/>
    </w:rPr>
  </w:style>
  <w:style w:type="paragraph" w:styleId="8">
    <w:name w:val="heading 8"/>
    <w:basedOn w:val="a3"/>
    <w:next w:val="a3"/>
    <w:link w:val="80"/>
    <w:uiPriority w:val="9"/>
    <w:unhideWhenUsed/>
    <w:qFormat/>
    <w:rsid w:val="0076408F"/>
    <w:pPr>
      <w:keepNext/>
      <w:keepLines/>
      <w:spacing w:before="40"/>
      <w:outlineLvl w:val="7"/>
    </w:pPr>
    <w:rPr>
      <w:rFonts w:ascii="Calibri Light" w:hAnsi="Calibri Light" w:cs="Times New Roman"/>
      <w:color w:val="262626"/>
      <w:szCs w:val="21"/>
    </w:rPr>
  </w:style>
  <w:style w:type="paragraph" w:styleId="9">
    <w:name w:val="heading 9"/>
    <w:basedOn w:val="a3"/>
    <w:next w:val="a3"/>
    <w:link w:val="90"/>
    <w:uiPriority w:val="9"/>
    <w:unhideWhenUsed/>
    <w:qFormat/>
    <w:rsid w:val="0076408F"/>
    <w:pPr>
      <w:keepNext/>
      <w:keepLines/>
      <w:spacing w:before="40"/>
      <w:outlineLvl w:val="8"/>
    </w:pPr>
    <w:rPr>
      <w:rFonts w:ascii="Calibri Light" w:hAnsi="Calibri Light" w:cs="Times New Roman"/>
      <w:i/>
      <w:iCs/>
      <w:color w:val="262626"/>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Style2">
    <w:name w:val="_Style 2"/>
    <w:basedOn w:val="a3"/>
    <w:next w:val="a3"/>
    <w:uiPriority w:val="34"/>
    <w:qFormat/>
    <w:rsid w:val="0076408F"/>
    <w:pPr>
      <w:ind w:firstLineChars="200" w:firstLine="420"/>
    </w:pPr>
    <w:rPr>
      <w:rFonts w:ascii="等线" w:eastAsia="等线" w:hAnsi="等线" w:cs="Times New Roman"/>
      <w:kern w:val="2"/>
      <w:sz w:val="18"/>
      <w:szCs w:val="18"/>
    </w:rPr>
  </w:style>
  <w:style w:type="paragraph" w:customStyle="1" w:styleId="Style5">
    <w:name w:val="_Style 5"/>
    <w:basedOn w:val="a3"/>
    <w:uiPriority w:val="34"/>
    <w:qFormat/>
    <w:rsid w:val="0076408F"/>
    <w:pPr>
      <w:ind w:firstLineChars="200" w:firstLine="420"/>
    </w:pPr>
    <w:rPr>
      <w:rFonts w:ascii="等线" w:eastAsia="等线" w:hAnsi="等线" w:cs="Times New Roman"/>
      <w:kern w:val="2"/>
      <w:sz w:val="18"/>
      <w:szCs w:val="18"/>
    </w:rPr>
  </w:style>
  <w:style w:type="paragraph" w:customStyle="1" w:styleId="Default">
    <w:name w:val="Default"/>
    <w:rsid w:val="0076408F"/>
    <w:pPr>
      <w:widowControl w:val="0"/>
      <w:autoSpaceDE w:val="0"/>
      <w:autoSpaceDN w:val="0"/>
      <w:adjustRightInd w:val="0"/>
      <w:spacing w:after="160" w:line="259" w:lineRule="auto"/>
    </w:pPr>
    <w:rPr>
      <w:rFonts w:ascii="Times New Roman" w:eastAsia="宋体" w:hAnsi="Times New Roman" w:cs="Times New Roman"/>
      <w:color w:val="000000"/>
      <w:kern w:val="0"/>
      <w:sz w:val="24"/>
      <w:szCs w:val="24"/>
    </w:rPr>
  </w:style>
  <w:style w:type="paragraph" w:styleId="TOC">
    <w:name w:val="TOC Heading"/>
    <w:basedOn w:val="1"/>
    <w:next w:val="a3"/>
    <w:uiPriority w:val="39"/>
    <w:unhideWhenUsed/>
    <w:qFormat/>
    <w:rsid w:val="0076408F"/>
    <w:pPr>
      <w:spacing w:before="340" w:after="330" w:line="578" w:lineRule="auto"/>
      <w:outlineLvl w:val="9"/>
    </w:pPr>
    <w:rPr>
      <w:rFonts w:ascii="宋体" w:hAnsi="宋体" w:cs="宋体"/>
      <w:bCs/>
      <w:kern w:val="44"/>
      <w:szCs w:val="44"/>
    </w:rPr>
  </w:style>
  <w:style w:type="paragraph" w:styleId="a7">
    <w:name w:val="Title"/>
    <w:basedOn w:val="a3"/>
    <w:next w:val="a3"/>
    <w:link w:val="a8"/>
    <w:uiPriority w:val="10"/>
    <w:qFormat/>
    <w:rsid w:val="0076408F"/>
    <w:pPr>
      <w:spacing w:line="720" w:lineRule="auto"/>
      <w:contextualSpacing/>
      <w:jc w:val="center"/>
      <w:textAlignment w:val="center"/>
    </w:pPr>
    <w:rPr>
      <w:rFonts w:ascii="Calibri Light" w:hAnsi="Calibri Light" w:cs="Times New Roman"/>
      <w:b/>
      <w:spacing w:val="-10"/>
      <w:sz w:val="44"/>
      <w:szCs w:val="56"/>
    </w:rPr>
  </w:style>
  <w:style w:type="character" w:customStyle="1" w:styleId="10">
    <w:name w:val="标题 1 字符"/>
    <w:link w:val="1"/>
    <w:uiPriority w:val="9"/>
    <w:rsid w:val="0076408F"/>
    <w:rPr>
      <w:rFonts w:ascii="Calibri Light" w:eastAsia="宋体" w:hAnsi="Calibri Light" w:cs="Times New Roman"/>
      <w:b/>
      <w:kern w:val="0"/>
      <w:sz w:val="44"/>
      <w:szCs w:val="32"/>
    </w:rPr>
  </w:style>
  <w:style w:type="character" w:customStyle="1" w:styleId="20">
    <w:name w:val="标题 2 字符"/>
    <w:link w:val="2"/>
    <w:uiPriority w:val="9"/>
    <w:rsid w:val="0076408F"/>
    <w:rPr>
      <w:rFonts w:ascii="Calibri Light" w:eastAsia="宋体" w:hAnsi="Calibri Light" w:cs="Times New Roman"/>
      <w:b/>
      <w:kern w:val="0"/>
      <w:sz w:val="32"/>
      <w:szCs w:val="28"/>
    </w:rPr>
  </w:style>
  <w:style w:type="character" w:customStyle="1" w:styleId="a8">
    <w:name w:val="标题 字符"/>
    <w:link w:val="a7"/>
    <w:uiPriority w:val="10"/>
    <w:rsid w:val="0076408F"/>
    <w:rPr>
      <w:rFonts w:ascii="Calibri Light" w:eastAsia="宋体" w:hAnsi="Calibri Light" w:cs="Times New Roman"/>
      <w:b/>
      <w:spacing w:val="-10"/>
      <w:kern w:val="0"/>
      <w:sz w:val="44"/>
      <w:szCs w:val="56"/>
    </w:rPr>
  </w:style>
  <w:style w:type="character" w:customStyle="1" w:styleId="30">
    <w:name w:val="标题 3 字符"/>
    <w:link w:val="3"/>
    <w:uiPriority w:val="9"/>
    <w:rsid w:val="0076408F"/>
    <w:rPr>
      <w:rFonts w:ascii="Calibri Light" w:eastAsia="宋体" w:hAnsi="Calibri Light" w:cs="Times New Roman"/>
      <w:b/>
      <w:kern w:val="0"/>
      <w:sz w:val="28"/>
      <w:szCs w:val="24"/>
    </w:rPr>
  </w:style>
  <w:style w:type="character" w:customStyle="1" w:styleId="40">
    <w:name w:val="标题 4 字符"/>
    <w:link w:val="4"/>
    <w:uiPriority w:val="9"/>
    <w:rsid w:val="0076408F"/>
    <w:rPr>
      <w:rFonts w:ascii="Calibri Light" w:eastAsia="宋体" w:hAnsi="Calibri Light" w:cs="Times New Roman"/>
      <w:b/>
      <w:iCs/>
      <w:kern w:val="0"/>
    </w:rPr>
  </w:style>
  <w:style w:type="character" w:customStyle="1" w:styleId="50">
    <w:name w:val="标题 5 字符"/>
    <w:link w:val="5"/>
    <w:uiPriority w:val="9"/>
    <w:rsid w:val="0076408F"/>
    <w:rPr>
      <w:rFonts w:ascii="Calibri Light" w:eastAsia="宋体" w:hAnsi="Calibri Light" w:cs="Times New Roman"/>
      <w:color w:val="2E74B5"/>
      <w:kern w:val="0"/>
    </w:rPr>
  </w:style>
  <w:style w:type="character" w:customStyle="1" w:styleId="60">
    <w:name w:val="标题 6 字符"/>
    <w:link w:val="6"/>
    <w:uiPriority w:val="9"/>
    <w:rsid w:val="0076408F"/>
    <w:rPr>
      <w:rFonts w:ascii="Calibri Light" w:eastAsia="宋体" w:hAnsi="Calibri Light" w:cs="Times New Roman"/>
      <w:color w:val="1F4E79"/>
      <w:kern w:val="0"/>
    </w:rPr>
  </w:style>
  <w:style w:type="character" w:customStyle="1" w:styleId="70">
    <w:name w:val="标题 7 字符"/>
    <w:link w:val="7"/>
    <w:uiPriority w:val="9"/>
    <w:rsid w:val="0076408F"/>
    <w:rPr>
      <w:rFonts w:ascii="Calibri Light" w:eastAsia="宋体" w:hAnsi="Calibri Light" w:cs="Times New Roman"/>
      <w:i/>
      <w:iCs/>
      <w:color w:val="1F4E79"/>
      <w:kern w:val="0"/>
    </w:rPr>
  </w:style>
  <w:style w:type="character" w:customStyle="1" w:styleId="80">
    <w:name w:val="标题 8 字符"/>
    <w:link w:val="8"/>
    <w:uiPriority w:val="9"/>
    <w:rsid w:val="0076408F"/>
    <w:rPr>
      <w:rFonts w:ascii="Calibri Light" w:eastAsia="宋体" w:hAnsi="Calibri Light" w:cs="Times New Roman"/>
      <w:color w:val="262626"/>
      <w:kern w:val="0"/>
      <w:szCs w:val="21"/>
    </w:rPr>
  </w:style>
  <w:style w:type="character" w:customStyle="1" w:styleId="90">
    <w:name w:val="标题 9 字符"/>
    <w:link w:val="9"/>
    <w:uiPriority w:val="9"/>
    <w:rsid w:val="0076408F"/>
    <w:rPr>
      <w:rFonts w:ascii="Calibri Light" w:eastAsia="宋体" w:hAnsi="Calibri Light" w:cs="Times New Roman"/>
      <w:i/>
      <w:iCs/>
      <w:color w:val="262626"/>
      <w:kern w:val="0"/>
      <w:szCs w:val="21"/>
    </w:rPr>
  </w:style>
  <w:style w:type="paragraph" w:customStyle="1" w:styleId="a9">
    <w:name w:val="表格"/>
    <w:rsid w:val="0076408F"/>
    <w:rPr>
      <w:rFonts w:ascii="Times New Roman" w:eastAsia="宋体" w:hAnsi="Times New Roman" w:cs="Times New Roman"/>
      <w:b/>
      <w:kern w:val="0"/>
      <w:szCs w:val="20"/>
    </w:rPr>
  </w:style>
  <w:style w:type="character" w:styleId="aa">
    <w:name w:val="Hyperlink"/>
    <w:basedOn w:val="a4"/>
    <w:uiPriority w:val="99"/>
    <w:unhideWhenUsed/>
    <w:rsid w:val="0076408F"/>
    <w:rPr>
      <w:color w:val="0000FF"/>
      <w:u w:val="single"/>
    </w:rPr>
  </w:style>
  <w:style w:type="paragraph" w:styleId="ab">
    <w:name w:val="Plain Text"/>
    <w:basedOn w:val="a3"/>
    <w:link w:val="ac"/>
    <w:uiPriority w:val="99"/>
    <w:unhideWhenUsed/>
    <w:rsid w:val="0076408F"/>
    <w:pPr>
      <w:widowControl w:val="0"/>
      <w:spacing w:line="276" w:lineRule="auto"/>
      <w:jc w:val="both"/>
    </w:pPr>
    <w:rPr>
      <w:rFonts w:asciiTheme="minorEastAsia" w:eastAsiaTheme="minorEastAsia" w:hAnsi="Courier New" w:cs="Courier New"/>
      <w:color w:val="000000" w:themeColor="text1"/>
      <w:kern w:val="2"/>
    </w:rPr>
  </w:style>
  <w:style w:type="character" w:customStyle="1" w:styleId="ac">
    <w:name w:val="纯文本 字符"/>
    <w:basedOn w:val="a4"/>
    <w:link w:val="ab"/>
    <w:uiPriority w:val="99"/>
    <w:rsid w:val="0076408F"/>
    <w:rPr>
      <w:rFonts w:asciiTheme="minorEastAsia" w:hAnsi="Courier New" w:cs="Courier New"/>
      <w:color w:val="000000" w:themeColor="text1"/>
    </w:rPr>
  </w:style>
  <w:style w:type="paragraph" w:customStyle="1" w:styleId="a">
    <w:name w:val="一级标题"/>
    <w:next w:val="a3"/>
    <w:link w:val="ad"/>
    <w:autoRedefine/>
    <w:qFormat/>
    <w:rsid w:val="00D76606"/>
    <w:pPr>
      <w:numPr>
        <w:numId w:val="9"/>
      </w:numPr>
      <w:outlineLvl w:val="0"/>
    </w:pPr>
    <w:rPr>
      <w:rFonts w:eastAsia="宋体"/>
      <w:b/>
      <w:color w:val="000000" w:themeColor="text1"/>
      <w:sz w:val="32"/>
    </w:rPr>
  </w:style>
  <w:style w:type="character" w:customStyle="1" w:styleId="ad">
    <w:name w:val="一级标题 字符"/>
    <w:basedOn w:val="a4"/>
    <w:link w:val="a"/>
    <w:rsid w:val="00D76606"/>
    <w:rPr>
      <w:rFonts w:eastAsia="宋体"/>
      <w:b/>
      <w:color w:val="000000" w:themeColor="text1"/>
      <w:sz w:val="32"/>
    </w:rPr>
  </w:style>
  <w:style w:type="paragraph" w:customStyle="1" w:styleId="a0">
    <w:name w:val="二级标题"/>
    <w:basedOn w:val="a"/>
    <w:next w:val="a3"/>
    <w:link w:val="ae"/>
    <w:autoRedefine/>
    <w:qFormat/>
    <w:rsid w:val="00D76606"/>
    <w:pPr>
      <w:numPr>
        <w:ilvl w:val="1"/>
      </w:numPr>
      <w:outlineLvl w:val="1"/>
    </w:pPr>
    <w:rPr>
      <w:sz w:val="30"/>
    </w:rPr>
  </w:style>
  <w:style w:type="character" w:customStyle="1" w:styleId="ae">
    <w:name w:val="二级标题 字符"/>
    <w:basedOn w:val="a4"/>
    <w:link w:val="a0"/>
    <w:rsid w:val="00D76606"/>
    <w:rPr>
      <w:rFonts w:eastAsia="宋体"/>
      <w:b/>
      <w:color w:val="000000" w:themeColor="text1"/>
      <w:sz w:val="30"/>
    </w:rPr>
  </w:style>
  <w:style w:type="character" w:styleId="af">
    <w:name w:val="FollowedHyperlink"/>
    <w:basedOn w:val="a4"/>
    <w:uiPriority w:val="99"/>
    <w:unhideWhenUsed/>
    <w:rsid w:val="0076408F"/>
    <w:rPr>
      <w:color w:val="800080"/>
      <w:u w:val="single"/>
    </w:rPr>
  </w:style>
  <w:style w:type="paragraph" w:styleId="af0">
    <w:name w:val="Subtitle"/>
    <w:basedOn w:val="a7"/>
    <w:next w:val="a3"/>
    <w:link w:val="af1"/>
    <w:uiPriority w:val="11"/>
    <w:qFormat/>
    <w:rsid w:val="0076408F"/>
    <w:pPr>
      <w:numPr>
        <w:ilvl w:val="1"/>
      </w:numPr>
    </w:pPr>
    <w:rPr>
      <w:spacing w:val="15"/>
      <w:sz w:val="32"/>
    </w:rPr>
  </w:style>
  <w:style w:type="character" w:customStyle="1" w:styleId="af1">
    <w:name w:val="副标题 字符"/>
    <w:link w:val="af0"/>
    <w:uiPriority w:val="11"/>
    <w:rsid w:val="0076408F"/>
    <w:rPr>
      <w:rFonts w:ascii="Calibri Light" w:eastAsia="宋体" w:hAnsi="Calibri Light" w:cs="Times New Roman"/>
      <w:b/>
      <w:spacing w:val="15"/>
      <w:kern w:val="0"/>
      <w:sz w:val="32"/>
      <w:szCs w:val="56"/>
    </w:rPr>
  </w:style>
  <w:style w:type="paragraph" w:styleId="af2">
    <w:name w:val="List"/>
    <w:basedOn w:val="a3"/>
    <w:rsid w:val="0076408F"/>
    <w:pPr>
      <w:spacing w:beforeLines="50" w:before="50" w:afterLines="50" w:after="50"/>
      <w:ind w:left="200" w:hangingChars="200" w:hanging="200"/>
    </w:pPr>
    <w:rPr>
      <w:rFonts w:ascii="Times New Roman" w:hAnsi="Times New Roman"/>
      <w:szCs w:val="24"/>
    </w:rPr>
  </w:style>
  <w:style w:type="paragraph" w:styleId="af3">
    <w:name w:val="List Paragraph"/>
    <w:basedOn w:val="a3"/>
    <w:uiPriority w:val="34"/>
    <w:qFormat/>
    <w:rsid w:val="0076408F"/>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1">
    <w:name w:val="列出段落1"/>
    <w:basedOn w:val="a3"/>
    <w:uiPriority w:val="34"/>
    <w:rsid w:val="0076408F"/>
    <w:pPr>
      <w:ind w:firstLineChars="200" w:firstLine="420"/>
    </w:pPr>
  </w:style>
  <w:style w:type="paragraph" w:styleId="12">
    <w:name w:val="toc 1"/>
    <w:basedOn w:val="a3"/>
    <w:next w:val="a3"/>
    <w:uiPriority w:val="39"/>
    <w:unhideWhenUsed/>
    <w:rsid w:val="0076408F"/>
  </w:style>
  <w:style w:type="paragraph" w:styleId="21">
    <w:name w:val="toc 2"/>
    <w:basedOn w:val="a3"/>
    <w:next w:val="a3"/>
    <w:uiPriority w:val="39"/>
    <w:rsid w:val="0076408F"/>
    <w:pPr>
      <w:ind w:leftChars="200" w:left="420"/>
    </w:pPr>
  </w:style>
  <w:style w:type="paragraph" w:styleId="31">
    <w:name w:val="toc 3"/>
    <w:basedOn w:val="a3"/>
    <w:next w:val="a3"/>
    <w:uiPriority w:val="39"/>
    <w:rsid w:val="0076408F"/>
    <w:pPr>
      <w:ind w:leftChars="400" w:left="840"/>
    </w:pPr>
  </w:style>
  <w:style w:type="paragraph" w:styleId="41">
    <w:name w:val="toc 4"/>
    <w:basedOn w:val="a3"/>
    <w:next w:val="a3"/>
    <w:uiPriority w:val="39"/>
    <w:unhideWhenUsed/>
    <w:rsid w:val="0076408F"/>
    <w:pPr>
      <w:ind w:leftChars="600" w:left="1260"/>
    </w:pPr>
  </w:style>
  <w:style w:type="paragraph" w:styleId="51">
    <w:name w:val="toc 5"/>
    <w:basedOn w:val="a3"/>
    <w:next w:val="a3"/>
    <w:uiPriority w:val="39"/>
    <w:unhideWhenUsed/>
    <w:rsid w:val="0076408F"/>
    <w:pPr>
      <w:ind w:leftChars="800" w:left="1680"/>
    </w:pPr>
  </w:style>
  <w:style w:type="paragraph" w:styleId="61">
    <w:name w:val="toc 6"/>
    <w:basedOn w:val="a3"/>
    <w:next w:val="a3"/>
    <w:uiPriority w:val="39"/>
    <w:unhideWhenUsed/>
    <w:rsid w:val="0076408F"/>
    <w:pPr>
      <w:ind w:leftChars="1000" w:left="2100"/>
    </w:pPr>
  </w:style>
  <w:style w:type="paragraph" w:styleId="71">
    <w:name w:val="toc 7"/>
    <w:basedOn w:val="a3"/>
    <w:next w:val="a3"/>
    <w:uiPriority w:val="39"/>
    <w:unhideWhenUsed/>
    <w:rsid w:val="0076408F"/>
    <w:pPr>
      <w:ind w:leftChars="1200" w:left="2520"/>
    </w:pPr>
  </w:style>
  <w:style w:type="paragraph" w:styleId="81">
    <w:name w:val="toc 8"/>
    <w:basedOn w:val="a3"/>
    <w:next w:val="a3"/>
    <w:uiPriority w:val="39"/>
    <w:unhideWhenUsed/>
    <w:rsid w:val="0076408F"/>
    <w:pPr>
      <w:ind w:leftChars="1400" w:left="2940"/>
    </w:pPr>
  </w:style>
  <w:style w:type="paragraph" w:styleId="91">
    <w:name w:val="toc 9"/>
    <w:basedOn w:val="a3"/>
    <w:next w:val="a3"/>
    <w:uiPriority w:val="39"/>
    <w:unhideWhenUsed/>
    <w:rsid w:val="0076408F"/>
    <w:pPr>
      <w:ind w:leftChars="1600" w:left="3360"/>
    </w:pPr>
  </w:style>
  <w:style w:type="paragraph" w:styleId="af4">
    <w:name w:val="Balloon Text"/>
    <w:basedOn w:val="a3"/>
    <w:link w:val="af5"/>
    <w:uiPriority w:val="99"/>
    <w:unhideWhenUsed/>
    <w:rsid w:val="0076408F"/>
    <w:rPr>
      <w:sz w:val="18"/>
      <w:szCs w:val="18"/>
    </w:rPr>
  </w:style>
  <w:style w:type="character" w:customStyle="1" w:styleId="af5">
    <w:name w:val="批注框文本 字符"/>
    <w:link w:val="af4"/>
    <w:uiPriority w:val="99"/>
    <w:rsid w:val="0076408F"/>
    <w:rPr>
      <w:rFonts w:ascii="宋体" w:eastAsia="宋体" w:hAnsi="宋体" w:cs="宋体"/>
      <w:kern w:val="0"/>
      <w:sz w:val="18"/>
      <w:szCs w:val="18"/>
    </w:rPr>
  </w:style>
  <w:style w:type="paragraph" w:styleId="af6">
    <w:name w:val="annotation text"/>
    <w:basedOn w:val="a3"/>
    <w:link w:val="af7"/>
    <w:uiPriority w:val="99"/>
    <w:unhideWhenUsed/>
    <w:rsid w:val="0076408F"/>
    <w:pPr>
      <w:spacing w:line="360" w:lineRule="auto"/>
    </w:pPr>
    <w:rPr>
      <w:rFonts w:ascii="Times New Roman" w:eastAsia="仿宋_GB2312" w:hAnsi="Times New Roman"/>
      <w:sz w:val="24"/>
      <w:szCs w:val="24"/>
    </w:rPr>
  </w:style>
  <w:style w:type="character" w:customStyle="1" w:styleId="af7">
    <w:name w:val="批注文字 字符"/>
    <w:link w:val="af6"/>
    <w:uiPriority w:val="99"/>
    <w:rsid w:val="0076408F"/>
    <w:rPr>
      <w:rFonts w:ascii="Times New Roman" w:eastAsia="仿宋_GB2312" w:hAnsi="Times New Roman" w:cs="宋体"/>
      <w:kern w:val="0"/>
      <w:sz w:val="24"/>
      <w:szCs w:val="24"/>
    </w:rPr>
  </w:style>
  <w:style w:type="character" w:styleId="af8">
    <w:name w:val="annotation reference"/>
    <w:uiPriority w:val="99"/>
    <w:unhideWhenUsed/>
    <w:rsid w:val="0076408F"/>
    <w:rPr>
      <w:sz w:val="21"/>
      <w:szCs w:val="21"/>
    </w:rPr>
  </w:style>
  <w:style w:type="paragraph" w:styleId="af9">
    <w:name w:val="Normal (Web)"/>
    <w:basedOn w:val="a3"/>
    <w:uiPriority w:val="99"/>
    <w:unhideWhenUsed/>
    <w:rsid w:val="0076408F"/>
    <w:pPr>
      <w:spacing w:before="100" w:beforeAutospacing="1" w:after="100" w:afterAutospacing="1" w:line="276" w:lineRule="auto"/>
    </w:pPr>
    <w:rPr>
      <w:color w:val="000000" w:themeColor="text1"/>
      <w:sz w:val="24"/>
      <w:szCs w:val="24"/>
    </w:rPr>
  </w:style>
  <w:style w:type="character" w:styleId="afa">
    <w:name w:val="Emphasis"/>
    <w:uiPriority w:val="20"/>
    <w:qFormat/>
    <w:rsid w:val="0076408F"/>
    <w:rPr>
      <w:i/>
      <w:iCs/>
      <w:color w:val="auto"/>
    </w:rPr>
  </w:style>
  <w:style w:type="paragraph" w:styleId="afb">
    <w:name w:val="Date"/>
    <w:basedOn w:val="a3"/>
    <w:next w:val="a3"/>
    <w:link w:val="afc"/>
    <w:uiPriority w:val="99"/>
    <w:unhideWhenUsed/>
    <w:rsid w:val="0076408F"/>
    <w:pPr>
      <w:widowControl w:val="0"/>
      <w:spacing w:line="276" w:lineRule="auto"/>
      <w:ind w:leftChars="2500" w:left="100"/>
      <w:jc w:val="both"/>
    </w:pPr>
    <w:rPr>
      <w:rFonts w:asciiTheme="minorHAnsi" w:hAnsiTheme="minorHAnsi" w:cstheme="minorBidi"/>
      <w:color w:val="000000" w:themeColor="text1"/>
      <w:kern w:val="2"/>
    </w:rPr>
  </w:style>
  <w:style w:type="character" w:customStyle="1" w:styleId="afc">
    <w:name w:val="日期 字符"/>
    <w:basedOn w:val="a4"/>
    <w:link w:val="afb"/>
    <w:uiPriority w:val="99"/>
    <w:rsid w:val="0076408F"/>
    <w:rPr>
      <w:rFonts w:eastAsia="宋体"/>
      <w:color w:val="000000" w:themeColor="text1"/>
    </w:rPr>
  </w:style>
  <w:style w:type="paragraph" w:customStyle="1" w:styleId="a1">
    <w:name w:val="三级标题"/>
    <w:basedOn w:val="a0"/>
    <w:next w:val="a3"/>
    <w:link w:val="afd"/>
    <w:autoRedefine/>
    <w:qFormat/>
    <w:rsid w:val="00EE71BA"/>
    <w:pPr>
      <w:numPr>
        <w:ilvl w:val="2"/>
      </w:numPr>
      <w:outlineLvl w:val="2"/>
    </w:pPr>
    <w:rPr>
      <w:rFonts w:ascii="宋体" w:hAnsi="宋体"/>
      <w:noProof/>
      <w:sz w:val="28"/>
    </w:rPr>
  </w:style>
  <w:style w:type="character" w:customStyle="1" w:styleId="afd">
    <w:name w:val="三级标题 字符"/>
    <w:basedOn w:val="a4"/>
    <w:link w:val="a1"/>
    <w:rsid w:val="00EE71BA"/>
    <w:rPr>
      <w:rFonts w:ascii="宋体" w:eastAsia="宋体" w:hAnsi="宋体"/>
      <w:b/>
      <w:noProof/>
      <w:color w:val="000000" w:themeColor="text1"/>
      <w:sz w:val="28"/>
    </w:rPr>
  </w:style>
  <w:style w:type="paragraph" w:customStyle="1" w:styleId="a2">
    <w:name w:val="四级标题"/>
    <w:basedOn w:val="a1"/>
    <w:next w:val="a3"/>
    <w:link w:val="afe"/>
    <w:qFormat/>
    <w:rsid w:val="00D76606"/>
    <w:pPr>
      <w:numPr>
        <w:ilvl w:val="3"/>
      </w:numPr>
      <w:outlineLvl w:val="3"/>
    </w:pPr>
    <w:rPr>
      <w:sz w:val="24"/>
    </w:rPr>
  </w:style>
  <w:style w:type="character" w:customStyle="1" w:styleId="afe">
    <w:name w:val="四级标题 字符"/>
    <w:basedOn w:val="afd"/>
    <w:link w:val="a2"/>
    <w:rsid w:val="00D76606"/>
    <w:rPr>
      <w:rFonts w:ascii="宋体" w:eastAsia="宋体" w:hAnsi="宋体"/>
      <w:b/>
      <w:noProof/>
      <w:color w:val="000000" w:themeColor="text1"/>
      <w:sz w:val="24"/>
    </w:rPr>
  </w:style>
  <w:style w:type="paragraph" w:styleId="aff">
    <w:name w:val="caption"/>
    <w:basedOn w:val="a3"/>
    <w:next w:val="a3"/>
    <w:uiPriority w:val="35"/>
    <w:unhideWhenUsed/>
    <w:qFormat/>
    <w:rsid w:val="0076408F"/>
    <w:pPr>
      <w:spacing w:after="200"/>
    </w:pPr>
    <w:rPr>
      <w:iCs/>
      <w:sz w:val="18"/>
      <w:szCs w:val="18"/>
    </w:rPr>
  </w:style>
  <w:style w:type="paragraph" w:styleId="aff0">
    <w:name w:val="table of figures"/>
    <w:basedOn w:val="a3"/>
    <w:next w:val="a3"/>
    <w:uiPriority w:val="99"/>
    <w:rsid w:val="0076408F"/>
    <w:pPr>
      <w:ind w:leftChars="200" w:left="200" w:hangingChars="200" w:hanging="200"/>
    </w:pPr>
  </w:style>
  <w:style w:type="table" w:styleId="aff1">
    <w:name w:val="Table Grid"/>
    <w:basedOn w:val="a5"/>
    <w:qFormat/>
    <w:rsid w:val="0076408F"/>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2">
    <w:name w:val="No Spacing"/>
    <w:uiPriority w:val="1"/>
    <w:qFormat/>
    <w:rsid w:val="0076408F"/>
    <w:pPr>
      <w:widowControl w:val="0"/>
      <w:jc w:val="both"/>
    </w:pPr>
    <w:rPr>
      <w:rFonts w:eastAsia="宋体"/>
      <w:color w:val="000000" w:themeColor="text1"/>
    </w:rPr>
  </w:style>
  <w:style w:type="paragraph" w:customStyle="1" w:styleId="13">
    <w:name w:val="无间隔1"/>
    <w:uiPriority w:val="1"/>
    <w:qFormat/>
    <w:rsid w:val="0076408F"/>
    <w:pPr>
      <w:widowControl w:val="0"/>
      <w:jc w:val="both"/>
    </w:pPr>
    <w:rPr>
      <w:rFonts w:eastAsia="宋体"/>
      <w:color w:val="000000" w:themeColor="text1"/>
    </w:rPr>
  </w:style>
  <w:style w:type="paragraph" w:customStyle="1" w:styleId="aff3">
    <w:name w:val="小四正文"/>
    <w:basedOn w:val="ab"/>
    <w:rsid w:val="0076408F"/>
    <w:pPr>
      <w:spacing w:line="400" w:lineRule="exact"/>
      <w:ind w:firstLineChars="200" w:firstLine="200"/>
    </w:pPr>
    <w:rPr>
      <w:rFonts w:ascii="Times New Roman" w:eastAsia="宋体" w:hAnsi="Times New Roman" w:cs="宋体"/>
      <w:color w:val="auto"/>
      <w:sz w:val="24"/>
      <w:szCs w:val="21"/>
    </w:rPr>
  </w:style>
  <w:style w:type="character" w:styleId="aff4">
    <w:name w:val="Strong"/>
    <w:uiPriority w:val="22"/>
    <w:qFormat/>
    <w:rsid w:val="0076408F"/>
    <w:rPr>
      <w:b/>
      <w:bCs/>
      <w:color w:val="auto"/>
    </w:rPr>
  </w:style>
  <w:style w:type="paragraph" w:styleId="aff5">
    <w:name w:val="footer"/>
    <w:basedOn w:val="a3"/>
    <w:link w:val="aff6"/>
    <w:uiPriority w:val="99"/>
    <w:unhideWhenUsed/>
    <w:qFormat/>
    <w:rsid w:val="0076408F"/>
    <w:pPr>
      <w:tabs>
        <w:tab w:val="center" w:pos="4153"/>
        <w:tab w:val="right" w:pos="8306"/>
      </w:tabs>
      <w:snapToGrid w:val="0"/>
      <w:ind w:leftChars="500" w:left="500"/>
    </w:pPr>
    <w:rPr>
      <w:sz w:val="16"/>
      <w:szCs w:val="18"/>
    </w:rPr>
  </w:style>
  <w:style w:type="character" w:customStyle="1" w:styleId="aff6">
    <w:name w:val="页脚 字符"/>
    <w:link w:val="aff5"/>
    <w:uiPriority w:val="99"/>
    <w:rsid w:val="0076408F"/>
    <w:rPr>
      <w:rFonts w:ascii="宋体" w:eastAsia="宋体" w:hAnsi="宋体" w:cs="宋体"/>
      <w:kern w:val="0"/>
      <w:sz w:val="16"/>
      <w:szCs w:val="18"/>
    </w:rPr>
  </w:style>
  <w:style w:type="character" w:styleId="aff7">
    <w:name w:val="page number"/>
    <w:basedOn w:val="a4"/>
    <w:uiPriority w:val="99"/>
    <w:unhideWhenUsed/>
    <w:rsid w:val="0076408F"/>
    <w:rPr>
      <w:rFonts w:ascii="Times New Roman" w:eastAsia="宋体" w:hAnsi="Times New Roman"/>
      <w:sz w:val="16"/>
    </w:rPr>
  </w:style>
  <w:style w:type="paragraph" w:styleId="aff8">
    <w:name w:val="header"/>
    <w:basedOn w:val="a3"/>
    <w:link w:val="aff9"/>
    <w:unhideWhenUsed/>
    <w:qFormat/>
    <w:rsid w:val="0076408F"/>
    <w:pPr>
      <w:pBdr>
        <w:bottom w:val="single" w:sz="6" w:space="1" w:color="auto"/>
      </w:pBdr>
      <w:tabs>
        <w:tab w:val="center" w:pos="4153"/>
        <w:tab w:val="right" w:pos="8306"/>
      </w:tabs>
      <w:snapToGrid w:val="0"/>
      <w:jc w:val="center"/>
    </w:pPr>
    <w:rPr>
      <w:sz w:val="16"/>
      <w:szCs w:val="18"/>
    </w:rPr>
  </w:style>
  <w:style w:type="character" w:customStyle="1" w:styleId="aff9">
    <w:name w:val="页眉 字符"/>
    <w:link w:val="aff8"/>
    <w:rsid w:val="0076408F"/>
    <w:rPr>
      <w:rFonts w:ascii="宋体" w:eastAsia="宋体" w:hAnsi="宋体" w:cs="宋体"/>
      <w:kern w:val="0"/>
      <w:sz w:val="16"/>
      <w:szCs w:val="18"/>
    </w:rPr>
  </w:style>
  <w:style w:type="paragraph" w:customStyle="1" w:styleId="affa">
    <w:name w:val="引用标志"/>
    <w:basedOn w:val="a3"/>
    <w:next w:val="a3"/>
    <w:rsid w:val="0076408F"/>
  </w:style>
  <w:style w:type="paragraph" w:styleId="affb">
    <w:name w:val="Normal Indent"/>
    <w:basedOn w:val="a3"/>
    <w:uiPriority w:val="99"/>
    <w:unhideWhenUsed/>
    <w:rsid w:val="0076408F"/>
    <w:pPr>
      <w:ind w:firstLineChars="200" w:firstLine="420"/>
    </w:pPr>
    <w:rPr>
      <w:kern w:val="2"/>
    </w:rPr>
  </w:style>
  <w:style w:type="paragraph" w:styleId="affc">
    <w:name w:val="Body Text"/>
    <w:basedOn w:val="a3"/>
    <w:link w:val="affd"/>
    <w:rsid w:val="0076408F"/>
    <w:pPr>
      <w:widowControl w:val="0"/>
      <w:spacing w:after="120"/>
      <w:jc w:val="both"/>
    </w:pPr>
    <w:rPr>
      <w:rFonts w:ascii="Times New Roman" w:hAnsi="Times New Roman" w:cs="Times New Roman"/>
      <w:kern w:val="2"/>
      <w:szCs w:val="20"/>
    </w:rPr>
  </w:style>
  <w:style w:type="character" w:customStyle="1" w:styleId="affd">
    <w:name w:val="正文文本 字符"/>
    <w:basedOn w:val="a4"/>
    <w:link w:val="affc"/>
    <w:rsid w:val="0076408F"/>
    <w:rPr>
      <w:rFonts w:ascii="Times New Roman" w:eastAsia="宋体" w:hAnsi="Times New Roman" w:cs="Times New Roman"/>
      <w:szCs w:val="20"/>
    </w:rPr>
  </w:style>
  <w:style w:type="paragraph" w:customStyle="1" w:styleId="Axure">
    <w:name w:val="Axure表格标题文字"/>
    <w:basedOn w:val="a3"/>
    <w:rsid w:val="00D3052E"/>
    <w:pPr>
      <w:spacing w:before="60" w:after="60"/>
    </w:pPr>
    <w:rPr>
      <w:rFonts w:ascii="Arial" w:eastAsiaTheme="minorEastAsia" w:hAnsi="Arial" w:cs="Arial"/>
      <w:b/>
      <w:sz w:val="16"/>
      <w:szCs w:val="24"/>
      <w:lang w:eastAsia="en-US"/>
    </w:rPr>
  </w:style>
  <w:style w:type="paragraph" w:customStyle="1" w:styleId="Axure0">
    <w:name w:val="Axure表格常规文字"/>
    <w:basedOn w:val="a3"/>
    <w:rsid w:val="00D3052E"/>
    <w:pPr>
      <w:spacing w:before="60" w:after="60"/>
    </w:pPr>
    <w:rPr>
      <w:rFonts w:ascii="Arial" w:eastAsiaTheme="minorEastAsia" w:hAnsi="Arial" w:cs="Arial"/>
      <w:sz w:val="16"/>
      <w:szCs w:val="24"/>
      <w:lang w:eastAsia="en-US"/>
    </w:rPr>
  </w:style>
  <w:style w:type="table" w:customStyle="1" w:styleId="Axure1">
    <w:name w:val="Axure表格样式"/>
    <w:basedOn w:val="a5"/>
    <w:uiPriority w:val="99"/>
    <w:rsid w:val="00D3052E"/>
    <w:rPr>
      <w:rFonts w:ascii="Arial" w:hAnsi="Arial" w:cs="Times New Roman"/>
      <w:kern w:val="0"/>
      <w:sz w:val="16"/>
      <w:szCs w:val="20"/>
      <w:lang w:eastAsia="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cPr>
      <w:shd w:val="clear" w:color="auto" w:fill="FFFFFF" w:themeFill="background1"/>
    </w:tcPr>
    <w:tblStylePr w:type="firstRow">
      <w:rPr>
        <w:b/>
      </w:rPr>
      <w:tblPr/>
      <w:tcPr>
        <w:shd w:val="clear" w:color="auto" w:fill="D9D9D9" w:themeFill="background1" w:themeFillShade="D9"/>
      </w:tcPr>
    </w:tblStylePr>
    <w:tblStylePr w:type="band2Horz">
      <w:tblPr/>
      <w:tcPr>
        <w:shd w:val="clear" w:color="auto" w:fill="F2F2F2" w:themeFill="background1" w:themeFillShade="F2"/>
      </w:tcPr>
    </w:tblStylePr>
  </w:style>
  <w:style w:type="paragraph" w:styleId="affe">
    <w:name w:val="annotation subject"/>
    <w:basedOn w:val="af6"/>
    <w:next w:val="af6"/>
    <w:link w:val="afff"/>
    <w:uiPriority w:val="99"/>
    <w:semiHidden/>
    <w:unhideWhenUsed/>
    <w:rsid w:val="008B6F67"/>
    <w:pPr>
      <w:spacing w:line="240" w:lineRule="auto"/>
    </w:pPr>
    <w:rPr>
      <w:rFonts w:ascii="宋体" w:eastAsia="宋体" w:hAnsi="宋体"/>
      <w:b/>
      <w:bCs/>
      <w:sz w:val="21"/>
      <w:szCs w:val="22"/>
    </w:rPr>
  </w:style>
  <w:style w:type="character" w:customStyle="1" w:styleId="afff">
    <w:name w:val="批注主题 字符"/>
    <w:basedOn w:val="af7"/>
    <w:link w:val="affe"/>
    <w:uiPriority w:val="99"/>
    <w:semiHidden/>
    <w:rsid w:val="008B6F67"/>
    <w:rPr>
      <w:rFonts w:ascii="宋体" w:eastAsia="宋体" w:hAnsi="宋体" w:cs="宋体"/>
      <w:b/>
      <w:bCs/>
      <w:kern w:val="0"/>
      <w:sz w:val="24"/>
      <w:szCs w:val="24"/>
    </w:rPr>
  </w:style>
  <w:style w:type="paragraph" w:styleId="afff0">
    <w:name w:val="Revision"/>
    <w:hidden/>
    <w:uiPriority w:val="99"/>
    <w:semiHidden/>
    <w:rsid w:val="006338A1"/>
    <w:rPr>
      <w:rFonts w:ascii="宋体" w:eastAsia="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878783">
      <w:bodyDiv w:val="1"/>
      <w:marLeft w:val="0"/>
      <w:marRight w:val="0"/>
      <w:marTop w:val="0"/>
      <w:marBottom w:val="0"/>
      <w:divBdr>
        <w:top w:val="none" w:sz="0" w:space="0" w:color="auto"/>
        <w:left w:val="none" w:sz="0" w:space="0" w:color="auto"/>
        <w:bottom w:val="none" w:sz="0" w:space="0" w:color="auto"/>
        <w:right w:val="none" w:sz="0" w:space="0" w:color="auto"/>
      </w:divBdr>
    </w:div>
    <w:div w:id="572862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header" Target="header1.xml"/><Relationship Id="rId156" Type="http://schemas.microsoft.com/office/2011/relationships/people" Target="peop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theme" Target="theme/theme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comments" Target="comments.xm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mailto:houhl@zucc.edu.c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hyperlink" Target="mailto:yangc@zucc.edu.cn" TargetMode="External"/><Relationship Id="rId26" Type="http://schemas.microsoft.com/office/2011/relationships/commentsExtended" Target="commentsExtended.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header" Target="header3.xml"/><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s>
</file>

<file path=word/_rels/header1.xml.rels><?xml version="1.0" encoding="UTF-8" standalone="yes"?>
<Relationships xmlns="http://schemas.openxmlformats.org/package/2006/relationships"><Relationship Id="rId1" Type="http://schemas.openxmlformats.org/officeDocument/2006/relationships/image" Target="media/image140.png"/></Relationships>
</file>

<file path=word/_rels/header2.xml.rels><?xml version="1.0" encoding="UTF-8" standalone="yes"?>
<Relationships xmlns="http://schemas.openxmlformats.org/package/2006/relationships"><Relationship Id="rId1" Type="http://schemas.openxmlformats.org/officeDocument/2006/relationships/image" Target="media/image140.png"/></Relationships>
</file>

<file path=word/_rels/header3.xml.rels><?xml version="1.0" encoding="UTF-8" standalone="yes"?>
<Relationships xmlns="http://schemas.openxmlformats.org/package/2006/relationships"><Relationship Id="rId1" Type="http://schemas.openxmlformats.org/officeDocument/2006/relationships/image" Target="media/image1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90B7B7-AB45-4B9A-B7FE-1B45B5271D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PRD-2017-G01-文档编写说明</Template>
  <TotalTime>1143</TotalTime>
  <Pages>125</Pages>
  <Words>4256</Words>
  <Characters>24264</Characters>
  <Application>Microsoft Office Word</Application>
  <DocSecurity>0</DocSecurity>
  <Lines>202</Lines>
  <Paragraphs>56</Paragraphs>
  <ScaleCrop>false</ScaleCrop>
  <Company/>
  <LinksUpToDate>false</LinksUpToDate>
  <CharactersWithSpaces>28464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PLANE</dc:creator>
  <cp:keywords/>
  <dc:description/>
  <cp:lastModifiedBy>吴苏琪</cp:lastModifiedBy>
  <cp:revision>841</cp:revision>
  <dcterms:created xsi:type="dcterms:W3CDTF">2017-10-25T10:15:00Z</dcterms:created>
  <dcterms:modified xsi:type="dcterms:W3CDTF">2018-01-17T16:42:00Z</dcterms:modified>
</cp:coreProperties>
</file>