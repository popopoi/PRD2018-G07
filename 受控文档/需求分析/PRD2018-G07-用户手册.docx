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people.xml" ContentType="application/vnd.openxmlformats-officedocument.wordprocessingml.peop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4"/>
        <w:ind w:firstLine="360"/>
      </w:pPr>
      <w:r>
        <w:drawing>
          <wp:inline distT="0" distB="0" distL="0" distR="0">
            <wp:extent cx="3878580" cy="1409700"/>
            <wp:effectExtent l="0" t="0" r="7620" b="0"/>
            <wp:docPr id="143" name="图片 143" descr="C:\Temp\ksohtml\wpsD254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 descr="C:\Temp\ksohtml\wpsD254.tm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 xml:space="preserve"> </w:t>
      </w:r>
    </w:p>
    <w:p>
      <w:pPr>
        <w:jc w:val="center"/>
        <w:rPr>
          <w:b/>
          <w:bCs/>
        </w:rPr>
      </w:pPr>
      <w:r>
        <w:rPr>
          <w:rFonts w:hint="eastAsia"/>
          <w:b/>
          <w:bCs/>
        </w:rPr>
        <w:t xml:space="preserve"> </w:t>
      </w:r>
    </w:p>
    <w:p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</w:p>
    <w:p>
      <w:pPr>
        <w:spacing w:before="1872" w:beforeLines="600" w:line="720" w:lineRule="auto"/>
        <w:contextualSpacing/>
        <w:jc w:val="center"/>
        <w:textAlignment w:val="center"/>
        <w:rPr>
          <w:rFonts w:ascii="Calibri Light" w:hAnsi="Calibri Light" w:cs="Times New Roman"/>
          <w:b/>
          <w:bCs/>
          <w:spacing w:val="-10"/>
          <w:sz w:val="44"/>
          <w:szCs w:val="44"/>
        </w:rPr>
      </w:pPr>
      <w:r>
        <w:rPr>
          <w:rFonts w:hint="eastAsia" w:cs="Times New Roman"/>
          <w:b/>
          <w:bCs/>
          <w:spacing w:val="-10"/>
          <w:sz w:val="44"/>
          <w:szCs w:val="44"/>
        </w:rPr>
        <w:t>渔乐生活</w:t>
      </w:r>
      <w:r>
        <w:rPr>
          <w:rFonts w:hint="eastAsia" w:ascii="Calibri Light" w:hAnsi="Calibri Light" w:cs="Times New Roman"/>
          <w:b/>
          <w:bCs/>
          <w:spacing w:val="-10"/>
          <w:sz w:val="44"/>
          <w:szCs w:val="44"/>
        </w:rPr>
        <w:t>APP</w:t>
      </w:r>
    </w:p>
    <w:tbl>
      <w:tblPr>
        <w:tblStyle w:val="42"/>
        <w:tblpPr w:leftFromText="180" w:rightFromText="180" w:vertAnchor="text" w:horzAnchor="margin" w:tblpY="6052"/>
        <w:tblW w:w="86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53"/>
        <w:gridCol w:w="1170"/>
        <w:gridCol w:w="48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restart"/>
            <w:shd w:val="clear" w:color="auto" w:fill="auto"/>
          </w:tcPr>
          <w:p>
            <w:r>
              <w:rPr>
                <w:rFonts w:hint="eastAsia"/>
              </w:rPr>
              <w:t>文件状态：</w:t>
            </w:r>
          </w:p>
          <w:p>
            <w:r>
              <w:rPr>
                <w:rFonts w:hint="eastAsia"/>
              </w:rPr>
              <w:t>　[√]草稿</w:t>
            </w:r>
          </w:p>
          <w:p>
            <w:r>
              <w:rPr>
                <w:rFonts w:hint="eastAsia"/>
              </w:rPr>
              <w:t>　[  ]正式发布</w:t>
            </w:r>
          </w:p>
          <w:p>
            <w:r>
              <w:rPr>
                <w:rFonts w:hint="eastAsia"/>
              </w:rPr>
              <w:t>　[　]正在修改</w:t>
            </w:r>
          </w:p>
        </w:tc>
        <w:tc>
          <w:tcPr>
            <w:tcW w:w="1170" w:type="dxa"/>
            <w:shd w:val="clear" w:color="auto" w:fill="BEBEBE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文件标识：</w:t>
            </w:r>
          </w:p>
        </w:tc>
        <w:tc>
          <w:tcPr>
            <w:tcW w:w="4873" w:type="dxa"/>
          </w:tcPr>
          <w:p>
            <w:pPr>
              <w:rPr>
                <w:szCs w:val="21"/>
              </w:rPr>
            </w:pPr>
            <w:r>
              <w:rPr>
                <w:szCs w:val="21"/>
              </w:rPr>
              <w:t>PRD</w:t>
            </w:r>
            <w:r>
              <w:rPr>
                <w:rFonts w:hint="eastAsia"/>
                <w:szCs w:val="21"/>
              </w:rPr>
              <w:t>2018</w:t>
            </w:r>
            <w:r>
              <w:rPr>
                <w:szCs w:val="21"/>
              </w:rPr>
              <w:t>-G0</w:t>
            </w:r>
            <w:r>
              <w:rPr>
                <w:rFonts w:hint="eastAsia"/>
                <w:szCs w:val="21"/>
              </w:rPr>
              <w:t>7</w:t>
            </w:r>
            <w:r>
              <w:rPr>
                <w:szCs w:val="21"/>
              </w:rPr>
              <w:t>-UM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continue"/>
            <w:shd w:val="clear" w:color="auto" w:fill="auto"/>
          </w:tcPr>
          <w:p/>
        </w:tc>
        <w:tc>
          <w:tcPr>
            <w:tcW w:w="1170" w:type="dxa"/>
            <w:shd w:val="clear" w:color="auto" w:fill="BEBEBE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当前版本：</w:t>
            </w:r>
          </w:p>
        </w:tc>
        <w:tc>
          <w:tcPr>
            <w:tcW w:w="487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0.1.0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continue"/>
            <w:shd w:val="clear" w:color="auto" w:fill="auto"/>
          </w:tcPr>
          <w:p/>
        </w:tc>
        <w:tc>
          <w:tcPr>
            <w:tcW w:w="1170" w:type="dxa"/>
            <w:shd w:val="clear" w:color="auto" w:fill="BEBEBE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作者：</w:t>
            </w:r>
          </w:p>
        </w:tc>
        <w:tc>
          <w:tcPr>
            <w:tcW w:w="487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林翼力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653" w:type="dxa"/>
            <w:vMerge w:val="continue"/>
            <w:shd w:val="clear" w:color="auto" w:fill="auto"/>
          </w:tcPr>
          <w:p/>
        </w:tc>
        <w:tc>
          <w:tcPr>
            <w:tcW w:w="1170" w:type="dxa"/>
            <w:shd w:val="clear" w:color="auto" w:fill="BEBEBE"/>
          </w:tcPr>
          <w:p>
            <w:pPr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完成日期：</w:t>
            </w:r>
          </w:p>
        </w:tc>
        <w:tc>
          <w:tcPr>
            <w:tcW w:w="4873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201</w:t>
            </w:r>
            <w:r>
              <w:rPr>
                <w:szCs w:val="21"/>
              </w:rPr>
              <w:t>8</w:t>
            </w:r>
            <w:r>
              <w:rPr>
                <w:rFonts w:hint="eastAsia"/>
                <w:szCs w:val="21"/>
              </w:rPr>
              <w:t>-12-23</w:t>
            </w:r>
          </w:p>
        </w:tc>
      </w:tr>
    </w:tbl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  <w:r>
        <w:rPr>
          <w:rFonts w:hint="eastAsia" w:ascii="Calibri Light" w:hAnsi="Calibri Light" w:cs="Times New Roman"/>
          <w:b/>
          <w:spacing w:val="15"/>
          <w:sz w:val="32"/>
          <w:szCs w:val="56"/>
        </w:rPr>
        <w:t>用户</w:t>
      </w:r>
      <w:r>
        <w:rPr>
          <w:rFonts w:ascii="Calibri Light" w:hAnsi="Calibri Light" w:cs="Times New Roman"/>
          <w:b/>
          <w:spacing w:val="15"/>
          <w:sz w:val="32"/>
          <w:szCs w:val="56"/>
        </w:rPr>
        <w:t>手</w:t>
      </w:r>
      <w:r>
        <w:rPr>
          <w:rFonts w:hint="eastAsia" w:ascii="Calibri Light" w:hAnsi="Calibri Light" w:cs="Times New Roman"/>
          <w:b/>
          <w:spacing w:val="15"/>
          <w:sz w:val="32"/>
          <w:szCs w:val="56"/>
        </w:rPr>
        <w:t>册</w:t>
      </w: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cs="Times New Roman"/>
          <w:b/>
          <w:spacing w:val="15"/>
          <w:sz w:val="32"/>
          <w:szCs w:val="56"/>
        </w:rPr>
      </w:pPr>
      <w:r>
        <w:rPr>
          <w:rFonts w:cs="Times New Roman"/>
          <w:b/>
          <w:spacing w:val="15"/>
          <w:sz w:val="32"/>
          <w:szCs w:val="56"/>
        </w:rPr>
        <w:t>User Manual</w:t>
      </w: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keepNext/>
        <w:keepLines/>
        <w:spacing w:before="340" w:after="330" w:line="578" w:lineRule="auto"/>
        <w:jc w:val="center"/>
        <w:outlineLvl w:val="0"/>
        <w:rPr>
          <w:ins w:id="0" w:author="bananice" w:date="2018-12-23T21:41:13Z"/>
          <w:rFonts w:hint="eastAsia" w:ascii="Times New Roman" w:hAnsi="Times New Roman" w:cs="Times New Roman"/>
          <w:b/>
          <w:bCs/>
          <w:kern w:val="44"/>
          <w:sz w:val="44"/>
          <w:szCs w:val="44"/>
        </w:rPr>
      </w:pPr>
      <w:ins w:id="1" w:author="bananice" w:date="2018-12-23T21:41:13Z">
        <w:bookmarkStart w:id="0" w:name="_Toc446076693"/>
        <w:bookmarkStart w:id="1" w:name="_Toc503060496"/>
        <w:bookmarkStart w:id="2" w:name="_Toc9905"/>
        <w:bookmarkStart w:id="3" w:name="_Toc466020645"/>
        <w:bookmarkStart w:id="4" w:name="_Toc495739754"/>
        <w:bookmarkStart w:id="5" w:name="_Toc447553497"/>
        <w:bookmarkStart w:id="6" w:name="_Toc466742046"/>
        <w:bookmarkStart w:id="7" w:name="_Toc27132"/>
        <w:bookmarkStart w:id="8" w:name="_Toc60"/>
        <w:bookmarkStart w:id="9" w:name="_Toc12861"/>
        <w:r>
          <w:rPr>
            <w:rFonts w:hint="eastAsia" w:ascii="Times New Roman" w:hAnsi="Times New Roman" w:cs="Times New Roman"/>
            <w:b/>
            <w:bCs/>
            <w:kern w:val="44"/>
            <w:sz w:val="44"/>
            <w:szCs w:val="44"/>
          </w:rPr>
          <w:br w:type="page"/>
        </w:r>
      </w:ins>
    </w:p>
    <w:p>
      <w:pPr>
        <w:keepNext/>
        <w:keepLines/>
        <w:spacing w:before="340" w:after="330" w:line="578" w:lineRule="auto"/>
        <w:jc w:val="center"/>
        <w:outlineLvl w:val="0"/>
        <w:rPr>
          <w:rFonts w:ascii="Times New Roman" w:hAnsi="Times New Roman" w:cs="Times New Roman"/>
          <w:b/>
          <w:bCs/>
          <w:kern w:val="44"/>
          <w:sz w:val="44"/>
          <w:szCs w:val="44"/>
        </w:rPr>
      </w:pPr>
      <w:bookmarkStart w:id="53" w:name="_GoBack"/>
      <w:bookmarkEnd w:id="53"/>
      <w:r>
        <w:rPr>
          <w:rFonts w:hint="eastAsia" w:ascii="Times New Roman" w:hAnsi="Times New Roman" w:cs="Times New Roman"/>
          <w:b/>
          <w:bCs/>
          <w:kern w:val="44"/>
          <w:sz w:val="44"/>
          <w:szCs w:val="44"/>
        </w:rPr>
        <w:t>版 本 历 史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tbl>
      <w:tblPr>
        <w:tblStyle w:val="42"/>
        <w:tblW w:w="8246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69"/>
        <w:gridCol w:w="1704"/>
        <w:gridCol w:w="1930"/>
        <w:gridCol w:w="1671"/>
        <w:gridCol w:w="16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1269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版本</w:t>
            </w:r>
          </w:p>
        </w:tc>
        <w:tc>
          <w:tcPr>
            <w:tcW w:w="1704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作者</w:t>
            </w:r>
          </w:p>
        </w:tc>
        <w:tc>
          <w:tcPr>
            <w:tcW w:w="1930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协助者</w:t>
            </w:r>
          </w:p>
        </w:tc>
        <w:tc>
          <w:tcPr>
            <w:tcW w:w="1671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起止日期</w:t>
            </w:r>
          </w:p>
        </w:tc>
        <w:tc>
          <w:tcPr>
            <w:tcW w:w="1672" w:type="dxa"/>
            <w:shd w:val="clear" w:color="auto" w:fill="BDD6EE" w:themeFill="accent1" w:themeFillTint="66"/>
          </w:tcPr>
          <w:p>
            <w:pPr>
              <w:jc w:val="center"/>
              <w:rPr>
                <w:b/>
                <w:szCs w:val="21"/>
              </w:rPr>
            </w:pPr>
            <w:r>
              <w:rPr>
                <w:rFonts w:hint="eastAsia"/>
                <w:b/>
                <w:szCs w:val="21"/>
              </w:rPr>
              <w:t>备注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1269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0.</w:t>
            </w:r>
            <w:r>
              <w:rPr>
                <w:szCs w:val="21"/>
              </w:rPr>
              <w:t>1.0</w:t>
            </w:r>
          </w:p>
        </w:tc>
        <w:tc>
          <w:tcPr>
            <w:tcW w:w="1704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林翼力</w:t>
            </w:r>
          </w:p>
        </w:tc>
        <w:tc>
          <w:tcPr>
            <w:tcW w:w="1930" w:type="dxa"/>
          </w:tcPr>
          <w:p>
            <w:pPr>
              <w:rPr>
                <w:szCs w:val="21"/>
              </w:rPr>
            </w:pPr>
          </w:p>
        </w:tc>
        <w:tc>
          <w:tcPr>
            <w:tcW w:w="1671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2018/12/23-2018/12/23</w:t>
            </w:r>
          </w:p>
        </w:tc>
        <w:tc>
          <w:tcPr>
            <w:tcW w:w="1672" w:type="dxa"/>
          </w:tcPr>
          <w:p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起草</w:t>
            </w:r>
          </w:p>
        </w:tc>
      </w:tr>
    </w:tbl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ascii="Calibri Light" w:hAnsi="Calibri Light" w:cs="Times New Roman"/>
          <w:b/>
          <w:spacing w:val="15"/>
          <w:sz w:val="36"/>
          <w:szCs w:val="3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jc w:val="center"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sdt>
      <w:sdtPr>
        <w:rPr>
          <w:rFonts w:asciiTheme="minorHAnsi" w:hAnsiTheme="minorHAnsi" w:eastAsiaTheme="minorEastAsia" w:cstheme="minorBidi"/>
          <w:kern w:val="2"/>
          <w:lang w:val="zh-CN"/>
        </w:rPr>
        <w:id w:val="190736727"/>
        <w:docPartObj>
          <w:docPartGallery w:val="Table of Contents"/>
          <w:docPartUnique/>
        </w:docPartObj>
      </w:sdtPr>
      <w:sdtEndPr>
        <w:rPr>
          <w:rFonts w:ascii="宋体" w:hAnsi="宋体" w:eastAsia="宋体" w:cs="宋体"/>
          <w:b/>
          <w:bCs/>
          <w:kern w:val="0"/>
          <w:lang w:val="zh-CN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r>
            <w:fldChar w:fldCharType="begin"/>
          </w:r>
          <w:r>
            <w:instrText xml:space="preserve"> HYPERLINK \l _Toc9905 </w:instrText>
          </w:r>
          <w:r>
            <w:fldChar w:fldCharType="separate"/>
          </w:r>
          <w:r>
            <w:rPr>
              <w:rFonts w:hint="eastAsia" w:ascii="Times New Roman" w:hAnsi="Times New Roman" w:cs="Times New Roman"/>
              <w:bCs/>
              <w:kern w:val="44"/>
              <w:szCs w:val="44"/>
            </w:rPr>
            <w:t>版 本 历 史</w:t>
          </w:r>
          <w:r>
            <w:tab/>
          </w:r>
          <w:r>
            <w:fldChar w:fldCharType="begin"/>
          </w:r>
          <w:r>
            <w:instrText xml:space="preserve"> PAGEREF _Toc9905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_Toc28315 </w:instrText>
          </w:r>
          <w:r>
            <w:fldChar w:fldCharType="separate"/>
          </w:r>
          <w:r>
            <w:rPr>
              <w:rFonts w:hint="eastAsia"/>
            </w:rPr>
            <w:t>1 引言</w:t>
          </w:r>
          <w:r>
            <w:tab/>
          </w:r>
          <w:r>
            <w:fldChar w:fldCharType="begin"/>
          </w:r>
          <w:r>
            <w:instrText xml:space="preserve"> PAGEREF _Toc28315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_Toc32637 </w:instrText>
          </w:r>
          <w:r>
            <w:fldChar w:fldCharType="separate"/>
          </w:r>
          <w:r>
            <w:rPr>
              <w:rFonts w:hint="eastAsia"/>
            </w:rPr>
            <w:t>1.1 编写目的</w:t>
          </w:r>
          <w:r>
            <w:tab/>
          </w:r>
          <w:r>
            <w:fldChar w:fldCharType="begin"/>
          </w:r>
          <w:r>
            <w:instrText xml:space="preserve"> PAGEREF _Toc32637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_Toc27618 </w:instrText>
          </w:r>
          <w:r>
            <w:fldChar w:fldCharType="separate"/>
          </w:r>
          <w:r>
            <w:rPr>
              <w:rFonts w:hint="eastAsia"/>
            </w:rPr>
            <w:t xml:space="preserve">1.2 </w:t>
          </w:r>
          <w:r>
            <w:t>背景</w:t>
          </w:r>
          <w:r>
            <w:tab/>
          </w:r>
          <w:r>
            <w:fldChar w:fldCharType="begin"/>
          </w:r>
          <w:r>
            <w:instrText xml:space="preserve"> PAGEREF _Toc27618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_Toc32450 </w:instrText>
          </w:r>
          <w:r>
            <w:fldChar w:fldCharType="separate"/>
          </w:r>
          <w:r>
            <w:rPr>
              <w:rFonts w:hint="eastAsia"/>
            </w:rPr>
            <w:t xml:space="preserve">1.2.1 </w:t>
          </w:r>
          <w:r>
            <w:t>项目名称</w:t>
          </w:r>
          <w:r>
            <w:tab/>
          </w:r>
          <w:r>
            <w:fldChar w:fldCharType="begin"/>
          </w:r>
          <w:r>
            <w:instrText xml:space="preserve"> PAGEREF _Toc32450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_Toc24171 </w:instrText>
          </w:r>
          <w:r>
            <w:fldChar w:fldCharType="separate"/>
          </w:r>
          <w:r>
            <w:rPr>
              <w:rFonts w:hint="eastAsia"/>
            </w:rPr>
            <w:t>1.2.2 项目提出者</w:t>
          </w:r>
          <w:r>
            <w:tab/>
          </w:r>
          <w:r>
            <w:fldChar w:fldCharType="begin"/>
          </w:r>
          <w:r>
            <w:instrText xml:space="preserve"> PAGEREF _Toc24171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_Toc21832 </w:instrText>
          </w:r>
          <w:r>
            <w:fldChar w:fldCharType="separate"/>
          </w:r>
          <w:r>
            <w:rPr>
              <w:rFonts w:hint="eastAsia"/>
            </w:rPr>
            <w:t>1.2.3 项目</w:t>
          </w:r>
          <w:r>
            <w:t>开发团队</w:t>
          </w:r>
          <w:r>
            <w:tab/>
          </w:r>
          <w:r>
            <w:fldChar w:fldCharType="begin"/>
          </w:r>
          <w:r>
            <w:instrText xml:space="preserve"> PAGEREF _Toc21832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_Toc21270 </w:instrText>
          </w:r>
          <w:r>
            <w:fldChar w:fldCharType="separate"/>
          </w:r>
          <w:r>
            <w:rPr>
              <w:rFonts w:hint="eastAsia"/>
            </w:rPr>
            <w:t>2 用</w:t>
          </w:r>
          <w:r>
            <w:t>途</w:t>
          </w:r>
          <w:r>
            <w:tab/>
          </w:r>
          <w:r>
            <w:fldChar w:fldCharType="begin"/>
          </w:r>
          <w:r>
            <w:instrText xml:space="preserve"> PAGEREF _Toc21270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_Toc1704 </w:instrText>
          </w:r>
          <w:r>
            <w:fldChar w:fldCharType="separate"/>
          </w:r>
          <w:r>
            <w:rPr>
              <w:rFonts w:hint="eastAsia"/>
            </w:rPr>
            <w:t>2.1 功能</w:t>
          </w:r>
          <w:r>
            <w:tab/>
          </w:r>
          <w:r>
            <w:fldChar w:fldCharType="begin"/>
          </w:r>
          <w:r>
            <w:instrText xml:space="preserve"> PAGEREF _Toc1704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_Toc10356 </w:instrText>
          </w:r>
          <w:r>
            <w:fldChar w:fldCharType="separate"/>
          </w:r>
          <w:r>
            <w:rPr>
              <w:rFonts w:hint="eastAsia"/>
            </w:rPr>
            <w:t>2.1.1 首页引导页</w:t>
          </w:r>
          <w:r>
            <w:tab/>
          </w:r>
          <w:r>
            <w:fldChar w:fldCharType="begin"/>
          </w:r>
          <w:r>
            <w:instrText xml:space="preserve"> PAGEREF _Toc10356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_Toc827 </w:instrText>
          </w:r>
          <w:r>
            <w:fldChar w:fldCharType="separate"/>
          </w:r>
          <w:r>
            <w:tab/>
          </w:r>
          <w:r>
            <w:fldChar w:fldCharType="begin"/>
          </w:r>
          <w:r>
            <w:instrText xml:space="preserve"> PAGEREF _Toc827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_Toc4435 </w:instrText>
          </w:r>
          <w:r>
            <w:fldChar w:fldCharType="separate"/>
          </w:r>
          <w:r>
            <w:rPr>
              <w:rFonts w:hint="eastAsia"/>
            </w:rPr>
            <w:t>2.1.2 如何</w:t>
          </w:r>
          <w:r>
            <w:t>注</w:t>
          </w:r>
          <w:r>
            <w:rPr>
              <w:rFonts w:hint="eastAsia"/>
            </w:rPr>
            <w:t>册</w:t>
          </w:r>
          <w:r>
            <w:tab/>
          </w:r>
          <w:r>
            <w:fldChar w:fldCharType="begin"/>
          </w:r>
          <w:r>
            <w:instrText xml:space="preserve"> PAGEREF _Toc4435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_Toc12015 </w:instrText>
          </w:r>
          <w:r>
            <w:fldChar w:fldCharType="separate"/>
          </w:r>
          <w:r>
            <w:rPr>
              <w:rFonts w:hint="eastAsia"/>
            </w:rPr>
            <w:t>2.1.3 如何</w:t>
          </w:r>
          <w:r>
            <w:t>登录</w:t>
          </w:r>
          <w:r>
            <w:tab/>
          </w:r>
          <w:r>
            <w:fldChar w:fldCharType="begin"/>
          </w:r>
          <w:r>
            <w:instrText xml:space="preserve"> PAGEREF _Toc12015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_Toc21730 </w:instrText>
          </w:r>
          <w:r>
            <w:fldChar w:fldCharType="separate"/>
          </w:r>
          <w:r>
            <w:rPr>
              <w:rFonts w:hint="eastAsia"/>
            </w:rPr>
            <w:t>2.1.4 查看附近钓点</w:t>
          </w:r>
          <w:r>
            <w:tab/>
          </w:r>
          <w:r>
            <w:fldChar w:fldCharType="begin"/>
          </w:r>
          <w:r>
            <w:instrText xml:space="preserve"> PAGEREF _Toc21730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_Toc9060 </w:instrText>
          </w:r>
          <w:r>
            <w:fldChar w:fldCharType="separate"/>
          </w:r>
          <w:r>
            <w:rPr>
              <w:rFonts w:hint="eastAsia"/>
            </w:rPr>
            <w:t>2.1.5 查看附近渔具店</w:t>
          </w:r>
          <w:r>
            <w:tab/>
          </w:r>
          <w:r>
            <w:fldChar w:fldCharType="begin"/>
          </w:r>
          <w:r>
            <w:instrText xml:space="preserve"> PAGEREF _Toc9060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_Toc192 </w:instrText>
          </w:r>
          <w:r>
            <w:fldChar w:fldCharType="separate"/>
          </w:r>
          <w:r>
            <w:rPr>
              <w:rFonts w:hint="eastAsia"/>
            </w:rPr>
            <w:t>2.1.6 查看附近自定义地点</w:t>
          </w:r>
          <w:r>
            <w:tab/>
          </w:r>
          <w:r>
            <w:fldChar w:fldCharType="begin"/>
          </w:r>
          <w:r>
            <w:instrText xml:space="preserve"> PAGEREF _Toc192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_Toc12340 </w:instrText>
          </w:r>
          <w:r>
            <w:fldChar w:fldCharType="separate"/>
          </w:r>
          <w:r>
            <w:rPr>
              <w:rFonts w:hint="eastAsia"/>
            </w:rPr>
            <w:t>2.1.7 查看附近钓友</w:t>
          </w:r>
          <w:r>
            <w:tab/>
          </w:r>
          <w:r>
            <w:fldChar w:fldCharType="begin"/>
          </w:r>
          <w:r>
            <w:instrText xml:space="preserve"> PAGEREF _Toc12340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_Toc9392 </w:instrText>
          </w:r>
          <w:r>
            <w:fldChar w:fldCharType="separate"/>
          </w:r>
          <w:r>
            <w:rPr>
              <w:rFonts w:hint="eastAsia"/>
            </w:rPr>
            <w:t>2.1.8 发现界面</w:t>
          </w:r>
          <w:r>
            <w:tab/>
          </w:r>
          <w:r>
            <w:fldChar w:fldCharType="begin"/>
          </w:r>
          <w:r>
            <w:instrText xml:space="preserve"> PAGEREF _Toc9392 </w:instrText>
          </w:r>
          <w:r>
            <w:fldChar w:fldCharType="separate"/>
          </w:r>
          <w:r>
            <w:t>27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_Toc29283 </w:instrText>
          </w:r>
          <w:r>
            <w:fldChar w:fldCharType="separate"/>
          </w:r>
          <w:r>
            <w:rPr>
              <w:rFonts w:hint="eastAsia"/>
            </w:rPr>
            <w:t>2.1.9 添加活动</w:t>
          </w:r>
          <w:r>
            <w:tab/>
          </w:r>
          <w:r>
            <w:fldChar w:fldCharType="begin"/>
          </w:r>
          <w:r>
            <w:instrText xml:space="preserve"> PAGEREF _Toc29283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_Toc11468 </w:instrText>
          </w:r>
          <w:r>
            <w:fldChar w:fldCharType="separate"/>
          </w:r>
          <w:r>
            <w:rPr>
              <w:rFonts w:hint="eastAsia"/>
            </w:rPr>
            <w:t>2.1.10 地点评论</w:t>
          </w:r>
          <w:r>
            <w:tab/>
          </w:r>
          <w:r>
            <w:fldChar w:fldCharType="begin"/>
          </w:r>
          <w:r>
            <w:instrText xml:space="preserve"> PAGEREF _Toc11468 </w:instrText>
          </w:r>
          <w:r>
            <w:fldChar w:fldCharType="separate"/>
          </w:r>
          <w:r>
            <w:t>40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_Toc25656 </w:instrText>
          </w:r>
          <w:r>
            <w:fldChar w:fldCharType="separate"/>
          </w:r>
          <w:r>
            <w:rPr>
              <w:rFonts w:hint="eastAsia"/>
            </w:rPr>
            <w:t>2.1.11 反馈</w:t>
          </w:r>
          <w:r>
            <w:tab/>
          </w:r>
          <w:r>
            <w:fldChar w:fldCharType="begin"/>
          </w:r>
          <w:r>
            <w:instrText xml:space="preserve"> PAGEREF _Toc25656 </w:instrText>
          </w:r>
          <w:r>
            <w:fldChar w:fldCharType="separate"/>
          </w:r>
          <w:r>
            <w:t>43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_Toc22123 </w:instrText>
          </w:r>
          <w:r>
            <w:fldChar w:fldCharType="separate"/>
          </w:r>
          <w:r>
            <w:rPr>
              <w:rFonts w:hint="eastAsia"/>
            </w:rPr>
            <w:t>2.1.12 论坛</w:t>
          </w:r>
          <w:r>
            <w:t>首页</w:t>
          </w:r>
          <w:r>
            <w:tab/>
          </w:r>
          <w:r>
            <w:fldChar w:fldCharType="begin"/>
          </w:r>
          <w:r>
            <w:instrText xml:space="preserve"> PAGEREF _Toc22123 </w:instrText>
          </w:r>
          <w:r>
            <w:fldChar w:fldCharType="separate"/>
          </w:r>
          <w:r>
            <w:t>44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_Toc4381 </w:instrText>
          </w:r>
          <w:r>
            <w:fldChar w:fldCharType="separate"/>
          </w:r>
          <w:r>
            <w:rPr>
              <w:rFonts w:hint="eastAsia"/>
            </w:rPr>
            <w:t>2.1.13 发帖</w:t>
          </w:r>
          <w:r>
            <w:tab/>
          </w:r>
          <w:r>
            <w:fldChar w:fldCharType="begin"/>
          </w:r>
          <w:r>
            <w:instrText xml:space="preserve"> PAGEREF _Toc4381 </w:instrText>
          </w:r>
          <w:r>
            <w:fldChar w:fldCharType="separate"/>
          </w:r>
          <w:r>
            <w:t>47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_Toc23829 </w:instrText>
          </w:r>
          <w:r>
            <w:fldChar w:fldCharType="separate"/>
          </w:r>
          <w:r>
            <w:rPr>
              <w:rFonts w:hint="eastAsia"/>
            </w:rPr>
            <w:t>2.1.14 帖子</w:t>
          </w:r>
          <w:r>
            <w:t>详情页</w:t>
          </w:r>
          <w:r>
            <w:tab/>
          </w:r>
          <w:r>
            <w:fldChar w:fldCharType="begin"/>
          </w:r>
          <w:r>
            <w:instrText xml:space="preserve"> PAGEREF _Toc23829 </w:instrText>
          </w:r>
          <w:r>
            <w:fldChar w:fldCharType="separate"/>
          </w:r>
          <w:r>
            <w:t>49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_Toc13619 </w:instrText>
          </w:r>
          <w:r>
            <w:fldChar w:fldCharType="separate"/>
          </w:r>
          <w:r>
            <w:rPr>
              <w:rFonts w:hint="eastAsia"/>
            </w:rPr>
            <w:t>2.1.14.1 发表</w:t>
          </w:r>
          <w:r>
            <w:t>回复</w:t>
          </w:r>
          <w:r>
            <w:tab/>
          </w:r>
          <w:r>
            <w:fldChar w:fldCharType="begin"/>
          </w:r>
          <w:r>
            <w:instrText xml:space="preserve"> PAGEREF _Toc13619 </w:instrText>
          </w:r>
          <w:r>
            <w:fldChar w:fldCharType="separate"/>
          </w:r>
          <w:r>
            <w:t>51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_Toc10297 </w:instrText>
          </w:r>
          <w:r>
            <w:fldChar w:fldCharType="separate"/>
          </w:r>
          <w:r>
            <w:rPr>
              <w:rFonts w:hint="eastAsia"/>
            </w:rPr>
            <w:t>2.1.15 课程页</w:t>
          </w:r>
          <w:r>
            <w:tab/>
          </w:r>
          <w:r>
            <w:fldChar w:fldCharType="begin"/>
          </w:r>
          <w:r>
            <w:instrText xml:space="preserve"> PAGEREF _Toc10297 </w:instrText>
          </w:r>
          <w:r>
            <w:fldChar w:fldCharType="separate"/>
          </w:r>
          <w:r>
            <w:t>53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_Toc3765 </w:instrText>
          </w:r>
          <w:r>
            <w:fldChar w:fldCharType="separate"/>
          </w:r>
          <w:r>
            <w:rPr>
              <w:rFonts w:hint="eastAsia"/>
            </w:rPr>
            <w:t>2.1.15.1 课程</w:t>
          </w:r>
          <w:r>
            <w:t>公告</w:t>
          </w:r>
          <w:r>
            <w:rPr>
              <w:rFonts w:hint="eastAsia"/>
            </w:rPr>
            <w:t>（普通注册</w:t>
          </w:r>
          <w:r>
            <w:t>用户</w:t>
          </w:r>
          <w:r>
            <w:rPr>
              <w:rFonts w:hint="eastAsia"/>
            </w:rPr>
            <w:t>）</w:t>
          </w:r>
          <w:r>
            <w:tab/>
          </w:r>
          <w:r>
            <w:fldChar w:fldCharType="begin"/>
          </w:r>
          <w:r>
            <w:instrText xml:space="preserve"> PAGEREF _Toc3765 </w:instrText>
          </w:r>
          <w:r>
            <w:fldChar w:fldCharType="separate"/>
          </w:r>
          <w:r>
            <w:t>55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_Toc18313 </w:instrText>
          </w:r>
          <w:r>
            <w:fldChar w:fldCharType="separate"/>
          </w:r>
          <w:r>
            <w:rPr>
              <w:rFonts w:hint="eastAsia"/>
            </w:rPr>
            <w:t>2.1.15.2 课程公告</w:t>
          </w:r>
          <w:r>
            <w:t>（</w:t>
          </w:r>
          <w:r>
            <w:rPr>
              <w:rFonts w:hint="eastAsia"/>
            </w:rPr>
            <w:t>教师</w:t>
          </w:r>
          <w:r>
            <w:t>）</w:t>
          </w:r>
          <w:r>
            <w:tab/>
          </w:r>
          <w:r>
            <w:fldChar w:fldCharType="begin"/>
          </w:r>
          <w:r>
            <w:instrText xml:space="preserve"> PAGEREF _Toc18313 </w:instrText>
          </w:r>
          <w:r>
            <w:fldChar w:fldCharType="separate"/>
          </w:r>
          <w:r>
            <w:t>57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_Toc5995 </w:instrText>
          </w:r>
          <w:r>
            <w:fldChar w:fldCharType="separate"/>
          </w:r>
          <w:r>
            <w:rPr>
              <w:rFonts w:hint="eastAsia"/>
            </w:rPr>
            <w:t>2.1.15.3 课程</w:t>
          </w:r>
          <w:r>
            <w:t>介绍</w:t>
          </w:r>
          <w:r>
            <w:rPr>
              <w:rFonts w:hint="eastAsia"/>
            </w:rPr>
            <w:t>（普通注册</w:t>
          </w:r>
          <w:r>
            <w:t>用户</w:t>
          </w:r>
          <w:r>
            <w:rPr>
              <w:rFonts w:hint="eastAsia"/>
            </w:rPr>
            <w:t>）</w:t>
          </w:r>
          <w:r>
            <w:tab/>
          </w:r>
          <w:r>
            <w:fldChar w:fldCharType="begin"/>
          </w:r>
          <w:r>
            <w:instrText xml:space="preserve"> PAGEREF _Toc5995 </w:instrText>
          </w:r>
          <w:r>
            <w:fldChar w:fldCharType="separate"/>
          </w:r>
          <w:r>
            <w:t>59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_Toc15131 </w:instrText>
          </w:r>
          <w:r>
            <w:fldChar w:fldCharType="separate"/>
          </w:r>
          <w:r>
            <w:rPr>
              <w:rFonts w:hint="eastAsia"/>
            </w:rPr>
            <w:t>2.1.15.4 课程</w:t>
          </w:r>
          <w:r>
            <w:t>介绍</w:t>
          </w:r>
          <w:r>
            <w:rPr>
              <w:rFonts w:hint="eastAsia"/>
            </w:rPr>
            <w:t>（教师）</w:t>
          </w:r>
          <w:r>
            <w:tab/>
          </w:r>
          <w:r>
            <w:fldChar w:fldCharType="begin"/>
          </w:r>
          <w:r>
            <w:instrText xml:space="preserve"> PAGEREF _Toc15131 </w:instrText>
          </w:r>
          <w:r>
            <w:fldChar w:fldCharType="separate"/>
          </w:r>
          <w:r>
            <w:t>60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_Toc20152 </w:instrText>
          </w:r>
          <w:r>
            <w:fldChar w:fldCharType="separate"/>
          </w:r>
          <w:r>
            <w:rPr>
              <w:rFonts w:hint="eastAsia"/>
            </w:rPr>
            <w:t>2.1.15.5 教师</w:t>
          </w:r>
          <w:r>
            <w:t>介绍</w:t>
          </w:r>
          <w:r>
            <w:rPr>
              <w:rFonts w:hint="eastAsia"/>
            </w:rPr>
            <w:t>（普通注册</w:t>
          </w:r>
          <w:r>
            <w:t>用户</w:t>
          </w:r>
          <w:r>
            <w:rPr>
              <w:rFonts w:hint="eastAsia"/>
            </w:rPr>
            <w:t>）</w:t>
          </w:r>
          <w:r>
            <w:tab/>
          </w:r>
          <w:r>
            <w:fldChar w:fldCharType="begin"/>
          </w:r>
          <w:r>
            <w:instrText xml:space="preserve"> PAGEREF _Toc20152 </w:instrText>
          </w:r>
          <w:r>
            <w:fldChar w:fldCharType="separate"/>
          </w:r>
          <w:r>
            <w:t>63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_Toc11722 </w:instrText>
          </w:r>
          <w:r>
            <w:fldChar w:fldCharType="separate"/>
          </w:r>
          <w:r>
            <w:rPr>
              <w:rFonts w:hint="eastAsia"/>
            </w:rPr>
            <w:t>2.1.15.6 教师</w:t>
          </w:r>
          <w:r>
            <w:t>介绍</w:t>
          </w:r>
          <w:r>
            <w:rPr>
              <w:rFonts w:hint="eastAsia"/>
            </w:rPr>
            <w:t>（教师）</w:t>
          </w:r>
          <w:r>
            <w:tab/>
          </w:r>
          <w:r>
            <w:fldChar w:fldCharType="begin"/>
          </w:r>
          <w:r>
            <w:instrText xml:space="preserve"> PAGEREF _Toc11722 </w:instrText>
          </w:r>
          <w:r>
            <w:fldChar w:fldCharType="separate"/>
          </w:r>
          <w:r>
            <w:t>64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_Toc16644 </w:instrText>
          </w:r>
          <w:r>
            <w:fldChar w:fldCharType="separate"/>
          </w:r>
          <w:r>
            <w:rPr>
              <w:rFonts w:hint="eastAsia"/>
            </w:rPr>
            <w:t>2.1.15.7 课程</w:t>
          </w:r>
          <w:r>
            <w:t>资料</w:t>
          </w:r>
          <w:r>
            <w:rPr>
              <w:rFonts w:hint="eastAsia"/>
            </w:rPr>
            <w:t>（普通注册</w:t>
          </w:r>
          <w:r>
            <w:t>用户</w:t>
          </w:r>
          <w:r>
            <w:rPr>
              <w:rFonts w:hint="eastAsia"/>
            </w:rPr>
            <w:t>）</w:t>
          </w:r>
          <w:r>
            <w:tab/>
          </w:r>
          <w:r>
            <w:fldChar w:fldCharType="begin"/>
          </w:r>
          <w:r>
            <w:instrText xml:space="preserve"> PAGEREF _Toc16644 </w:instrText>
          </w:r>
          <w:r>
            <w:fldChar w:fldCharType="separate"/>
          </w:r>
          <w:r>
            <w:t>65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_Toc15215 </w:instrText>
          </w:r>
          <w:r>
            <w:fldChar w:fldCharType="separate"/>
          </w:r>
          <w:r>
            <w:rPr>
              <w:rFonts w:hint="eastAsia"/>
            </w:rPr>
            <w:t>2.1.15.8 课程</w:t>
          </w:r>
          <w:r>
            <w:t>资料</w:t>
          </w:r>
          <w:r>
            <w:rPr>
              <w:rFonts w:hint="eastAsia"/>
            </w:rPr>
            <w:t>（教师）</w:t>
          </w:r>
          <w:r>
            <w:tab/>
          </w:r>
          <w:r>
            <w:fldChar w:fldCharType="begin"/>
          </w:r>
          <w:r>
            <w:instrText xml:space="preserve"> PAGEREF _Toc15215 </w:instrText>
          </w:r>
          <w:r>
            <w:fldChar w:fldCharType="separate"/>
          </w:r>
          <w:r>
            <w:t>67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_Toc8087 </w:instrText>
          </w:r>
          <w:r>
            <w:fldChar w:fldCharType="separate"/>
          </w:r>
          <w:r>
            <w:rPr>
              <w:rFonts w:hint="eastAsia"/>
            </w:rPr>
            <w:t>2.1.15.9 资料删除确认</w:t>
          </w:r>
          <w:r>
            <w:tab/>
          </w:r>
          <w:r>
            <w:fldChar w:fldCharType="begin"/>
          </w:r>
          <w:r>
            <w:instrText xml:space="preserve"> PAGEREF _Toc8087 </w:instrText>
          </w:r>
          <w:r>
            <w:fldChar w:fldCharType="separate"/>
          </w:r>
          <w:r>
            <w:t>68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_Toc27095 </w:instrText>
          </w:r>
          <w:r>
            <w:fldChar w:fldCharType="separate"/>
          </w:r>
          <w:r>
            <w:rPr>
              <w:rFonts w:hint="eastAsia"/>
            </w:rPr>
            <w:t>2.1.15.10 上传</w:t>
          </w:r>
          <w:r>
            <w:t>资料</w:t>
          </w:r>
          <w:r>
            <w:tab/>
          </w:r>
          <w:r>
            <w:fldChar w:fldCharType="begin"/>
          </w:r>
          <w:r>
            <w:instrText xml:space="preserve"> PAGEREF _Toc27095 </w:instrText>
          </w:r>
          <w:r>
            <w:fldChar w:fldCharType="separate"/>
          </w:r>
          <w:r>
            <w:t>69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_Toc5146 </w:instrText>
          </w:r>
          <w:r>
            <w:fldChar w:fldCharType="separate"/>
          </w:r>
          <w:r>
            <w:rPr>
              <w:rFonts w:hint="eastAsia"/>
            </w:rPr>
            <w:t>2.1.15.11 编辑</w:t>
          </w:r>
          <w:r>
            <w:t>资料</w:t>
          </w:r>
          <w:r>
            <w:tab/>
          </w:r>
          <w:r>
            <w:fldChar w:fldCharType="begin"/>
          </w:r>
          <w:r>
            <w:instrText xml:space="preserve"> PAGEREF _Toc5146 </w:instrText>
          </w:r>
          <w:r>
            <w:fldChar w:fldCharType="separate"/>
          </w:r>
          <w:r>
            <w:t>70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_Toc29369 </w:instrText>
          </w:r>
          <w:r>
            <w:fldChar w:fldCharType="separate"/>
          </w:r>
          <w:r>
            <w:rPr>
              <w:rFonts w:hint="eastAsia"/>
            </w:rPr>
            <w:t>2.1.15.12 课程</w:t>
          </w:r>
          <w:r>
            <w:t>答疑</w:t>
          </w:r>
          <w:r>
            <w:rPr>
              <w:rFonts w:hint="eastAsia"/>
            </w:rPr>
            <w:t>（普通注册</w:t>
          </w:r>
          <w:r>
            <w:t>用户</w:t>
          </w:r>
          <w:r>
            <w:rPr>
              <w:rFonts w:hint="eastAsia"/>
            </w:rPr>
            <w:t>）</w:t>
          </w:r>
          <w:r>
            <w:tab/>
          </w:r>
          <w:r>
            <w:fldChar w:fldCharType="begin"/>
          </w:r>
          <w:r>
            <w:instrText xml:space="preserve"> PAGEREF _Toc29369 </w:instrText>
          </w:r>
          <w:r>
            <w:fldChar w:fldCharType="separate"/>
          </w:r>
          <w:r>
            <w:t>71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_Toc5467 </w:instrText>
          </w:r>
          <w:r>
            <w:fldChar w:fldCharType="separate"/>
          </w:r>
          <w:r>
            <w:rPr>
              <w:rFonts w:hint="eastAsia"/>
            </w:rPr>
            <w:t>2.1.15.13 预览往</w:t>
          </w:r>
          <w:r>
            <w:t>期</w:t>
          </w:r>
          <w:r>
            <w:rPr>
              <w:rFonts w:hint="eastAsia"/>
            </w:rPr>
            <w:t>答疑室</w:t>
          </w:r>
          <w:r>
            <w:tab/>
          </w:r>
          <w:r>
            <w:fldChar w:fldCharType="begin"/>
          </w:r>
          <w:r>
            <w:instrText xml:space="preserve"> PAGEREF _Toc5467 </w:instrText>
          </w:r>
          <w:r>
            <w:fldChar w:fldCharType="separate"/>
          </w:r>
          <w:r>
            <w:t>73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_Toc11754 </w:instrText>
          </w:r>
          <w:r>
            <w:fldChar w:fldCharType="separate"/>
          </w:r>
          <w:r>
            <w:rPr>
              <w:rFonts w:hint="eastAsia"/>
            </w:rPr>
            <w:t>2.1.15.14 答疑室</w:t>
          </w:r>
          <w:r>
            <w:t>（</w:t>
          </w:r>
          <w:r>
            <w:rPr>
              <w:rFonts w:hint="eastAsia"/>
            </w:rPr>
            <w:t>普通</w:t>
          </w:r>
          <w:r>
            <w:t>注册用户）</w:t>
          </w:r>
          <w:r>
            <w:tab/>
          </w:r>
          <w:r>
            <w:fldChar w:fldCharType="begin"/>
          </w:r>
          <w:r>
            <w:instrText xml:space="preserve"> PAGEREF _Toc11754 </w:instrText>
          </w:r>
          <w:r>
            <w:fldChar w:fldCharType="separate"/>
          </w:r>
          <w:r>
            <w:t>75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_Toc28429 </w:instrText>
          </w:r>
          <w:r>
            <w:fldChar w:fldCharType="separate"/>
          </w:r>
          <w:r>
            <w:rPr>
              <w:rFonts w:hint="eastAsia"/>
            </w:rPr>
            <w:t>2.1.15.15 答疑室</w:t>
          </w:r>
          <w:r>
            <w:t>（</w:t>
          </w:r>
          <w:r>
            <w:rPr>
              <w:rFonts w:hint="eastAsia"/>
            </w:rPr>
            <w:t>教师</w:t>
          </w:r>
          <w:r>
            <w:t>）</w:t>
          </w:r>
          <w:r>
            <w:tab/>
          </w:r>
          <w:r>
            <w:fldChar w:fldCharType="begin"/>
          </w:r>
          <w:r>
            <w:instrText xml:space="preserve"> PAGEREF _Toc28429 </w:instrText>
          </w:r>
          <w:r>
            <w:fldChar w:fldCharType="separate"/>
          </w:r>
          <w:r>
            <w:t>77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_Toc9890 </w:instrText>
          </w:r>
          <w:r>
            <w:fldChar w:fldCharType="separate"/>
          </w:r>
          <w:r>
            <w:rPr>
              <w:rFonts w:hint="eastAsia"/>
            </w:rPr>
            <w:t>2.1.15.16 课程</w:t>
          </w:r>
          <w:r>
            <w:t>答疑</w:t>
          </w:r>
          <w:r>
            <w:rPr>
              <w:rFonts w:hint="eastAsia"/>
            </w:rPr>
            <w:t>（教师）</w:t>
          </w:r>
          <w:r>
            <w:tab/>
          </w:r>
          <w:r>
            <w:fldChar w:fldCharType="begin"/>
          </w:r>
          <w:r>
            <w:instrText xml:space="preserve"> PAGEREF _Toc9890 </w:instrText>
          </w:r>
          <w:r>
            <w:fldChar w:fldCharType="separate"/>
          </w:r>
          <w:r>
            <w:t>79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_Toc31892 </w:instrText>
          </w:r>
          <w:r>
            <w:fldChar w:fldCharType="separate"/>
          </w:r>
          <w:r>
            <w:rPr>
              <w:rFonts w:hint="eastAsia"/>
            </w:rPr>
            <w:t>2.1.15.17 新增答疑室</w:t>
          </w:r>
          <w:r>
            <w:tab/>
          </w:r>
          <w:r>
            <w:fldChar w:fldCharType="begin"/>
          </w:r>
          <w:r>
            <w:instrText xml:space="preserve"> PAGEREF _Toc31892 </w:instrText>
          </w:r>
          <w:r>
            <w:fldChar w:fldCharType="separate"/>
          </w:r>
          <w:r>
            <w:t>80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_Toc31644 </w:instrText>
          </w:r>
          <w:r>
            <w:fldChar w:fldCharType="separate"/>
          </w:r>
          <w:r>
            <w:rPr>
              <w:rFonts w:hint="eastAsia"/>
            </w:rPr>
            <w:t>2.1.15.18 课程</w:t>
          </w:r>
          <w:r>
            <w:t>论坛</w:t>
          </w:r>
          <w:r>
            <w:rPr>
              <w:rFonts w:hint="eastAsia"/>
            </w:rPr>
            <w:t>（普通注册</w:t>
          </w:r>
          <w:r>
            <w:t>用户</w:t>
          </w:r>
          <w:r>
            <w:rPr>
              <w:rFonts w:hint="eastAsia"/>
            </w:rPr>
            <w:t>）</w:t>
          </w:r>
          <w:r>
            <w:tab/>
          </w:r>
          <w:r>
            <w:fldChar w:fldCharType="begin"/>
          </w:r>
          <w:r>
            <w:instrText xml:space="preserve"> PAGEREF _Toc31644 </w:instrText>
          </w:r>
          <w:r>
            <w:fldChar w:fldCharType="separate"/>
          </w:r>
          <w:r>
            <w:t>82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_Toc22300 </w:instrText>
          </w:r>
          <w:r>
            <w:fldChar w:fldCharType="separate"/>
          </w:r>
          <w:r>
            <w:rPr>
              <w:rFonts w:hint="eastAsia"/>
            </w:rPr>
            <w:t>2.1.15.19 课程</w:t>
          </w:r>
          <w:r>
            <w:t>论坛发帖</w:t>
          </w:r>
          <w:r>
            <w:tab/>
          </w:r>
          <w:r>
            <w:fldChar w:fldCharType="begin"/>
          </w:r>
          <w:r>
            <w:instrText xml:space="preserve"> PAGEREF _Toc22300 </w:instrText>
          </w:r>
          <w:r>
            <w:fldChar w:fldCharType="separate"/>
          </w:r>
          <w:r>
            <w:t>84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_Toc26945 </w:instrText>
          </w:r>
          <w:r>
            <w:fldChar w:fldCharType="separate"/>
          </w:r>
          <w:r>
            <w:rPr>
              <w:rFonts w:hint="eastAsia"/>
            </w:rPr>
            <w:t>2.1.15.20 课程</w:t>
          </w:r>
          <w:r>
            <w:t>论坛</w:t>
          </w:r>
          <w:r>
            <w:rPr>
              <w:rFonts w:hint="eastAsia"/>
            </w:rPr>
            <w:t>具体</w:t>
          </w:r>
          <w:r>
            <w:t>帖子</w:t>
          </w:r>
          <w:r>
            <w:tab/>
          </w:r>
          <w:r>
            <w:fldChar w:fldCharType="begin"/>
          </w:r>
          <w:r>
            <w:instrText xml:space="preserve"> PAGEREF _Toc26945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_Toc31122 </w:instrText>
          </w:r>
          <w:r>
            <w:fldChar w:fldCharType="separate"/>
          </w:r>
          <w:r>
            <w:rPr>
              <w:rFonts w:hint="eastAsia"/>
            </w:rPr>
            <w:t>2.1.15.21 课程</w:t>
          </w:r>
          <w:r>
            <w:t>论坛</w:t>
          </w:r>
          <w:r>
            <w:rPr>
              <w:rFonts w:hint="eastAsia"/>
            </w:rPr>
            <w:t>（教师）</w:t>
          </w:r>
          <w:r>
            <w:tab/>
          </w:r>
          <w:r>
            <w:fldChar w:fldCharType="begin"/>
          </w:r>
          <w:r>
            <w:instrText xml:space="preserve"> PAGEREF _Toc31122 </w:instrText>
          </w:r>
          <w:r>
            <w:fldChar w:fldCharType="separate"/>
          </w:r>
          <w:r>
            <w:t>86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_Toc5711 </w:instrText>
          </w:r>
          <w:r>
            <w:fldChar w:fldCharType="separate"/>
          </w:r>
          <w:r>
            <w:rPr>
              <w:rFonts w:hint="eastAsia"/>
            </w:rPr>
            <w:t>2.1.15.22 课程</w:t>
          </w:r>
          <w:r>
            <w:t>链接</w:t>
          </w:r>
          <w:r>
            <w:rPr>
              <w:rFonts w:hint="eastAsia"/>
            </w:rPr>
            <w:t>（普通注册</w:t>
          </w:r>
          <w:r>
            <w:t>用户</w:t>
          </w:r>
          <w:r>
            <w:rPr>
              <w:rFonts w:hint="eastAsia"/>
            </w:rPr>
            <w:t>）</w:t>
          </w:r>
          <w:r>
            <w:tab/>
          </w:r>
          <w:r>
            <w:fldChar w:fldCharType="begin"/>
          </w:r>
          <w:r>
            <w:instrText xml:space="preserve"> PAGEREF _Toc5711 </w:instrText>
          </w:r>
          <w:r>
            <w:fldChar w:fldCharType="separate"/>
          </w:r>
          <w:r>
            <w:t>87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_Toc12598 </w:instrText>
          </w:r>
          <w:r>
            <w:fldChar w:fldCharType="separate"/>
          </w:r>
          <w:r>
            <w:rPr>
              <w:rFonts w:hint="eastAsia"/>
            </w:rPr>
            <w:t>2.1.15.23 课程</w:t>
          </w:r>
          <w:r>
            <w:t>链接</w:t>
          </w:r>
          <w:r>
            <w:rPr>
              <w:rFonts w:hint="eastAsia"/>
            </w:rPr>
            <w:t>（教师）</w:t>
          </w:r>
          <w:r>
            <w:tab/>
          </w:r>
          <w:r>
            <w:fldChar w:fldCharType="begin"/>
          </w:r>
          <w:r>
            <w:instrText xml:space="preserve"> PAGEREF _Toc12598 </w:instrText>
          </w:r>
          <w:r>
            <w:fldChar w:fldCharType="separate"/>
          </w:r>
          <w:r>
            <w:t>89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_Toc16026 </w:instrText>
          </w:r>
          <w:r>
            <w:fldChar w:fldCharType="separate"/>
          </w:r>
          <w:r>
            <w:rPr>
              <w:rFonts w:hint="eastAsia"/>
            </w:rPr>
            <w:t>2.1.15.24 编辑</w:t>
          </w:r>
          <w:r>
            <w:t>课程链接</w:t>
          </w:r>
          <w:r>
            <w:tab/>
          </w:r>
          <w:r>
            <w:fldChar w:fldCharType="begin"/>
          </w:r>
          <w:r>
            <w:instrText xml:space="preserve"> PAGEREF _Toc16026 </w:instrText>
          </w:r>
          <w:r>
            <w:fldChar w:fldCharType="separate"/>
          </w:r>
          <w:r>
            <w:t>90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_Toc10200 </w:instrText>
          </w:r>
          <w:r>
            <w:fldChar w:fldCharType="separate"/>
          </w:r>
          <w:r>
            <w:rPr>
              <w:rFonts w:hint="eastAsia"/>
            </w:rPr>
            <w:t>2.1.15.25 新增课程</w:t>
          </w:r>
          <w:r>
            <w:t>链接</w:t>
          </w:r>
          <w:r>
            <w:tab/>
          </w:r>
          <w:r>
            <w:fldChar w:fldCharType="begin"/>
          </w:r>
          <w:r>
            <w:instrText xml:space="preserve"> PAGEREF _Toc10200 </w:instrText>
          </w:r>
          <w:r>
            <w:fldChar w:fldCharType="separate"/>
          </w:r>
          <w:r>
            <w:t>91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_Toc29901 </w:instrText>
          </w:r>
          <w:r>
            <w:fldChar w:fldCharType="separate"/>
          </w:r>
          <w:r>
            <w:rPr>
              <w:rFonts w:hint="eastAsia"/>
            </w:rPr>
            <w:t>2.1.15.26 课程</w:t>
          </w:r>
          <w:r>
            <w:t>搜索</w:t>
          </w:r>
          <w:r>
            <w:rPr>
              <w:rFonts w:hint="eastAsia"/>
            </w:rPr>
            <w:t>（普通注册</w:t>
          </w:r>
          <w:r>
            <w:t>用户</w:t>
          </w:r>
          <w:r>
            <w:rPr>
              <w:rFonts w:hint="eastAsia"/>
            </w:rPr>
            <w:t>）</w:t>
          </w:r>
          <w:r>
            <w:tab/>
          </w:r>
          <w:r>
            <w:fldChar w:fldCharType="begin"/>
          </w:r>
          <w:r>
            <w:instrText xml:space="preserve"> PAGEREF _Toc29901 </w:instrText>
          </w:r>
          <w:r>
            <w:fldChar w:fldCharType="separate"/>
          </w:r>
          <w:r>
            <w:t>92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_Toc32012 </w:instrText>
          </w:r>
          <w:r>
            <w:fldChar w:fldCharType="separate"/>
          </w:r>
          <w:r>
            <w:rPr>
              <w:rFonts w:hint="eastAsia"/>
            </w:rPr>
            <w:t>2.1.16 链接</w:t>
          </w:r>
          <w:r>
            <w:tab/>
          </w:r>
          <w:r>
            <w:fldChar w:fldCharType="begin"/>
          </w:r>
          <w:r>
            <w:instrText xml:space="preserve"> PAGEREF _Toc32012 </w:instrText>
          </w:r>
          <w:r>
            <w:fldChar w:fldCharType="separate"/>
          </w:r>
          <w:r>
            <w:t>93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_Toc15204 </w:instrText>
          </w:r>
          <w:r>
            <w:fldChar w:fldCharType="separate"/>
          </w:r>
          <w:r>
            <w:rPr>
              <w:rFonts w:hint="eastAsia"/>
            </w:rPr>
            <w:t>2.1.17 管理</w:t>
          </w:r>
          <w:r>
            <w:t>员</w:t>
          </w:r>
          <w:r>
            <w:rPr>
              <w:rFonts w:hint="eastAsia"/>
            </w:rPr>
            <w:t>登录</w:t>
          </w:r>
          <w:r>
            <w:tab/>
          </w:r>
          <w:r>
            <w:fldChar w:fldCharType="begin"/>
          </w:r>
          <w:r>
            <w:instrText xml:space="preserve"> PAGEREF _Toc15204 </w:instrText>
          </w:r>
          <w:r>
            <w:fldChar w:fldCharType="separate"/>
          </w:r>
          <w:r>
            <w:t>94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_Toc19918 </w:instrText>
          </w:r>
          <w:r>
            <w:fldChar w:fldCharType="separate"/>
          </w:r>
          <w:r>
            <w:rPr>
              <w:rFonts w:hint="eastAsia"/>
            </w:rPr>
            <w:t>2.1.18 管理</w:t>
          </w:r>
          <w:r>
            <w:t>员后台首页</w:t>
          </w:r>
          <w:r>
            <w:tab/>
          </w:r>
          <w:r>
            <w:fldChar w:fldCharType="begin"/>
          </w:r>
          <w:r>
            <w:instrText xml:space="preserve"> PAGEREF _Toc19918 </w:instrText>
          </w:r>
          <w:r>
            <w:fldChar w:fldCharType="separate"/>
          </w:r>
          <w:r>
            <w:t>95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_Toc30253 </w:instrText>
          </w:r>
          <w:r>
            <w:fldChar w:fldCharType="separate"/>
          </w:r>
          <w:r>
            <w:rPr>
              <w:rFonts w:hint="eastAsia"/>
            </w:rPr>
            <w:t>2.1.19 管理</w:t>
          </w:r>
          <w:r>
            <w:t>员后台</w:t>
          </w:r>
          <w:r>
            <w:rPr>
              <w:rFonts w:hint="eastAsia"/>
            </w:rPr>
            <w:t>网站抬头</w:t>
          </w:r>
          <w:r>
            <w:tab/>
          </w:r>
          <w:r>
            <w:fldChar w:fldCharType="begin"/>
          </w:r>
          <w:r>
            <w:instrText xml:space="preserve"> PAGEREF _Toc30253 </w:instrText>
          </w:r>
          <w:r>
            <w:fldChar w:fldCharType="separate"/>
          </w:r>
          <w:r>
            <w:t>96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_Toc18027 </w:instrText>
          </w:r>
          <w:r>
            <w:fldChar w:fldCharType="separate"/>
          </w:r>
          <w:r>
            <w:rPr>
              <w:rFonts w:hint="eastAsia"/>
            </w:rPr>
            <w:t>2.1.19.1 退出</w:t>
          </w:r>
          <w:r>
            <w:t>登录确认框</w:t>
          </w:r>
          <w:r>
            <w:tab/>
          </w:r>
          <w:r>
            <w:fldChar w:fldCharType="begin"/>
          </w:r>
          <w:r>
            <w:instrText xml:space="preserve"> PAGEREF _Toc18027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 </w:instrText>
          </w:r>
          <w:r>
            <w:fldChar w:fldCharType="separate"/>
          </w:r>
          <w:r>
            <w:rPr>
              <w:rFonts w:hint="eastAsia"/>
            </w:rPr>
            <w:t>2.1.20 管理员导航</w:t>
          </w:r>
          <w:r>
            <w:t>菜单</w:t>
          </w:r>
          <w:r>
            <w:rPr>
              <w:rFonts w:hint="eastAsia"/>
            </w:rPr>
            <w:t>栏</w:t>
          </w:r>
          <w:r>
            <w:tab/>
          </w:r>
          <w:r>
            <w:fldChar w:fldCharType="begin"/>
          </w:r>
          <w:r>
            <w:instrText xml:space="preserve"> PAGEREF _Toc272 </w:instrText>
          </w:r>
          <w:r>
            <w:fldChar w:fldCharType="separate"/>
          </w:r>
          <w:r>
            <w:t>97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_Toc30902 </w:instrText>
          </w:r>
          <w:r>
            <w:fldChar w:fldCharType="separate"/>
          </w:r>
          <w:r>
            <w:rPr>
              <w:rFonts w:hint="eastAsia"/>
            </w:rPr>
            <w:t>2.1.21 管理员用户</w:t>
          </w:r>
          <w:r>
            <w:t>基础管理</w:t>
          </w:r>
          <w:r>
            <w:tab/>
          </w:r>
          <w:r>
            <w:fldChar w:fldCharType="begin"/>
          </w:r>
          <w:r>
            <w:instrText xml:space="preserve"> PAGEREF _Toc30902 </w:instrText>
          </w:r>
          <w:r>
            <w:fldChar w:fldCharType="separate"/>
          </w:r>
          <w:r>
            <w:t>99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_Toc24055 </w:instrText>
          </w:r>
          <w:r>
            <w:fldChar w:fldCharType="separate"/>
          </w:r>
          <w:r>
            <w:rPr>
              <w:rFonts w:hint="eastAsia"/>
            </w:rPr>
            <w:t>2.1.21.1 用户</w:t>
          </w:r>
          <w:r>
            <w:t>复选拉</w:t>
          </w:r>
          <w:r>
            <w:rPr>
              <w:rFonts w:hint="eastAsia"/>
            </w:rPr>
            <w:t>黑确认</w:t>
          </w:r>
          <w:r>
            <w:tab/>
          </w:r>
          <w:r>
            <w:fldChar w:fldCharType="begin"/>
          </w:r>
          <w:r>
            <w:instrText xml:space="preserve"> PAGEREF _Toc24055 </w:instrText>
          </w:r>
          <w:r>
            <w:fldChar w:fldCharType="separate"/>
          </w:r>
          <w:r>
            <w:t>100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_Toc16585 </w:instrText>
          </w:r>
          <w:r>
            <w:fldChar w:fldCharType="separate"/>
          </w:r>
          <w:r>
            <w:rPr>
              <w:rFonts w:hint="eastAsia"/>
            </w:rPr>
            <w:t>2.1.21.2 用户</w:t>
          </w:r>
          <w:r>
            <w:t>复选删除</w:t>
          </w:r>
          <w:r>
            <w:tab/>
          </w:r>
          <w:r>
            <w:fldChar w:fldCharType="begin"/>
          </w:r>
          <w:r>
            <w:instrText xml:space="preserve"> PAGEREF _Toc16585 </w:instrText>
          </w:r>
          <w:r>
            <w:fldChar w:fldCharType="separate"/>
          </w:r>
          <w:r>
            <w:t>101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_Toc15110 </w:instrText>
          </w:r>
          <w:r>
            <w:fldChar w:fldCharType="separate"/>
          </w:r>
          <w:r>
            <w:rPr>
              <w:rFonts w:hint="eastAsia"/>
            </w:rPr>
            <w:t>2.1.22 管理员用户审核管理</w:t>
          </w:r>
          <w:r>
            <w:tab/>
          </w:r>
          <w:r>
            <w:fldChar w:fldCharType="begin"/>
          </w:r>
          <w:r>
            <w:instrText xml:space="preserve"> PAGEREF _Toc15110 </w:instrText>
          </w:r>
          <w:r>
            <w:fldChar w:fldCharType="separate"/>
          </w:r>
          <w:r>
            <w:t>102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_Toc5345 </w:instrText>
          </w:r>
          <w:r>
            <w:fldChar w:fldCharType="separate"/>
          </w:r>
          <w:r>
            <w:rPr>
              <w:rFonts w:hint="eastAsia"/>
            </w:rPr>
            <w:t>2.1.22.1 用户</w:t>
          </w:r>
          <w:r>
            <w:t>审核拒绝</w:t>
          </w:r>
          <w:r>
            <w:tab/>
          </w:r>
          <w:r>
            <w:fldChar w:fldCharType="begin"/>
          </w:r>
          <w:r>
            <w:instrText xml:space="preserve"> PAGEREF _Toc5345 </w:instrText>
          </w:r>
          <w:r>
            <w:fldChar w:fldCharType="separate"/>
          </w:r>
          <w:r>
            <w:t>103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_Toc23432 </w:instrText>
          </w:r>
          <w:r>
            <w:fldChar w:fldCharType="separate"/>
          </w:r>
          <w:r>
            <w:rPr>
              <w:rFonts w:hint="eastAsia"/>
            </w:rPr>
            <w:t>2.1.22.2 用户</w:t>
          </w:r>
          <w:r>
            <w:t>审核复选拒绝</w:t>
          </w:r>
          <w:r>
            <w:tab/>
          </w:r>
          <w:r>
            <w:fldChar w:fldCharType="begin"/>
          </w:r>
          <w:r>
            <w:instrText xml:space="preserve"> PAGEREF _Toc23432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_Toc16670 </w:instrText>
          </w:r>
          <w:r>
            <w:fldChar w:fldCharType="separate"/>
          </w:r>
          <w:r>
            <w:rPr>
              <w:rFonts w:hint="eastAsia"/>
            </w:rPr>
            <w:t>2.1.23 管理员教师</w:t>
          </w:r>
          <w:r>
            <w:t>管理</w:t>
          </w:r>
          <w:r>
            <w:tab/>
          </w:r>
          <w:r>
            <w:fldChar w:fldCharType="begin"/>
          </w:r>
          <w:r>
            <w:instrText xml:space="preserve"> PAGEREF _Toc16670 </w:instrText>
          </w:r>
          <w:r>
            <w:fldChar w:fldCharType="separate"/>
          </w:r>
          <w:r>
            <w:t>104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 </w:instrText>
          </w:r>
          <w:r>
            <w:fldChar w:fldCharType="separate"/>
          </w:r>
          <w:r>
            <w:rPr>
              <w:rFonts w:hint="eastAsia"/>
            </w:rPr>
            <w:t>2.1.23.1 新增</w:t>
          </w:r>
          <w:r>
            <w:t>教师</w:t>
          </w:r>
          <w:r>
            <w:tab/>
          </w:r>
          <w:r>
            <w:fldChar w:fldCharType="begin"/>
          </w:r>
          <w:r>
            <w:instrText xml:space="preserve"> PAGEREF _Toc306 </w:instrText>
          </w:r>
          <w:r>
            <w:fldChar w:fldCharType="separate"/>
          </w:r>
          <w:r>
            <w:t>106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_Toc22051 </w:instrText>
          </w:r>
          <w:r>
            <w:fldChar w:fldCharType="separate"/>
          </w:r>
          <w:r>
            <w:rPr>
              <w:rFonts w:hint="eastAsia"/>
            </w:rPr>
            <w:t>2.1.23.2 删除</w:t>
          </w:r>
          <w:r>
            <w:t>教师</w:t>
          </w:r>
          <w:r>
            <w:rPr>
              <w:rFonts w:hint="eastAsia"/>
            </w:rPr>
            <w:t>提示</w:t>
          </w:r>
          <w:r>
            <w:tab/>
          </w:r>
          <w:r>
            <w:fldChar w:fldCharType="begin"/>
          </w:r>
          <w:r>
            <w:instrText xml:space="preserve"> PAGEREF _Toc22051 </w:instrText>
          </w:r>
          <w:r>
            <w:fldChar w:fldCharType="separate"/>
          </w:r>
          <w:r>
            <w:t>107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_Toc8375 </w:instrText>
          </w:r>
          <w:r>
            <w:fldChar w:fldCharType="separate"/>
          </w:r>
          <w:r>
            <w:rPr>
              <w:rFonts w:hint="eastAsia"/>
            </w:rPr>
            <w:t>2.1.24 管理员举报</w:t>
          </w:r>
          <w:r>
            <w:t>管理</w:t>
          </w:r>
          <w:r>
            <w:tab/>
          </w:r>
          <w:r>
            <w:fldChar w:fldCharType="begin"/>
          </w:r>
          <w:r>
            <w:instrText xml:space="preserve"> PAGEREF _Toc8375 </w:instrText>
          </w:r>
          <w:r>
            <w:fldChar w:fldCharType="separate"/>
          </w:r>
          <w:r>
            <w:t>108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_Toc2549 </w:instrText>
          </w:r>
          <w:r>
            <w:fldChar w:fldCharType="separate"/>
          </w:r>
          <w:r>
            <w:rPr>
              <w:rFonts w:hint="eastAsia"/>
            </w:rPr>
            <w:t>2.1.24.1 举报</w:t>
          </w:r>
          <w:r>
            <w:t>贴删除</w:t>
          </w:r>
          <w:r>
            <w:rPr>
              <w:rFonts w:hint="eastAsia"/>
            </w:rPr>
            <w:t>确认</w:t>
          </w:r>
          <w:r>
            <w:tab/>
          </w:r>
          <w:r>
            <w:fldChar w:fldCharType="begin"/>
          </w:r>
          <w:r>
            <w:instrText xml:space="preserve"> PAGEREF _Toc2549 </w:instrText>
          </w:r>
          <w:r>
            <w:fldChar w:fldCharType="separate"/>
          </w:r>
          <w:r>
            <w:t>109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_Toc17343 </w:instrText>
          </w:r>
          <w:r>
            <w:fldChar w:fldCharType="separate"/>
          </w:r>
          <w:r>
            <w:rPr>
              <w:rFonts w:hint="eastAsia"/>
            </w:rPr>
            <w:t>2.1.25 管理员特殊</w:t>
          </w:r>
          <w:r>
            <w:t>帖管理</w:t>
          </w:r>
          <w:r>
            <w:tab/>
          </w:r>
          <w:r>
            <w:fldChar w:fldCharType="begin"/>
          </w:r>
          <w:r>
            <w:instrText xml:space="preserve"> PAGEREF _Toc17343 </w:instrText>
          </w:r>
          <w:r>
            <w:fldChar w:fldCharType="separate"/>
          </w:r>
          <w:r>
            <w:t>110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_Toc1156 </w:instrText>
          </w:r>
          <w:r>
            <w:fldChar w:fldCharType="separate"/>
          </w:r>
          <w:r>
            <w:rPr>
              <w:rFonts w:hint="eastAsia"/>
            </w:rPr>
            <w:t>2.1.25.1 特殊</w:t>
          </w:r>
          <w:r>
            <w:t>帖子从列表中</w:t>
          </w:r>
          <w:r>
            <w:rPr>
              <w:rFonts w:hint="eastAsia"/>
            </w:rPr>
            <w:t>清除</w:t>
          </w:r>
          <w:r>
            <w:t>提示</w:t>
          </w:r>
          <w:r>
            <w:tab/>
          </w:r>
          <w:r>
            <w:fldChar w:fldCharType="begin"/>
          </w:r>
          <w:r>
            <w:instrText xml:space="preserve"> PAGEREF _Toc1156 </w:instrText>
          </w:r>
          <w:r>
            <w:fldChar w:fldCharType="separate"/>
          </w:r>
          <w:r>
            <w:t>111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_Toc19384 </w:instrText>
          </w:r>
          <w:r>
            <w:fldChar w:fldCharType="separate"/>
          </w:r>
          <w:r>
            <w:rPr>
              <w:rFonts w:hint="eastAsia"/>
            </w:rPr>
            <w:t>2.1.26 管理员课程</w:t>
          </w:r>
          <w:r>
            <w:t>管理</w:t>
          </w:r>
          <w:r>
            <w:tab/>
          </w:r>
          <w:r>
            <w:fldChar w:fldCharType="begin"/>
          </w:r>
          <w:r>
            <w:instrText xml:space="preserve"> PAGEREF _Toc19384 </w:instrText>
          </w:r>
          <w:r>
            <w:fldChar w:fldCharType="separate"/>
          </w:r>
          <w:r>
            <w:t>112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_Toc7618 </w:instrText>
          </w:r>
          <w:r>
            <w:fldChar w:fldCharType="separate"/>
          </w:r>
          <w:r>
            <w:rPr>
              <w:rFonts w:hint="eastAsia"/>
            </w:rPr>
            <w:t>2.1.26.1 课程</w:t>
          </w:r>
          <w:r>
            <w:t>删除</w:t>
          </w:r>
          <w:r>
            <w:tab/>
          </w:r>
          <w:r>
            <w:fldChar w:fldCharType="begin"/>
          </w:r>
          <w:r>
            <w:instrText xml:space="preserve"> PAGEREF _Toc7618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_Toc9250 </w:instrText>
          </w:r>
          <w:r>
            <w:fldChar w:fldCharType="separate"/>
          </w:r>
          <w:r>
            <w:rPr>
              <w:rFonts w:hint="eastAsia"/>
            </w:rPr>
            <w:t>2.1.27 管理员首页横</w:t>
          </w:r>
          <w:r>
            <w:t>幅</w:t>
          </w:r>
          <w:r>
            <w:tab/>
          </w:r>
          <w:r>
            <w:fldChar w:fldCharType="begin"/>
          </w:r>
          <w:r>
            <w:instrText xml:space="preserve"> PAGEREF _Toc9250 </w:instrText>
          </w:r>
          <w:r>
            <w:fldChar w:fldCharType="separate"/>
          </w:r>
          <w:r>
            <w:t>113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_Toc312 </w:instrText>
          </w:r>
          <w:r>
            <w:fldChar w:fldCharType="separate"/>
          </w:r>
          <w:r>
            <w:rPr>
              <w:rFonts w:hint="eastAsia"/>
            </w:rPr>
            <w:t>2.1.27.1 新增</w:t>
          </w:r>
          <w:r>
            <w:t>横幅</w:t>
          </w:r>
          <w:r>
            <w:tab/>
          </w:r>
          <w:r>
            <w:fldChar w:fldCharType="begin"/>
          </w:r>
          <w:r>
            <w:instrText xml:space="preserve"> PAGEREF _Toc312 </w:instrText>
          </w:r>
          <w:r>
            <w:fldChar w:fldCharType="separate"/>
          </w:r>
          <w:r>
            <w:t>114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_Toc10305 </w:instrText>
          </w:r>
          <w:r>
            <w:fldChar w:fldCharType="separate"/>
          </w:r>
          <w:r>
            <w:rPr>
              <w:rFonts w:hint="eastAsia"/>
            </w:rPr>
            <w:t>2.1.27.2 删除</w:t>
          </w:r>
          <w:r>
            <w:t>横幅</w:t>
          </w:r>
          <w:r>
            <w:tab/>
          </w:r>
          <w:r>
            <w:fldChar w:fldCharType="begin"/>
          </w:r>
          <w:r>
            <w:instrText xml:space="preserve"> PAGEREF _Toc10305 </w:instrText>
          </w:r>
          <w:r>
            <w:fldChar w:fldCharType="separate"/>
          </w:r>
          <w:r>
            <w:t>115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_Toc2934 </w:instrText>
          </w:r>
          <w:r>
            <w:fldChar w:fldCharType="separate"/>
          </w:r>
          <w:r>
            <w:rPr>
              <w:rFonts w:hint="eastAsia"/>
            </w:rPr>
            <w:t>2.1.27.3 横幅</w:t>
          </w:r>
          <w:r>
            <w:t>编辑</w:t>
          </w:r>
          <w:r>
            <w:tab/>
          </w:r>
          <w:r>
            <w:fldChar w:fldCharType="begin"/>
          </w:r>
          <w:r>
            <w:instrText xml:space="preserve"> PAGEREF _Toc2934 </w:instrText>
          </w:r>
          <w:r>
            <w:fldChar w:fldCharType="separate"/>
          </w:r>
          <w:r>
            <w:t>116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_Toc24411 </w:instrText>
          </w:r>
          <w:r>
            <w:fldChar w:fldCharType="separate"/>
          </w:r>
          <w:r>
            <w:rPr>
              <w:rFonts w:hint="eastAsia"/>
            </w:rPr>
            <w:t>2.1.28 管理员底部</w:t>
          </w:r>
          <w:r>
            <w:t>管理</w:t>
          </w:r>
          <w:r>
            <w:tab/>
          </w:r>
          <w:r>
            <w:fldChar w:fldCharType="begin"/>
          </w:r>
          <w:r>
            <w:instrText xml:space="preserve"> PAGEREF _Toc24411 </w:instrText>
          </w:r>
          <w:r>
            <w:fldChar w:fldCharType="separate"/>
          </w:r>
          <w:r>
            <w:t>117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_Toc6098 </w:instrText>
          </w:r>
          <w:r>
            <w:fldChar w:fldCharType="separate"/>
          </w:r>
          <w:r>
            <w:rPr>
              <w:rFonts w:hint="eastAsia"/>
            </w:rPr>
            <w:t>2.1.28.1 编辑</w:t>
          </w:r>
          <w:r>
            <w:t>友情链接</w:t>
          </w:r>
          <w:r>
            <w:tab/>
          </w:r>
          <w:r>
            <w:fldChar w:fldCharType="begin"/>
          </w:r>
          <w:r>
            <w:instrText xml:space="preserve"> PAGEREF _Toc6098 </w:instrText>
          </w:r>
          <w:r>
            <w:fldChar w:fldCharType="separate"/>
          </w:r>
          <w:r>
            <w:t>118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_Toc3052 </w:instrText>
          </w:r>
          <w:r>
            <w:fldChar w:fldCharType="separate"/>
          </w:r>
          <w:r>
            <w:rPr>
              <w:rFonts w:hint="eastAsia"/>
            </w:rPr>
            <w:t>2.1.28.2 新增</w:t>
          </w:r>
          <w:r>
            <w:t>友情链接</w:t>
          </w:r>
          <w:r>
            <w:tab/>
          </w:r>
          <w:r>
            <w:fldChar w:fldCharType="begin"/>
          </w:r>
          <w:r>
            <w:instrText xml:space="preserve"> PAGEREF _Toc3052 </w:instrText>
          </w:r>
          <w:r>
            <w:fldChar w:fldCharType="separate"/>
          </w:r>
          <w:r>
            <w:t>119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_Toc26961 </w:instrText>
          </w:r>
          <w:r>
            <w:fldChar w:fldCharType="separate"/>
          </w:r>
          <w:r>
            <w:rPr>
              <w:rFonts w:hint="eastAsia"/>
            </w:rPr>
            <w:t>2.1.28.3 友情</w:t>
          </w:r>
          <w:r>
            <w:t>链接删除提示</w:t>
          </w:r>
          <w:r>
            <w:tab/>
          </w:r>
          <w:r>
            <w:fldChar w:fldCharType="begin"/>
          </w:r>
          <w:r>
            <w:instrText xml:space="preserve"> PAGEREF _Toc26961 </w:instrText>
          </w:r>
          <w:r>
            <w:fldChar w:fldCharType="separate"/>
          </w:r>
          <w:r>
            <w:t>120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_Toc11639 </w:instrText>
          </w:r>
          <w:r>
            <w:fldChar w:fldCharType="separate"/>
          </w:r>
          <w:r>
            <w:rPr>
              <w:rFonts w:hint="eastAsia"/>
            </w:rPr>
            <w:t>2.1.29 管理员通知</w:t>
          </w:r>
          <w:r>
            <w:t>管理</w:t>
          </w:r>
          <w:r>
            <w:tab/>
          </w:r>
          <w:r>
            <w:fldChar w:fldCharType="begin"/>
          </w:r>
          <w:r>
            <w:instrText xml:space="preserve"> PAGEREF _Toc11639 </w:instrText>
          </w:r>
          <w:r>
            <w:fldChar w:fldCharType="separate"/>
          </w:r>
          <w:r>
            <w:t>121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_Toc28596 </w:instrText>
          </w:r>
          <w:r>
            <w:fldChar w:fldCharType="separate"/>
          </w:r>
          <w:r>
            <w:rPr>
              <w:rFonts w:hint="eastAsia"/>
            </w:rPr>
            <w:t>2.1.29.1 新增</w:t>
          </w:r>
          <w:r>
            <w:t>系统通知</w:t>
          </w:r>
          <w:r>
            <w:tab/>
          </w:r>
          <w:r>
            <w:fldChar w:fldCharType="begin"/>
          </w:r>
          <w:r>
            <w:instrText xml:space="preserve"> PAGEREF _Toc28596 </w:instrText>
          </w:r>
          <w:r>
            <w:fldChar w:fldCharType="separate"/>
          </w:r>
          <w:r>
            <w:t>122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_Toc20957 </w:instrText>
          </w:r>
          <w:r>
            <w:fldChar w:fldCharType="separate"/>
          </w:r>
          <w:r>
            <w:rPr>
              <w:rFonts w:hint="eastAsia"/>
            </w:rPr>
            <w:t>2.1.29.2 通知删除确认</w:t>
          </w:r>
          <w:r>
            <w:tab/>
          </w:r>
          <w:r>
            <w:fldChar w:fldCharType="begin"/>
          </w:r>
          <w:r>
            <w:instrText xml:space="preserve"> PAGEREF _Toc20957 </w:instrText>
          </w:r>
          <w:r>
            <w:fldChar w:fldCharType="separate"/>
          </w:r>
          <w:r>
            <w:t>123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_Toc29175 </w:instrText>
          </w:r>
          <w:r>
            <w:fldChar w:fldCharType="separate"/>
          </w:r>
          <w:r>
            <w:rPr>
              <w:rFonts w:hint="eastAsia"/>
            </w:rPr>
            <w:t>2.1.30 管理员备份</w:t>
          </w:r>
          <w:r>
            <w:t>管理</w:t>
          </w:r>
          <w:r>
            <w:tab/>
          </w:r>
          <w:r>
            <w:fldChar w:fldCharType="begin"/>
          </w:r>
          <w:r>
            <w:instrText xml:space="preserve"> PAGEREF _Toc29175 </w:instrText>
          </w:r>
          <w:r>
            <w:fldChar w:fldCharType="separate"/>
          </w:r>
          <w:r>
            <w:t>124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_Toc14938 </w:instrText>
          </w:r>
          <w:r>
            <w:fldChar w:fldCharType="separate"/>
          </w:r>
          <w:r>
            <w:rPr>
              <w:rFonts w:hint="eastAsia"/>
            </w:rPr>
            <w:t>2.1.30.1 自动</w:t>
          </w:r>
          <w:r>
            <w:t>备份设置</w:t>
          </w:r>
          <w:r>
            <w:tab/>
          </w:r>
          <w:r>
            <w:fldChar w:fldCharType="begin"/>
          </w:r>
          <w:r>
            <w:instrText xml:space="preserve"> PAGEREF _Toc14938 </w:instrText>
          </w:r>
          <w:r>
            <w:fldChar w:fldCharType="separate"/>
          </w:r>
          <w:r>
            <w:t>125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_Toc12746 </w:instrText>
          </w:r>
          <w:r>
            <w:fldChar w:fldCharType="separate"/>
          </w:r>
          <w:r>
            <w:rPr>
              <w:rFonts w:hint="eastAsia"/>
            </w:rPr>
            <w:t>2.1.30.2 手动</w:t>
          </w:r>
          <w:r>
            <w:t>备份设置</w:t>
          </w:r>
          <w:r>
            <w:tab/>
          </w:r>
          <w:r>
            <w:fldChar w:fldCharType="begin"/>
          </w:r>
          <w:r>
            <w:instrText xml:space="preserve"> PAGEREF _Toc12746 </w:instrText>
          </w:r>
          <w:r>
            <w:fldChar w:fldCharType="separate"/>
          </w:r>
          <w:r>
            <w:t>126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_Toc14756 </w:instrText>
          </w:r>
          <w:r>
            <w:fldChar w:fldCharType="separate"/>
          </w:r>
          <w:r>
            <w:rPr>
              <w:rFonts w:hint="eastAsia"/>
            </w:rPr>
            <w:t>2.1.30.3 备份</w:t>
          </w:r>
          <w:r>
            <w:t>恢复</w:t>
          </w:r>
          <w:r>
            <w:tab/>
          </w:r>
          <w:r>
            <w:fldChar w:fldCharType="begin"/>
          </w:r>
          <w:r>
            <w:instrText xml:space="preserve"> PAGEREF _Toc14756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26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_Toc30663 </w:instrText>
          </w:r>
          <w:r>
            <w:fldChar w:fldCharType="separate"/>
          </w:r>
          <w:r>
            <w:rPr>
              <w:rFonts w:hint="eastAsia"/>
            </w:rPr>
            <w:t>2.1.30.4 备份</w:t>
          </w:r>
          <w:r>
            <w:t>删除</w:t>
          </w:r>
          <w:r>
            <w:rPr>
              <w:rFonts w:hint="eastAsia"/>
            </w:rPr>
            <w:t>确认</w:t>
          </w:r>
          <w:r>
            <w:tab/>
          </w:r>
          <w:r>
            <w:fldChar w:fldCharType="begin"/>
          </w:r>
          <w:r>
            <w:instrText xml:space="preserve"> PAGEREF _Toc30663 </w:instrText>
          </w:r>
          <w:r>
            <w:fldChar w:fldCharType="separate"/>
          </w:r>
          <w:r>
            <w:t>127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_Toc7099 </w:instrText>
          </w:r>
          <w:r>
            <w:fldChar w:fldCharType="separate"/>
          </w:r>
          <w:r>
            <w:rPr>
              <w:rFonts w:hint="eastAsia"/>
            </w:rPr>
            <w:t>2.1.31 管理</w:t>
          </w:r>
          <w:r>
            <w:t>员</w:t>
          </w:r>
          <w:r>
            <w:rPr>
              <w:rFonts w:hint="eastAsia"/>
            </w:rPr>
            <w:t>具体</w:t>
          </w:r>
          <w:r>
            <w:t>帖子页</w:t>
          </w:r>
          <w:r>
            <w:tab/>
          </w:r>
          <w:r>
            <w:fldChar w:fldCharType="begin"/>
          </w:r>
          <w:r>
            <w:instrText xml:space="preserve"> PAGEREF _Toc7099 </w:instrText>
          </w:r>
          <w:r>
            <w:fldChar w:fldCharType="separate"/>
          </w:r>
          <w:r>
            <w:t>128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_Toc13944 </w:instrText>
          </w:r>
          <w:r>
            <w:fldChar w:fldCharType="separate"/>
          </w:r>
          <w:r>
            <w:rPr>
              <w:rFonts w:hint="eastAsia"/>
            </w:rPr>
            <w:t>2.2 性能</w:t>
          </w:r>
          <w:r>
            <w:tab/>
          </w:r>
          <w:r>
            <w:fldChar w:fldCharType="begin"/>
          </w:r>
          <w:r>
            <w:instrText xml:space="preserve"> PAGEREF _Toc13944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_Toc11620 </w:instrText>
          </w:r>
          <w:r>
            <w:fldChar w:fldCharType="separate"/>
          </w:r>
          <w:r>
            <w:rPr>
              <w:rFonts w:hint="eastAsia"/>
            </w:rPr>
            <w:t>2.2.1 精度</w:t>
          </w:r>
          <w:r>
            <w:tab/>
          </w:r>
          <w:r>
            <w:fldChar w:fldCharType="begin"/>
          </w:r>
          <w:r>
            <w:instrText xml:space="preserve"> PAGEREF _Toc11620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_Toc8808 </w:instrText>
          </w:r>
          <w:r>
            <w:fldChar w:fldCharType="separate"/>
          </w:r>
          <w:r>
            <w:rPr>
              <w:rFonts w:hint="eastAsia"/>
            </w:rPr>
            <w:t>2.2.2 时间特性</w:t>
          </w:r>
          <w:r>
            <w:tab/>
          </w:r>
          <w:r>
            <w:fldChar w:fldCharType="begin"/>
          </w:r>
          <w:r>
            <w:instrText xml:space="preserve"> PAGEREF _Toc8808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_Toc26736 </w:instrText>
          </w:r>
          <w:r>
            <w:fldChar w:fldCharType="separate"/>
          </w:r>
          <w:r>
            <w:rPr>
              <w:rFonts w:hint="eastAsia"/>
            </w:rPr>
            <w:t>2.2.3 灵活性</w:t>
          </w:r>
          <w:r>
            <w:tab/>
          </w:r>
          <w:r>
            <w:fldChar w:fldCharType="begin"/>
          </w:r>
          <w:r>
            <w:instrText xml:space="preserve"> PAGEREF _Toc26736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_Toc20432 </w:instrText>
          </w:r>
          <w:r>
            <w:fldChar w:fldCharType="separate"/>
          </w:r>
          <w:r>
            <w:rPr>
              <w:rFonts w:hint="eastAsia"/>
            </w:rPr>
            <w:t>2.3 安全保密</w:t>
          </w:r>
          <w:r>
            <w:tab/>
          </w:r>
          <w:r>
            <w:fldChar w:fldCharType="begin"/>
          </w:r>
          <w:r>
            <w:instrText xml:space="preserve"> PAGEREF _Toc20432 </w:instrText>
          </w:r>
          <w:r>
            <w:fldChar w:fldCharType="separate"/>
          </w:r>
          <w:r>
            <w:t>129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_Toc13109 </w:instrText>
          </w:r>
          <w:r>
            <w:fldChar w:fldCharType="separate"/>
          </w:r>
          <w:r>
            <w:rPr>
              <w:rFonts w:hint="eastAsia"/>
            </w:rPr>
            <w:t>3 运行环境</w:t>
          </w:r>
          <w:r>
            <w:tab/>
          </w:r>
          <w:r>
            <w:fldChar w:fldCharType="begin"/>
          </w:r>
          <w:r>
            <w:instrText xml:space="preserve"> PAGEREF _Toc13109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_Toc10916 </w:instrText>
          </w:r>
          <w:r>
            <w:fldChar w:fldCharType="separate"/>
          </w:r>
          <w:r>
            <w:rPr>
              <w:rFonts w:hint="eastAsia"/>
            </w:rPr>
            <w:t>3.1 硬设备</w:t>
          </w:r>
          <w:r>
            <w:tab/>
          </w:r>
          <w:r>
            <w:fldChar w:fldCharType="begin"/>
          </w:r>
          <w:r>
            <w:instrText xml:space="preserve"> PAGEREF _Toc10916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_Toc21740 </w:instrText>
          </w:r>
          <w:r>
            <w:fldChar w:fldCharType="separate"/>
          </w:r>
          <w:r>
            <w:rPr>
              <w:rFonts w:hint="eastAsia"/>
            </w:rPr>
            <w:t>3.2 支持软件</w:t>
          </w:r>
          <w:r>
            <w:tab/>
          </w:r>
          <w:r>
            <w:fldChar w:fldCharType="begin"/>
          </w:r>
          <w:r>
            <w:instrText xml:space="preserve"> PAGEREF _Toc21740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_Toc1033 </w:instrText>
          </w:r>
          <w:r>
            <w:fldChar w:fldCharType="separate"/>
          </w:r>
          <w:r>
            <w:rPr>
              <w:rFonts w:hint="eastAsia"/>
            </w:rPr>
            <w:t>3.3 数据结构</w:t>
          </w:r>
          <w:r>
            <w:tab/>
          </w:r>
          <w:r>
            <w:fldChar w:fldCharType="begin"/>
          </w:r>
          <w:r>
            <w:instrText xml:space="preserve"> PAGEREF _Toc1033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2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_Toc3528 </w:instrText>
          </w:r>
          <w:r>
            <w:fldChar w:fldCharType="separate"/>
          </w:r>
          <w:r>
            <w:rPr>
              <w:rFonts w:hint="eastAsia"/>
            </w:rPr>
            <w:t>4 使用过程</w:t>
          </w:r>
          <w:r>
            <w:tab/>
          </w:r>
          <w:r>
            <w:fldChar w:fldCharType="begin"/>
          </w:r>
          <w:r>
            <w:instrText xml:space="preserve"> PAGEREF _Toc3528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_Toc2170 </w:instrText>
          </w:r>
          <w:r>
            <w:fldChar w:fldCharType="separate"/>
          </w:r>
          <w:r>
            <w:rPr>
              <w:rFonts w:hint="eastAsia"/>
            </w:rPr>
            <w:t>4.1 安装与初始化</w:t>
          </w:r>
          <w:r>
            <w:tab/>
          </w:r>
          <w:r>
            <w:fldChar w:fldCharType="begin"/>
          </w:r>
          <w:r>
            <w:instrText xml:space="preserve"> PAGEREF _Toc2170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_Toc30982 </w:instrText>
          </w:r>
          <w:r>
            <w:fldChar w:fldCharType="separate"/>
          </w:r>
          <w:r>
            <w:rPr>
              <w:rFonts w:hint="eastAsia"/>
            </w:rPr>
            <w:t>4.2 输入</w:t>
          </w:r>
          <w:r>
            <w:tab/>
          </w:r>
          <w:r>
            <w:fldChar w:fldCharType="begin"/>
          </w:r>
          <w:r>
            <w:instrText xml:space="preserve"> PAGEREF _Toc30982 </w:instrText>
          </w:r>
          <w:r>
            <w:fldChar w:fldCharType="separate"/>
          </w:r>
          <w:r>
            <w:t>130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_Toc19500 </w:instrText>
          </w:r>
          <w:r>
            <w:fldChar w:fldCharType="separate"/>
          </w:r>
          <w:r>
            <w:rPr>
              <w:rFonts w:hint="eastAsia"/>
            </w:rPr>
            <w:t>4.2.1 输入数据的现实背景</w:t>
          </w:r>
          <w:r>
            <w:tab/>
          </w:r>
          <w:r>
            <w:fldChar w:fldCharType="begin"/>
          </w:r>
          <w:r>
            <w:instrText xml:space="preserve"> PAGEREF _Toc19500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_Toc20554 </w:instrText>
          </w:r>
          <w:r>
            <w:fldChar w:fldCharType="separate"/>
          </w:r>
          <w:r>
            <w:rPr>
              <w:rFonts w:hint="eastAsia"/>
            </w:rPr>
            <w:t>4.2.2 输入格式</w:t>
          </w:r>
          <w:r>
            <w:tab/>
          </w:r>
          <w:r>
            <w:fldChar w:fldCharType="begin"/>
          </w:r>
          <w:r>
            <w:instrText xml:space="preserve"> PAGEREF _Toc20554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_Toc18286 </w:instrText>
          </w:r>
          <w:r>
            <w:fldChar w:fldCharType="separate"/>
          </w:r>
          <w:r>
            <w:rPr>
              <w:rFonts w:hint="eastAsia"/>
            </w:rPr>
            <w:t>4.2.3 输入举例</w:t>
          </w:r>
          <w:r>
            <w:tab/>
          </w:r>
          <w:r>
            <w:fldChar w:fldCharType="begin"/>
          </w:r>
          <w:r>
            <w:instrText xml:space="preserve"> PAGEREF _Toc18286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_Toc8956 </w:instrText>
          </w:r>
          <w:r>
            <w:fldChar w:fldCharType="separate"/>
          </w:r>
          <w:r>
            <w:rPr>
              <w:rFonts w:hint="eastAsia"/>
            </w:rPr>
            <w:t>4.3 输出对每项输出做出说明</w:t>
          </w:r>
          <w:r>
            <w:tab/>
          </w:r>
          <w:r>
            <w:fldChar w:fldCharType="begin"/>
          </w:r>
          <w:r>
            <w:instrText xml:space="preserve"> PAGEREF _Toc8956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_Toc11025 </w:instrText>
          </w:r>
          <w:r>
            <w:fldChar w:fldCharType="separate"/>
          </w:r>
          <w:r>
            <w:rPr>
              <w:rFonts w:hint="eastAsia"/>
            </w:rPr>
            <w:t>4.3.1 输出数据的现实背景</w:t>
          </w:r>
          <w:r>
            <w:tab/>
          </w:r>
          <w:r>
            <w:fldChar w:fldCharType="begin"/>
          </w:r>
          <w:r>
            <w:instrText xml:space="preserve"> PAGEREF _Toc11025 </w:instrText>
          </w:r>
          <w:r>
            <w:fldChar w:fldCharType="separate"/>
          </w:r>
          <w:r>
            <w:t>131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_Toc27018 </w:instrText>
          </w:r>
          <w:r>
            <w:fldChar w:fldCharType="separate"/>
          </w:r>
          <w:r>
            <w:rPr>
              <w:rFonts w:hint="eastAsia"/>
            </w:rPr>
            <w:t>4.3.2 输出格式</w:t>
          </w:r>
          <w:r>
            <w:tab/>
          </w:r>
          <w:r>
            <w:fldChar w:fldCharType="begin"/>
          </w:r>
          <w:r>
            <w:instrText xml:space="preserve"> PAGEREF _Toc27018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18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_Toc29988 </w:instrText>
          </w:r>
          <w:r>
            <w:fldChar w:fldCharType="separate"/>
          </w:r>
          <w:r>
            <w:rPr>
              <w:rFonts w:hint="eastAsia"/>
            </w:rPr>
            <w:t>4.3.3 输出举例</w:t>
          </w:r>
          <w:r>
            <w:tab/>
          </w:r>
          <w:r>
            <w:fldChar w:fldCharType="begin"/>
          </w:r>
          <w:r>
            <w:instrText xml:space="preserve"> PAGEREF _Toc29988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_Toc23479 </w:instrText>
          </w:r>
          <w:r>
            <w:fldChar w:fldCharType="separate"/>
          </w:r>
          <w:r>
            <w:rPr>
              <w:rFonts w:hint="eastAsia"/>
            </w:rPr>
            <w:t>4.4 文卷查询</w:t>
          </w:r>
          <w:r>
            <w:tab/>
          </w:r>
          <w:r>
            <w:fldChar w:fldCharType="begin"/>
          </w:r>
          <w:r>
            <w:instrText xml:space="preserve"> PAGEREF _Toc23479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_Toc12426 </w:instrText>
          </w:r>
          <w:r>
            <w:fldChar w:fldCharType="separate"/>
          </w:r>
          <w:r>
            <w:rPr>
              <w:rFonts w:hint="eastAsia"/>
            </w:rPr>
            <w:t>4.5 出错处理和恢复</w:t>
          </w:r>
          <w:r>
            <w:tab/>
          </w:r>
          <w:r>
            <w:fldChar w:fldCharType="begin"/>
          </w:r>
          <w:r>
            <w:instrText xml:space="preserve"> PAGEREF _Toc12426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pPr>
            <w:pStyle w:val="32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_Toc27229 </w:instrText>
          </w:r>
          <w:r>
            <w:fldChar w:fldCharType="separate"/>
          </w:r>
          <w:r>
            <w:rPr>
              <w:rFonts w:hint="eastAsia"/>
            </w:rPr>
            <w:t>4.6 终端操作</w:t>
          </w:r>
          <w:r>
            <w:tab/>
          </w:r>
          <w:r>
            <w:fldChar w:fldCharType="begin"/>
          </w:r>
          <w:r>
            <w:instrText xml:space="preserve"> PAGEREF _Toc27229 </w:instrText>
          </w:r>
          <w:r>
            <w:fldChar w:fldCharType="separate"/>
          </w:r>
          <w:r>
            <w:t>132</w:t>
          </w:r>
          <w:r>
            <w:fldChar w:fldCharType="end"/>
          </w:r>
          <w:r>
            <w:fldChar w:fldCharType="end"/>
          </w:r>
        </w:p>
        <w:p>
          <w:r>
            <w:fldChar w:fldCharType="end"/>
          </w:r>
        </w:p>
      </w:sdtContent>
    </w:sdt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  <w:r>
        <w:rPr>
          <w:rFonts w:ascii="Calibri Light" w:hAnsi="Calibri Light" w:cs="Times New Roman"/>
          <w:b/>
          <w:spacing w:val="15"/>
          <w:sz w:val="32"/>
          <w:szCs w:val="56"/>
        </w:rPr>
        <w:br w:type="page"/>
      </w: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pStyle w:val="46"/>
        <w:numPr>
          <w:ilvl w:val="0"/>
          <w:numId w:val="1"/>
        </w:numPr>
      </w:pPr>
      <w:bookmarkStart w:id="10" w:name="_Toc503060497"/>
      <w:bookmarkStart w:id="11" w:name="_Toc28315"/>
      <w:bookmarkStart w:id="12" w:name="_Toc498726664"/>
      <w:r>
        <w:rPr>
          <w:rFonts w:hint="eastAsia"/>
        </w:rPr>
        <w:t>引言</w:t>
      </w:r>
      <w:bookmarkEnd w:id="10"/>
      <w:bookmarkEnd w:id="11"/>
      <w:bookmarkEnd w:id="12"/>
    </w:p>
    <w:p>
      <w:pPr>
        <w:pStyle w:val="45"/>
        <w:numPr>
          <w:ilvl w:val="1"/>
          <w:numId w:val="1"/>
        </w:numPr>
      </w:pPr>
      <w:bookmarkStart w:id="13" w:name="_Toc32637"/>
      <w:bookmarkStart w:id="14" w:name="_Toc503060498"/>
      <w:bookmarkStart w:id="15" w:name="_Toc498726665"/>
      <w:r>
        <w:rPr>
          <w:rFonts w:hint="eastAsia"/>
        </w:rPr>
        <w:t>编写目的</w:t>
      </w:r>
      <w:bookmarkEnd w:id="13"/>
      <w:bookmarkEnd w:id="14"/>
      <w:bookmarkEnd w:id="15"/>
    </w:p>
    <w:p>
      <w:pPr>
        <w:ind w:firstLine="420"/>
      </w:pPr>
      <w:r>
        <w:rPr>
          <w:rFonts w:hint="eastAsia"/>
        </w:rPr>
        <w:t>为使渔乐生活app项目的顺利开展，为后续的开发工作奠定基础，更好的满足项目的具体需求,进行了多次的用户代表走访谈话。进行深入研究探讨后，提出了这份软件需求规格说明书。</w:t>
      </w:r>
    </w:p>
    <w:p>
      <w:pPr>
        <w:ind w:firstLine="420"/>
      </w:pPr>
      <w:r>
        <w:rPr>
          <w:rFonts w:hint="eastAsia"/>
        </w:rPr>
        <w:t>此份软件规格说明书对渔乐生活app做了全面的用户需求分析，明确了软件必要的功能性需求以及非功能性需求。</w:t>
      </w:r>
    </w:p>
    <w:p>
      <w:pPr>
        <w:ind w:left="420"/>
      </w:pPr>
    </w:p>
    <w:p>
      <w:pPr>
        <w:pStyle w:val="45"/>
        <w:numPr>
          <w:ilvl w:val="1"/>
          <w:numId w:val="1"/>
        </w:numPr>
      </w:pPr>
      <w:bookmarkStart w:id="16" w:name="_Toc498726666"/>
      <w:bookmarkStart w:id="17" w:name="_Toc503060499"/>
      <w:bookmarkStart w:id="18" w:name="_Toc27618"/>
      <w:r>
        <w:t>背景</w:t>
      </w:r>
      <w:bookmarkEnd w:id="16"/>
      <w:bookmarkEnd w:id="17"/>
      <w:bookmarkEnd w:id="18"/>
    </w:p>
    <w:p>
      <w:pPr>
        <w:pStyle w:val="44"/>
        <w:numPr>
          <w:ilvl w:val="2"/>
          <w:numId w:val="1"/>
        </w:numPr>
      </w:pPr>
      <w:bookmarkStart w:id="19" w:name="_Toc32450"/>
      <w:bookmarkStart w:id="20" w:name="_Toc503060500"/>
      <w:bookmarkStart w:id="21" w:name="_Toc498726667"/>
      <w:r>
        <w:t>项目名称</w:t>
      </w:r>
      <w:bookmarkEnd w:id="19"/>
      <w:bookmarkEnd w:id="20"/>
      <w:bookmarkEnd w:id="21"/>
    </w:p>
    <w:p>
      <w:pPr>
        <w:ind w:left="420" w:leftChars="200"/>
      </w:pPr>
      <w:r>
        <w:rPr>
          <w:rFonts w:hint="eastAsia"/>
        </w:rPr>
        <w:t>渔乐生活</w:t>
      </w:r>
    </w:p>
    <w:p>
      <w:pPr>
        <w:pStyle w:val="44"/>
        <w:numPr>
          <w:ilvl w:val="2"/>
          <w:numId w:val="1"/>
        </w:numPr>
      </w:pPr>
      <w:bookmarkStart w:id="22" w:name="_Toc498642446"/>
      <w:bookmarkStart w:id="23" w:name="_Toc24171"/>
      <w:bookmarkStart w:id="24" w:name="_Toc503060501"/>
      <w:r>
        <w:rPr>
          <w:rFonts w:hint="eastAsia"/>
        </w:rPr>
        <w:t>项目提出者</w:t>
      </w:r>
      <w:bookmarkEnd w:id="22"/>
      <w:bookmarkEnd w:id="23"/>
      <w:bookmarkEnd w:id="24"/>
    </w:p>
    <w:p>
      <w:r>
        <w:rPr>
          <w:rFonts w:hint="eastAsia"/>
        </w:rPr>
        <w:t>下表简述了项目提出</w:t>
      </w:r>
      <w:r>
        <w:t>者的</w:t>
      </w:r>
      <w:r>
        <w:rPr>
          <w:rFonts w:hint="eastAsia"/>
        </w:rPr>
        <w:t>联系方式信息。</w:t>
      </w:r>
    </w:p>
    <w:tbl>
      <w:tblPr>
        <w:tblStyle w:val="42"/>
        <w:tblW w:w="8520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8"/>
        <w:gridCol w:w="2592"/>
        <w:gridCol w:w="2130"/>
        <w:gridCol w:w="2130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  <w:shd w:val="clear" w:color="auto" w:fill="BDD6EE"/>
          </w:tcPr>
          <w:p>
            <w:pPr>
              <w:ind w:firstLine="422"/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  <w:tc>
          <w:tcPr>
            <w:tcW w:w="2592" w:type="dxa"/>
            <w:shd w:val="clear" w:color="auto" w:fill="BDD6EE"/>
          </w:tcPr>
          <w:p>
            <w:pPr>
              <w:ind w:firstLine="422"/>
              <w:rPr>
                <w:b/>
              </w:rPr>
            </w:pPr>
            <w:r>
              <w:rPr>
                <w:rFonts w:hint="eastAsia"/>
                <w:b/>
              </w:rPr>
              <w:t>联系电话</w:t>
            </w:r>
          </w:p>
        </w:tc>
        <w:tc>
          <w:tcPr>
            <w:tcW w:w="2130" w:type="dxa"/>
            <w:shd w:val="clear" w:color="auto" w:fill="BDD6EE"/>
          </w:tcPr>
          <w:p>
            <w:pPr>
              <w:ind w:firstLine="422"/>
              <w:rPr>
                <w:b/>
              </w:rPr>
            </w:pPr>
            <w:r>
              <w:rPr>
                <w:rFonts w:hint="eastAsia"/>
                <w:b/>
              </w:rPr>
              <w:t>邮箱</w:t>
            </w:r>
          </w:p>
        </w:tc>
        <w:tc>
          <w:tcPr>
            <w:tcW w:w="2130" w:type="dxa"/>
            <w:shd w:val="clear" w:color="auto" w:fill="BDD6EE"/>
          </w:tcPr>
          <w:p>
            <w:pPr>
              <w:ind w:firstLine="422"/>
              <w:rPr>
                <w:b/>
              </w:rPr>
            </w:pPr>
            <w:r>
              <w:rPr>
                <w:rFonts w:hint="eastAsia"/>
                <w:b/>
              </w:rPr>
              <w:t>地址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  <w:shd w:val="clear" w:color="auto" w:fill="auto"/>
          </w:tcPr>
          <w:p>
            <w:pPr>
              <w:ind w:firstLine="420"/>
            </w:pPr>
            <w:r>
              <w:rPr>
                <w:rFonts w:hint="eastAsia"/>
              </w:rPr>
              <w:t>杨枨</w:t>
            </w:r>
          </w:p>
        </w:tc>
        <w:tc>
          <w:tcPr>
            <w:tcW w:w="2592" w:type="dxa"/>
            <w:shd w:val="clear" w:color="auto" w:fill="auto"/>
          </w:tcPr>
          <w:p>
            <w:pPr>
              <w:ind w:firstLine="420"/>
            </w:pPr>
            <w:r>
              <w:rPr>
                <w:rFonts w:hint="eastAsia"/>
              </w:rPr>
              <w:t>13357102333</w:t>
            </w:r>
          </w:p>
        </w:tc>
        <w:tc>
          <w:tcPr>
            <w:tcW w:w="2130" w:type="dxa"/>
            <w:shd w:val="clear" w:color="auto" w:fill="auto"/>
          </w:tcPr>
          <w:p>
            <w:r>
              <w:fldChar w:fldCharType="begin"/>
            </w:r>
            <w:r>
              <w:instrText xml:space="preserve"> HYPERLINK "mailto:yangc@zucc.edu.cn" </w:instrText>
            </w:r>
            <w:r>
              <w:fldChar w:fldCharType="separate"/>
            </w:r>
            <w:r>
              <w:t>yangc@zucc.edu.cn</w:t>
            </w:r>
            <w:r>
              <w:fldChar w:fldCharType="end"/>
            </w:r>
          </w:p>
        </w:tc>
        <w:tc>
          <w:tcPr>
            <w:tcW w:w="2130" w:type="dxa"/>
            <w:shd w:val="clear" w:color="auto" w:fill="auto"/>
          </w:tcPr>
          <w:p>
            <w:pPr>
              <w:ind w:firstLine="420"/>
            </w:pPr>
            <w:r>
              <w:rPr>
                <w:rFonts w:hint="eastAsia"/>
              </w:rPr>
              <w:t>理四504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668" w:type="dxa"/>
            <w:shd w:val="clear" w:color="auto" w:fill="auto"/>
          </w:tcPr>
          <w:p>
            <w:pPr>
              <w:ind w:firstLine="420"/>
            </w:pPr>
            <w:r>
              <w:rPr>
                <w:rFonts w:hint="eastAsia"/>
              </w:rPr>
              <w:t>侯宏仑</w:t>
            </w:r>
          </w:p>
        </w:tc>
        <w:tc>
          <w:tcPr>
            <w:tcW w:w="2592" w:type="dxa"/>
            <w:shd w:val="clear" w:color="auto" w:fill="auto"/>
          </w:tcPr>
          <w:p>
            <w:pPr>
              <w:ind w:firstLine="420"/>
            </w:pPr>
            <w:r>
              <w:rPr>
                <w:rFonts w:hint="eastAsia"/>
              </w:rPr>
              <w:t>13071858629</w:t>
            </w:r>
          </w:p>
        </w:tc>
        <w:tc>
          <w:tcPr>
            <w:tcW w:w="2130" w:type="dxa"/>
            <w:shd w:val="clear" w:color="auto" w:fill="auto"/>
          </w:tcPr>
          <w:p>
            <w:r>
              <w:fldChar w:fldCharType="begin"/>
            </w:r>
            <w:r>
              <w:instrText xml:space="preserve"> HYPERLINK "mailto:houhl@zucc.edu.cn" </w:instrText>
            </w:r>
            <w:r>
              <w:fldChar w:fldCharType="separate"/>
            </w:r>
            <w:r>
              <w:t>houhl@</w:t>
            </w:r>
            <w:r>
              <w:rPr>
                <w:rFonts w:hint="eastAsia"/>
              </w:rPr>
              <w:t>zucc</w:t>
            </w:r>
            <w:r>
              <w:t>.edu.cn</w:t>
            </w:r>
            <w:r>
              <w:fldChar w:fldCharType="end"/>
            </w:r>
          </w:p>
        </w:tc>
        <w:tc>
          <w:tcPr>
            <w:tcW w:w="2130" w:type="dxa"/>
            <w:shd w:val="clear" w:color="auto" w:fill="auto"/>
          </w:tcPr>
          <w:p>
            <w:pPr>
              <w:ind w:firstLine="420"/>
            </w:pPr>
            <w:r>
              <w:rPr>
                <w:rFonts w:hint="eastAsia"/>
              </w:rPr>
              <w:t>理四501</w:t>
            </w:r>
          </w:p>
        </w:tc>
      </w:tr>
    </w:tbl>
    <w:p>
      <w:pPr>
        <w:pStyle w:val="44"/>
        <w:numPr>
          <w:ilvl w:val="2"/>
          <w:numId w:val="1"/>
        </w:numPr>
      </w:pPr>
      <w:bookmarkStart w:id="25" w:name="_Toc21832"/>
      <w:bookmarkStart w:id="26" w:name="_Toc498642447"/>
      <w:bookmarkStart w:id="27" w:name="_Toc503060502"/>
      <w:r>
        <w:rPr>
          <w:rFonts w:hint="eastAsia"/>
        </w:rPr>
        <w:t>项目</w:t>
      </w:r>
      <w:r>
        <w:t>开发团队</w:t>
      </w:r>
      <w:bookmarkEnd w:id="25"/>
      <w:bookmarkEnd w:id="26"/>
      <w:bookmarkEnd w:id="27"/>
    </w:p>
    <w:p>
      <w:r>
        <w:rPr>
          <w:rFonts w:hint="eastAsia"/>
        </w:rPr>
        <w:t>下表</w:t>
      </w:r>
      <w:r>
        <w:t>简述</w:t>
      </w:r>
      <w:r>
        <w:rPr>
          <w:rFonts w:hint="eastAsia"/>
        </w:rPr>
        <w:t>了</w:t>
      </w:r>
      <w:r>
        <w:t>整个开发团队的成员联系方式信息。</w:t>
      </w:r>
    </w:p>
    <w:tbl>
      <w:tblPr>
        <w:tblStyle w:val="42"/>
        <w:tblW w:w="829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2"/>
        <w:gridCol w:w="1148"/>
        <w:gridCol w:w="1656"/>
        <w:gridCol w:w="2736"/>
        <w:gridCol w:w="140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52" w:type="dxa"/>
            <w:shd w:val="clear" w:color="auto" w:fill="BDD6EE" w:themeFill="accent1" w:themeFillTint="66"/>
          </w:tcPr>
          <w:p>
            <w:pPr>
              <w:ind w:firstLine="422"/>
              <w:rPr>
                <w:b/>
              </w:rPr>
            </w:pPr>
            <w:r>
              <w:rPr>
                <w:rFonts w:hint="eastAsia"/>
                <w:b/>
              </w:rPr>
              <w:t>姓名</w:t>
            </w:r>
          </w:p>
        </w:tc>
        <w:tc>
          <w:tcPr>
            <w:tcW w:w="1148" w:type="dxa"/>
            <w:shd w:val="clear" w:color="auto" w:fill="BDD6EE" w:themeFill="accent1" w:themeFillTint="66"/>
          </w:tcPr>
          <w:p>
            <w:pPr>
              <w:ind w:firstLine="198" w:firstLineChars="94"/>
              <w:rPr>
                <w:b/>
              </w:rPr>
            </w:pPr>
            <w:r>
              <w:rPr>
                <w:rFonts w:hint="eastAsia"/>
                <w:b/>
              </w:rPr>
              <w:t>角色</w:t>
            </w:r>
          </w:p>
        </w:tc>
        <w:tc>
          <w:tcPr>
            <w:tcW w:w="1656" w:type="dxa"/>
            <w:shd w:val="clear" w:color="auto" w:fill="BDD6EE" w:themeFill="accent1" w:themeFillTint="66"/>
          </w:tcPr>
          <w:p>
            <w:pPr>
              <w:ind w:firstLine="198" w:firstLineChars="94"/>
              <w:rPr>
                <w:b/>
              </w:rPr>
            </w:pPr>
            <w:r>
              <w:rPr>
                <w:rFonts w:hint="eastAsia"/>
                <w:b/>
              </w:rPr>
              <w:t>联系电话</w:t>
            </w:r>
          </w:p>
        </w:tc>
        <w:tc>
          <w:tcPr>
            <w:tcW w:w="2736" w:type="dxa"/>
            <w:shd w:val="clear" w:color="auto" w:fill="BDD6EE" w:themeFill="accent1" w:themeFillTint="66"/>
          </w:tcPr>
          <w:p>
            <w:pPr>
              <w:ind w:firstLine="422"/>
              <w:rPr>
                <w:b/>
              </w:rPr>
            </w:pPr>
            <w:r>
              <w:rPr>
                <w:rFonts w:hint="eastAsia"/>
                <w:b/>
              </w:rPr>
              <w:t>邮箱</w:t>
            </w:r>
          </w:p>
        </w:tc>
        <w:tc>
          <w:tcPr>
            <w:tcW w:w="1404" w:type="dxa"/>
            <w:shd w:val="clear" w:color="auto" w:fill="BDD6EE" w:themeFill="accent1" w:themeFillTint="66"/>
          </w:tcPr>
          <w:p>
            <w:pPr>
              <w:ind w:firstLine="422"/>
              <w:rPr>
                <w:b/>
              </w:rPr>
            </w:pPr>
            <w:r>
              <w:rPr>
                <w:rFonts w:hint="eastAsia"/>
                <w:b/>
              </w:rPr>
              <w:t>地址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52" w:type="dxa"/>
            <w:shd w:val="clear" w:color="auto" w:fill="auto"/>
          </w:tcPr>
          <w:p>
            <w:pPr>
              <w:ind w:firstLine="420"/>
            </w:pPr>
            <w:r>
              <w:rPr>
                <w:rFonts w:hint="eastAsia"/>
              </w:rPr>
              <w:t>张荣阳</w:t>
            </w:r>
          </w:p>
        </w:tc>
        <w:tc>
          <w:tcPr>
            <w:tcW w:w="1148" w:type="dxa"/>
            <w:shd w:val="clear" w:color="auto" w:fill="auto"/>
          </w:tcPr>
          <w:p>
            <w:pPr>
              <w:ind w:firstLine="199" w:firstLineChars="95"/>
            </w:pPr>
            <w:r>
              <w:rPr>
                <w:rFonts w:hint="eastAsia"/>
              </w:rPr>
              <w:t>组长</w:t>
            </w:r>
          </w:p>
        </w:tc>
        <w:tc>
          <w:tcPr>
            <w:tcW w:w="1656" w:type="dxa"/>
            <w:shd w:val="clear" w:color="auto" w:fill="auto"/>
          </w:tcPr>
          <w:p>
            <w:r>
              <w:rPr>
                <w:rFonts w:hint="eastAsia"/>
              </w:rPr>
              <w:t>13372536516</w:t>
            </w:r>
          </w:p>
        </w:tc>
        <w:tc>
          <w:tcPr>
            <w:tcW w:w="2736" w:type="dxa"/>
            <w:shd w:val="clear" w:color="auto" w:fill="auto"/>
          </w:tcPr>
          <w:p>
            <w:r>
              <w:rPr>
                <w:rFonts w:hint="eastAsia"/>
              </w:rPr>
              <w:t>31601376</w:t>
            </w:r>
            <w:r>
              <w:t>@stu.zucc.edu.cn</w:t>
            </w:r>
          </w:p>
        </w:tc>
        <w:tc>
          <w:tcPr>
            <w:tcW w:w="1404" w:type="dxa"/>
            <w:shd w:val="clear" w:color="auto" w:fill="auto"/>
          </w:tcPr>
          <w:p>
            <w:r>
              <w:rPr>
                <w:rFonts w:hint="eastAsia"/>
              </w:rPr>
              <w:t>弘毅1-608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6" w:hRule="atLeast"/>
        </w:trPr>
        <w:tc>
          <w:tcPr>
            <w:tcW w:w="1352" w:type="dxa"/>
            <w:shd w:val="clear" w:color="auto" w:fill="auto"/>
          </w:tcPr>
          <w:p>
            <w:pPr>
              <w:ind w:firstLine="420"/>
              <w:rPr>
                <w:sz w:val="24"/>
              </w:rPr>
            </w:pPr>
            <w:r>
              <w:rPr>
                <w:rFonts w:hint="eastAsia"/>
              </w:rPr>
              <w:t>赵伟宏</w:t>
            </w:r>
          </w:p>
        </w:tc>
        <w:tc>
          <w:tcPr>
            <w:tcW w:w="1148" w:type="dxa"/>
            <w:shd w:val="clear" w:color="auto" w:fill="auto"/>
          </w:tcPr>
          <w:p>
            <w:pPr>
              <w:ind w:firstLine="199" w:firstLineChars="95"/>
            </w:pPr>
            <w:r>
              <w:rPr>
                <w:rFonts w:hint="eastAsia"/>
              </w:rPr>
              <w:t>组员</w:t>
            </w:r>
          </w:p>
        </w:tc>
        <w:tc>
          <w:tcPr>
            <w:tcW w:w="1656" w:type="dxa"/>
            <w:shd w:val="clear" w:color="auto" w:fill="auto"/>
          </w:tcPr>
          <w:p>
            <w:r>
              <w:rPr>
                <w:rFonts w:hint="eastAsia"/>
              </w:rPr>
              <w:t>13588151048</w:t>
            </w:r>
          </w:p>
        </w:tc>
        <w:tc>
          <w:tcPr>
            <w:tcW w:w="2736" w:type="dxa"/>
            <w:shd w:val="clear" w:color="auto" w:fill="auto"/>
          </w:tcPr>
          <w:p>
            <w:r>
              <w:rPr>
                <w:rFonts w:hint="eastAsia"/>
              </w:rPr>
              <w:t>31601378</w:t>
            </w:r>
            <w:r>
              <w:t>@stu.zucc.edu.cn</w:t>
            </w:r>
          </w:p>
        </w:tc>
        <w:tc>
          <w:tcPr>
            <w:tcW w:w="1404" w:type="dxa"/>
            <w:shd w:val="clear" w:color="auto" w:fill="auto"/>
          </w:tcPr>
          <w:p>
            <w:r>
              <w:rPr>
                <w:rFonts w:hint="eastAsia"/>
              </w:rPr>
              <w:t>弘毅1-608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52" w:type="dxa"/>
            <w:shd w:val="clear" w:color="auto" w:fill="auto"/>
          </w:tcPr>
          <w:p>
            <w:pPr>
              <w:ind w:firstLine="420"/>
            </w:pPr>
            <w:r>
              <w:rPr>
                <w:rFonts w:hint="eastAsia"/>
              </w:rPr>
              <w:t>林翼力</w:t>
            </w:r>
          </w:p>
        </w:tc>
        <w:tc>
          <w:tcPr>
            <w:tcW w:w="1148" w:type="dxa"/>
            <w:shd w:val="clear" w:color="auto" w:fill="auto"/>
          </w:tcPr>
          <w:p>
            <w:pPr>
              <w:ind w:firstLine="199" w:firstLineChars="95"/>
            </w:pPr>
            <w:r>
              <w:rPr>
                <w:rFonts w:hint="eastAsia"/>
              </w:rPr>
              <w:t>组员</w:t>
            </w:r>
          </w:p>
        </w:tc>
        <w:tc>
          <w:tcPr>
            <w:tcW w:w="1656" w:type="dxa"/>
            <w:shd w:val="clear" w:color="auto" w:fill="auto"/>
          </w:tcPr>
          <w:p>
            <w:r>
              <w:rPr>
                <w:rFonts w:hint="eastAsia"/>
              </w:rPr>
              <w:t>13588759320</w:t>
            </w:r>
          </w:p>
        </w:tc>
        <w:tc>
          <w:tcPr>
            <w:tcW w:w="2736" w:type="dxa"/>
            <w:shd w:val="clear" w:color="auto" w:fill="auto"/>
          </w:tcPr>
          <w:p>
            <w:r>
              <w:rPr>
                <w:rFonts w:hint="eastAsia"/>
              </w:rPr>
              <w:t>31601355</w:t>
            </w:r>
            <w:r>
              <w:t>@stu.zucc.edu.cn</w:t>
            </w:r>
          </w:p>
        </w:tc>
        <w:tc>
          <w:tcPr>
            <w:tcW w:w="1404" w:type="dxa"/>
            <w:shd w:val="clear" w:color="auto" w:fill="auto"/>
          </w:tcPr>
          <w:p>
            <w:r>
              <w:rPr>
                <w:rFonts w:hint="eastAsia"/>
              </w:rPr>
              <w:t>弘毅1-603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52" w:type="dxa"/>
            <w:shd w:val="clear" w:color="auto" w:fill="auto"/>
          </w:tcPr>
          <w:p>
            <w:pPr>
              <w:ind w:firstLine="420"/>
            </w:pPr>
            <w:r>
              <w:rPr>
                <w:rFonts w:hint="eastAsia"/>
              </w:rPr>
              <w:t>刘浥</w:t>
            </w:r>
          </w:p>
        </w:tc>
        <w:tc>
          <w:tcPr>
            <w:tcW w:w="1148" w:type="dxa"/>
            <w:shd w:val="clear" w:color="auto" w:fill="auto"/>
          </w:tcPr>
          <w:p>
            <w:pPr>
              <w:ind w:firstLine="199" w:firstLineChars="95"/>
            </w:pPr>
            <w:r>
              <w:rPr>
                <w:rFonts w:hint="eastAsia"/>
              </w:rPr>
              <w:t>组员</w:t>
            </w:r>
          </w:p>
        </w:tc>
        <w:tc>
          <w:tcPr>
            <w:tcW w:w="1656" w:type="dxa"/>
            <w:shd w:val="clear" w:color="auto" w:fill="auto"/>
          </w:tcPr>
          <w:p>
            <w:r>
              <w:rPr>
                <w:rFonts w:hint="eastAsia"/>
              </w:rPr>
              <w:t>13588742787</w:t>
            </w:r>
          </w:p>
        </w:tc>
        <w:tc>
          <w:tcPr>
            <w:tcW w:w="2736" w:type="dxa"/>
            <w:shd w:val="clear" w:color="auto" w:fill="auto"/>
          </w:tcPr>
          <w:p>
            <w:r>
              <w:rPr>
                <w:rFonts w:hint="eastAsia"/>
              </w:rPr>
              <w:t>31601356</w:t>
            </w:r>
            <w:r>
              <w:t>@stu.zucc.edu.cn</w:t>
            </w:r>
          </w:p>
        </w:tc>
        <w:tc>
          <w:tcPr>
            <w:tcW w:w="1404" w:type="dxa"/>
            <w:shd w:val="clear" w:color="auto" w:fill="auto"/>
          </w:tcPr>
          <w:p>
            <w:r>
              <w:rPr>
                <w:rFonts w:hint="eastAsia"/>
              </w:rPr>
              <w:t>弘毅1-603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52" w:type="dxa"/>
            <w:shd w:val="clear" w:color="auto" w:fill="auto"/>
          </w:tcPr>
          <w:p>
            <w:pPr>
              <w:ind w:firstLine="420"/>
            </w:pPr>
            <w:r>
              <w:rPr>
                <w:rFonts w:hint="eastAsia"/>
              </w:rPr>
              <w:t>陈帆</w:t>
            </w:r>
          </w:p>
        </w:tc>
        <w:tc>
          <w:tcPr>
            <w:tcW w:w="1148" w:type="dxa"/>
            <w:shd w:val="clear" w:color="auto" w:fill="auto"/>
          </w:tcPr>
          <w:p>
            <w:pPr>
              <w:ind w:firstLine="199" w:firstLineChars="95"/>
            </w:pPr>
            <w:r>
              <w:rPr>
                <w:rFonts w:hint="eastAsia"/>
              </w:rPr>
              <w:t>组员</w:t>
            </w:r>
          </w:p>
        </w:tc>
        <w:tc>
          <w:tcPr>
            <w:tcW w:w="1656" w:type="dxa"/>
            <w:shd w:val="clear" w:color="auto" w:fill="auto"/>
          </w:tcPr>
          <w:p>
            <w:r>
              <w:rPr>
                <w:rFonts w:hint="eastAsia"/>
              </w:rPr>
              <w:t>17195864903</w:t>
            </w:r>
          </w:p>
        </w:tc>
        <w:tc>
          <w:tcPr>
            <w:tcW w:w="2736" w:type="dxa"/>
            <w:shd w:val="clear" w:color="auto" w:fill="auto"/>
          </w:tcPr>
          <w:p>
            <w:r>
              <w:rPr>
                <w:rFonts w:hint="eastAsia"/>
              </w:rPr>
              <w:t>31601345@stu</w:t>
            </w:r>
            <w:r>
              <w:t>.zucc.edu.cn</w:t>
            </w:r>
          </w:p>
        </w:tc>
        <w:tc>
          <w:tcPr>
            <w:tcW w:w="1404" w:type="dxa"/>
            <w:shd w:val="clear" w:color="auto" w:fill="auto"/>
          </w:tcPr>
          <w:p>
            <w:r>
              <w:rPr>
                <w:rFonts w:hint="eastAsia"/>
              </w:rPr>
              <w:t>弘毅1-524</w:t>
            </w:r>
          </w:p>
        </w:tc>
      </w:tr>
    </w:tbl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ascii="Calibri Light" w:hAnsi="Calibri Light" w:cs="Times New Roman"/>
          <w:b/>
          <w:spacing w:val="15"/>
          <w:sz w:val="32"/>
          <w:szCs w:val="56"/>
        </w:rPr>
      </w:pPr>
    </w:p>
    <w:p>
      <w:pPr>
        <w:pStyle w:val="46"/>
      </w:pPr>
      <w:bookmarkStart w:id="28" w:name="_Toc21270"/>
      <w:bookmarkStart w:id="29" w:name="_Toc503060503"/>
      <w:r>
        <w:rPr>
          <w:rFonts w:hint="eastAsia"/>
        </w:rPr>
        <w:t>用</w:t>
      </w:r>
      <w:r>
        <w:t>途</w:t>
      </w:r>
      <w:bookmarkEnd w:id="28"/>
      <w:bookmarkEnd w:id="29"/>
    </w:p>
    <w:p>
      <w:pPr>
        <w:pStyle w:val="45"/>
      </w:pPr>
      <w:bookmarkStart w:id="30" w:name="_Toc503060504"/>
      <w:bookmarkStart w:id="31" w:name="_Toc1704"/>
      <w:r>
        <w:rPr>
          <w:rFonts w:hint="eastAsia"/>
        </w:rPr>
        <w:t>功能</w:t>
      </w:r>
      <w:bookmarkEnd w:id="30"/>
      <w:bookmarkEnd w:id="31"/>
    </w:p>
    <w:p>
      <w:pPr>
        <w:pStyle w:val="44"/>
      </w:pPr>
      <w:bookmarkStart w:id="32" w:name="_Toc10356"/>
      <w:r>
        <w:rPr>
          <w:rFonts w:hint="eastAsia"/>
        </w:rPr>
        <w:t>首页引导页</w:t>
      </w:r>
      <w:bookmarkEnd w:id="32"/>
    </w:p>
    <w:p>
      <w:pPr>
        <w:rPr>
          <w:rFonts w:hint="eastAsia"/>
        </w:rPr>
      </w:pPr>
      <w:r>
        <w:rPr>
          <w:rFonts w:hint="eastAsia"/>
        </w:rPr>
        <w:t>引导页1</w:t>
      </w:r>
    </w:p>
    <w:p>
      <w:pPr>
        <w:pStyle w:val="46"/>
        <w:numPr>
          <w:ilvl w:val="0"/>
          <w:numId w:val="0"/>
        </w:numPr>
        <w:ind w:left="0" w:firstLine="0"/>
      </w:pPr>
      <w:bookmarkStart w:id="33" w:name="_Toc827"/>
      <w:r>
        <w:drawing>
          <wp:inline distT="0" distB="0" distL="0" distR="0">
            <wp:extent cx="3810000" cy="7399020"/>
            <wp:effectExtent l="0" t="0" r="0" b="0"/>
            <wp:docPr id="144" name="图片 144" descr="C:\Users\嗯哼哈吼嘻\AppData\Roaming\Tencent\Users\249326630\TIM\WinTemp\RichOle\)]_]`JXYORM{M67$%@}IP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 descr="C:\Users\嗯哼哈吼嘻\AppData\Roaming\Tencent\Users\249326630\TIM\WinTemp\RichOle\)]_]`JXYORM{M67$%@}IPU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39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引导页2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47160" cy="7360920"/>
            <wp:effectExtent l="0" t="0" r="0" b="0"/>
            <wp:docPr id="145" name="图片 145" descr="C:\Users\嗯哼哈吼嘻\AppData\Roaming\Tencent\Users\249326630\TIM\WinTemp\RichOle\YNZ]7[4I5SV_8D2ZI0~M4Q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 descr="C:\Users\嗯哼哈吼嘻\AppData\Roaming\Tencent\Users\249326630\TIM\WinTemp\RichOle\YNZ]7[4I5SV_8D2ZI0~M4Q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引导页3</w:t>
      </w:r>
    </w:p>
    <w:p/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40480" cy="7475220"/>
            <wp:effectExtent l="0" t="0" r="7620" b="0"/>
            <wp:docPr id="146" name="图片 146" descr="C:\Users\嗯哼哈吼嘻\AppData\Roaming\Tencent\Users\249326630\TIM\WinTemp\RichOle\3$J6BQ78}H4WC~~9]KQJY[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C:\Users\嗯哼哈吼嘻\AppData\Roaming\Tencent\Users\249326630\TIM\WinTemp\RichOle\3$J6BQ78}H4WC~~9]KQJY[J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引导页4</w:t>
      </w:r>
    </w:p>
    <w:p/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55720" cy="7513320"/>
            <wp:effectExtent l="0" t="0" r="0" b="0"/>
            <wp:docPr id="147" name="图片 147" descr="C:\Users\嗯哼哈吼嘻\AppData\Roaming\Tencent\Users\249326630\TIM\WinTemp\RichOle\KTYGF4XK877$`I0_0T@@CB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 descr="C:\Users\嗯哼哈吼嘻\AppData\Roaming\Tencent\Users\249326630\TIM\WinTemp\RichOle\KTYGF4XK877$`I0_0T@@CBX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751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44"/>
      </w:pPr>
      <w:bookmarkStart w:id="34" w:name="_Toc4435"/>
      <w:bookmarkStart w:id="35" w:name="_Toc503060506"/>
      <w:r>
        <w:rPr>
          <w:rFonts w:hint="eastAsia"/>
        </w:rPr>
        <w:t>如何</w:t>
      </w:r>
      <w:r>
        <w:t>注</w:t>
      </w:r>
      <w:r>
        <w:rPr>
          <w:rFonts w:hint="eastAsia"/>
        </w:rPr>
        <w:t>册</w:t>
      </w:r>
      <w:bookmarkEnd w:id="34"/>
    </w:p>
    <w:p>
      <w:pPr>
        <w:ind w:firstLine="420"/>
      </w:pPr>
      <w:r>
        <w:rPr>
          <w:rFonts w:hint="eastAsia"/>
        </w:rPr>
        <w:t>1、点击引导页4的注册，进入如下页面进行注册</w:t>
      </w:r>
      <w:bookmarkEnd w:id="35"/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93820" cy="7391400"/>
            <wp:effectExtent l="0" t="0" r="0" b="0"/>
            <wp:docPr id="148" name="图片 148" descr="C:\Users\嗯哼哈吼嘻\AppData\Roaming\Tencent\Users\249326630\TIM\WinTemp\RichOle\W49${SC1HNM6ZL{XF%IOKM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 descr="C:\Users\嗯哼哈吼嘻\AppData\Roaming\Tencent\Users\249326630\TIM\WinTemp\RichOle\W49${SC1HNM6ZL{XF%IOKMU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tab/>
      </w:r>
      <w:r>
        <w:rPr>
          <w:rFonts w:hint="eastAsia"/>
        </w:rPr>
        <w:t xml:space="preserve">2、点击服务协议查看注册-服务协议 </w:t>
      </w:r>
    </w:p>
    <w:p>
      <w:r>
        <w:drawing>
          <wp:inline distT="0" distB="0" distL="0" distR="0">
            <wp:extent cx="3794760" cy="7322820"/>
            <wp:effectExtent l="0" t="0" r="0" b="0"/>
            <wp:docPr id="150" name="图片 150" descr="C:\Users\嗯哼哈吼嘻\AppData\Roaming\Tencent\Users\249326630\TIM\WinTemp\RichOle\{AN[QR]`28TK)GAA)260%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 descr="C:\Users\嗯哼哈吼嘻\AppData\Roaming\Tencent\Users\249326630\TIM\WinTemp\RichOle\{AN[QR]`28TK)GAA)260%8C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732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</w:t>
      </w:r>
    </w:p>
    <w:p>
      <w:pPr>
        <w:pStyle w:val="44"/>
      </w:pPr>
      <w:bookmarkStart w:id="36" w:name="_Toc503060507"/>
      <w:bookmarkStart w:id="37" w:name="_Toc12015"/>
      <w:r>
        <w:rPr>
          <w:rFonts w:hint="eastAsia"/>
        </w:rPr>
        <w:t>如何</w:t>
      </w:r>
      <w:r>
        <w:t>登录</w:t>
      </w:r>
      <w:bookmarkEnd w:id="36"/>
      <w:bookmarkEnd w:id="37"/>
    </w:p>
    <w:p>
      <w:pPr>
        <w:ind w:firstLine="420"/>
      </w:pPr>
      <w:r>
        <w:rPr>
          <w:rFonts w:hint="eastAsia"/>
        </w:rPr>
        <w:t>1、点击引导页4的登陆，进入如下页面进行登陆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70020" cy="7360920"/>
            <wp:effectExtent l="0" t="0" r="0" b="0"/>
            <wp:docPr id="149" name="图片 149" descr="C:\Users\嗯哼哈吼嘻\AppData\Roaming\Tencent\Users\249326630\TIM\WinTemp\RichOle\C9HVSQ%}R84PI9XPC774]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C:\Users\嗯哼哈吼嘻\AppData\Roaming\Tencent\Users\249326630\TIM\WinTemp\RichOle\C9HVSQ%}R84PI9XPC774]I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002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2、进入登陆界面点击使用其他方式登陆来使用其他方式点击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17620" cy="7383780"/>
            <wp:effectExtent l="0" t="0" r="0" b="7620"/>
            <wp:docPr id="151" name="图片 151" descr="C:\Users\嗯哼哈吼嘻\AppData\Roaming\Tencent\Users\249326630\TIM\WinTemp\RichOle\C[93I3$%8]UI0{WD@`][7_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 descr="C:\Users\嗯哼哈吼嘻\AppData\Roaming\Tencent\Users\249326630\TIM\WinTemp\RichOle\C[93I3$%8]UI0{WD@`][7_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738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</w:p>
    <w:p>
      <w:pPr>
        <w:ind w:firstLine="420"/>
      </w:pPr>
    </w:p>
    <w:p>
      <w:pPr>
        <w:pStyle w:val="44"/>
      </w:pPr>
      <w:bookmarkStart w:id="38" w:name="_Toc21730"/>
      <w:bookmarkStart w:id="39" w:name="_Toc503060508"/>
      <w:r>
        <w:rPr>
          <w:rFonts w:hint="eastAsia"/>
        </w:rPr>
        <w:t>查看附近钓点</w:t>
      </w:r>
      <w:bookmarkEnd w:id="38"/>
    </w:p>
    <w:p>
      <w:pPr>
        <w:ind w:firstLine="420"/>
      </w:pPr>
      <w:r>
        <w:rPr>
          <w:rFonts w:hint="eastAsia"/>
        </w:rPr>
        <w:t>1、登陆成功后，查看的就是附近钓点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794760" cy="7322820"/>
            <wp:effectExtent l="0" t="0" r="0" b="0"/>
            <wp:docPr id="152" name="图片 152" descr="C:\Users\嗯哼哈吼嘻\AppData\Roaming\Tencent\Users\249326630\TIM\WinTemp\RichOle\Q0~JN00UGPI%TOXVBR{@X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 descr="C:\Users\嗯哼哈吼嘻\AppData\Roaming\Tencent\Users\249326630\TIM\WinTemp\RichOle\Q0~JN00UGPI%TOXVBR{@XNU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732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9"/>
    <w:p>
      <w:pPr>
        <w:ind w:firstLine="420"/>
      </w:pPr>
    </w:p>
    <w:p>
      <w:r>
        <w:tab/>
      </w:r>
      <w:r>
        <w:rPr>
          <w:rFonts w:hint="eastAsia"/>
        </w:rPr>
        <w:t>2、点击地点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77640" cy="7437120"/>
            <wp:effectExtent l="0" t="0" r="3810" b="0"/>
            <wp:docPr id="156" name="图片 156" descr="C:\Users\嗯哼哈吼嘻\AppData\Roaming\Tencent\Users\249326630\TIM\WinTemp\RichOle\TVIJJGBOVAMJ(T$3K]S04Z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 descr="C:\Users\嗯哼哈吼嘻\AppData\Roaming\Tencent\Users\249326630\TIM\WinTemp\RichOle\TVIJJGBOVAMJ(T$3K]S04Z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743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3、点击图片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09060" cy="7277100"/>
            <wp:effectExtent l="0" t="0" r="0" b="0"/>
            <wp:docPr id="157" name="图片 157" descr="C:\Users\嗯哼哈吼嘻\AppData\Roaming\Tencent\Users\249326630\TIM\WinTemp\RichOle\{2@_}A8}L@~P5WDHQJRTKW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C:\Users\嗯哼哈吼嘻\AppData\Roaming\Tencent\Users\249326630\TIM\WinTemp\RichOle\{2@_}A8}L@~P5WDHQJRTKWI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</w:rPr>
        <w:t>s</w:t>
      </w:r>
    </w:p>
    <w:p>
      <w:pPr>
        <w:pStyle w:val="44"/>
      </w:pPr>
      <w:bookmarkStart w:id="40" w:name="_Toc9060"/>
      <w:r>
        <w:rPr>
          <w:rFonts w:hint="eastAsia"/>
        </w:rPr>
        <w:t>查看附近渔具店</w:t>
      </w:r>
      <w:bookmarkEnd w:id="40"/>
    </w:p>
    <w:p>
      <w:pPr>
        <w:rPr>
          <w:rFonts w:hint="eastAsia"/>
        </w:rPr>
      </w:pPr>
      <w:r>
        <w:rPr>
          <w:rFonts w:hint="eastAsia"/>
        </w:rPr>
        <w:t>1、点击地图右侧第二个图标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10000" cy="7391400"/>
            <wp:effectExtent l="0" t="0" r="0" b="0"/>
            <wp:docPr id="153" name="图片 153" descr="C:\Users\嗯哼哈吼嘻\AppData\Roaming\Tencent\Users\249326630\TIM\WinTemp\RichOle\R72NF]QWL@1LZPKMS}PU`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 descr="C:\Users\嗯哼哈吼嘻\AppData\Roaming\Tencent\Users\249326630\TIM\WinTemp\RichOle\R72NF]QWL@1LZPKMS}PU`F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</w:pPr>
      <w:r>
        <w:rPr>
          <w:rFonts w:hint="eastAsia"/>
        </w:rPr>
        <w:t>2、点击某个渔具店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77640" cy="7475220"/>
            <wp:effectExtent l="0" t="0" r="3810" b="0"/>
            <wp:docPr id="158" name="图片 158" descr="C:\Users\嗯哼哈吼嘻\AppData\Roaming\Tencent\Users\249326630\TIM\WinTemp\RichOle\B2PR4J0K80FQM66U6BB18T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 descr="C:\Users\嗯哼哈吼嘻\AppData\Roaming\Tencent\Users\249326630\TIM\WinTemp\RichOle\B2PR4J0K80FQM66U6BB18TF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</w:pPr>
      <w:r>
        <w:rPr>
          <w:rFonts w:hint="eastAsia"/>
        </w:rPr>
        <w:t>3、点击详情按钮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02380" cy="7360920"/>
            <wp:effectExtent l="0" t="0" r="7620" b="0"/>
            <wp:docPr id="159" name="图片 159" descr="C:\Users\嗯哼哈吼嘻\AppData\Roaming\Tencent\Users\249326630\TIM\WinTemp\RichOle\P[VZE72F0}2A32E0)E7X(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C:\Users\嗯哼哈吼嘻\AppData\Roaming\Tencent\Users\249326630\TIM\WinTemp\RichOle\P[VZE72F0}2A32E0)E7X(TU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736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</w:pPr>
      <w:r>
        <w:rPr>
          <w:rFonts w:hint="eastAsia"/>
        </w:rPr>
        <w:t>4、点击图片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764280" cy="7421880"/>
            <wp:effectExtent l="0" t="0" r="7620" b="7620"/>
            <wp:docPr id="160" name="图片 160" descr="C:\Users\嗯哼哈吼嘻\AppData\Roaming\Tencent\Users\249326630\TIM\WinTemp\RichOle\`}$~{(06`~{UJ~X~N`~`F)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C:\Users\嗯哼哈吼嘻\AppData\Roaming\Tencent\Users\249326630\TIM\WinTemp\RichOle\`}$~{(06`~{UJ~X~N`~`F)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742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hint="eastAsia" w:ascii="Calibri Light" w:hAnsi="Calibri Light" w:cs="Times New Roman"/>
          <w:b/>
          <w:spacing w:val="15"/>
          <w:sz w:val="32"/>
          <w:szCs w:val="56"/>
        </w:rPr>
      </w:pPr>
    </w:p>
    <w:p>
      <w:pPr>
        <w:pStyle w:val="44"/>
      </w:pPr>
      <w:bookmarkStart w:id="41" w:name="_Toc503060510"/>
      <w:bookmarkStart w:id="42" w:name="_Toc192"/>
      <w:r>
        <w:rPr>
          <w:rFonts w:hint="eastAsia"/>
        </w:rPr>
        <w:t>查看附近自定义地点</w:t>
      </w:r>
      <w:bookmarkEnd w:id="41"/>
      <w:bookmarkEnd w:id="42"/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</w:pPr>
      <w:r>
        <w:rPr>
          <w:rFonts w:hint="eastAsia"/>
        </w:rPr>
        <w:t>1、点击右侧第三个图标</w:t>
      </w: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</w:pPr>
      <w:r>
        <w:t xml:space="preserve"> </w:t>
      </w:r>
      <w:r>
        <w:rPr>
          <w:sz w:val="24"/>
          <w:szCs w:val="24"/>
        </w:rPr>
        <w:drawing>
          <wp:inline distT="0" distB="0" distL="0" distR="0">
            <wp:extent cx="3855720" cy="7536180"/>
            <wp:effectExtent l="0" t="0" r="0" b="7620"/>
            <wp:docPr id="154" name="图片 154" descr="C:\Users\嗯哼哈吼嘻\AppData\Roaming\Tencent\Users\249326630\TIM\WinTemp\RichOle\JHKK5)9JVFX5ETRME9G0U6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 descr="C:\Users\嗯哼哈吼嘻\AppData\Roaming\Tencent\Users\249326630\TIM\WinTemp\RichOle\JHKK5)9JVFX5ETRME9G0U6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afterLines="-2147483648" w:line="240" w:lineRule="auto"/>
        <w:contextualSpacing w:val="0"/>
        <w:textAlignment w:val="auto"/>
      </w:pPr>
      <w:r>
        <w:rPr>
          <w:rFonts w:hint="eastAsia"/>
        </w:rPr>
        <w:t>2、点击某个地点</w:t>
      </w:r>
    </w:p>
    <w:p>
      <w:pPr>
        <w:rPr>
          <w:sz w:val="24"/>
          <w:szCs w:val="24"/>
        </w:rPr>
      </w:pPr>
    </w:p>
    <w:p>
      <w:pPr>
        <w:numPr>
          <w:ilvl w:val="0"/>
          <w:numId w:val="0"/>
        </w:numPr>
        <w:spacing w:after="0" w:afterLines="-2147483648" w:line="240" w:lineRule="auto"/>
        <w:contextualSpacing w:val="0"/>
        <w:textAlignment w:val="auto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47160" cy="7429500"/>
            <wp:effectExtent l="0" t="0" r="0" b="0"/>
            <wp:docPr id="161" name="图片 161" descr="C:\Users\嗯哼哈吼嘻\AppData\Roaming\Tencent\Users\249326630\TIM\WinTemp\RichOle\D_C1UC]U{AW_ELWK$XA80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C:\Users\嗯哼哈吼嘻\AppData\Roaming\Tencent\Users\249326630\TIM\WinTemp\RichOle\D_C1UC]U{AW_ELWK$XA80U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afterLines="-2147483648" w:line="240" w:lineRule="auto"/>
        <w:contextualSpacing w:val="0"/>
        <w:textAlignment w:val="auto"/>
        <w:rPr>
          <w:sz w:val="24"/>
          <w:szCs w:val="24"/>
        </w:rPr>
      </w:pPr>
      <w:r>
        <w:rPr>
          <w:rFonts w:hint="eastAsia"/>
          <w:sz w:val="24"/>
          <w:szCs w:val="24"/>
        </w:rPr>
        <w:t>3、点击详情按钮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32860" cy="7475220"/>
            <wp:effectExtent l="0" t="0" r="0" b="0"/>
            <wp:docPr id="162" name="图片 162" descr="C:\Users\嗯哼哈吼嘻\AppData\Roaming\Tencent\Users\249326630\TIM\WinTemp\RichOle\K9AUCCE)$`3WD(@YV}6%E9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C:\Users\嗯哼哈吼嘻\AppData\Roaming\Tencent\Users\249326630\TIM\WinTemp\RichOle\K9AUCCE)$`3WD(@YV}6%E9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747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afterLines="-2147483648" w:line="240" w:lineRule="auto"/>
        <w:contextualSpacing w:val="0"/>
        <w:textAlignment w:val="auto"/>
      </w:pPr>
      <w:r>
        <w:rPr>
          <w:rFonts w:hint="eastAsia"/>
        </w:rPr>
        <w:t>4、点击图片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16680" cy="7536180"/>
            <wp:effectExtent l="0" t="0" r="7620" b="7620"/>
            <wp:docPr id="163" name="图片 163" descr="C:\Users\嗯哼哈吼嘻\AppData\Roaming\Tencent\Users\249326630\TIM\WinTemp\RichOle\KR@(AID_SCOO$$B4HW]U}Z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 descr="C:\Users\嗯哼哈吼嘻\AppData\Roaming\Tencent\Users\249326630\TIM\WinTemp\RichOle\KR@(AID_SCOO$$B4HW]U}ZK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after="0" w:afterLines="-2147483648" w:line="240" w:lineRule="auto"/>
        <w:contextualSpacing w:val="0"/>
        <w:textAlignment w:val="auto"/>
        <w:rPr>
          <w:rFonts w:hint="eastAsia"/>
        </w:rPr>
      </w:pPr>
    </w:p>
    <w:p>
      <w:pPr>
        <w:numPr>
          <w:ilvl w:val="1"/>
          <w:numId w:val="0"/>
        </w:numPr>
        <w:spacing w:after="3588" w:afterLines="1150" w:line="720" w:lineRule="auto"/>
        <w:contextualSpacing/>
        <w:textAlignment w:val="center"/>
        <w:rPr>
          <w:rFonts w:hint="eastAsia"/>
        </w:rPr>
      </w:pPr>
    </w:p>
    <w:p>
      <w:pPr>
        <w:pStyle w:val="44"/>
      </w:pPr>
      <w:bookmarkStart w:id="43" w:name="_Toc503060511"/>
      <w:bookmarkStart w:id="44" w:name="_Toc12340"/>
      <w:r>
        <w:rPr>
          <w:rFonts w:hint="eastAsia"/>
        </w:rPr>
        <w:t>查看附近钓友</w:t>
      </w:r>
      <w:bookmarkEnd w:id="43"/>
      <w:bookmarkEnd w:id="44"/>
    </w:p>
    <w:p>
      <w:r>
        <w:rPr>
          <w:rFonts w:hint="eastAsia"/>
        </w:rPr>
        <w:t>点击右侧第三个图标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09060" cy="7429500"/>
            <wp:effectExtent l="0" t="0" r="0" b="0"/>
            <wp:docPr id="155" name="图片 155" descr="C:\Users\嗯哼哈吼嘻\AppData\Roaming\Tencent\Users\249326630\TIM\WinTemp\RichOle\MW0[07AAZ9Y[2MYQ8D_GI%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 descr="C:\Users\嗯哼哈吼嘻\AppData\Roaming\Tencent\Users\249326630\TIM\WinTemp\RichOle\MW0[07AAZ9Y[2MYQ8D_GI%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4"/>
      </w:pPr>
      <w:bookmarkStart w:id="45" w:name="_Toc9392"/>
      <w:bookmarkStart w:id="46" w:name="_Toc503060512"/>
      <w:r>
        <w:rPr>
          <w:rFonts w:hint="eastAsia"/>
        </w:rPr>
        <w:t>发现界面</w:t>
      </w:r>
      <w:bookmarkEnd w:id="45"/>
    </w:p>
    <w:bookmarkEnd w:id="46"/>
    <w:p/>
    <w:p>
      <w:r>
        <w:rPr>
          <w:rFonts w:hint="eastAsia"/>
        </w:rPr>
        <w:t>1、动态-推荐页面</w:t>
      </w:r>
    </w:p>
    <w:p>
      <w:r>
        <w:rPr>
          <w:rFonts w:hint="eastAsia"/>
        </w:rPr>
        <w:t>点击下方发现按钮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771900" cy="7429500"/>
            <wp:effectExtent l="0" t="0" r="0" b="0"/>
            <wp:docPr id="164" name="图片 164" descr="C:\Users\嗯哼哈吼嘻\AppData\Roaming\Tencent\Users\249326630\TIM\WinTemp\RichOle\FEJC]WXA7@(ND$~EON@F}%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 descr="C:\Users\嗯哼哈吼嘻\AppData\Roaming\Tencent\Users\249326630\TIM\WinTemp\RichOle\FEJC]WXA7@(ND$~EON@F}%E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2、动态-好友页面</w:t>
      </w:r>
    </w:p>
    <w:p>
      <w:r>
        <w:rPr>
          <w:rFonts w:hint="eastAsia"/>
        </w:rPr>
        <w:t>点击好友按钮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794760" cy="7467600"/>
            <wp:effectExtent l="0" t="0" r="0" b="0"/>
            <wp:docPr id="165" name="图片 165" descr="C:\Users\嗯哼哈吼嘻\AppData\Roaming\Tencent\Users\249326630\TIM\WinTemp\RichOle\7`$Z2OMHTEXOEN@0)QDHZ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 descr="C:\Users\嗯哼哈吼嘻\AppData\Roaming\Tencent\Users\249326630\TIM\WinTemp\RichOle\7`$Z2OMHTEXOEN@0)QDHZC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3、活动-推荐页面</w:t>
      </w:r>
    </w:p>
    <w:p>
      <w:r>
        <w:rPr>
          <w:rFonts w:hint="eastAsia"/>
        </w:rPr>
        <w:t>点击活动按钮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32860" cy="7376160"/>
            <wp:effectExtent l="0" t="0" r="0" b="0"/>
            <wp:docPr id="166" name="图片 166" descr="C:\Users\嗯哼哈吼嘻\AppData\Roaming\Tencent\Users\249326630\TIM\WinTemp\RichOle\A7AH5HH$ST(`A_SCET(1[S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 descr="C:\Users\嗯哼哈吼嘻\AppData\Roaming\Tencent\Users\249326630\TIM\WinTemp\RichOle\A7AH5HH$ST(`A_SCET(1[S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737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3、活动-好友页面</w:t>
      </w:r>
    </w:p>
    <w:p>
      <w:r>
        <w:rPr>
          <w:rFonts w:hint="eastAsia"/>
        </w:rPr>
        <w:t>点击好友按钮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77640" cy="7391400"/>
            <wp:effectExtent l="0" t="0" r="3810" b="0"/>
            <wp:docPr id="167" name="图片 167" descr="C:\Users\嗯哼哈吼嘻\AppData\Roaming\Tencent\Users\249326630\TIM\WinTemp\RichOle\DRN@1A_}Y0WWK~7L@8}~I2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 descr="C:\Users\嗯哼哈吼嘻\AppData\Roaming\Tencent\Users\249326630\TIM\WinTemp\RichOle\DRN@1A_}Y0WWK~7L@8}~I2U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6"/>
        <w:ind w:left="465" w:firstLine="0" w:firstLineChars="0"/>
      </w:pPr>
    </w:p>
    <w:p>
      <w:pPr>
        <w:pStyle w:val="44"/>
      </w:pPr>
      <w:bookmarkStart w:id="47" w:name="_Toc29283"/>
      <w:bookmarkStart w:id="48" w:name="_Toc503060513"/>
      <w:r>
        <w:rPr>
          <w:rFonts w:hint="eastAsia"/>
        </w:rPr>
        <w:t>添加活动</w:t>
      </w:r>
      <w:bookmarkEnd w:id="47"/>
    </w:p>
    <w:p/>
    <w:p>
      <w:pPr>
        <w:pStyle w:val="66"/>
        <w:numPr>
          <w:ilvl w:val="0"/>
          <w:numId w:val="2"/>
        </w:numPr>
        <w:ind w:firstLineChars="0"/>
      </w:pPr>
      <w:r>
        <w:rPr>
          <w:rFonts w:hint="eastAsia"/>
        </w:rPr>
        <w:t>点击某个地点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878580" cy="7444740"/>
            <wp:effectExtent l="0" t="0" r="7620" b="3810"/>
            <wp:docPr id="168" name="图片 168" descr="C:\Users\嗯哼哈吼嘻\AppData\Roaming\Tencent\Users\249326630\TIM\WinTemp\RichOle\KV4ISTK$0SMW~(~1%[Y)4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 descr="C:\Users\嗯哼哈吼嘻\AppData\Roaming\Tencent\Users\249326630\TIM\WinTemp\RichOle\KV4ISTK$0SMW~(~1%[Y)4Y3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744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6"/>
        <w:ind w:left="360" w:firstLine="0" w:firstLineChars="0"/>
        <w:rPr>
          <w:rFonts w:hint="eastAsia"/>
        </w:rPr>
      </w:pPr>
    </w:p>
    <w:p>
      <w:pPr>
        <w:pStyle w:val="66"/>
        <w:numPr>
          <w:ilvl w:val="0"/>
          <w:numId w:val="2"/>
        </w:numPr>
        <w:ind w:firstLineChars="0"/>
      </w:pPr>
      <w:r>
        <w:rPr>
          <w:rFonts w:hint="eastAsia"/>
        </w:rPr>
        <w:t>查看地点历史活动</w:t>
      </w:r>
    </w:p>
    <w:p>
      <w:pPr>
        <w:pStyle w:val="66"/>
        <w:ind w:left="360" w:firstLine="0" w:firstLineChars="0"/>
        <w:rPr>
          <w:rFonts w:hint="eastAsia"/>
        </w:rPr>
      </w:pPr>
      <w:r>
        <w:rPr>
          <w:rFonts w:hint="eastAsia"/>
        </w:rPr>
        <w:t>点击活动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47160" cy="7437120"/>
            <wp:effectExtent l="0" t="0" r="0" b="0"/>
            <wp:docPr id="169" name="图片 169" descr="C:\Users\嗯哼哈吼嘻\AppData\Roaming\Tencent\Users\249326630\TIM\WinTemp\RichOle\RX6JQE%AX0P$${ROUV$$2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 descr="C:\Users\嗯哼哈吼嘻\AppData\Roaming\Tencent\Users\249326630\TIM\WinTemp\RichOle\RX6JQE%AX0P$${ROUV$$21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7160" cy="743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6"/>
        <w:numPr>
          <w:ilvl w:val="0"/>
          <w:numId w:val="2"/>
        </w:numPr>
        <w:ind w:hanging="360" w:firstLineChars="0"/>
        <w:rPr>
          <w:rFonts w:hint="eastAsia"/>
        </w:rPr>
      </w:pPr>
      <w:r>
        <w:rPr>
          <w:rFonts w:hint="eastAsia"/>
        </w:rPr>
        <w:t>点击创建活动按钮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878580" cy="7498080"/>
            <wp:effectExtent l="0" t="0" r="7620" b="7620"/>
            <wp:docPr id="170" name="图片 170" descr="C:\Users\嗯哼哈吼嘻\AppData\Roaming\Tencent\Users\249326630\TIM\WinTemp\RichOle\E}NWPQR}FQ4N}A8}DV4Y0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 descr="C:\Users\嗯哼哈吼嘻\AppData\Roaming\Tencent\Users\249326630\TIM\WinTemp\RichOle\E}NWPQR}FQ4N}A8}DV4Y0S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749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6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点击地点后的加号-添加活动和地点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916680" cy="7566660"/>
            <wp:effectExtent l="0" t="0" r="7620" b="0"/>
            <wp:docPr id="171" name="图片 171" descr="C:\Users\嗯哼哈吼嘻\AppData\Roaming\Tencent\Users\249326630\TIM\WinTemp\RichOle\_4JOQ_H6~K(9URU9457_C9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 descr="C:\Users\嗯哼哈吼嘻\AppData\Roaming\Tencent\Users\249326630\TIM\WinTemp\RichOle\_4JOQ_H6~K(9URU9457_C9S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756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6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点击加号-跳转到增加页面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137660" cy="7498080"/>
            <wp:effectExtent l="0" t="0" r="0" b="7620"/>
            <wp:docPr id="172" name="图片 172" descr="C:\Users\嗯哼哈吼嘻\AppData\Roaming\Tencent\Users\249326630\TIM\WinTemp\RichOle\)N0YN9`5L%PG7U1LXO228V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 descr="C:\Users\嗯哼哈吼嘻\AppData\Roaming\Tencent\Users\249326630\TIM\WinTemp\RichOle\)N0YN9`5L%PG7U1LXO228VH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749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6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输入地点，点击搜索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870960" cy="7459980"/>
            <wp:effectExtent l="0" t="0" r="0" b="7620"/>
            <wp:docPr id="173" name="图片 173" descr="C:\Users\嗯哼哈吼嘻\AppData\Roaming\Tencent\Users\249326630\TIM\WinTemp\RichOle\V$RF~9$T(@QA@T0(_7`@5}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 descr="C:\Users\嗯哼哈吼嘻\AppData\Roaming\Tencent\Users\249326630\TIM\WinTemp\RichOle\V$RF~9$T(@QA@T0(_7`@5}A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6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确认该地点-点击地点</w:t>
      </w:r>
    </w:p>
    <w:p>
      <w:pPr>
        <w:pStyle w:val="66"/>
        <w:numPr>
          <w:ilvl w:val="0"/>
          <w:numId w:val="0"/>
        </w:numPr>
        <w:ind w:left="360" w:firstLine="0" w:firstLineChars="0"/>
        <w:rPr>
          <w:sz w:val="24"/>
          <w:szCs w:val="24"/>
        </w:rPr>
      </w:pPr>
      <w:r>
        <w:drawing>
          <wp:inline distT="0" distB="0" distL="0" distR="0">
            <wp:extent cx="3954780" cy="7612380"/>
            <wp:effectExtent l="0" t="0" r="7620" b="7620"/>
            <wp:docPr id="174" name="图片 174" descr="C:\Users\嗯哼哈吼嘻\AppData\Roaming\Tencent\Users\249326630\TIM\WinTemp\RichOle\2{FT`6O})_66(4TS%_2V9_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C:\Users\嗯哼哈吼嘻\AppData\Roaming\Tencent\Users\249326630\TIM\WinTemp\RichOle\2{FT`6O})_66(4TS%_2V9_K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76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6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确认该地点活动时间-点击确认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000500" cy="7467600"/>
            <wp:effectExtent l="0" t="0" r="0" b="0"/>
            <wp:docPr id="175" name="图片 175" descr="C:\Users\嗯哼哈吼嘻\AppData\Roaming\Tencent\Users\249326630\TIM\WinTemp\RichOle\6E]`D}S5~_97~66AN@~5V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 descr="C:\Users\嗯哼哈吼嘻\AppData\Roaming\Tencent\Users\249326630\TIM\WinTemp\RichOle\6E]`D}S5~_97~66AN@~5VF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746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6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9、确认时间-输入时间，点击确认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992880" cy="7498080"/>
            <wp:effectExtent l="0" t="0" r="7620" b="7620"/>
            <wp:docPr id="176" name="图片 176" descr="C:\Users\嗯哼哈吼嘻\AppData\Roaming\Tencent\Users\249326630\TIM\WinTemp\RichOle\[DW4K~U{0`L9R`$U52({_H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 descr="C:\Users\嗯哼哈吼嘻\AppData\Roaming\Tencent\Users\249326630\TIM\WinTemp\RichOle\[DW4K~U{0`L9R`$U52({_H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749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6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确认添加好地点</w:t>
      </w:r>
    </w:p>
    <w:p>
      <w:pPr>
        <w:pStyle w:val="66"/>
        <w:ind w:left="360" w:firstLine="0" w:firstLineChars="0"/>
        <w:rPr>
          <w:rFonts w:hint="eastAsia"/>
          <w:sz w:val="24"/>
          <w:szCs w:val="24"/>
        </w:rPr>
      </w:pPr>
      <w:r>
        <w:drawing>
          <wp:inline distT="0" distB="0" distL="0" distR="0">
            <wp:extent cx="3802380" cy="7376160"/>
            <wp:effectExtent l="0" t="0" r="7620" b="0"/>
            <wp:docPr id="177" name="图片 177" descr="C:\Users\嗯哼哈吼嘻\AppData\Roaming\Tencent\Users\249326630\TIM\WinTemp\RichOle\(3(VY[F6P%KGA~1]RTBV2T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 descr="C:\Users\嗯哼哈吼嘻\AppData\Roaming\Tencent\Users\249326630\TIM\WinTemp\RichOle\(3(VY[F6P%KGA~1]RTBV2T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737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bookmarkEnd w:id="48"/>
    <w:p/>
    <w:p>
      <w:pPr>
        <w:pStyle w:val="44"/>
      </w:pPr>
      <w:bookmarkStart w:id="49" w:name="_Toc11468"/>
      <w:bookmarkStart w:id="50" w:name="_Toc503060514"/>
      <w:r>
        <w:rPr>
          <w:rFonts w:hint="eastAsia"/>
        </w:rPr>
        <w:t>地点评论</w:t>
      </w:r>
      <w:bookmarkEnd w:id="49"/>
    </w:p>
    <w:p>
      <w:pPr>
        <w:pStyle w:val="66"/>
        <w:numPr>
          <w:ilvl w:val="0"/>
          <w:numId w:val="3"/>
        </w:numPr>
        <w:ind w:firstLineChars="0"/>
      </w:pPr>
      <w:r>
        <w:rPr>
          <w:rFonts w:hint="eastAsia"/>
        </w:rPr>
        <w:t>在地点详细信息界面点击评论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886200" cy="7505700"/>
            <wp:effectExtent l="0" t="0" r="0" b="0"/>
            <wp:docPr id="178" name="图片 178" descr="C:\Users\嗯哼哈吼嘻\AppData\Roaming\Tencent\Users\249326630\TIM\WinTemp\RichOle\)I7AZC$TB%Z2FQ}]R92]$0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 descr="C:\Users\嗯哼哈吼嘻\AppData\Roaming\Tencent\Users\249326630\TIM\WinTemp\RichOle\)I7AZC$TB%Z2FQ}]R92]$0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6"/>
        <w:ind w:left="360" w:firstLine="0" w:firstLineChars="0"/>
        <w:rPr>
          <w:rFonts w:hint="eastAsia"/>
        </w:rPr>
      </w:pPr>
    </w:p>
    <w:p>
      <w:pPr>
        <w:pStyle w:val="66"/>
        <w:numPr>
          <w:ilvl w:val="0"/>
          <w:numId w:val="3"/>
        </w:numPr>
        <w:ind w:firstLineChars="0"/>
      </w:pPr>
      <w:r>
        <w:rPr>
          <w:rFonts w:hint="eastAsia"/>
        </w:rPr>
        <w:t>显示所有评论</w:t>
      </w:r>
      <w:bookmarkEnd w:id="50"/>
    </w:p>
    <w:p>
      <w:pPr>
        <w:rPr>
          <w:sz w:val="24"/>
          <w:szCs w:val="24"/>
        </w:rPr>
      </w:pPr>
      <w:r>
        <w:drawing>
          <wp:inline distT="0" distB="0" distL="0" distR="0">
            <wp:extent cx="3855720" cy="7376160"/>
            <wp:effectExtent l="0" t="0" r="0" b="0"/>
            <wp:docPr id="179" name="图片 179" descr="C:\Users\嗯哼哈吼嘻\AppData\Roaming\Tencent\Users\249326630\TIM\WinTemp\RichOle\5G$I4}0S0ETEI%]BMARB$}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C:\Users\嗯哼哈吼嘻\AppData\Roaming\Tencent\Users\249326630\TIM\WinTemp\RichOle\5G$I4}0S0ETEI%]BMARB$}Q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737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3、发表我的评论-点击发表评论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878580" cy="7498080"/>
            <wp:effectExtent l="0" t="0" r="7620" b="7620"/>
            <wp:docPr id="180" name="图片 180" descr="C:\Users\嗯哼哈吼嘻\AppData\Roaming\Tencent\Users\249326630\TIM\WinTemp\RichOle\8}L`9)NXOTMO9}AYL8`GXW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 descr="C:\Users\嗯哼哈吼嘻\AppData\Roaming\Tencent\Users\249326630\TIM\WinTemp\RichOle\8}L`9)NXOTMO9}AYL8`GXWY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749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44"/>
      </w:pPr>
      <w:bookmarkStart w:id="51" w:name="_Toc25656"/>
      <w:bookmarkStart w:id="52" w:name="_Toc503060521"/>
      <w:r>
        <w:rPr>
          <w:rFonts w:hint="eastAsia"/>
        </w:rPr>
        <w:t>反馈</w:t>
      </w:r>
      <w:bookmarkEnd w:id="51"/>
    </w:p>
    <w:p>
      <w:r>
        <w:rPr>
          <w:rFonts w:hint="eastAsia"/>
        </w:rPr>
        <w:t>1、在地点详细信息界面点击评论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886200" cy="7505700"/>
            <wp:effectExtent l="0" t="0" r="0" b="0"/>
            <wp:docPr id="181" name="图片 181" descr="C:\Users\嗯哼哈吼嘻\AppData\Roaming\Tencent\Users\249326630\TIM\WinTemp\RichOle\)I7AZC$TB%Z2FQ}]R92]$0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 descr="C:\Users\嗯哼哈吼嘻\AppData\Roaming\Tencent\Users\249326630\TIM\WinTemp\RichOle\)I7AZC$TB%Z2FQ}]R92]$0Y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52"/>
    <w:p>
      <w:pPr>
        <w:ind w:firstLine="630" w:firstLineChars="300"/>
      </w:pPr>
    </w:p>
    <w:p>
      <w:pPr>
        <w:ind w:firstLine="630" w:firstLineChars="300"/>
      </w:pPr>
    </w:p>
    <w:p>
      <w:pPr>
        <w:ind w:firstLine="630" w:firstLineChars="300"/>
      </w:pPr>
    </w:p>
    <w:p>
      <w:pPr>
        <w:ind w:firstLine="630" w:firstLineChars="300"/>
      </w:pPr>
    </w:p>
    <w:p>
      <w:pPr>
        <w:ind w:firstLine="630" w:firstLineChars="300"/>
      </w:pPr>
    </w:p>
    <w:p>
      <w:pPr>
        <w:ind w:firstLine="630" w:firstLineChars="300"/>
      </w:pPr>
    </w:p>
    <w:p>
      <w:pPr>
        <w:ind w:firstLine="630" w:firstLineChars="300"/>
      </w:pPr>
    </w:p>
    <w:p>
      <w:pPr>
        <w:ind w:firstLine="630" w:firstLineChars="300"/>
      </w:pPr>
    </w:p>
    <w:p>
      <w:pPr>
        <w:ind w:firstLine="630" w:firstLineChars="300"/>
      </w:pPr>
    </w:p>
    <w:p/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6" w:h="16838"/>
      <w:pgMar w:top="1440" w:right="1800" w:bottom="1440" w:left="1800" w:header="851" w:footer="992" w:gutter="0"/>
      <w:pgNumType w:start="1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1680231345"/>
      <w:docPartObj>
        <w:docPartGallery w:val="autotext"/>
      </w:docPartObj>
    </w:sdtPr>
    <w:sdtContent>
      <w:sdt>
        <w:sdtPr>
          <w:id w:val="-1705238520"/>
          <w:docPartObj>
            <w:docPartGallery w:val="autotext"/>
          </w:docPartObj>
        </w:sdtPr>
        <w:sdtContent>
          <w:p>
            <w:pPr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45</w:t>
            </w:r>
            <w:r>
              <w:rPr>
                <w:b/>
                <w:bCs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</w:rPr>
              <w:t>133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ind w:left="105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ind w:left="105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WordPictureWatermark246804689" o:spid="_x0000_s4098" o:spt="75" type="#_x0000_t75" style="position:absolute;left:0pt;height:399.75pt;width:399.75pt;mso-position-horizontal:center;mso-position-horizontal-relative:margin;mso-position-vertical:center;mso-position-vertical-relative:margin;z-index:-251656192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TIM图片20171014105131"/>
          <o:lock v:ext="edit" aspectratio="t"/>
        </v:shape>
      </w:pict>
    </w:r>
    <w:r>
      <w:rPr>
        <w:rFonts w:hint="eastAsia"/>
      </w:rPr>
      <w:t>PRD-2018-G07</w:t>
    </w:r>
  </w:p>
  <w:p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r>
      <w:pict>
        <v:shape id="WordPictureWatermark246804688" o:spid="_x0000_s4099" o:spt="75" type="#_x0000_t75" style="position:absolute;left:0pt;height:399.75pt;width:399.75pt;mso-position-horizontal:center;mso-position-horizontal-relative:margin;mso-position-vertical:center;mso-position-vertical-relative:margin;z-index:-251657216;mso-width-relative:page;mso-height-relative:page;" filled="f" o:preferrelative="t" stroked="f" coordsize="21600,21600" o:allowincell="f">
          <v:path/>
          <v:fill on="f" focussize="0,0"/>
          <v:stroke on="f" joinstyle="miter"/>
          <v:imagedata r:id="rId1" gain="19661f" blacklevel="22938f" o:title="TIM图片20171014105131"/>
          <o:lock v:ext="edit" aspectratio="t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854573966"/>
      <w:docPartObj>
        <w:docPartGallery w:val="autotext"/>
      </w:docPartObj>
    </w:sdtPr>
    <w:sdtContent>
      <w:p>
        <w:r>
          <w:pict>
            <v:shape id="WordPictureWatermark246804687" o:spid="_x0000_s4097" o:spt="75" type="#_x0000_t75" style="position:absolute;left:0pt;height:399.75pt;width:399.75pt;mso-position-horizontal:center;mso-position-horizontal-relative:margin;mso-position-vertical:center;mso-position-vertical-relative:margin;z-index:-251658240;mso-width-relative:page;mso-height-relative:page;" filled="f" o:preferrelative="t" stroked="f" coordsize="21600,21600" o:allowincell="f">
              <v:path/>
              <v:fill on="f" focussize="0,0"/>
              <v:stroke on="f" joinstyle="miter"/>
              <v:imagedata r:id="rId1" gain="19661f" blacklevel="22938f" o:title="TIM图片20171014105131"/>
              <o:lock v:ext="edit" aspectratio="t"/>
            </v:shape>
          </w:pict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4D2D53"/>
    <w:multiLevelType w:val="multilevel"/>
    <w:tmpl w:val="0B4D2D53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C1D0871"/>
    <w:multiLevelType w:val="multilevel"/>
    <w:tmpl w:val="2C1D0871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4E64099"/>
    <w:multiLevelType w:val="multilevel"/>
    <w:tmpl w:val="54E64099"/>
    <w:lvl w:ilvl="0" w:tentative="0">
      <w:start w:val="1"/>
      <w:numFmt w:val="decimal"/>
      <w:pStyle w:val="46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45"/>
      <w:lvlText w:val="%1.%2"/>
      <w:lvlJc w:val="left"/>
      <w:pPr>
        <w:ind w:left="709" w:hanging="709"/>
      </w:pPr>
      <w:rPr>
        <w:rFonts w:hint="eastAsia"/>
      </w:rPr>
    </w:lvl>
    <w:lvl w:ilvl="2" w:tentative="0">
      <w:start w:val="1"/>
      <w:numFmt w:val="decimal"/>
      <w:pStyle w:val="44"/>
      <w:lvlText w:val="%1.%2.%3"/>
      <w:lvlJc w:val="left"/>
      <w:pPr>
        <w:ind w:left="992" w:hanging="992"/>
      </w:pPr>
      <w:rPr>
        <w:rFonts w:hint="eastAsia"/>
      </w:rPr>
    </w:lvl>
    <w:lvl w:ilvl="3" w:tentative="0">
      <w:start w:val="1"/>
      <w:numFmt w:val="decimal"/>
      <w:pStyle w:val="72"/>
      <w:lvlText w:val="%1.%2.%3.%4"/>
      <w:lvlJc w:val="left"/>
      <w:pPr>
        <w:ind w:left="1276" w:hanging="1276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425" w:hanging="425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425" w:hanging="425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425" w:hanging="425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25" w:hanging="425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425" w:hanging="425"/>
      </w:pPr>
      <w:rPr>
        <w:rFonts w:hint="eastAsia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15:person w15:author="bananice">
    <w15:presenceInfo w15:providerId="WPS Office" w15:userId="336231662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attachedTemplate r:id="rId1"/>
  <w:trackRevisions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3,4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606"/>
    <w:rsid w:val="00000F10"/>
    <w:rsid w:val="00001056"/>
    <w:rsid w:val="00003E4D"/>
    <w:rsid w:val="00011FCE"/>
    <w:rsid w:val="000131E9"/>
    <w:rsid w:val="000133C2"/>
    <w:rsid w:val="0001353D"/>
    <w:rsid w:val="000149A1"/>
    <w:rsid w:val="00017D99"/>
    <w:rsid w:val="0002151C"/>
    <w:rsid w:val="00021BB3"/>
    <w:rsid w:val="0002430B"/>
    <w:rsid w:val="000258DD"/>
    <w:rsid w:val="00025F6F"/>
    <w:rsid w:val="00035385"/>
    <w:rsid w:val="00037DFF"/>
    <w:rsid w:val="00040324"/>
    <w:rsid w:val="000503A2"/>
    <w:rsid w:val="00050CF2"/>
    <w:rsid w:val="00052211"/>
    <w:rsid w:val="00052ED6"/>
    <w:rsid w:val="000555FB"/>
    <w:rsid w:val="0006018F"/>
    <w:rsid w:val="000603C4"/>
    <w:rsid w:val="00060A00"/>
    <w:rsid w:val="00061D1E"/>
    <w:rsid w:val="00062BC5"/>
    <w:rsid w:val="00063E9F"/>
    <w:rsid w:val="00063EB6"/>
    <w:rsid w:val="00067418"/>
    <w:rsid w:val="0007030C"/>
    <w:rsid w:val="000752C5"/>
    <w:rsid w:val="0007555F"/>
    <w:rsid w:val="00086422"/>
    <w:rsid w:val="000864B2"/>
    <w:rsid w:val="000867E4"/>
    <w:rsid w:val="00090209"/>
    <w:rsid w:val="0009039C"/>
    <w:rsid w:val="000934CD"/>
    <w:rsid w:val="000944C5"/>
    <w:rsid w:val="00094834"/>
    <w:rsid w:val="000961A1"/>
    <w:rsid w:val="000964BC"/>
    <w:rsid w:val="00097C79"/>
    <w:rsid w:val="000A3332"/>
    <w:rsid w:val="000A6DC5"/>
    <w:rsid w:val="000C04A3"/>
    <w:rsid w:val="000C28DC"/>
    <w:rsid w:val="000C2DE9"/>
    <w:rsid w:val="000C4473"/>
    <w:rsid w:val="000C5242"/>
    <w:rsid w:val="000C6EA7"/>
    <w:rsid w:val="000D4905"/>
    <w:rsid w:val="000D5E9A"/>
    <w:rsid w:val="000E4F1A"/>
    <w:rsid w:val="000E50EB"/>
    <w:rsid w:val="000E7254"/>
    <w:rsid w:val="000F1D70"/>
    <w:rsid w:val="000F4BCE"/>
    <w:rsid w:val="000F4FED"/>
    <w:rsid w:val="001009C1"/>
    <w:rsid w:val="00111AD7"/>
    <w:rsid w:val="00113088"/>
    <w:rsid w:val="001157DD"/>
    <w:rsid w:val="00124915"/>
    <w:rsid w:val="001309B9"/>
    <w:rsid w:val="00135131"/>
    <w:rsid w:val="00140516"/>
    <w:rsid w:val="00141727"/>
    <w:rsid w:val="00147D5B"/>
    <w:rsid w:val="00153B47"/>
    <w:rsid w:val="001577A4"/>
    <w:rsid w:val="0016090E"/>
    <w:rsid w:val="00162C84"/>
    <w:rsid w:val="0016306A"/>
    <w:rsid w:val="00163DFE"/>
    <w:rsid w:val="00164536"/>
    <w:rsid w:val="001662A1"/>
    <w:rsid w:val="001731A6"/>
    <w:rsid w:val="00174B25"/>
    <w:rsid w:val="00174F0F"/>
    <w:rsid w:val="00175B62"/>
    <w:rsid w:val="00176B57"/>
    <w:rsid w:val="001802FF"/>
    <w:rsid w:val="0018169F"/>
    <w:rsid w:val="0018230F"/>
    <w:rsid w:val="0018242C"/>
    <w:rsid w:val="001843F5"/>
    <w:rsid w:val="00184D5E"/>
    <w:rsid w:val="00191B58"/>
    <w:rsid w:val="00192173"/>
    <w:rsid w:val="001935C1"/>
    <w:rsid w:val="00193D27"/>
    <w:rsid w:val="001969BE"/>
    <w:rsid w:val="001A1270"/>
    <w:rsid w:val="001A2780"/>
    <w:rsid w:val="001A3E8F"/>
    <w:rsid w:val="001A5F16"/>
    <w:rsid w:val="001A7610"/>
    <w:rsid w:val="001B2D9D"/>
    <w:rsid w:val="001B3D66"/>
    <w:rsid w:val="001B40B0"/>
    <w:rsid w:val="001B49F1"/>
    <w:rsid w:val="001B7AC2"/>
    <w:rsid w:val="001C01D4"/>
    <w:rsid w:val="001C1DFE"/>
    <w:rsid w:val="001D3170"/>
    <w:rsid w:val="001D4CF7"/>
    <w:rsid w:val="001D7BC4"/>
    <w:rsid w:val="001E1617"/>
    <w:rsid w:val="001E38A9"/>
    <w:rsid w:val="001E547B"/>
    <w:rsid w:val="001E7502"/>
    <w:rsid w:val="001E7E53"/>
    <w:rsid w:val="001F14BD"/>
    <w:rsid w:val="001F3A52"/>
    <w:rsid w:val="00201A28"/>
    <w:rsid w:val="00206561"/>
    <w:rsid w:val="00207150"/>
    <w:rsid w:val="00215FAD"/>
    <w:rsid w:val="00217865"/>
    <w:rsid w:val="00222A67"/>
    <w:rsid w:val="002315F6"/>
    <w:rsid w:val="0023545B"/>
    <w:rsid w:val="0025112E"/>
    <w:rsid w:val="00255676"/>
    <w:rsid w:val="00257824"/>
    <w:rsid w:val="00257B64"/>
    <w:rsid w:val="0026036C"/>
    <w:rsid w:val="00261168"/>
    <w:rsid w:val="002613BA"/>
    <w:rsid w:val="00273C89"/>
    <w:rsid w:val="00274E6E"/>
    <w:rsid w:val="0027741D"/>
    <w:rsid w:val="0028102F"/>
    <w:rsid w:val="00282820"/>
    <w:rsid w:val="002855F7"/>
    <w:rsid w:val="00291432"/>
    <w:rsid w:val="002956B7"/>
    <w:rsid w:val="002A066E"/>
    <w:rsid w:val="002A54BD"/>
    <w:rsid w:val="002A6428"/>
    <w:rsid w:val="002A6BBF"/>
    <w:rsid w:val="002A75D6"/>
    <w:rsid w:val="002B13D0"/>
    <w:rsid w:val="002B31E1"/>
    <w:rsid w:val="002B3B2D"/>
    <w:rsid w:val="002B3C6B"/>
    <w:rsid w:val="002B4CA8"/>
    <w:rsid w:val="002B6C08"/>
    <w:rsid w:val="002B74E6"/>
    <w:rsid w:val="002C2D4E"/>
    <w:rsid w:val="002C63AE"/>
    <w:rsid w:val="002C7858"/>
    <w:rsid w:val="002C7C2E"/>
    <w:rsid w:val="002C7D91"/>
    <w:rsid w:val="002D0F3B"/>
    <w:rsid w:val="002D46C0"/>
    <w:rsid w:val="002D6228"/>
    <w:rsid w:val="002D6724"/>
    <w:rsid w:val="002E2F60"/>
    <w:rsid w:val="002E3F3C"/>
    <w:rsid w:val="002E3F55"/>
    <w:rsid w:val="002E4D76"/>
    <w:rsid w:val="002E5A13"/>
    <w:rsid w:val="002E7385"/>
    <w:rsid w:val="002F43CC"/>
    <w:rsid w:val="002F5563"/>
    <w:rsid w:val="002F6366"/>
    <w:rsid w:val="002F6C7C"/>
    <w:rsid w:val="00302EBE"/>
    <w:rsid w:val="00305487"/>
    <w:rsid w:val="00306741"/>
    <w:rsid w:val="00306F80"/>
    <w:rsid w:val="00311B2A"/>
    <w:rsid w:val="00314226"/>
    <w:rsid w:val="00315A6C"/>
    <w:rsid w:val="00316E95"/>
    <w:rsid w:val="003172D9"/>
    <w:rsid w:val="00321E1D"/>
    <w:rsid w:val="00322483"/>
    <w:rsid w:val="00322D14"/>
    <w:rsid w:val="003248E4"/>
    <w:rsid w:val="00325CA9"/>
    <w:rsid w:val="00326FD8"/>
    <w:rsid w:val="00327662"/>
    <w:rsid w:val="00333C00"/>
    <w:rsid w:val="003377F0"/>
    <w:rsid w:val="0034057A"/>
    <w:rsid w:val="00351B16"/>
    <w:rsid w:val="003540D9"/>
    <w:rsid w:val="00355C4D"/>
    <w:rsid w:val="00360437"/>
    <w:rsid w:val="00361AF9"/>
    <w:rsid w:val="00372994"/>
    <w:rsid w:val="00380836"/>
    <w:rsid w:val="003821E4"/>
    <w:rsid w:val="0038238A"/>
    <w:rsid w:val="003829ED"/>
    <w:rsid w:val="00382B3A"/>
    <w:rsid w:val="00383DF8"/>
    <w:rsid w:val="00390D5A"/>
    <w:rsid w:val="00393C0B"/>
    <w:rsid w:val="003952CF"/>
    <w:rsid w:val="00396B5F"/>
    <w:rsid w:val="00397D48"/>
    <w:rsid w:val="003A17C4"/>
    <w:rsid w:val="003A272F"/>
    <w:rsid w:val="003A75AB"/>
    <w:rsid w:val="003A7723"/>
    <w:rsid w:val="003B2E35"/>
    <w:rsid w:val="003B54DA"/>
    <w:rsid w:val="003B7700"/>
    <w:rsid w:val="003B7D40"/>
    <w:rsid w:val="003C2CBB"/>
    <w:rsid w:val="003C3870"/>
    <w:rsid w:val="003C3C8A"/>
    <w:rsid w:val="003C4D21"/>
    <w:rsid w:val="003D5279"/>
    <w:rsid w:val="003D7A0C"/>
    <w:rsid w:val="003E1038"/>
    <w:rsid w:val="003E172E"/>
    <w:rsid w:val="003E3088"/>
    <w:rsid w:val="003E4575"/>
    <w:rsid w:val="003E5F62"/>
    <w:rsid w:val="003F1C31"/>
    <w:rsid w:val="003F3569"/>
    <w:rsid w:val="003F6C40"/>
    <w:rsid w:val="003F78D0"/>
    <w:rsid w:val="00401140"/>
    <w:rsid w:val="004021FF"/>
    <w:rsid w:val="00403F70"/>
    <w:rsid w:val="00410986"/>
    <w:rsid w:val="004144B4"/>
    <w:rsid w:val="004206CE"/>
    <w:rsid w:val="00421580"/>
    <w:rsid w:val="004261B0"/>
    <w:rsid w:val="00426D7D"/>
    <w:rsid w:val="00430548"/>
    <w:rsid w:val="00433598"/>
    <w:rsid w:val="0043728C"/>
    <w:rsid w:val="004417B5"/>
    <w:rsid w:val="0044436B"/>
    <w:rsid w:val="00444994"/>
    <w:rsid w:val="00444F6E"/>
    <w:rsid w:val="00446C61"/>
    <w:rsid w:val="00452D7B"/>
    <w:rsid w:val="00456D7F"/>
    <w:rsid w:val="00460603"/>
    <w:rsid w:val="0046357A"/>
    <w:rsid w:val="00464303"/>
    <w:rsid w:val="0046483C"/>
    <w:rsid w:val="00464868"/>
    <w:rsid w:val="00466E27"/>
    <w:rsid w:val="004673C0"/>
    <w:rsid w:val="00471409"/>
    <w:rsid w:val="00472170"/>
    <w:rsid w:val="00472C89"/>
    <w:rsid w:val="004761D0"/>
    <w:rsid w:val="004809C5"/>
    <w:rsid w:val="00483AFE"/>
    <w:rsid w:val="00484199"/>
    <w:rsid w:val="004845A0"/>
    <w:rsid w:val="004850C4"/>
    <w:rsid w:val="00485A4B"/>
    <w:rsid w:val="004867CD"/>
    <w:rsid w:val="00490369"/>
    <w:rsid w:val="004938D3"/>
    <w:rsid w:val="004A038F"/>
    <w:rsid w:val="004A1E23"/>
    <w:rsid w:val="004A1EF7"/>
    <w:rsid w:val="004B015D"/>
    <w:rsid w:val="004B094E"/>
    <w:rsid w:val="004B1995"/>
    <w:rsid w:val="004B6286"/>
    <w:rsid w:val="004B6840"/>
    <w:rsid w:val="004B7154"/>
    <w:rsid w:val="004B7F1A"/>
    <w:rsid w:val="004C1A50"/>
    <w:rsid w:val="004C7EA4"/>
    <w:rsid w:val="004D0E6F"/>
    <w:rsid w:val="004D27F7"/>
    <w:rsid w:val="004D2C32"/>
    <w:rsid w:val="004D4F45"/>
    <w:rsid w:val="004D56B3"/>
    <w:rsid w:val="004D6241"/>
    <w:rsid w:val="004D6FC1"/>
    <w:rsid w:val="004D75BF"/>
    <w:rsid w:val="004E11DB"/>
    <w:rsid w:val="004E12A6"/>
    <w:rsid w:val="004E5511"/>
    <w:rsid w:val="004E629C"/>
    <w:rsid w:val="004E6914"/>
    <w:rsid w:val="004F15B3"/>
    <w:rsid w:val="004F18EA"/>
    <w:rsid w:val="004F2316"/>
    <w:rsid w:val="004F2D4B"/>
    <w:rsid w:val="004F7D3F"/>
    <w:rsid w:val="00501F27"/>
    <w:rsid w:val="0050206C"/>
    <w:rsid w:val="00506390"/>
    <w:rsid w:val="00507944"/>
    <w:rsid w:val="00510EDC"/>
    <w:rsid w:val="00511965"/>
    <w:rsid w:val="005137DD"/>
    <w:rsid w:val="00513A62"/>
    <w:rsid w:val="00513F78"/>
    <w:rsid w:val="005164FA"/>
    <w:rsid w:val="00523B6D"/>
    <w:rsid w:val="00524082"/>
    <w:rsid w:val="0052711C"/>
    <w:rsid w:val="005271B7"/>
    <w:rsid w:val="005346CC"/>
    <w:rsid w:val="0053723A"/>
    <w:rsid w:val="005372AC"/>
    <w:rsid w:val="00547109"/>
    <w:rsid w:val="005475E7"/>
    <w:rsid w:val="00553782"/>
    <w:rsid w:val="005538FF"/>
    <w:rsid w:val="00555B7B"/>
    <w:rsid w:val="00557325"/>
    <w:rsid w:val="00565F35"/>
    <w:rsid w:val="00566765"/>
    <w:rsid w:val="00566C36"/>
    <w:rsid w:val="005702DF"/>
    <w:rsid w:val="005742F1"/>
    <w:rsid w:val="0057433B"/>
    <w:rsid w:val="00575C68"/>
    <w:rsid w:val="0058000C"/>
    <w:rsid w:val="00580F45"/>
    <w:rsid w:val="005834A2"/>
    <w:rsid w:val="00585E5D"/>
    <w:rsid w:val="00586301"/>
    <w:rsid w:val="00586F4E"/>
    <w:rsid w:val="00587CE0"/>
    <w:rsid w:val="00590B2A"/>
    <w:rsid w:val="00591BA9"/>
    <w:rsid w:val="0059616C"/>
    <w:rsid w:val="005A0D52"/>
    <w:rsid w:val="005A188A"/>
    <w:rsid w:val="005A583D"/>
    <w:rsid w:val="005B0097"/>
    <w:rsid w:val="005B12F0"/>
    <w:rsid w:val="005B1318"/>
    <w:rsid w:val="005B4230"/>
    <w:rsid w:val="005B6559"/>
    <w:rsid w:val="005C20D9"/>
    <w:rsid w:val="005C2232"/>
    <w:rsid w:val="005C2468"/>
    <w:rsid w:val="005C3A72"/>
    <w:rsid w:val="005C48B6"/>
    <w:rsid w:val="005D0FE6"/>
    <w:rsid w:val="005D5E02"/>
    <w:rsid w:val="005E52E2"/>
    <w:rsid w:val="005E53B0"/>
    <w:rsid w:val="005E5784"/>
    <w:rsid w:val="005F01E4"/>
    <w:rsid w:val="005F04BD"/>
    <w:rsid w:val="005F0667"/>
    <w:rsid w:val="005F0D14"/>
    <w:rsid w:val="005F2E7A"/>
    <w:rsid w:val="005F33B2"/>
    <w:rsid w:val="005F6D0A"/>
    <w:rsid w:val="00600DCB"/>
    <w:rsid w:val="00605C20"/>
    <w:rsid w:val="00605F77"/>
    <w:rsid w:val="00612F50"/>
    <w:rsid w:val="00614D4E"/>
    <w:rsid w:val="0062180D"/>
    <w:rsid w:val="00627184"/>
    <w:rsid w:val="0062736C"/>
    <w:rsid w:val="00630978"/>
    <w:rsid w:val="00633198"/>
    <w:rsid w:val="006338A1"/>
    <w:rsid w:val="00636C47"/>
    <w:rsid w:val="006460BA"/>
    <w:rsid w:val="00662005"/>
    <w:rsid w:val="00662432"/>
    <w:rsid w:val="00662E6B"/>
    <w:rsid w:val="00663503"/>
    <w:rsid w:val="006658A6"/>
    <w:rsid w:val="00671660"/>
    <w:rsid w:val="0067282C"/>
    <w:rsid w:val="00674A67"/>
    <w:rsid w:val="0067765A"/>
    <w:rsid w:val="00677F8B"/>
    <w:rsid w:val="006810B5"/>
    <w:rsid w:val="00681535"/>
    <w:rsid w:val="00682A45"/>
    <w:rsid w:val="00683630"/>
    <w:rsid w:val="0068398F"/>
    <w:rsid w:val="00690416"/>
    <w:rsid w:val="00692592"/>
    <w:rsid w:val="006937B8"/>
    <w:rsid w:val="00693E74"/>
    <w:rsid w:val="00696A54"/>
    <w:rsid w:val="00697B40"/>
    <w:rsid w:val="006A420D"/>
    <w:rsid w:val="006B41C0"/>
    <w:rsid w:val="006B4263"/>
    <w:rsid w:val="006B7020"/>
    <w:rsid w:val="006B70E6"/>
    <w:rsid w:val="006C017A"/>
    <w:rsid w:val="006C08D0"/>
    <w:rsid w:val="006C37E7"/>
    <w:rsid w:val="006C39F6"/>
    <w:rsid w:val="006C6C6A"/>
    <w:rsid w:val="006C6F70"/>
    <w:rsid w:val="006C7211"/>
    <w:rsid w:val="006D3376"/>
    <w:rsid w:val="006D4A38"/>
    <w:rsid w:val="006D6132"/>
    <w:rsid w:val="006D791A"/>
    <w:rsid w:val="006E1FDF"/>
    <w:rsid w:val="006E4F6A"/>
    <w:rsid w:val="006F0AD6"/>
    <w:rsid w:val="006F21D6"/>
    <w:rsid w:val="006F2DC7"/>
    <w:rsid w:val="006F34FD"/>
    <w:rsid w:val="006F7A55"/>
    <w:rsid w:val="00700EB7"/>
    <w:rsid w:val="00707983"/>
    <w:rsid w:val="00713D16"/>
    <w:rsid w:val="00717244"/>
    <w:rsid w:val="00721E81"/>
    <w:rsid w:val="00721EB1"/>
    <w:rsid w:val="0072676D"/>
    <w:rsid w:val="007336CF"/>
    <w:rsid w:val="007359D4"/>
    <w:rsid w:val="00752550"/>
    <w:rsid w:val="00756976"/>
    <w:rsid w:val="00757C16"/>
    <w:rsid w:val="00760A85"/>
    <w:rsid w:val="00760B5B"/>
    <w:rsid w:val="00760FBB"/>
    <w:rsid w:val="0076325A"/>
    <w:rsid w:val="0076408F"/>
    <w:rsid w:val="007665DE"/>
    <w:rsid w:val="00770E52"/>
    <w:rsid w:val="00771514"/>
    <w:rsid w:val="0077442D"/>
    <w:rsid w:val="00774567"/>
    <w:rsid w:val="007751FE"/>
    <w:rsid w:val="00775895"/>
    <w:rsid w:val="00777E8E"/>
    <w:rsid w:val="00780122"/>
    <w:rsid w:val="007803FB"/>
    <w:rsid w:val="00783B0B"/>
    <w:rsid w:val="00784662"/>
    <w:rsid w:val="007870BB"/>
    <w:rsid w:val="00790193"/>
    <w:rsid w:val="00793702"/>
    <w:rsid w:val="00794A1B"/>
    <w:rsid w:val="007950EF"/>
    <w:rsid w:val="0079682B"/>
    <w:rsid w:val="007A0FA3"/>
    <w:rsid w:val="007A4FEF"/>
    <w:rsid w:val="007A75F1"/>
    <w:rsid w:val="007B0DBF"/>
    <w:rsid w:val="007B3A1F"/>
    <w:rsid w:val="007B4531"/>
    <w:rsid w:val="007C286F"/>
    <w:rsid w:val="007C3C28"/>
    <w:rsid w:val="007C42E1"/>
    <w:rsid w:val="007C7BDD"/>
    <w:rsid w:val="007D2E43"/>
    <w:rsid w:val="007D345A"/>
    <w:rsid w:val="007D5DF1"/>
    <w:rsid w:val="007D63FA"/>
    <w:rsid w:val="007E279A"/>
    <w:rsid w:val="007E2836"/>
    <w:rsid w:val="007E28A6"/>
    <w:rsid w:val="007E3E3E"/>
    <w:rsid w:val="007E5140"/>
    <w:rsid w:val="007E5333"/>
    <w:rsid w:val="007E7EFC"/>
    <w:rsid w:val="007F28C2"/>
    <w:rsid w:val="007F40EC"/>
    <w:rsid w:val="008012F4"/>
    <w:rsid w:val="008015BD"/>
    <w:rsid w:val="00801CDA"/>
    <w:rsid w:val="00801D4A"/>
    <w:rsid w:val="00801E66"/>
    <w:rsid w:val="008036AC"/>
    <w:rsid w:val="00804EF6"/>
    <w:rsid w:val="00807309"/>
    <w:rsid w:val="00816B5A"/>
    <w:rsid w:val="008200F8"/>
    <w:rsid w:val="00820B6A"/>
    <w:rsid w:val="00821554"/>
    <w:rsid w:val="00825B64"/>
    <w:rsid w:val="00830398"/>
    <w:rsid w:val="00830431"/>
    <w:rsid w:val="0083119D"/>
    <w:rsid w:val="00832013"/>
    <w:rsid w:val="008322F7"/>
    <w:rsid w:val="00834287"/>
    <w:rsid w:val="00834B82"/>
    <w:rsid w:val="00835D5B"/>
    <w:rsid w:val="00835DF5"/>
    <w:rsid w:val="00843BE5"/>
    <w:rsid w:val="00844DA9"/>
    <w:rsid w:val="00847AE7"/>
    <w:rsid w:val="00847FE6"/>
    <w:rsid w:val="00847FF5"/>
    <w:rsid w:val="00852964"/>
    <w:rsid w:val="0085432D"/>
    <w:rsid w:val="00854A3B"/>
    <w:rsid w:val="0085574E"/>
    <w:rsid w:val="00855AB9"/>
    <w:rsid w:val="008611EA"/>
    <w:rsid w:val="008707FD"/>
    <w:rsid w:val="00874BFF"/>
    <w:rsid w:val="00877936"/>
    <w:rsid w:val="008827CF"/>
    <w:rsid w:val="00884E04"/>
    <w:rsid w:val="008865DD"/>
    <w:rsid w:val="008865FC"/>
    <w:rsid w:val="00891427"/>
    <w:rsid w:val="008A04ED"/>
    <w:rsid w:val="008A16BF"/>
    <w:rsid w:val="008A2169"/>
    <w:rsid w:val="008A3201"/>
    <w:rsid w:val="008A425D"/>
    <w:rsid w:val="008A43D2"/>
    <w:rsid w:val="008A4619"/>
    <w:rsid w:val="008A4B69"/>
    <w:rsid w:val="008A4F90"/>
    <w:rsid w:val="008A6FA6"/>
    <w:rsid w:val="008A78F8"/>
    <w:rsid w:val="008B2BDA"/>
    <w:rsid w:val="008B56AD"/>
    <w:rsid w:val="008B5C7F"/>
    <w:rsid w:val="008B6781"/>
    <w:rsid w:val="008B6881"/>
    <w:rsid w:val="008B6F67"/>
    <w:rsid w:val="008C00E6"/>
    <w:rsid w:val="008C1F86"/>
    <w:rsid w:val="008C2B15"/>
    <w:rsid w:val="008C7377"/>
    <w:rsid w:val="008C7F6B"/>
    <w:rsid w:val="008D4D67"/>
    <w:rsid w:val="008D569A"/>
    <w:rsid w:val="008E07AA"/>
    <w:rsid w:val="008E7395"/>
    <w:rsid w:val="008F1694"/>
    <w:rsid w:val="008F2F05"/>
    <w:rsid w:val="008F5560"/>
    <w:rsid w:val="008F5B0A"/>
    <w:rsid w:val="00904BFC"/>
    <w:rsid w:val="009053BE"/>
    <w:rsid w:val="0090660D"/>
    <w:rsid w:val="00913D5F"/>
    <w:rsid w:val="009177EC"/>
    <w:rsid w:val="00920C00"/>
    <w:rsid w:val="0092232B"/>
    <w:rsid w:val="0092325F"/>
    <w:rsid w:val="009327F4"/>
    <w:rsid w:val="00932F6F"/>
    <w:rsid w:val="00933F95"/>
    <w:rsid w:val="00941B43"/>
    <w:rsid w:val="00942E9B"/>
    <w:rsid w:val="00942ECF"/>
    <w:rsid w:val="00944E8A"/>
    <w:rsid w:val="0094679B"/>
    <w:rsid w:val="00957166"/>
    <w:rsid w:val="00961BCA"/>
    <w:rsid w:val="00963A49"/>
    <w:rsid w:val="009672C4"/>
    <w:rsid w:val="00970944"/>
    <w:rsid w:val="009709FC"/>
    <w:rsid w:val="00970DF8"/>
    <w:rsid w:val="009714E6"/>
    <w:rsid w:val="00973DCE"/>
    <w:rsid w:val="00975EE6"/>
    <w:rsid w:val="009760A3"/>
    <w:rsid w:val="009868EB"/>
    <w:rsid w:val="00986A71"/>
    <w:rsid w:val="0098721B"/>
    <w:rsid w:val="00991F5B"/>
    <w:rsid w:val="00992414"/>
    <w:rsid w:val="00993B47"/>
    <w:rsid w:val="0099631B"/>
    <w:rsid w:val="009A4688"/>
    <w:rsid w:val="009A55F4"/>
    <w:rsid w:val="009A6CBA"/>
    <w:rsid w:val="009B1ABA"/>
    <w:rsid w:val="009B1AC8"/>
    <w:rsid w:val="009B294A"/>
    <w:rsid w:val="009B29C0"/>
    <w:rsid w:val="009C1224"/>
    <w:rsid w:val="009C13B9"/>
    <w:rsid w:val="009C5B09"/>
    <w:rsid w:val="009D5A5D"/>
    <w:rsid w:val="009D5A9D"/>
    <w:rsid w:val="009D62DC"/>
    <w:rsid w:val="009E0E58"/>
    <w:rsid w:val="009E1BCF"/>
    <w:rsid w:val="009E212F"/>
    <w:rsid w:val="009E22A7"/>
    <w:rsid w:val="009E4AA8"/>
    <w:rsid w:val="009E58F3"/>
    <w:rsid w:val="00A011A5"/>
    <w:rsid w:val="00A01EEC"/>
    <w:rsid w:val="00A038F0"/>
    <w:rsid w:val="00A10999"/>
    <w:rsid w:val="00A116E0"/>
    <w:rsid w:val="00A1764B"/>
    <w:rsid w:val="00A2074D"/>
    <w:rsid w:val="00A21A18"/>
    <w:rsid w:val="00A2451B"/>
    <w:rsid w:val="00A26111"/>
    <w:rsid w:val="00A27ED5"/>
    <w:rsid w:val="00A27F79"/>
    <w:rsid w:val="00A317E5"/>
    <w:rsid w:val="00A36BB5"/>
    <w:rsid w:val="00A408CB"/>
    <w:rsid w:val="00A4121F"/>
    <w:rsid w:val="00A42DF0"/>
    <w:rsid w:val="00A44E8F"/>
    <w:rsid w:val="00A51AA3"/>
    <w:rsid w:val="00A64636"/>
    <w:rsid w:val="00A75A38"/>
    <w:rsid w:val="00A801CE"/>
    <w:rsid w:val="00A83C56"/>
    <w:rsid w:val="00A85DD3"/>
    <w:rsid w:val="00A87EA5"/>
    <w:rsid w:val="00A90356"/>
    <w:rsid w:val="00A932E3"/>
    <w:rsid w:val="00A94ADD"/>
    <w:rsid w:val="00A979BA"/>
    <w:rsid w:val="00AA098F"/>
    <w:rsid w:val="00AA2664"/>
    <w:rsid w:val="00AA3860"/>
    <w:rsid w:val="00AA593E"/>
    <w:rsid w:val="00AB17C9"/>
    <w:rsid w:val="00AB1CEB"/>
    <w:rsid w:val="00AB2804"/>
    <w:rsid w:val="00AB4442"/>
    <w:rsid w:val="00AB50F8"/>
    <w:rsid w:val="00AC1AB7"/>
    <w:rsid w:val="00AC1D2E"/>
    <w:rsid w:val="00AC284B"/>
    <w:rsid w:val="00AC4F10"/>
    <w:rsid w:val="00AD174E"/>
    <w:rsid w:val="00AD2E43"/>
    <w:rsid w:val="00AD5382"/>
    <w:rsid w:val="00AD6633"/>
    <w:rsid w:val="00AD6BCD"/>
    <w:rsid w:val="00AD73C0"/>
    <w:rsid w:val="00AD7D49"/>
    <w:rsid w:val="00AE46B9"/>
    <w:rsid w:val="00AE7B8A"/>
    <w:rsid w:val="00AF38D0"/>
    <w:rsid w:val="00AF5C73"/>
    <w:rsid w:val="00AF7DCE"/>
    <w:rsid w:val="00B121E5"/>
    <w:rsid w:val="00B12890"/>
    <w:rsid w:val="00B17573"/>
    <w:rsid w:val="00B21460"/>
    <w:rsid w:val="00B22650"/>
    <w:rsid w:val="00B25240"/>
    <w:rsid w:val="00B25664"/>
    <w:rsid w:val="00B26FFA"/>
    <w:rsid w:val="00B27115"/>
    <w:rsid w:val="00B31DB1"/>
    <w:rsid w:val="00B322BA"/>
    <w:rsid w:val="00B3746A"/>
    <w:rsid w:val="00B512EC"/>
    <w:rsid w:val="00B528F9"/>
    <w:rsid w:val="00B6107B"/>
    <w:rsid w:val="00B64338"/>
    <w:rsid w:val="00B66261"/>
    <w:rsid w:val="00B70946"/>
    <w:rsid w:val="00B72F64"/>
    <w:rsid w:val="00B823B0"/>
    <w:rsid w:val="00B84097"/>
    <w:rsid w:val="00B850E8"/>
    <w:rsid w:val="00B86BDD"/>
    <w:rsid w:val="00B90004"/>
    <w:rsid w:val="00B93D46"/>
    <w:rsid w:val="00B9428F"/>
    <w:rsid w:val="00B94336"/>
    <w:rsid w:val="00BA1938"/>
    <w:rsid w:val="00BA353D"/>
    <w:rsid w:val="00BA6602"/>
    <w:rsid w:val="00BB05BD"/>
    <w:rsid w:val="00BB18D0"/>
    <w:rsid w:val="00BB5352"/>
    <w:rsid w:val="00BB5E91"/>
    <w:rsid w:val="00BB6669"/>
    <w:rsid w:val="00BB7C12"/>
    <w:rsid w:val="00BB7D70"/>
    <w:rsid w:val="00BC3A6D"/>
    <w:rsid w:val="00BC4278"/>
    <w:rsid w:val="00BC6D25"/>
    <w:rsid w:val="00BD016F"/>
    <w:rsid w:val="00BD0223"/>
    <w:rsid w:val="00BD2963"/>
    <w:rsid w:val="00BD568B"/>
    <w:rsid w:val="00BD6B8D"/>
    <w:rsid w:val="00BE002D"/>
    <w:rsid w:val="00BE35FE"/>
    <w:rsid w:val="00BE3E27"/>
    <w:rsid w:val="00BE48C3"/>
    <w:rsid w:val="00BE765A"/>
    <w:rsid w:val="00BF012A"/>
    <w:rsid w:val="00BF39CA"/>
    <w:rsid w:val="00BF3AC9"/>
    <w:rsid w:val="00C027F0"/>
    <w:rsid w:val="00C0295F"/>
    <w:rsid w:val="00C03669"/>
    <w:rsid w:val="00C04EE9"/>
    <w:rsid w:val="00C06EEF"/>
    <w:rsid w:val="00C1500B"/>
    <w:rsid w:val="00C175FC"/>
    <w:rsid w:val="00C2156A"/>
    <w:rsid w:val="00C21788"/>
    <w:rsid w:val="00C3412D"/>
    <w:rsid w:val="00C36523"/>
    <w:rsid w:val="00C429FC"/>
    <w:rsid w:val="00C47FA7"/>
    <w:rsid w:val="00C552A4"/>
    <w:rsid w:val="00C56051"/>
    <w:rsid w:val="00C569B0"/>
    <w:rsid w:val="00C66D08"/>
    <w:rsid w:val="00C6782E"/>
    <w:rsid w:val="00C73C10"/>
    <w:rsid w:val="00C74EEE"/>
    <w:rsid w:val="00C80646"/>
    <w:rsid w:val="00C8505F"/>
    <w:rsid w:val="00C864CF"/>
    <w:rsid w:val="00C91E76"/>
    <w:rsid w:val="00C92DFC"/>
    <w:rsid w:val="00C93811"/>
    <w:rsid w:val="00C93E1A"/>
    <w:rsid w:val="00C9565C"/>
    <w:rsid w:val="00CA11ED"/>
    <w:rsid w:val="00CA2516"/>
    <w:rsid w:val="00CA53EC"/>
    <w:rsid w:val="00CA5C89"/>
    <w:rsid w:val="00CA63DC"/>
    <w:rsid w:val="00CA7A6C"/>
    <w:rsid w:val="00CC1598"/>
    <w:rsid w:val="00CC551B"/>
    <w:rsid w:val="00CC76FA"/>
    <w:rsid w:val="00CD2344"/>
    <w:rsid w:val="00CE25A4"/>
    <w:rsid w:val="00CE336F"/>
    <w:rsid w:val="00CE3475"/>
    <w:rsid w:val="00CE3683"/>
    <w:rsid w:val="00CE7F74"/>
    <w:rsid w:val="00CF239C"/>
    <w:rsid w:val="00CF3095"/>
    <w:rsid w:val="00CF5F9E"/>
    <w:rsid w:val="00D0066D"/>
    <w:rsid w:val="00D012DC"/>
    <w:rsid w:val="00D01828"/>
    <w:rsid w:val="00D01F09"/>
    <w:rsid w:val="00D053A9"/>
    <w:rsid w:val="00D05604"/>
    <w:rsid w:val="00D06DD8"/>
    <w:rsid w:val="00D07013"/>
    <w:rsid w:val="00D106FB"/>
    <w:rsid w:val="00D11C7B"/>
    <w:rsid w:val="00D15BB5"/>
    <w:rsid w:val="00D17AA7"/>
    <w:rsid w:val="00D22874"/>
    <w:rsid w:val="00D24704"/>
    <w:rsid w:val="00D25349"/>
    <w:rsid w:val="00D25D0A"/>
    <w:rsid w:val="00D26F9A"/>
    <w:rsid w:val="00D27C91"/>
    <w:rsid w:val="00D3052E"/>
    <w:rsid w:val="00D30ACA"/>
    <w:rsid w:val="00D3140A"/>
    <w:rsid w:val="00D33057"/>
    <w:rsid w:val="00D3369D"/>
    <w:rsid w:val="00D351A8"/>
    <w:rsid w:val="00D35522"/>
    <w:rsid w:val="00D37960"/>
    <w:rsid w:val="00D4024F"/>
    <w:rsid w:val="00D41842"/>
    <w:rsid w:val="00D43535"/>
    <w:rsid w:val="00D43C8F"/>
    <w:rsid w:val="00D44478"/>
    <w:rsid w:val="00D45538"/>
    <w:rsid w:val="00D463B8"/>
    <w:rsid w:val="00D50EEB"/>
    <w:rsid w:val="00D5737F"/>
    <w:rsid w:val="00D636BC"/>
    <w:rsid w:val="00D6454B"/>
    <w:rsid w:val="00D670CE"/>
    <w:rsid w:val="00D71CBB"/>
    <w:rsid w:val="00D72018"/>
    <w:rsid w:val="00D72E8D"/>
    <w:rsid w:val="00D76606"/>
    <w:rsid w:val="00D77BFC"/>
    <w:rsid w:val="00D822DC"/>
    <w:rsid w:val="00D8249B"/>
    <w:rsid w:val="00D83FD2"/>
    <w:rsid w:val="00D85B11"/>
    <w:rsid w:val="00D90B8F"/>
    <w:rsid w:val="00D939B4"/>
    <w:rsid w:val="00D9409C"/>
    <w:rsid w:val="00D945ED"/>
    <w:rsid w:val="00D96DE1"/>
    <w:rsid w:val="00DA18CD"/>
    <w:rsid w:val="00DA3230"/>
    <w:rsid w:val="00DA48C1"/>
    <w:rsid w:val="00DA5E3F"/>
    <w:rsid w:val="00DB4BF7"/>
    <w:rsid w:val="00DB4D37"/>
    <w:rsid w:val="00DB57DE"/>
    <w:rsid w:val="00DC480E"/>
    <w:rsid w:val="00DC51E5"/>
    <w:rsid w:val="00DC673D"/>
    <w:rsid w:val="00DD0990"/>
    <w:rsid w:val="00DD22F7"/>
    <w:rsid w:val="00DD2DC6"/>
    <w:rsid w:val="00DD3C06"/>
    <w:rsid w:val="00DD4404"/>
    <w:rsid w:val="00DD747E"/>
    <w:rsid w:val="00DD757D"/>
    <w:rsid w:val="00DE292B"/>
    <w:rsid w:val="00DE469E"/>
    <w:rsid w:val="00DE4AC6"/>
    <w:rsid w:val="00DE596A"/>
    <w:rsid w:val="00DF6142"/>
    <w:rsid w:val="00DF77A0"/>
    <w:rsid w:val="00DF7AE2"/>
    <w:rsid w:val="00E00486"/>
    <w:rsid w:val="00E02889"/>
    <w:rsid w:val="00E03FD4"/>
    <w:rsid w:val="00E1145B"/>
    <w:rsid w:val="00E120B3"/>
    <w:rsid w:val="00E1223F"/>
    <w:rsid w:val="00E173BF"/>
    <w:rsid w:val="00E17576"/>
    <w:rsid w:val="00E206D3"/>
    <w:rsid w:val="00E321B1"/>
    <w:rsid w:val="00E326AA"/>
    <w:rsid w:val="00E33F21"/>
    <w:rsid w:val="00E359B8"/>
    <w:rsid w:val="00E40443"/>
    <w:rsid w:val="00E40B3B"/>
    <w:rsid w:val="00E4333E"/>
    <w:rsid w:val="00E4674B"/>
    <w:rsid w:val="00E46B72"/>
    <w:rsid w:val="00E475E9"/>
    <w:rsid w:val="00E476B3"/>
    <w:rsid w:val="00E530D6"/>
    <w:rsid w:val="00E5424F"/>
    <w:rsid w:val="00E54CDC"/>
    <w:rsid w:val="00E54E79"/>
    <w:rsid w:val="00E56211"/>
    <w:rsid w:val="00E574AC"/>
    <w:rsid w:val="00E6656F"/>
    <w:rsid w:val="00E71FFD"/>
    <w:rsid w:val="00E74489"/>
    <w:rsid w:val="00E74F0C"/>
    <w:rsid w:val="00E75A7E"/>
    <w:rsid w:val="00E76148"/>
    <w:rsid w:val="00E81324"/>
    <w:rsid w:val="00E82C25"/>
    <w:rsid w:val="00E8315A"/>
    <w:rsid w:val="00E84123"/>
    <w:rsid w:val="00E84633"/>
    <w:rsid w:val="00E868CB"/>
    <w:rsid w:val="00E92B1D"/>
    <w:rsid w:val="00E94B2C"/>
    <w:rsid w:val="00E951AC"/>
    <w:rsid w:val="00EA0A29"/>
    <w:rsid w:val="00EA385D"/>
    <w:rsid w:val="00EA4D40"/>
    <w:rsid w:val="00EB038F"/>
    <w:rsid w:val="00EB2A62"/>
    <w:rsid w:val="00EB6F5B"/>
    <w:rsid w:val="00EC3B03"/>
    <w:rsid w:val="00ED14F2"/>
    <w:rsid w:val="00ED245A"/>
    <w:rsid w:val="00EE0F65"/>
    <w:rsid w:val="00EE1A7A"/>
    <w:rsid w:val="00EE26F2"/>
    <w:rsid w:val="00EE71BA"/>
    <w:rsid w:val="00EF01AC"/>
    <w:rsid w:val="00EF05EA"/>
    <w:rsid w:val="00EF0A6A"/>
    <w:rsid w:val="00EF392B"/>
    <w:rsid w:val="00EF77BE"/>
    <w:rsid w:val="00F0351D"/>
    <w:rsid w:val="00F038B2"/>
    <w:rsid w:val="00F042EC"/>
    <w:rsid w:val="00F066FE"/>
    <w:rsid w:val="00F069F9"/>
    <w:rsid w:val="00F0732C"/>
    <w:rsid w:val="00F07F70"/>
    <w:rsid w:val="00F13364"/>
    <w:rsid w:val="00F2050D"/>
    <w:rsid w:val="00F20BBF"/>
    <w:rsid w:val="00F23B83"/>
    <w:rsid w:val="00F24825"/>
    <w:rsid w:val="00F37F1E"/>
    <w:rsid w:val="00F508A3"/>
    <w:rsid w:val="00F524EF"/>
    <w:rsid w:val="00F52673"/>
    <w:rsid w:val="00F52AE7"/>
    <w:rsid w:val="00F56BD5"/>
    <w:rsid w:val="00F56ECE"/>
    <w:rsid w:val="00F575A8"/>
    <w:rsid w:val="00F60D3D"/>
    <w:rsid w:val="00F63085"/>
    <w:rsid w:val="00F71FA3"/>
    <w:rsid w:val="00F72403"/>
    <w:rsid w:val="00F73E19"/>
    <w:rsid w:val="00F743B8"/>
    <w:rsid w:val="00F82336"/>
    <w:rsid w:val="00F845FF"/>
    <w:rsid w:val="00F87A34"/>
    <w:rsid w:val="00F932C6"/>
    <w:rsid w:val="00F93713"/>
    <w:rsid w:val="00F97E85"/>
    <w:rsid w:val="00FA3D11"/>
    <w:rsid w:val="00FA4C19"/>
    <w:rsid w:val="00FB15AF"/>
    <w:rsid w:val="00FB3AB7"/>
    <w:rsid w:val="00FC3BF7"/>
    <w:rsid w:val="00FC6797"/>
    <w:rsid w:val="00FD0130"/>
    <w:rsid w:val="00FD2661"/>
    <w:rsid w:val="00FD6719"/>
    <w:rsid w:val="00FD7EC7"/>
    <w:rsid w:val="00FE5536"/>
    <w:rsid w:val="00FE6221"/>
    <w:rsid w:val="00FE6B6B"/>
    <w:rsid w:val="00FE7F4D"/>
    <w:rsid w:val="00FF1F58"/>
    <w:rsid w:val="00FF339C"/>
    <w:rsid w:val="00FF40F2"/>
    <w:rsid w:val="00FF49C4"/>
    <w:rsid w:val="37225C66"/>
    <w:rsid w:val="3AE1149B"/>
    <w:rsid w:val="60714C24"/>
    <w:rsid w:val="623F3C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semiHidden="0" w:name="heading 7"/>
    <w:lsdException w:qFormat="1" w:uiPriority="9" w:semiHidden="0" w:name="heading 8"/>
    <w:lsdException w:qFormat="1" w:uiPriority="9" w:semiHidden="0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iPriority="99" w:semiHidden="0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qFormat="1" w:unhideWhenUsed="0" w:uiPriority="99" w:semiHidden="0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qFormat="1" w:uiPriority="99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qFormat="1" w:unhideWhenUsed="0" w:uiPriority="0" w:semiHidden="0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semiHidden="0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0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kern w:val="0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51"/>
    <w:qFormat/>
    <w:uiPriority w:val="9"/>
    <w:pPr>
      <w:keepNext/>
      <w:keepLines/>
      <w:spacing w:before="240"/>
      <w:outlineLvl w:val="0"/>
    </w:pPr>
    <w:rPr>
      <w:rFonts w:ascii="Calibri Light" w:hAnsi="Calibri Light" w:cs="Times New Roman"/>
      <w:b/>
      <w:sz w:val="44"/>
      <w:szCs w:val="32"/>
    </w:rPr>
  </w:style>
  <w:style w:type="paragraph" w:styleId="3">
    <w:name w:val="heading 2"/>
    <w:basedOn w:val="1"/>
    <w:next w:val="1"/>
    <w:link w:val="52"/>
    <w:unhideWhenUsed/>
    <w:qFormat/>
    <w:uiPriority w:val="9"/>
    <w:pPr>
      <w:keepNext/>
      <w:keepLines/>
      <w:spacing w:before="40"/>
      <w:outlineLvl w:val="1"/>
    </w:pPr>
    <w:rPr>
      <w:rFonts w:ascii="Calibri Light" w:hAnsi="Calibri Light" w:cs="Times New Roman"/>
      <w:b/>
      <w:sz w:val="32"/>
      <w:szCs w:val="28"/>
    </w:rPr>
  </w:style>
  <w:style w:type="paragraph" w:styleId="4">
    <w:name w:val="heading 3"/>
    <w:basedOn w:val="1"/>
    <w:next w:val="1"/>
    <w:link w:val="54"/>
    <w:unhideWhenUsed/>
    <w:qFormat/>
    <w:uiPriority w:val="9"/>
    <w:pPr>
      <w:keepNext/>
      <w:keepLines/>
      <w:spacing w:before="40"/>
      <w:outlineLvl w:val="2"/>
    </w:pPr>
    <w:rPr>
      <w:rFonts w:ascii="Calibri Light" w:hAnsi="Calibri Light" w:cs="Times New Roman"/>
      <w:b/>
      <w:sz w:val="28"/>
      <w:szCs w:val="24"/>
    </w:rPr>
  </w:style>
  <w:style w:type="paragraph" w:styleId="5">
    <w:name w:val="heading 4"/>
    <w:basedOn w:val="1"/>
    <w:next w:val="1"/>
    <w:link w:val="55"/>
    <w:unhideWhenUsed/>
    <w:qFormat/>
    <w:uiPriority w:val="9"/>
    <w:pPr>
      <w:keepNext/>
      <w:keepLines/>
      <w:spacing w:before="40"/>
      <w:outlineLvl w:val="3"/>
    </w:pPr>
    <w:rPr>
      <w:rFonts w:ascii="Calibri Light" w:hAnsi="Calibri Light" w:cs="Times New Roman"/>
      <w:b/>
      <w:iCs/>
    </w:rPr>
  </w:style>
  <w:style w:type="paragraph" w:styleId="6">
    <w:name w:val="heading 5"/>
    <w:basedOn w:val="1"/>
    <w:next w:val="1"/>
    <w:link w:val="56"/>
    <w:unhideWhenUsed/>
    <w:qFormat/>
    <w:uiPriority w:val="9"/>
    <w:pPr>
      <w:keepNext/>
      <w:keepLines/>
      <w:spacing w:before="40"/>
      <w:outlineLvl w:val="4"/>
    </w:pPr>
    <w:rPr>
      <w:rFonts w:ascii="Calibri Light" w:hAnsi="Calibri Light" w:cs="Times New Roman"/>
      <w:color w:val="2E74B5"/>
    </w:rPr>
  </w:style>
  <w:style w:type="paragraph" w:styleId="7">
    <w:name w:val="heading 6"/>
    <w:basedOn w:val="1"/>
    <w:next w:val="1"/>
    <w:link w:val="57"/>
    <w:unhideWhenUsed/>
    <w:qFormat/>
    <w:uiPriority w:val="9"/>
    <w:pPr>
      <w:keepNext/>
      <w:keepLines/>
      <w:spacing w:before="40"/>
      <w:outlineLvl w:val="5"/>
    </w:pPr>
    <w:rPr>
      <w:rFonts w:ascii="Calibri Light" w:hAnsi="Calibri Light" w:cs="Times New Roman"/>
      <w:color w:val="1F4E79"/>
    </w:rPr>
  </w:style>
  <w:style w:type="paragraph" w:styleId="8">
    <w:name w:val="heading 7"/>
    <w:basedOn w:val="1"/>
    <w:next w:val="1"/>
    <w:link w:val="58"/>
    <w:unhideWhenUsed/>
    <w:qFormat/>
    <w:uiPriority w:val="9"/>
    <w:pPr>
      <w:keepNext/>
      <w:keepLines/>
      <w:spacing w:before="40"/>
      <w:outlineLvl w:val="6"/>
    </w:pPr>
    <w:rPr>
      <w:rFonts w:ascii="Calibri Light" w:hAnsi="Calibri Light" w:cs="Times New Roman"/>
      <w:i/>
      <w:iCs/>
      <w:color w:val="1F4E79"/>
    </w:rPr>
  </w:style>
  <w:style w:type="paragraph" w:styleId="9">
    <w:name w:val="heading 8"/>
    <w:basedOn w:val="1"/>
    <w:next w:val="1"/>
    <w:link w:val="59"/>
    <w:unhideWhenUsed/>
    <w:qFormat/>
    <w:uiPriority w:val="9"/>
    <w:pPr>
      <w:keepNext/>
      <w:keepLines/>
      <w:spacing w:before="40"/>
      <w:outlineLvl w:val="7"/>
    </w:pPr>
    <w:rPr>
      <w:rFonts w:ascii="Calibri Light" w:hAnsi="Calibri Light" w:cs="Times New Roman"/>
      <w:color w:val="262626"/>
      <w:szCs w:val="21"/>
    </w:rPr>
  </w:style>
  <w:style w:type="paragraph" w:styleId="10">
    <w:name w:val="heading 9"/>
    <w:basedOn w:val="1"/>
    <w:next w:val="1"/>
    <w:link w:val="60"/>
    <w:unhideWhenUsed/>
    <w:qFormat/>
    <w:uiPriority w:val="9"/>
    <w:pPr>
      <w:keepNext/>
      <w:keepLines/>
      <w:spacing w:before="40"/>
      <w:outlineLvl w:val="8"/>
    </w:pPr>
    <w:rPr>
      <w:rFonts w:ascii="Calibri Light" w:hAnsi="Calibri Light" w:cs="Times New Roman"/>
      <w:i/>
      <w:iCs/>
      <w:color w:val="262626"/>
      <w:szCs w:val="21"/>
    </w:rPr>
  </w:style>
  <w:style w:type="character" w:default="1" w:styleId="35">
    <w:name w:val="Default Paragraph Font"/>
    <w:semiHidden/>
    <w:unhideWhenUsed/>
    <w:qFormat/>
    <w:uiPriority w:val="1"/>
  </w:style>
  <w:style w:type="table" w:default="1" w:styleId="42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annotation subject"/>
    <w:basedOn w:val="12"/>
    <w:next w:val="12"/>
    <w:link w:val="84"/>
    <w:semiHidden/>
    <w:unhideWhenUsed/>
    <w:qFormat/>
    <w:uiPriority w:val="99"/>
    <w:pPr>
      <w:spacing w:line="240" w:lineRule="auto"/>
    </w:pPr>
    <w:rPr>
      <w:rFonts w:ascii="宋体" w:hAnsi="宋体" w:eastAsia="宋体"/>
      <w:b/>
      <w:bCs/>
      <w:sz w:val="21"/>
      <w:szCs w:val="22"/>
    </w:rPr>
  </w:style>
  <w:style w:type="paragraph" w:styleId="12">
    <w:name w:val="annotation text"/>
    <w:basedOn w:val="1"/>
    <w:link w:val="69"/>
    <w:unhideWhenUsed/>
    <w:qFormat/>
    <w:uiPriority w:val="99"/>
    <w:pPr>
      <w:spacing w:line="360" w:lineRule="auto"/>
    </w:pPr>
    <w:rPr>
      <w:rFonts w:ascii="Times New Roman" w:hAnsi="Times New Roman" w:eastAsia="仿宋_GB2312"/>
      <w:sz w:val="24"/>
      <w:szCs w:val="24"/>
    </w:rPr>
  </w:style>
  <w:style w:type="paragraph" w:styleId="13">
    <w:name w:val="toc 7"/>
    <w:basedOn w:val="1"/>
    <w:next w:val="1"/>
    <w:unhideWhenUsed/>
    <w:qFormat/>
    <w:uiPriority w:val="39"/>
    <w:pPr>
      <w:ind w:left="2520" w:leftChars="1200"/>
    </w:pPr>
  </w:style>
  <w:style w:type="paragraph" w:styleId="14">
    <w:name w:val="Normal Indent"/>
    <w:basedOn w:val="1"/>
    <w:unhideWhenUsed/>
    <w:qFormat/>
    <w:uiPriority w:val="99"/>
    <w:pPr>
      <w:ind w:firstLine="420" w:firstLineChars="200"/>
    </w:pPr>
    <w:rPr>
      <w:kern w:val="2"/>
    </w:rPr>
  </w:style>
  <w:style w:type="paragraph" w:styleId="15">
    <w:name w:val="caption"/>
    <w:basedOn w:val="1"/>
    <w:next w:val="1"/>
    <w:unhideWhenUsed/>
    <w:qFormat/>
    <w:uiPriority w:val="35"/>
    <w:pPr>
      <w:spacing w:after="200"/>
    </w:pPr>
    <w:rPr>
      <w:iCs/>
      <w:sz w:val="18"/>
      <w:szCs w:val="18"/>
    </w:rPr>
  </w:style>
  <w:style w:type="paragraph" w:styleId="16">
    <w:name w:val="Body Text"/>
    <w:basedOn w:val="1"/>
    <w:link w:val="80"/>
    <w:uiPriority w:val="0"/>
    <w:pPr>
      <w:widowControl w:val="0"/>
      <w:spacing w:after="120"/>
      <w:jc w:val="both"/>
    </w:pPr>
    <w:rPr>
      <w:rFonts w:ascii="Times New Roman" w:hAnsi="Times New Roman" w:cs="Times New Roman"/>
      <w:kern w:val="2"/>
      <w:szCs w:val="20"/>
    </w:rPr>
  </w:style>
  <w:style w:type="paragraph" w:styleId="17">
    <w:name w:val="toc 5"/>
    <w:basedOn w:val="1"/>
    <w:next w:val="1"/>
    <w:unhideWhenUsed/>
    <w:qFormat/>
    <w:uiPriority w:val="39"/>
    <w:pPr>
      <w:ind w:left="1680" w:leftChars="800"/>
    </w:pPr>
  </w:style>
  <w:style w:type="paragraph" w:styleId="18">
    <w:name w:val="toc 3"/>
    <w:basedOn w:val="1"/>
    <w:next w:val="1"/>
    <w:qFormat/>
    <w:uiPriority w:val="39"/>
    <w:pPr>
      <w:ind w:left="840" w:leftChars="400"/>
    </w:pPr>
  </w:style>
  <w:style w:type="paragraph" w:styleId="19">
    <w:name w:val="Plain Text"/>
    <w:basedOn w:val="1"/>
    <w:link w:val="62"/>
    <w:unhideWhenUsed/>
    <w:uiPriority w:val="99"/>
    <w:pPr>
      <w:widowControl w:val="0"/>
      <w:spacing w:line="276" w:lineRule="auto"/>
      <w:jc w:val="both"/>
    </w:pPr>
    <w:rPr>
      <w:rFonts w:hAnsi="Courier New" w:cs="Courier New" w:asciiTheme="minorEastAsia" w:eastAsiaTheme="minorEastAsia"/>
      <w:color w:val="000000" w:themeColor="text1"/>
      <w:kern w:val="2"/>
      <w14:textFill>
        <w14:solidFill>
          <w14:schemeClr w14:val="tx1"/>
        </w14:solidFill>
      </w14:textFill>
    </w:rPr>
  </w:style>
  <w:style w:type="paragraph" w:styleId="20">
    <w:name w:val="toc 8"/>
    <w:basedOn w:val="1"/>
    <w:next w:val="1"/>
    <w:unhideWhenUsed/>
    <w:qFormat/>
    <w:uiPriority w:val="39"/>
    <w:pPr>
      <w:ind w:left="2940" w:leftChars="1400"/>
    </w:pPr>
  </w:style>
  <w:style w:type="paragraph" w:styleId="21">
    <w:name w:val="Date"/>
    <w:basedOn w:val="1"/>
    <w:next w:val="1"/>
    <w:link w:val="70"/>
    <w:unhideWhenUsed/>
    <w:qFormat/>
    <w:uiPriority w:val="99"/>
    <w:pPr>
      <w:widowControl w:val="0"/>
      <w:spacing w:line="276" w:lineRule="auto"/>
      <w:ind w:left="100" w:leftChars="2500"/>
      <w:jc w:val="both"/>
    </w:pPr>
    <w:rPr>
      <w:rFonts w:asciiTheme="minorHAnsi" w:hAnsiTheme="minorHAnsi" w:cstheme="minorBidi"/>
      <w:color w:val="000000" w:themeColor="text1"/>
      <w:kern w:val="2"/>
      <w14:textFill>
        <w14:solidFill>
          <w14:schemeClr w14:val="tx1"/>
        </w14:solidFill>
      </w14:textFill>
    </w:rPr>
  </w:style>
  <w:style w:type="paragraph" w:styleId="22">
    <w:name w:val="Balloon Text"/>
    <w:basedOn w:val="1"/>
    <w:link w:val="68"/>
    <w:unhideWhenUsed/>
    <w:qFormat/>
    <w:uiPriority w:val="99"/>
    <w:rPr>
      <w:sz w:val="18"/>
      <w:szCs w:val="18"/>
    </w:rPr>
  </w:style>
  <w:style w:type="paragraph" w:styleId="23">
    <w:name w:val="footer"/>
    <w:basedOn w:val="1"/>
    <w:link w:val="77"/>
    <w:unhideWhenUsed/>
    <w:qFormat/>
    <w:uiPriority w:val="99"/>
    <w:pPr>
      <w:tabs>
        <w:tab w:val="center" w:pos="4153"/>
        <w:tab w:val="right" w:pos="8306"/>
      </w:tabs>
      <w:snapToGrid w:val="0"/>
      <w:ind w:left="500" w:leftChars="500"/>
    </w:pPr>
    <w:rPr>
      <w:sz w:val="16"/>
      <w:szCs w:val="18"/>
    </w:rPr>
  </w:style>
  <w:style w:type="paragraph" w:styleId="24">
    <w:name w:val="header"/>
    <w:basedOn w:val="1"/>
    <w:link w:val="7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6"/>
      <w:szCs w:val="18"/>
    </w:rPr>
  </w:style>
  <w:style w:type="paragraph" w:styleId="25">
    <w:name w:val="toc 1"/>
    <w:basedOn w:val="1"/>
    <w:next w:val="1"/>
    <w:unhideWhenUsed/>
    <w:qFormat/>
    <w:uiPriority w:val="39"/>
  </w:style>
  <w:style w:type="paragraph" w:styleId="26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27">
    <w:name w:val="Subtitle"/>
    <w:basedOn w:val="28"/>
    <w:next w:val="1"/>
    <w:link w:val="65"/>
    <w:qFormat/>
    <w:uiPriority w:val="11"/>
    <w:rPr>
      <w:spacing w:val="15"/>
      <w:sz w:val="32"/>
    </w:rPr>
  </w:style>
  <w:style w:type="paragraph" w:styleId="28">
    <w:name w:val="Title"/>
    <w:basedOn w:val="1"/>
    <w:next w:val="1"/>
    <w:link w:val="53"/>
    <w:qFormat/>
    <w:uiPriority w:val="10"/>
    <w:pPr>
      <w:spacing w:line="720" w:lineRule="auto"/>
      <w:contextualSpacing/>
      <w:jc w:val="center"/>
      <w:textAlignment w:val="center"/>
    </w:pPr>
    <w:rPr>
      <w:rFonts w:ascii="Calibri Light" w:hAnsi="Calibri Light" w:cs="Times New Roman"/>
      <w:b/>
      <w:spacing w:val="-10"/>
      <w:sz w:val="44"/>
      <w:szCs w:val="56"/>
    </w:rPr>
  </w:style>
  <w:style w:type="paragraph" w:styleId="29">
    <w:name w:val="List"/>
    <w:basedOn w:val="1"/>
    <w:qFormat/>
    <w:uiPriority w:val="0"/>
    <w:pPr>
      <w:spacing w:before="50" w:beforeLines="50" w:after="50" w:afterLines="50"/>
      <w:ind w:left="200" w:hanging="200" w:hangingChars="200"/>
    </w:pPr>
    <w:rPr>
      <w:rFonts w:ascii="Times New Roman" w:hAnsi="Times New Roman"/>
      <w:szCs w:val="24"/>
    </w:rPr>
  </w:style>
  <w:style w:type="paragraph" w:styleId="30">
    <w:name w:val="toc 6"/>
    <w:basedOn w:val="1"/>
    <w:next w:val="1"/>
    <w:unhideWhenUsed/>
    <w:qFormat/>
    <w:uiPriority w:val="39"/>
    <w:pPr>
      <w:ind w:left="2100" w:leftChars="1000"/>
    </w:pPr>
  </w:style>
  <w:style w:type="paragraph" w:styleId="31">
    <w:name w:val="table of figures"/>
    <w:basedOn w:val="1"/>
    <w:next w:val="1"/>
    <w:qFormat/>
    <w:uiPriority w:val="99"/>
    <w:pPr>
      <w:ind w:left="200" w:leftChars="200" w:hanging="200" w:hangingChars="200"/>
    </w:pPr>
  </w:style>
  <w:style w:type="paragraph" w:styleId="32">
    <w:name w:val="toc 2"/>
    <w:basedOn w:val="1"/>
    <w:next w:val="1"/>
    <w:qFormat/>
    <w:uiPriority w:val="39"/>
    <w:pPr>
      <w:ind w:left="420" w:leftChars="200"/>
    </w:pPr>
  </w:style>
  <w:style w:type="paragraph" w:styleId="33">
    <w:name w:val="toc 9"/>
    <w:basedOn w:val="1"/>
    <w:next w:val="1"/>
    <w:unhideWhenUsed/>
    <w:qFormat/>
    <w:uiPriority w:val="39"/>
    <w:pPr>
      <w:ind w:left="3360" w:leftChars="1600"/>
    </w:pPr>
  </w:style>
  <w:style w:type="paragraph" w:styleId="34">
    <w:name w:val="Normal (Web)"/>
    <w:basedOn w:val="1"/>
    <w:unhideWhenUsed/>
    <w:qFormat/>
    <w:uiPriority w:val="99"/>
    <w:pPr>
      <w:spacing w:before="100" w:beforeAutospacing="1" w:after="100" w:afterAutospacing="1" w:line="276" w:lineRule="auto"/>
    </w:pPr>
    <w:rPr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styleId="36">
    <w:name w:val="Strong"/>
    <w:qFormat/>
    <w:uiPriority w:val="22"/>
    <w:rPr>
      <w:b/>
      <w:bCs/>
      <w:color w:val="auto"/>
    </w:rPr>
  </w:style>
  <w:style w:type="character" w:styleId="37">
    <w:name w:val="page number"/>
    <w:basedOn w:val="35"/>
    <w:unhideWhenUsed/>
    <w:qFormat/>
    <w:uiPriority w:val="99"/>
    <w:rPr>
      <w:rFonts w:ascii="Times New Roman" w:hAnsi="Times New Roman" w:eastAsia="宋体"/>
      <w:sz w:val="16"/>
    </w:rPr>
  </w:style>
  <w:style w:type="character" w:styleId="38">
    <w:name w:val="FollowedHyperlink"/>
    <w:basedOn w:val="35"/>
    <w:unhideWhenUsed/>
    <w:qFormat/>
    <w:uiPriority w:val="99"/>
    <w:rPr>
      <w:color w:val="800080"/>
      <w:u w:val="single"/>
    </w:rPr>
  </w:style>
  <w:style w:type="character" w:styleId="39">
    <w:name w:val="Emphasis"/>
    <w:qFormat/>
    <w:uiPriority w:val="20"/>
    <w:rPr>
      <w:i/>
      <w:iCs/>
      <w:color w:val="auto"/>
    </w:rPr>
  </w:style>
  <w:style w:type="character" w:styleId="40">
    <w:name w:val="Hyperlink"/>
    <w:basedOn w:val="35"/>
    <w:unhideWhenUsed/>
    <w:qFormat/>
    <w:uiPriority w:val="99"/>
    <w:rPr>
      <w:color w:val="0000FF"/>
      <w:u w:val="single"/>
    </w:rPr>
  </w:style>
  <w:style w:type="character" w:styleId="41">
    <w:name w:val="annotation reference"/>
    <w:unhideWhenUsed/>
    <w:qFormat/>
    <w:uiPriority w:val="99"/>
    <w:rPr>
      <w:sz w:val="21"/>
      <w:szCs w:val="21"/>
    </w:rPr>
  </w:style>
  <w:style w:type="table" w:styleId="43">
    <w:name w:val="Table Grid"/>
    <w:basedOn w:val="42"/>
    <w:qFormat/>
    <w:uiPriority w:val="0"/>
    <w:rPr>
      <w:rFonts w:ascii="Times New Roman" w:hAnsi="Times New Roman" w:eastAsia="宋体" w:cs="Times New Roman"/>
      <w:kern w:val="0"/>
      <w:sz w:val="20"/>
      <w:szCs w:val="20"/>
    </w:r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</w:tblPr>
  </w:style>
  <w:style w:type="paragraph" w:customStyle="1" w:styleId="44">
    <w:name w:val="三级标题"/>
    <w:basedOn w:val="45"/>
    <w:next w:val="1"/>
    <w:link w:val="71"/>
    <w:qFormat/>
    <w:uiPriority w:val="0"/>
    <w:pPr>
      <w:numPr>
        <w:ilvl w:val="2"/>
      </w:numPr>
      <w:outlineLvl w:val="2"/>
    </w:pPr>
    <w:rPr>
      <w:rFonts w:ascii="宋体" w:hAnsi="宋体"/>
      <w:sz w:val="28"/>
    </w:rPr>
  </w:style>
  <w:style w:type="paragraph" w:customStyle="1" w:styleId="45">
    <w:name w:val="二级标题"/>
    <w:basedOn w:val="46"/>
    <w:next w:val="1"/>
    <w:link w:val="64"/>
    <w:qFormat/>
    <w:uiPriority w:val="0"/>
    <w:pPr>
      <w:numPr>
        <w:ilvl w:val="1"/>
      </w:numPr>
      <w:outlineLvl w:val="1"/>
    </w:pPr>
    <w:rPr>
      <w:sz w:val="30"/>
    </w:rPr>
  </w:style>
  <w:style w:type="paragraph" w:customStyle="1" w:styleId="46">
    <w:name w:val="一级标题"/>
    <w:next w:val="1"/>
    <w:link w:val="63"/>
    <w:qFormat/>
    <w:uiPriority w:val="0"/>
    <w:pPr>
      <w:numPr>
        <w:ilvl w:val="0"/>
        <w:numId w:val="1"/>
      </w:numPr>
      <w:outlineLvl w:val="0"/>
    </w:pPr>
    <w:rPr>
      <w:rFonts w:eastAsia="宋体" w:asciiTheme="minorHAnsi" w:hAnsiTheme="minorHAnsi" w:cstheme="minorBidi"/>
      <w:b/>
      <w:color w:val="000000" w:themeColor="text1"/>
      <w:kern w:val="2"/>
      <w:sz w:val="32"/>
      <w:szCs w:val="22"/>
      <w:lang w:val="en-US" w:eastAsia="zh-CN" w:bidi="ar-SA"/>
      <w14:textFill>
        <w14:solidFill>
          <w14:schemeClr w14:val="tx1"/>
        </w14:solidFill>
      </w14:textFill>
    </w:rPr>
  </w:style>
  <w:style w:type="paragraph" w:customStyle="1" w:styleId="47">
    <w:name w:val="_Style 2"/>
    <w:basedOn w:val="1"/>
    <w:next w:val="1"/>
    <w:qFormat/>
    <w:uiPriority w:val="34"/>
    <w:pPr>
      <w:ind w:firstLine="420" w:firstLineChars="200"/>
    </w:pPr>
    <w:rPr>
      <w:rFonts w:ascii="等线" w:hAnsi="等线" w:eastAsia="等线" w:cs="Times New Roman"/>
      <w:kern w:val="2"/>
      <w:sz w:val="18"/>
      <w:szCs w:val="18"/>
    </w:rPr>
  </w:style>
  <w:style w:type="paragraph" w:customStyle="1" w:styleId="48">
    <w:name w:val="_Style 5"/>
    <w:basedOn w:val="1"/>
    <w:qFormat/>
    <w:uiPriority w:val="34"/>
    <w:pPr>
      <w:ind w:firstLine="420" w:firstLineChars="200"/>
    </w:pPr>
    <w:rPr>
      <w:rFonts w:ascii="等线" w:hAnsi="等线" w:eastAsia="等线" w:cs="Times New Roman"/>
      <w:kern w:val="2"/>
      <w:sz w:val="18"/>
      <w:szCs w:val="18"/>
    </w:rPr>
  </w:style>
  <w:style w:type="paragraph" w:customStyle="1" w:styleId="49">
    <w:name w:val="Default"/>
    <w:qFormat/>
    <w:uiPriority w:val="0"/>
    <w:pPr>
      <w:widowControl w:val="0"/>
      <w:autoSpaceDE w:val="0"/>
      <w:autoSpaceDN w:val="0"/>
      <w:adjustRightInd w:val="0"/>
      <w:spacing w:after="160" w:line="259" w:lineRule="auto"/>
    </w:pPr>
    <w:rPr>
      <w:rFonts w:ascii="Times New Roman" w:hAnsi="Times New Roman" w:eastAsia="宋体" w:cs="Times New Roman"/>
      <w:color w:val="000000"/>
      <w:kern w:val="0"/>
      <w:sz w:val="24"/>
      <w:szCs w:val="24"/>
      <w:lang w:val="en-US" w:eastAsia="zh-CN" w:bidi="ar-SA"/>
    </w:rPr>
  </w:style>
  <w:style w:type="paragraph" w:customStyle="1" w:styleId="50">
    <w:name w:val="TOC Heading"/>
    <w:basedOn w:val="2"/>
    <w:next w:val="1"/>
    <w:unhideWhenUsed/>
    <w:qFormat/>
    <w:uiPriority w:val="39"/>
    <w:pPr>
      <w:spacing w:before="340" w:after="330" w:line="578" w:lineRule="auto"/>
      <w:outlineLvl w:val="9"/>
    </w:pPr>
    <w:rPr>
      <w:rFonts w:ascii="宋体" w:hAnsi="宋体" w:cs="宋体"/>
      <w:bCs/>
      <w:kern w:val="44"/>
      <w:szCs w:val="44"/>
    </w:rPr>
  </w:style>
  <w:style w:type="character" w:customStyle="1" w:styleId="51">
    <w:name w:val="标题 1 字符"/>
    <w:link w:val="2"/>
    <w:qFormat/>
    <w:uiPriority w:val="9"/>
    <w:rPr>
      <w:rFonts w:ascii="Calibri Light" w:hAnsi="Calibri Light" w:eastAsia="宋体" w:cs="Times New Roman"/>
      <w:b/>
      <w:kern w:val="0"/>
      <w:sz w:val="44"/>
      <w:szCs w:val="32"/>
    </w:rPr>
  </w:style>
  <w:style w:type="character" w:customStyle="1" w:styleId="52">
    <w:name w:val="标题 2 字符"/>
    <w:link w:val="3"/>
    <w:qFormat/>
    <w:uiPriority w:val="9"/>
    <w:rPr>
      <w:rFonts w:ascii="Calibri Light" w:hAnsi="Calibri Light" w:eastAsia="宋体" w:cs="Times New Roman"/>
      <w:b/>
      <w:kern w:val="0"/>
      <w:sz w:val="32"/>
      <w:szCs w:val="28"/>
    </w:rPr>
  </w:style>
  <w:style w:type="character" w:customStyle="1" w:styleId="53">
    <w:name w:val="标题 字符"/>
    <w:link w:val="28"/>
    <w:qFormat/>
    <w:uiPriority w:val="10"/>
    <w:rPr>
      <w:rFonts w:ascii="Calibri Light" w:hAnsi="Calibri Light" w:eastAsia="宋体" w:cs="Times New Roman"/>
      <w:b/>
      <w:spacing w:val="-10"/>
      <w:kern w:val="0"/>
      <w:sz w:val="44"/>
      <w:szCs w:val="56"/>
    </w:rPr>
  </w:style>
  <w:style w:type="character" w:customStyle="1" w:styleId="54">
    <w:name w:val="标题 3 字符"/>
    <w:link w:val="4"/>
    <w:uiPriority w:val="9"/>
    <w:rPr>
      <w:rFonts w:ascii="Calibri Light" w:hAnsi="Calibri Light" w:eastAsia="宋体" w:cs="Times New Roman"/>
      <w:b/>
      <w:kern w:val="0"/>
      <w:sz w:val="28"/>
      <w:szCs w:val="24"/>
    </w:rPr>
  </w:style>
  <w:style w:type="character" w:customStyle="1" w:styleId="55">
    <w:name w:val="标题 4 字符"/>
    <w:link w:val="5"/>
    <w:qFormat/>
    <w:uiPriority w:val="9"/>
    <w:rPr>
      <w:rFonts w:ascii="Calibri Light" w:hAnsi="Calibri Light" w:eastAsia="宋体" w:cs="Times New Roman"/>
      <w:b/>
      <w:iCs/>
      <w:kern w:val="0"/>
    </w:rPr>
  </w:style>
  <w:style w:type="character" w:customStyle="1" w:styleId="56">
    <w:name w:val="标题 5 字符"/>
    <w:link w:val="6"/>
    <w:qFormat/>
    <w:uiPriority w:val="9"/>
    <w:rPr>
      <w:rFonts w:ascii="Calibri Light" w:hAnsi="Calibri Light" w:eastAsia="宋体" w:cs="Times New Roman"/>
      <w:color w:val="2E74B5"/>
      <w:kern w:val="0"/>
    </w:rPr>
  </w:style>
  <w:style w:type="character" w:customStyle="1" w:styleId="57">
    <w:name w:val="标题 6 字符"/>
    <w:link w:val="7"/>
    <w:qFormat/>
    <w:uiPriority w:val="9"/>
    <w:rPr>
      <w:rFonts w:ascii="Calibri Light" w:hAnsi="Calibri Light" w:eastAsia="宋体" w:cs="Times New Roman"/>
      <w:color w:val="1F4E79"/>
      <w:kern w:val="0"/>
    </w:rPr>
  </w:style>
  <w:style w:type="character" w:customStyle="1" w:styleId="58">
    <w:name w:val="标题 7 字符"/>
    <w:link w:val="8"/>
    <w:qFormat/>
    <w:uiPriority w:val="9"/>
    <w:rPr>
      <w:rFonts w:ascii="Calibri Light" w:hAnsi="Calibri Light" w:eastAsia="宋体" w:cs="Times New Roman"/>
      <w:i/>
      <w:iCs/>
      <w:color w:val="1F4E79"/>
      <w:kern w:val="0"/>
    </w:rPr>
  </w:style>
  <w:style w:type="character" w:customStyle="1" w:styleId="59">
    <w:name w:val="标题 8 字符"/>
    <w:link w:val="9"/>
    <w:qFormat/>
    <w:uiPriority w:val="9"/>
    <w:rPr>
      <w:rFonts w:ascii="Calibri Light" w:hAnsi="Calibri Light" w:eastAsia="宋体" w:cs="Times New Roman"/>
      <w:color w:val="262626"/>
      <w:kern w:val="0"/>
      <w:szCs w:val="21"/>
    </w:rPr>
  </w:style>
  <w:style w:type="character" w:customStyle="1" w:styleId="60">
    <w:name w:val="标题 9 字符"/>
    <w:link w:val="10"/>
    <w:qFormat/>
    <w:uiPriority w:val="9"/>
    <w:rPr>
      <w:rFonts w:ascii="Calibri Light" w:hAnsi="Calibri Light" w:eastAsia="宋体" w:cs="Times New Roman"/>
      <w:i/>
      <w:iCs/>
      <w:color w:val="262626"/>
      <w:kern w:val="0"/>
      <w:szCs w:val="21"/>
    </w:rPr>
  </w:style>
  <w:style w:type="paragraph" w:customStyle="1" w:styleId="61">
    <w:name w:val="表格"/>
    <w:qFormat/>
    <w:uiPriority w:val="0"/>
    <w:rPr>
      <w:rFonts w:ascii="Times New Roman" w:hAnsi="Times New Roman" w:eastAsia="宋体" w:cs="Times New Roman"/>
      <w:b/>
      <w:kern w:val="0"/>
      <w:sz w:val="21"/>
      <w:szCs w:val="20"/>
      <w:lang w:val="en-US" w:eastAsia="zh-CN" w:bidi="ar-SA"/>
    </w:rPr>
  </w:style>
  <w:style w:type="character" w:customStyle="1" w:styleId="62">
    <w:name w:val="纯文本 字符"/>
    <w:basedOn w:val="35"/>
    <w:link w:val="19"/>
    <w:uiPriority w:val="99"/>
    <w:rPr>
      <w:rFonts w:hAnsi="Courier New" w:cs="Courier New" w:asciiTheme="minorEastAsia"/>
      <w:color w:val="000000" w:themeColor="text1"/>
      <w14:textFill>
        <w14:solidFill>
          <w14:schemeClr w14:val="tx1"/>
        </w14:solidFill>
      </w14:textFill>
    </w:rPr>
  </w:style>
  <w:style w:type="character" w:customStyle="1" w:styleId="63">
    <w:name w:val="一级标题 字符"/>
    <w:basedOn w:val="35"/>
    <w:link w:val="46"/>
    <w:qFormat/>
    <w:uiPriority w:val="0"/>
    <w:rPr>
      <w:rFonts w:eastAsia="宋体"/>
      <w:b/>
      <w:color w:val="000000" w:themeColor="text1"/>
      <w:sz w:val="32"/>
      <w14:textFill>
        <w14:solidFill>
          <w14:schemeClr w14:val="tx1"/>
        </w14:solidFill>
      </w14:textFill>
    </w:rPr>
  </w:style>
  <w:style w:type="character" w:customStyle="1" w:styleId="64">
    <w:name w:val="二级标题 字符"/>
    <w:basedOn w:val="35"/>
    <w:link w:val="45"/>
    <w:uiPriority w:val="0"/>
    <w:rPr>
      <w:rFonts w:eastAsia="宋体"/>
      <w:b/>
      <w:color w:val="000000" w:themeColor="text1"/>
      <w:sz w:val="30"/>
      <w14:textFill>
        <w14:solidFill>
          <w14:schemeClr w14:val="tx1"/>
        </w14:solidFill>
      </w14:textFill>
    </w:rPr>
  </w:style>
  <w:style w:type="character" w:customStyle="1" w:styleId="65">
    <w:name w:val="副标题 字符"/>
    <w:link w:val="27"/>
    <w:qFormat/>
    <w:uiPriority w:val="11"/>
    <w:rPr>
      <w:rFonts w:ascii="Calibri Light" w:hAnsi="Calibri Light" w:eastAsia="宋体" w:cs="Times New Roman"/>
      <w:b/>
      <w:spacing w:val="15"/>
      <w:kern w:val="0"/>
      <w:sz w:val="32"/>
      <w:szCs w:val="56"/>
    </w:rPr>
  </w:style>
  <w:style w:type="paragraph" w:styleId="66">
    <w:name w:val="List Paragraph"/>
    <w:basedOn w:val="1"/>
    <w:qFormat/>
    <w:uiPriority w:val="34"/>
    <w:pPr>
      <w:widowControl w:val="0"/>
      <w:spacing w:line="276" w:lineRule="auto"/>
      <w:ind w:firstLine="420" w:firstLineChars="200"/>
      <w:jc w:val="both"/>
    </w:pPr>
    <w:rPr>
      <w:rFonts w:asciiTheme="minorHAnsi" w:hAnsiTheme="minorHAnsi" w:cstheme="minorBidi"/>
      <w:color w:val="000000" w:themeColor="text1"/>
      <w:kern w:val="2"/>
      <w14:textFill>
        <w14:solidFill>
          <w14:schemeClr w14:val="tx1"/>
        </w14:solidFill>
      </w14:textFill>
    </w:rPr>
  </w:style>
  <w:style w:type="paragraph" w:customStyle="1" w:styleId="67">
    <w:name w:val="列出段落1"/>
    <w:basedOn w:val="1"/>
    <w:qFormat/>
    <w:uiPriority w:val="34"/>
    <w:pPr>
      <w:ind w:firstLine="420" w:firstLineChars="200"/>
    </w:pPr>
  </w:style>
  <w:style w:type="character" w:customStyle="1" w:styleId="68">
    <w:name w:val="批注框文本 字符"/>
    <w:link w:val="22"/>
    <w:qFormat/>
    <w:uiPriority w:val="99"/>
    <w:rPr>
      <w:rFonts w:ascii="宋体" w:hAnsi="宋体" w:eastAsia="宋体" w:cs="宋体"/>
      <w:kern w:val="0"/>
      <w:sz w:val="18"/>
      <w:szCs w:val="18"/>
    </w:rPr>
  </w:style>
  <w:style w:type="character" w:customStyle="1" w:styleId="69">
    <w:name w:val="批注文字 字符"/>
    <w:link w:val="12"/>
    <w:qFormat/>
    <w:uiPriority w:val="99"/>
    <w:rPr>
      <w:rFonts w:ascii="Times New Roman" w:hAnsi="Times New Roman" w:eastAsia="仿宋_GB2312" w:cs="宋体"/>
      <w:kern w:val="0"/>
      <w:sz w:val="24"/>
      <w:szCs w:val="24"/>
    </w:rPr>
  </w:style>
  <w:style w:type="character" w:customStyle="1" w:styleId="70">
    <w:name w:val="日期 字符"/>
    <w:basedOn w:val="35"/>
    <w:link w:val="21"/>
    <w:qFormat/>
    <w:uiPriority w:val="99"/>
    <w:rPr>
      <w:rFonts w:eastAsia="宋体"/>
      <w:color w:val="000000" w:themeColor="text1"/>
      <w14:textFill>
        <w14:solidFill>
          <w14:schemeClr w14:val="tx1"/>
        </w14:solidFill>
      </w14:textFill>
    </w:rPr>
  </w:style>
  <w:style w:type="character" w:customStyle="1" w:styleId="71">
    <w:name w:val="三级标题 字符"/>
    <w:basedOn w:val="35"/>
    <w:link w:val="44"/>
    <w:qFormat/>
    <w:uiPriority w:val="0"/>
    <w:rPr>
      <w:rFonts w:ascii="宋体" w:hAnsi="宋体" w:eastAsia="宋体"/>
      <w:b/>
      <w:color w:val="000000" w:themeColor="text1"/>
      <w:sz w:val="28"/>
      <w14:textFill>
        <w14:solidFill>
          <w14:schemeClr w14:val="tx1"/>
        </w14:solidFill>
      </w14:textFill>
    </w:rPr>
  </w:style>
  <w:style w:type="paragraph" w:customStyle="1" w:styleId="72">
    <w:name w:val="四级标题"/>
    <w:basedOn w:val="44"/>
    <w:next w:val="1"/>
    <w:link w:val="73"/>
    <w:qFormat/>
    <w:uiPriority w:val="0"/>
    <w:pPr>
      <w:numPr>
        <w:ilvl w:val="3"/>
      </w:numPr>
      <w:outlineLvl w:val="3"/>
    </w:pPr>
    <w:rPr>
      <w:sz w:val="24"/>
    </w:rPr>
  </w:style>
  <w:style w:type="character" w:customStyle="1" w:styleId="73">
    <w:name w:val="四级标题 字符"/>
    <w:basedOn w:val="71"/>
    <w:link w:val="72"/>
    <w:qFormat/>
    <w:uiPriority w:val="0"/>
    <w:rPr>
      <w:rFonts w:ascii="宋体" w:hAnsi="宋体" w:eastAsia="宋体"/>
      <w:color w:val="000000" w:themeColor="text1"/>
      <w:sz w:val="24"/>
      <w14:textFill>
        <w14:solidFill>
          <w14:schemeClr w14:val="tx1"/>
        </w14:solidFill>
      </w14:textFill>
    </w:rPr>
  </w:style>
  <w:style w:type="paragraph" w:styleId="74">
    <w:name w:val="No Spacing"/>
    <w:qFormat/>
    <w:uiPriority w:val="1"/>
    <w:pPr>
      <w:widowControl w:val="0"/>
      <w:jc w:val="both"/>
    </w:pPr>
    <w:rPr>
      <w:rFonts w:eastAsia="宋体" w:asciiTheme="minorHAnsi" w:hAnsiTheme="minorHAnsi" w:cstheme="minorBidi"/>
      <w:color w:val="000000" w:themeColor="text1"/>
      <w:kern w:val="2"/>
      <w:sz w:val="21"/>
      <w:szCs w:val="22"/>
      <w:lang w:val="en-US" w:eastAsia="zh-CN" w:bidi="ar-SA"/>
      <w14:textFill>
        <w14:solidFill>
          <w14:schemeClr w14:val="tx1"/>
        </w14:solidFill>
      </w14:textFill>
    </w:rPr>
  </w:style>
  <w:style w:type="paragraph" w:customStyle="1" w:styleId="75">
    <w:name w:val="无间隔1"/>
    <w:qFormat/>
    <w:uiPriority w:val="1"/>
    <w:pPr>
      <w:widowControl w:val="0"/>
      <w:jc w:val="both"/>
    </w:pPr>
    <w:rPr>
      <w:rFonts w:eastAsia="宋体" w:asciiTheme="minorHAnsi" w:hAnsiTheme="minorHAnsi" w:cstheme="minorBidi"/>
      <w:color w:val="000000" w:themeColor="text1"/>
      <w:kern w:val="2"/>
      <w:sz w:val="21"/>
      <w:szCs w:val="22"/>
      <w:lang w:val="en-US" w:eastAsia="zh-CN" w:bidi="ar-SA"/>
      <w14:textFill>
        <w14:solidFill>
          <w14:schemeClr w14:val="tx1"/>
        </w14:solidFill>
      </w14:textFill>
    </w:rPr>
  </w:style>
  <w:style w:type="paragraph" w:customStyle="1" w:styleId="76">
    <w:name w:val="小四正文"/>
    <w:basedOn w:val="19"/>
    <w:qFormat/>
    <w:uiPriority w:val="0"/>
    <w:pPr>
      <w:spacing w:line="400" w:lineRule="exact"/>
      <w:ind w:firstLine="200" w:firstLineChars="200"/>
    </w:pPr>
    <w:rPr>
      <w:rFonts w:ascii="Times New Roman" w:hAnsi="Times New Roman" w:eastAsia="宋体" w:cs="宋体"/>
      <w:color w:val="auto"/>
      <w:sz w:val="24"/>
      <w:szCs w:val="21"/>
    </w:rPr>
  </w:style>
  <w:style w:type="character" w:customStyle="1" w:styleId="77">
    <w:name w:val="页脚 字符"/>
    <w:link w:val="23"/>
    <w:qFormat/>
    <w:uiPriority w:val="99"/>
    <w:rPr>
      <w:rFonts w:ascii="宋体" w:hAnsi="宋体" w:eastAsia="宋体" w:cs="宋体"/>
      <w:kern w:val="0"/>
      <w:sz w:val="16"/>
      <w:szCs w:val="18"/>
    </w:rPr>
  </w:style>
  <w:style w:type="character" w:customStyle="1" w:styleId="78">
    <w:name w:val="页眉 字符"/>
    <w:link w:val="24"/>
    <w:qFormat/>
    <w:uiPriority w:val="99"/>
    <w:rPr>
      <w:rFonts w:ascii="宋体" w:hAnsi="宋体" w:eastAsia="宋体" w:cs="宋体"/>
      <w:kern w:val="0"/>
      <w:sz w:val="16"/>
      <w:szCs w:val="18"/>
    </w:rPr>
  </w:style>
  <w:style w:type="paragraph" w:customStyle="1" w:styleId="79">
    <w:name w:val="引用标志"/>
    <w:basedOn w:val="1"/>
    <w:next w:val="1"/>
    <w:qFormat/>
    <w:uiPriority w:val="0"/>
  </w:style>
  <w:style w:type="character" w:customStyle="1" w:styleId="80">
    <w:name w:val="正文文本 字符"/>
    <w:basedOn w:val="35"/>
    <w:link w:val="16"/>
    <w:qFormat/>
    <w:uiPriority w:val="0"/>
    <w:rPr>
      <w:rFonts w:ascii="Times New Roman" w:hAnsi="Times New Roman" w:eastAsia="宋体" w:cs="Times New Roman"/>
      <w:szCs w:val="20"/>
    </w:rPr>
  </w:style>
  <w:style w:type="paragraph" w:customStyle="1" w:styleId="81">
    <w:name w:val="Axure表格标题文字"/>
    <w:basedOn w:val="1"/>
    <w:qFormat/>
    <w:uiPriority w:val="0"/>
    <w:pPr>
      <w:spacing w:before="60" w:after="60"/>
    </w:pPr>
    <w:rPr>
      <w:rFonts w:ascii="Arial" w:hAnsi="Arial" w:cs="Arial" w:eastAsiaTheme="minorEastAsia"/>
      <w:b/>
      <w:sz w:val="16"/>
      <w:szCs w:val="24"/>
      <w:lang w:eastAsia="en-US"/>
    </w:rPr>
  </w:style>
  <w:style w:type="paragraph" w:customStyle="1" w:styleId="82">
    <w:name w:val="Axure表格常规文字"/>
    <w:basedOn w:val="1"/>
    <w:qFormat/>
    <w:uiPriority w:val="0"/>
    <w:pPr>
      <w:spacing w:before="60" w:after="60"/>
    </w:pPr>
    <w:rPr>
      <w:rFonts w:ascii="Arial" w:hAnsi="Arial" w:cs="Arial" w:eastAsiaTheme="minorEastAsia"/>
      <w:sz w:val="16"/>
      <w:szCs w:val="24"/>
      <w:lang w:eastAsia="en-US"/>
    </w:rPr>
  </w:style>
  <w:style w:type="table" w:customStyle="1" w:styleId="83">
    <w:name w:val="Axure表格样式"/>
    <w:basedOn w:val="42"/>
    <w:qFormat/>
    <w:uiPriority w:val="99"/>
    <w:rPr>
      <w:rFonts w:ascii="Arial" w:hAnsi="Arial" w:cs="Times New Roman"/>
      <w:kern w:val="0"/>
      <w:sz w:val="16"/>
      <w:szCs w:val="20"/>
      <w:lang w:eastAsia="en-US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left w:w="72" w:type="dxa"/>
        <w:right w:w="72" w:type="dxa"/>
      </w:tblCellMar>
    </w:tblPr>
    <w:tcPr>
      <w:shd w:val="clear" w:color="auto" w:fill="FFFFFF" w:themeFill="background1"/>
    </w:tcPr>
    <w:tblStylePr w:type="firstRow">
      <w:rPr>
        <w:b/>
      </w:rPr>
      <w:tcPr>
        <w:shd w:val="clear" w:color="auto" w:fill="D8D8D8" w:themeFill="background1" w:themeFillShade="D9"/>
      </w:tcPr>
    </w:tblStylePr>
    <w:tblStylePr w:type="band2Horz">
      <w:tcPr>
        <w:shd w:val="clear" w:color="auto" w:fill="F1F1F1" w:themeFill="background1" w:themeFillShade="F2"/>
      </w:tcPr>
    </w:tblStylePr>
  </w:style>
  <w:style w:type="character" w:customStyle="1" w:styleId="84">
    <w:name w:val="批注主题 字符"/>
    <w:basedOn w:val="69"/>
    <w:link w:val="11"/>
    <w:semiHidden/>
    <w:qFormat/>
    <w:uiPriority w:val="99"/>
    <w:rPr>
      <w:rFonts w:ascii="宋体" w:hAnsi="宋体" w:eastAsia="宋体" w:cs="宋体"/>
      <w:b/>
      <w:bCs/>
      <w:kern w:val="0"/>
      <w:sz w:val="24"/>
      <w:szCs w:val="24"/>
    </w:rPr>
  </w:style>
  <w:style w:type="paragraph" w:customStyle="1" w:styleId="85">
    <w:name w:val="Revision"/>
    <w:hidden/>
    <w:semiHidden/>
    <w:qFormat/>
    <w:uiPriority w:val="99"/>
    <w:rPr>
      <w:rFonts w:ascii="宋体" w:hAnsi="宋体" w:eastAsia="宋体" w:cs="宋体"/>
      <w:kern w:val="0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2" Type="http://schemas.microsoft.com/office/2011/relationships/people" Target="people.xml"/><Relationship Id="rId51" Type="http://schemas.openxmlformats.org/officeDocument/2006/relationships/fontTable" Target="fontTable.xml"/><Relationship Id="rId50" Type="http://schemas.openxmlformats.org/officeDocument/2006/relationships/customXml" Target="../customXml/item2.xml"/><Relationship Id="rId5" Type="http://schemas.openxmlformats.org/officeDocument/2006/relationships/header" Target="header3.xml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header" Target="header2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header" Target="header1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istrator\Desktop\PRD-2017-G01-&#25991;&#26723;&#32534;&#20889;&#35828;&#26126;.dot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4098"/>
    <customShpInfo spid="_x0000_s4099"/>
    <customShpInfo spid="_x0000_s4097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C5C0B67-87D4-4179-87F4-BC56F70D305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PRD-2017-G01-文档编写说明.dotm</Template>
  <Pages>133</Pages>
  <Words>4416</Words>
  <Characters>25172</Characters>
  <Lines>209</Lines>
  <Paragraphs>59</Paragraphs>
  <TotalTime>1</TotalTime>
  <ScaleCrop>false</ScaleCrop>
  <LinksUpToDate>false</LinksUpToDate>
  <CharactersWithSpaces>29529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2017-10-25T10:15:00Z</dcterms:created>
  <dc:creator>PLANE</dc:creator>
  <cp:lastModifiedBy>bananice</cp:lastModifiedBy>
  <dcterms:modified xsi:type="dcterms:W3CDTF">2018-12-23T13:41:17Z</dcterms:modified>
  <cp:revision>879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