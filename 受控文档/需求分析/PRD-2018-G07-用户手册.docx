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A3D7A6" w14:textId="154AF813" w:rsidR="00D01F09" w:rsidRDefault="00D01F09" w:rsidP="00D01F09">
      <w:pPr>
        <w:pStyle w:val="aff8"/>
        <w:ind w:firstLine="360"/>
        <w:rPr>
          <w:ins w:id="0" w:author="249326630@qq.com" w:date="2018-12-23T20:17:00Z"/>
        </w:rPr>
      </w:pPr>
      <w:ins w:id="1" w:author="249326630@qq.com" w:date="2018-12-23T20:17:00Z">
        <w:r>
          <w:rPr>
            <w:noProof/>
          </w:rPr>
          <w:drawing>
            <wp:inline distT="0" distB="0" distL="0" distR="0" wp14:anchorId="376AC8BD" wp14:editId="5E0C349B">
              <wp:extent cx="3878580" cy="1409700"/>
              <wp:effectExtent l="0" t="0" r="7620" b="0"/>
              <wp:docPr id="143" name="图片 143" descr="C:\Temp\ksohtml\wpsD25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emp\ksohtml\wpsD254.tmp.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78580" cy="1409700"/>
                      </a:xfrm>
                      <a:prstGeom prst="rect">
                        <a:avLst/>
                      </a:prstGeom>
                      <a:noFill/>
                      <a:ln>
                        <a:noFill/>
                      </a:ln>
                    </pic:spPr>
                  </pic:pic>
                </a:graphicData>
              </a:graphic>
            </wp:inline>
          </w:drawing>
        </w:r>
      </w:ins>
    </w:p>
    <w:p w14:paraId="2694BEBE" w14:textId="77777777" w:rsidR="00D01F09" w:rsidRDefault="00D01F09" w:rsidP="00D01F09">
      <w:pPr>
        <w:jc w:val="center"/>
        <w:rPr>
          <w:ins w:id="2" w:author="249326630@qq.com" w:date="2018-12-23T20:17:00Z"/>
          <w:b/>
          <w:bCs/>
        </w:rPr>
      </w:pPr>
      <w:ins w:id="3" w:author="249326630@qq.com" w:date="2018-12-23T20:17:00Z">
        <w:r>
          <w:rPr>
            <w:rFonts w:hint="eastAsia"/>
            <w:b/>
            <w:bCs/>
          </w:rPr>
          <w:t xml:space="preserve"> </w:t>
        </w:r>
      </w:ins>
    </w:p>
    <w:p w14:paraId="336644C8" w14:textId="77777777" w:rsidR="00D01F09" w:rsidRDefault="00D01F09" w:rsidP="00D01F09">
      <w:pPr>
        <w:jc w:val="center"/>
        <w:rPr>
          <w:ins w:id="4" w:author="249326630@qq.com" w:date="2018-12-23T20:17:00Z"/>
          <w:b/>
          <w:bCs/>
        </w:rPr>
      </w:pPr>
      <w:ins w:id="5" w:author="249326630@qq.com" w:date="2018-12-23T20:17:00Z">
        <w:r>
          <w:rPr>
            <w:rFonts w:hint="eastAsia"/>
            <w:b/>
            <w:bCs/>
          </w:rPr>
          <w:t xml:space="preserve"> </w:t>
        </w:r>
      </w:ins>
    </w:p>
    <w:p w14:paraId="75698A9D" w14:textId="77777777" w:rsidR="00D01F09" w:rsidRDefault="00D01F09" w:rsidP="00D01F09">
      <w:pPr>
        <w:rPr>
          <w:ins w:id="6" w:author="249326630@qq.com" w:date="2018-12-23T20:17:00Z"/>
          <w:b/>
          <w:bCs/>
        </w:rPr>
      </w:pPr>
      <w:ins w:id="7" w:author="249326630@qq.com" w:date="2018-12-23T20:17:00Z">
        <w:r>
          <w:rPr>
            <w:rFonts w:hint="eastAsia"/>
            <w:b/>
            <w:bCs/>
          </w:rPr>
          <w:t xml:space="preserve"> </w:t>
        </w:r>
      </w:ins>
    </w:p>
    <w:p w14:paraId="6CF7A0B1" w14:textId="77777777" w:rsidR="00D01F09" w:rsidRDefault="00D01F09" w:rsidP="00D01F09">
      <w:pPr>
        <w:spacing w:beforeLines="600" w:before="1872" w:line="720" w:lineRule="auto"/>
        <w:contextualSpacing/>
        <w:jc w:val="center"/>
        <w:textAlignment w:val="center"/>
        <w:rPr>
          <w:ins w:id="8" w:author="249326630@qq.com" w:date="2018-12-23T20:17:00Z"/>
          <w:rFonts w:ascii="Calibri Light" w:hAnsi="Calibri Light" w:cs="Times New Roman"/>
          <w:b/>
          <w:bCs/>
          <w:spacing w:val="-10"/>
          <w:sz w:val="44"/>
          <w:szCs w:val="44"/>
        </w:rPr>
      </w:pPr>
      <w:ins w:id="9" w:author="249326630@qq.com" w:date="2018-12-23T20:17:00Z">
        <w:r>
          <w:rPr>
            <w:rFonts w:cs="Times New Roman" w:hint="eastAsia"/>
            <w:b/>
            <w:bCs/>
            <w:spacing w:val="-10"/>
            <w:sz w:val="44"/>
            <w:szCs w:val="44"/>
          </w:rPr>
          <w:t>渔乐生活</w:t>
        </w:r>
        <w:r>
          <w:rPr>
            <w:rFonts w:ascii="Calibri Light" w:hAnsi="Calibri Light" w:cs="Times New Roman" w:hint="eastAsia"/>
            <w:b/>
            <w:bCs/>
            <w:spacing w:val="-10"/>
            <w:sz w:val="44"/>
            <w:szCs w:val="44"/>
          </w:rPr>
          <w:t>APP</w:t>
        </w:r>
      </w:ins>
    </w:p>
    <w:tbl>
      <w:tblPr>
        <w:tblpPr w:leftFromText="180" w:rightFromText="180" w:vertAnchor="text" w:horzAnchor="margin" w:tblpY="6052"/>
        <w:tblW w:w="8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53"/>
        <w:gridCol w:w="1170"/>
        <w:gridCol w:w="4873"/>
      </w:tblGrid>
      <w:tr w:rsidR="001A3E8F" w14:paraId="5794376E" w14:textId="77777777" w:rsidTr="001A3E8F">
        <w:tc>
          <w:tcPr>
            <w:tcW w:w="2653" w:type="dxa"/>
            <w:vMerge w:val="restart"/>
            <w:shd w:val="clear" w:color="auto" w:fill="auto"/>
          </w:tcPr>
          <w:p w14:paraId="7ABB434A" w14:textId="75AFA175" w:rsidR="001A3E8F" w:rsidRDefault="00F2050D" w:rsidP="001A3E8F">
            <w:del w:id="10" w:author="249326630@qq.com" w:date="2018-12-23T20:17:00Z">
              <w:r w:rsidDel="00D01F09">
                <w:rPr>
                  <w:b/>
                  <w:noProof/>
                </w:rPr>
                <w:drawing>
                  <wp:inline distT="0" distB="0" distL="0" distR="0" wp14:anchorId="4E7BA19C" wp14:editId="77F3CA9D">
                    <wp:extent cx="1988820" cy="233293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01-LOGO-1.png"/>
                            <pic:cNvPicPr/>
                          </pic:nvPicPr>
                          <pic:blipFill rotWithShape="1">
                            <a:blip r:embed="rId9" cstate="print">
                              <a:extLst>
                                <a:ext uri="{28A0092B-C50C-407E-A947-70E740481C1C}">
                                  <a14:useLocalDpi xmlns:a14="http://schemas.microsoft.com/office/drawing/2010/main" val="0"/>
                                </a:ext>
                              </a:extLst>
                            </a:blip>
                            <a:srcRect l="23116" t="25319" r="20106" b="27616"/>
                            <a:stretch/>
                          </pic:blipFill>
                          <pic:spPr bwMode="auto">
                            <a:xfrm>
                              <a:off x="0" y="0"/>
                              <a:ext cx="2021119" cy="2370826"/>
                            </a:xfrm>
                            <a:prstGeom prst="rect">
                              <a:avLst/>
                            </a:prstGeom>
                            <a:ln>
                              <a:noFill/>
                            </a:ln>
                            <a:extLst>
                              <a:ext uri="{53640926-AAD7-44D8-BBD7-CCE9431645EC}">
                                <a14:shadowObscured xmlns:a14="http://schemas.microsoft.com/office/drawing/2010/main"/>
                              </a:ext>
                            </a:extLst>
                          </pic:spPr>
                        </pic:pic>
                      </a:graphicData>
                    </a:graphic>
                  </wp:inline>
                </w:drawing>
              </w:r>
            </w:del>
            <w:r w:rsidR="001A3E8F">
              <w:rPr>
                <w:rFonts w:hint="eastAsia"/>
              </w:rPr>
              <w:t>文件状态：</w:t>
            </w:r>
          </w:p>
          <w:p w14:paraId="7D117799" w14:textId="59A6F04C" w:rsidR="001A3E8F" w:rsidRDefault="001A3E8F" w:rsidP="001A3E8F">
            <w:r>
              <w:rPr>
                <w:rFonts w:hint="eastAsia"/>
              </w:rPr>
              <w:t xml:space="preserve">　[</w:t>
            </w:r>
            <w:ins w:id="11" w:author="249326630@qq.com" w:date="2018-12-25T18:23:00Z">
              <w:r w:rsidR="00892620">
                <w:rPr>
                  <w:rFonts w:hint="eastAsia"/>
                </w:rPr>
                <w:t xml:space="preserve">√ </w:t>
              </w:r>
            </w:ins>
            <w:del w:id="12" w:author="吴苏琪" w:date="2018-01-18T00:33:00Z">
              <w:r w:rsidR="001731A6" w:rsidDel="002E2F60">
                <w:rPr>
                  <w:rFonts w:hint="eastAsia"/>
                </w:rPr>
                <w:delText xml:space="preserve"> </w:delText>
              </w:r>
              <w:r w:rsidR="00EF01AC" w:rsidDel="002E2F60">
                <w:rPr>
                  <w:rFonts w:hint="eastAsia"/>
                </w:rPr>
                <w:delText>√</w:delText>
              </w:r>
              <w:r w:rsidR="001731A6" w:rsidDel="002E2F60">
                <w:rPr>
                  <w:rFonts w:hint="eastAsia"/>
                </w:rPr>
                <w:delText xml:space="preserve"> </w:delText>
              </w:r>
            </w:del>
            <w:ins w:id="13" w:author="吴苏琪" w:date="2018-01-18T00:33:00Z">
              <w:del w:id="14" w:author="249326630@qq.com" w:date="2018-12-25T18:24:00Z">
                <w:r w:rsidR="002E2F60" w:rsidDel="00892620">
                  <w:delText xml:space="preserve">  </w:delText>
                </w:r>
              </w:del>
            </w:ins>
            <w:r>
              <w:rPr>
                <w:rFonts w:hint="eastAsia"/>
              </w:rPr>
              <w:t>]草稿</w:t>
            </w:r>
          </w:p>
          <w:p w14:paraId="22262364" w14:textId="63135BFC" w:rsidR="001A3E8F" w:rsidRDefault="001A3E8F" w:rsidP="001A3E8F">
            <w:r>
              <w:rPr>
                <w:rFonts w:hint="eastAsia"/>
              </w:rPr>
              <w:t xml:space="preserve">　[</w:t>
            </w:r>
            <w:del w:id="15" w:author="吴苏琪" w:date="2018-01-18T00:33:00Z">
              <w:r w:rsidR="00EF01AC" w:rsidDel="002E2F60">
                <w:delText xml:space="preserve"> </w:delText>
              </w:r>
            </w:del>
            <w:ins w:id="16" w:author="吴苏琪" w:date="2018-01-18T00:33:00Z">
              <w:r w:rsidR="002E2F60">
                <w:rPr>
                  <w:rFonts w:hint="eastAsia"/>
                </w:rPr>
                <w:t xml:space="preserve"> √ </w:t>
              </w:r>
            </w:ins>
            <w:del w:id="17" w:author="吴苏琪" w:date="2018-01-18T00:33:00Z">
              <w:r w:rsidR="00EF01AC" w:rsidDel="002E2F60">
                <w:delText xml:space="preserve"> </w:delText>
              </w:r>
            </w:del>
            <w:r>
              <w:rPr>
                <w:rFonts w:hint="eastAsia"/>
              </w:rPr>
              <w:t>]正式发布</w:t>
            </w:r>
          </w:p>
          <w:p w14:paraId="2C288214" w14:textId="77777777" w:rsidR="001A3E8F" w:rsidRDefault="001A3E8F" w:rsidP="001A3E8F">
            <w:r>
              <w:rPr>
                <w:rFonts w:hint="eastAsia"/>
              </w:rPr>
              <w:t xml:space="preserve">　[　]正在修改</w:t>
            </w:r>
          </w:p>
        </w:tc>
        <w:tc>
          <w:tcPr>
            <w:tcW w:w="1170" w:type="dxa"/>
            <w:shd w:val="clear" w:color="auto" w:fill="BEBEBE"/>
          </w:tcPr>
          <w:p w14:paraId="29130F6F" w14:textId="77777777" w:rsidR="001A3E8F" w:rsidRPr="00F52AE7" w:rsidRDefault="001A3E8F" w:rsidP="001A3E8F">
            <w:pPr>
              <w:rPr>
                <w:b/>
                <w:szCs w:val="21"/>
              </w:rPr>
            </w:pPr>
            <w:r w:rsidRPr="00F52AE7">
              <w:rPr>
                <w:rFonts w:hint="eastAsia"/>
                <w:b/>
                <w:szCs w:val="21"/>
              </w:rPr>
              <w:t>文件标识：</w:t>
            </w:r>
          </w:p>
        </w:tc>
        <w:tc>
          <w:tcPr>
            <w:tcW w:w="4873" w:type="dxa"/>
          </w:tcPr>
          <w:p w14:paraId="5B43EAD1" w14:textId="447EBD2B" w:rsidR="001A3E8F" w:rsidRPr="00F52AE7" w:rsidRDefault="00630978" w:rsidP="00AC1AB7">
            <w:pPr>
              <w:rPr>
                <w:szCs w:val="21"/>
              </w:rPr>
            </w:pPr>
            <w:r>
              <w:rPr>
                <w:szCs w:val="21"/>
              </w:rPr>
              <w:t>PRD</w:t>
            </w:r>
            <w:ins w:id="18" w:author="249326630@qq.com" w:date="2018-12-23T20:18:00Z">
              <w:r w:rsidR="00D01F09">
                <w:rPr>
                  <w:rFonts w:hint="eastAsia"/>
                  <w:szCs w:val="21"/>
                </w:rPr>
                <w:t>2018</w:t>
              </w:r>
            </w:ins>
            <w:del w:id="19" w:author="249326630@qq.com" w:date="2018-12-23T20:18:00Z">
              <w:r w:rsidDel="00D01F09">
                <w:rPr>
                  <w:szCs w:val="21"/>
                </w:rPr>
                <w:delText>-2017</w:delText>
              </w:r>
            </w:del>
            <w:r>
              <w:rPr>
                <w:szCs w:val="21"/>
              </w:rPr>
              <w:t>-G0</w:t>
            </w:r>
            <w:ins w:id="20" w:author="249326630@qq.com" w:date="2018-12-23T20:18:00Z">
              <w:r w:rsidR="00D01F09">
                <w:rPr>
                  <w:rFonts w:hint="eastAsia"/>
                  <w:szCs w:val="21"/>
                </w:rPr>
                <w:t>7</w:t>
              </w:r>
            </w:ins>
            <w:del w:id="21" w:author="249326630@qq.com" w:date="2018-12-23T20:18:00Z">
              <w:r w:rsidDel="00D01F09">
                <w:rPr>
                  <w:szCs w:val="21"/>
                </w:rPr>
                <w:delText>1</w:delText>
              </w:r>
            </w:del>
            <w:r>
              <w:rPr>
                <w:szCs w:val="21"/>
              </w:rPr>
              <w:t>-</w:t>
            </w:r>
            <w:r w:rsidR="00AC1AB7">
              <w:rPr>
                <w:szCs w:val="21"/>
              </w:rPr>
              <w:t>UM</w:t>
            </w:r>
          </w:p>
        </w:tc>
      </w:tr>
      <w:tr w:rsidR="001A3E8F" w14:paraId="1049CE0F" w14:textId="77777777" w:rsidTr="001A3E8F">
        <w:tc>
          <w:tcPr>
            <w:tcW w:w="2653" w:type="dxa"/>
            <w:vMerge/>
            <w:shd w:val="clear" w:color="auto" w:fill="auto"/>
          </w:tcPr>
          <w:p w14:paraId="6C1F5931" w14:textId="77777777" w:rsidR="001A3E8F" w:rsidRDefault="001A3E8F" w:rsidP="001A3E8F"/>
        </w:tc>
        <w:tc>
          <w:tcPr>
            <w:tcW w:w="1170" w:type="dxa"/>
            <w:shd w:val="clear" w:color="auto" w:fill="BEBEBE"/>
          </w:tcPr>
          <w:p w14:paraId="09AD8BAA" w14:textId="77777777" w:rsidR="001A3E8F" w:rsidRPr="00F52AE7" w:rsidRDefault="001A3E8F" w:rsidP="001A3E8F">
            <w:pPr>
              <w:rPr>
                <w:b/>
                <w:szCs w:val="21"/>
              </w:rPr>
            </w:pPr>
            <w:r w:rsidRPr="00F52AE7">
              <w:rPr>
                <w:rFonts w:hint="eastAsia"/>
                <w:b/>
                <w:szCs w:val="21"/>
              </w:rPr>
              <w:t>当前版本：</w:t>
            </w:r>
          </w:p>
        </w:tc>
        <w:tc>
          <w:tcPr>
            <w:tcW w:w="4873" w:type="dxa"/>
          </w:tcPr>
          <w:p w14:paraId="61D3AABC" w14:textId="2B08B195" w:rsidR="001A3E8F" w:rsidRPr="00F52AE7" w:rsidRDefault="00D822DC" w:rsidP="001A3E8F">
            <w:pPr>
              <w:rPr>
                <w:szCs w:val="21"/>
              </w:rPr>
            </w:pPr>
            <w:del w:id="22" w:author="吴苏琪" w:date="2018-01-07T02:33:00Z">
              <w:r w:rsidDel="001E38A9">
                <w:rPr>
                  <w:szCs w:val="21"/>
                </w:rPr>
                <w:delText>0.1.0</w:delText>
              </w:r>
            </w:del>
            <w:ins w:id="23" w:author="249326630@qq.com" w:date="2018-12-23T20:18:00Z">
              <w:r w:rsidR="004809C5">
                <w:rPr>
                  <w:rFonts w:hint="eastAsia"/>
                  <w:szCs w:val="21"/>
                </w:rPr>
                <w:t>0.1.0</w:t>
              </w:r>
            </w:ins>
            <w:ins w:id="24" w:author="吴苏琪" w:date="2018-01-07T02:33:00Z">
              <w:del w:id="25" w:author="249326630@qq.com" w:date="2018-12-23T20:18:00Z">
                <w:r w:rsidR="001E38A9" w:rsidDel="004809C5">
                  <w:rPr>
                    <w:szCs w:val="21"/>
                  </w:rPr>
                  <w:delText>1.1.</w:delText>
                </w:r>
                <w:r w:rsidR="002E2F60" w:rsidDel="004809C5">
                  <w:rPr>
                    <w:szCs w:val="21"/>
                  </w:rPr>
                  <w:delText>1</w:delText>
                </w:r>
              </w:del>
            </w:ins>
          </w:p>
        </w:tc>
      </w:tr>
      <w:tr w:rsidR="001A3E8F" w14:paraId="05993E6D" w14:textId="77777777" w:rsidTr="001A3E8F">
        <w:tc>
          <w:tcPr>
            <w:tcW w:w="2653" w:type="dxa"/>
            <w:vMerge/>
            <w:shd w:val="clear" w:color="auto" w:fill="auto"/>
          </w:tcPr>
          <w:p w14:paraId="7A72CE2B" w14:textId="77777777" w:rsidR="001A3E8F" w:rsidRDefault="001A3E8F" w:rsidP="001A3E8F"/>
        </w:tc>
        <w:tc>
          <w:tcPr>
            <w:tcW w:w="1170" w:type="dxa"/>
            <w:shd w:val="clear" w:color="auto" w:fill="BEBEBE"/>
          </w:tcPr>
          <w:p w14:paraId="215C34B8" w14:textId="77777777" w:rsidR="001A3E8F" w:rsidRPr="00F52AE7" w:rsidRDefault="001A3E8F" w:rsidP="001A3E8F">
            <w:pPr>
              <w:rPr>
                <w:b/>
                <w:szCs w:val="21"/>
              </w:rPr>
            </w:pPr>
            <w:r w:rsidRPr="00F52AE7">
              <w:rPr>
                <w:rFonts w:hint="eastAsia"/>
                <w:b/>
                <w:szCs w:val="21"/>
              </w:rPr>
              <w:t>作者：</w:t>
            </w:r>
          </w:p>
        </w:tc>
        <w:tc>
          <w:tcPr>
            <w:tcW w:w="4873" w:type="dxa"/>
          </w:tcPr>
          <w:p w14:paraId="695F3C4D" w14:textId="0F1CCE42" w:rsidR="001A3E8F" w:rsidRPr="00F52AE7" w:rsidRDefault="001A3E8F" w:rsidP="001A3E8F">
            <w:pPr>
              <w:rPr>
                <w:szCs w:val="21"/>
              </w:rPr>
            </w:pPr>
            <w:del w:id="26" w:author="吴苏琪" w:date="2018-01-18T00:33:00Z">
              <w:r w:rsidRPr="00F52AE7" w:rsidDel="002E2F60">
                <w:rPr>
                  <w:rFonts w:hint="eastAsia"/>
                  <w:szCs w:val="21"/>
                </w:rPr>
                <w:delText>胡子</w:delText>
              </w:r>
              <w:r w:rsidRPr="00F52AE7" w:rsidDel="002E2F60">
                <w:rPr>
                  <w:szCs w:val="21"/>
                </w:rPr>
                <w:delText>阳，徐</w:delText>
              </w:r>
              <w:r w:rsidRPr="00F52AE7" w:rsidDel="002E2F60">
                <w:rPr>
                  <w:rFonts w:hint="eastAsia"/>
                  <w:szCs w:val="21"/>
                </w:rPr>
                <w:delText>洁</w:delText>
              </w:r>
              <w:r w:rsidRPr="00F52AE7" w:rsidDel="002E2F60">
                <w:rPr>
                  <w:szCs w:val="21"/>
                </w:rPr>
                <w:delText>岑，何圳</w:delText>
              </w:r>
              <w:r w:rsidRPr="00F52AE7" w:rsidDel="002E2F60">
                <w:rPr>
                  <w:rFonts w:hint="eastAsia"/>
                  <w:szCs w:val="21"/>
                </w:rPr>
                <w:delText>青</w:delText>
              </w:r>
              <w:r w:rsidRPr="00F52AE7" w:rsidDel="002E2F60">
                <w:rPr>
                  <w:szCs w:val="21"/>
                </w:rPr>
                <w:delText>，陈哲凡，</w:delText>
              </w:r>
            </w:del>
            <w:ins w:id="27" w:author="249326630@qq.com" w:date="2018-12-23T20:18:00Z">
              <w:r w:rsidR="009C1224">
                <w:rPr>
                  <w:rFonts w:hint="eastAsia"/>
                  <w:szCs w:val="21"/>
                </w:rPr>
                <w:t>林翼力</w:t>
              </w:r>
            </w:ins>
            <w:del w:id="28" w:author="249326630@qq.com" w:date="2018-12-23T20:18:00Z">
              <w:r w:rsidRPr="00F52AE7" w:rsidDel="009C1224">
                <w:rPr>
                  <w:szCs w:val="21"/>
                </w:rPr>
                <w:delText>吴苏</w:delText>
              </w:r>
              <w:r w:rsidRPr="00F52AE7" w:rsidDel="009C1224">
                <w:rPr>
                  <w:rFonts w:hint="eastAsia"/>
                  <w:szCs w:val="21"/>
                </w:rPr>
                <w:delText>琪</w:delText>
              </w:r>
            </w:del>
            <w:ins w:id="29" w:author="吴苏琪" w:date="2018-01-18T00:42:00Z">
              <w:del w:id="30" w:author="249326630@qq.com" w:date="2018-12-23T20:18:00Z">
                <w:r w:rsidR="00AF7DCE" w:rsidDel="009C1224">
                  <w:rPr>
                    <w:rFonts w:hint="eastAsia"/>
                    <w:szCs w:val="21"/>
                  </w:rPr>
                  <w:delText>，胡子阳</w:delText>
                </w:r>
              </w:del>
            </w:ins>
          </w:p>
        </w:tc>
      </w:tr>
      <w:tr w:rsidR="001A3E8F" w14:paraId="43251477" w14:textId="77777777" w:rsidTr="001A3E8F">
        <w:tc>
          <w:tcPr>
            <w:tcW w:w="2653" w:type="dxa"/>
            <w:vMerge/>
            <w:shd w:val="clear" w:color="auto" w:fill="auto"/>
          </w:tcPr>
          <w:p w14:paraId="62FC9704" w14:textId="77777777" w:rsidR="001A3E8F" w:rsidRDefault="001A3E8F" w:rsidP="001A3E8F"/>
        </w:tc>
        <w:tc>
          <w:tcPr>
            <w:tcW w:w="1170" w:type="dxa"/>
            <w:shd w:val="clear" w:color="auto" w:fill="BEBEBE"/>
          </w:tcPr>
          <w:p w14:paraId="0F3A4FDE" w14:textId="77777777" w:rsidR="001A3E8F" w:rsidRPr="00F52AE7" w:rsidRDefault="001A3E8F" w:rsidP="001A3E8F">
            <w:pPr>
              <w:rPr>
                <w:b/>
                <w:szCs w:val="21"/>
              </w:rPr>
            </w:pPr>
            <w:r w:rsidRPr="00F52AE7">
              <w:rPr>
                <w:rFonts w:hint="eastAsia"/>
                <w:b/>
                <w:szCs w:val="21"/>
              </w:rPr>
              <w:t>完成日期：</w:t>
            </w:r>
          </w:p>
        </w:tc>
        <w:tc>
          <w:tcPr>
            <w:tcW w:w="4873" w:type="dxa"/>
          </w:tcPr>
          <w:p w14:paraId="4B16C234" w14:textId="42AE0001" w:rsidR="001A3E8F" w:rsidRPr="00F52AE7" w:rsidRDefault="00C9565C">
            <w:pPr>
              <w:rPr>
                <w:szCs w:val="21"/>
              </w:rPr>
              <w:pPrChange w:id="31" w:author="吴苏琪" w:date="2018-01-18T00:33:00Z">
                <w:pPr>
                  <w:framePr w:hSpace="180" w:wrap="around" w:vAnchor="text" w:hAnchor="margin" w:y="6052"/>
                </w:pPr>
              </w:pPrChange>
            </w:pPr>
            <w:r>
              <w:rPr>
                <w:rFonts w:hint="eastAsia"/>
                <w:szCs w:val="21"/>
              </w:rPr>
              <w:t>201</w:t>
            </w:r>
            <w:ins w:id="32" w:author="吴苏琪" w:date="2018-01-18T00:33:00Z">
              <w:r w:rsidR="002E2F60">
                <w:rPr>
                  <w:szCs w:val="21"/>
                </w:rPr>
                <w:t>8</w:t>
              </w:r>
            </w:ins>
            <w:del w:id="33" w:author="吴苏琪" w:date="2018-01-18T00:33:00Z">
              <w:r w:rsidDel="002E2F60">
                <w:rPr>
                  <w:rFonts w:hint="eastAsia"/>
                  <w:szCs w:val="21"/>
                </w:rPr>
                <w:delText>7</w:delText>
              </w:r>
            </w:del>
            <w:r>
              <w:rPr>
                <w:rFonts w:hint="eastAsia"/>
                <w:szCs w:val="21"/>
              </w:rPr>
              <w:t>-</w:t>
            </w:r>
            <w:del w:id="34" w:author="吴苏琪" w:date="2018-01-18T00:33:00Z">
              <w:r w:rsidDel="002E2F60">
                <w:rPr>
                  <w:rFonts w:hint="eastAsia"/>
                  <w:szCs w:val="21"/>
                </w:rPr>
                <w:delText>12-16</w:delText>
              </w:r>
            </w:del>
            <w:ins w:id="35" w:author="249326630@qq.com" w:date="2018-12-23T20:18:00Z">
              <w:r w:rsidR="009C1224">
                <w:rPr>
                  <w:rFonts w:hint="eastAsia"/>
                  <w:szCs w:val="21"/>
                </w:rPr>
                <w:t>12-23</w:t>
              </w:r>
            </w:ins>
            <w:ins w:id="36" w:author="吴苏琪" w:date="2018-01-18T00:33:00Z">
              <w:del w:id="37" w:author="249326630@qq.com" w:date="2018-12-23T20:18:00Z">
                <w:r w:rsidR="002E2F60" w:rsidDel="009C1224">
                  <w:rPr>
                    <w:szCs w:val="21"/>
                  </w:rPr>
                  <w:delText>1</w:delText>
                </w:r>
                <w:r w:rsidR="002E2F60" w:rsidDel="009C1224">
                  <w:rPr>
                    <w:rFonts w:hint="eastAsia"/>
                    <w:szCs w:val="21"/>
                  </w:rPr>
                  <w:delText>-</w:delText>
                </w:r>
                <w:r w:rsidR="002E2F60" w:rsidDel="009C1224">
                  <w:rPr>
                    <w:szCs w:val="21"/>
                  </w:rPr>
                  <w:delText>18</w:delText>
                </w:r>
              </w:del>
            </w:ins>
          </w:p>
        </w:tc>
      </w:tr>
    </w:tbl>
    <w:p w14:paraId="008EEF54" w14:textId="7BCF19C4" w:rsidR="00164536" w:rsidRDefault="009E22A7" w:rsidP="00164536">
      <w:pPr>
        <w:numPr>
          <w:ilvl w:val="1"/>
          <w:numId w:val="0"/>
        </w:numPr>
        <w:spacing w:afterLines="1150" w:after="3588" w:line="720" w:lineRule="auto"/>
        <w:contextualSpacing/>
        <w:jc w:val="center"/>
        <w:textAlignment w:val="center"/>
        <w:rPr>
          <w:rFonts w:ascii="Calibri Light" w:hAnsi="Calibri Light" w:cs="Times New Roman"/>
          <w:b/>
          <w:spacing w:val="15"/>
          <w:sz w:val="32"/>
          <w:szCs w:val="56"/>
        </w:rPr>
      </w:pPr>
      <w:r>
        <w:rPr>
          <w:rFonts w:ascii="Calibri Light" w:hAnsi="Calibri Light" w:cs="Times New Roman" w:hint="eastAsia"/>
          <w:b/>
          <w:spacing w:val="15"/>
          <w:sz w:val="32"/>
          <w:szCs w:val="56"/>
        </w:rPr>
        <w:t>用户</w:t>
      </w:r>
      <w:r>
        <w:rPr>
          <w:rFonts w:ascii="Calibri Light" w:hAnsi="Calibri Light" w:cs="Times New Roman"/>
          <w:b/>
          <w:spacing w:val="15"/>
          <w:sz w:val="32"/>
          <w:szCs w:val="56"/>
        </w:rPr>
        <w:t>手</w:t>
      </w:r>
      <w:r>
        <w:rPr>
          <w:rFonts w:ascii="Calibri Light" w:hAnsi="Calibri Light" w:cs="Times New Roman" w:hint="eastAsia"/>
          <w:b/>
          <w:spacing w:val="15"/>
          <w:sz w:val="32"/>
          <w:szCs w:val="56"/>
        </w:rPr>
        <w:t>册</w:t>
      </w:r>
    </w:p>
    <w:p w14:paraId="068011AE" w14:textId="2FF93B3C" w:rsidR="00164536" w:rsidRPr="007359D4" w:rsidRDefault="0058000C" w:rsidP="00164536">
      <w:pPr>
        <w:numPr>
          <w:ilvl w:val="1"/>
          <w:numId w:val="0"/>
        </w:numPr>
        <w:spacing w:afterLines="1150" w:after="3588" w:line="720" w:lineRule="auto"/>
        <w:contextualSpacing/>
        <w:jc w:val="center"/>
        <w:textAlignment w:val="center"/>
        <w:rPr>
          <w:rFonts w:cs="Times New Roman"/>
          <w:b/>
          <w:spacing w:val="15"/>
          <w:sz w:val="32"/>
          <w:szCs w:val="56"/>
        </w:rPr>
      </w:pPr>
      <w:r>
        <w:rPr>
          <w:rFonts w:cs="Times New Roman"/>
          <w:b/>
          <w:spacing w:val="15"/>
          <w:sz w:val="32"/>
          <w:szCs w:val="56"/>
        </w:rPr>
        <w:t>User Manual</w:t>
      </w:r>
    </w:p>
    <w:p w14:paraId="7A330179" w14:textId="77777777" w:rsidR="00164536" w:rsidRDefault="00164536" w:rsidP="00164536">
      <w:pPr>
        <w:numPr>
          <w:ilvl w:val="1"/>
          <w:numId w:val="0"/>
        </w:numPr>
        <w:spacing w:afterLines="1150" w:after="3588" w:line="720" w:lineRule="auto"/>
        <w:contextualSpacing/>
        <w:jc w:val="center"/>
        <w:textAlignment w:val="center"/>
        <w:rPr>
          <w:rFonts w:ascii="Calibri Light" w:hAnsi="Calibri Light" w:cs="Times New Roman"/>
          <w:b/>
          <w:spacing w:val="15"/>
          <w:sz w:val="32"/>
          <w:szCs w:val="56"/>
        </w:rPr>
      </w:pPr>
    </w:p>
    <w:p w14:paraId="11CC6C50" w14:textId="77777777" w:rsidR="00164536" w:rsidRDefault="00164536" w:rsidP="00164536">
      <w:pPr>
        <w:numPr>
          <w:ilvl w:val="1"/>
          <w:numId w:val="0"/>
        </w:numPr>
        <w:spacing w:afterLines="1150" w:after="3588" w:line="720" w:lineRule="auto"/>
        <w:contextualSpacing/>
        <w:jc w:val="center"/>
        <w:textAlignment w:val="center"/>
        <w:rPr>
          <w:rFonts w:ascii="Calibri Light" w:hAnsi="Calibri Light" w:cs="Times New Roman"/>
          <w:b/>
          <w:spacing w:val="15"/>
          <w:sz w:val="32"/>
          <w:szCs w:val="56"/>
        </w:rPr>
      </w:pPr>
    </w:p>
    <w:p w14:paraId="6A63FC1F" w14:textId="77777777" w:rsidR="00164536" w:rsidRDefault="00164536" w:rsidP="00164536">
      <w:pPr>
        <w:numPr>
          <w:ilvl w:val="1"/>
          <w:numId w:val="0"/>
        </w:numPr>
        <w:spacing w:afterLines="1150" w:after="3588" w:line="720" w:lineRule="auto"/>
        <w:contextualSpacing/>
        <w:jc w:val="center"/>
        <w:textAlignment w:val="center"/>
        <w:rPr>
          <w:rFonts w:ascii="Calibri Light" w:hAnsi="Calibri Light" w:cs="Times New Roman"/>
          <w:b/>
          <w:spacing w:val="15"/>
          <w:sz w:val="32"/>
          <w:szCs w:val="56"/>
        </w:rPr>
      </w:pPr>
    </w:p>
    <w:p w14:paraId="18CC20E8" w14:textId="77777777" w:rsidR="00164536" w:rsidRDefault="00164536" w:rsidP="00164536">
      <w:pPr>
        <w:numPr>
          <w:ilvl w:val="1"/>
          <w:numId w:val="0"/>
        </w:numPr>
        <w:spacing w:afterLines="1150" w:after="3588" w:line="720" w:lineRule="auto"/>
        <w:contextualSpacing/>
        <w:jc w:val="center"/>
        <w:textAlignment w:val="center"/>
        <w:rPr>
          <w:rFonts w:ascii="Calibri Light" w:hAnsi="Calibri Light" w:cs="Times New Roman"/>
          <w:b/>
          <w:spacing w:val="15"/>
          <w:sz w:val="32"/>
          <w:szCs w:val="56"/>
        </w:rPr>
      </w:pPr>
    </w:p>
    <w:p w14:paraId="6A17307B" w14:textId="2A526BDC" w:rsidR="00021BB3" w:rsidRPr="00021BB3" w:rsidRDefault="00021BB3" w:rsidP="00021BB3">
      <w:pPr>
        <w:keepNext/>
        <w:keepLines/>
        <w:spacing w:before="340" w:after="330" w:line="578" w:lineRule="auto"/>
        <w:jc w:val="center"/>
        <w:outlineLvl w:val="0"/>
        <w:rPr>
          <w:rFonts w:ascii="Times New Roman" w:hAnsi="Times New Roman" w:cs="Times New Roman"/>
          <w:b/>
          <w:bCs/>
          <w:kern w:val="44"/>
          <w:sz w:val="44"/>
          <w:szCs w:val="44"/>
        </w:rPr>
      </w:pPr>
      <w:bookmarkStart w:id="38" w:name="_Toc446076693"/>
      <w:bookmarkStart w:id="39" w:name="_Toc447553497"/>
      <w:bookmarkStart w:id="40" w:name="_Toc27132"/>
      <w:bookmarkStart w:id="41" w:name="_Toc12861"/>
      <w:bookmarkStart w:id="42" w:name="_Toc60"/>
      <w:bookmarkStart w:id="43" w:name="_Toc466020645"/>
      <w:bookmarkStart w:id="44" w:name="_Toc466742046"/>
      <w:bookmarkStart w:id="45" w:name="_Toc495739754"/>
      <w:bookmarkStart w:id="46" w:name="_Toc533525739"/>
      <w:r w:rsidRPr="00021BB3">
        <w:rPr>
          <w:rFonts w:ascii="Times New Roman" w:hAnsi="Times New Roman" w:cs="Times New Roman" w:hint="eastAsia"/>
          <w:b/>
          <w:bCs/>
          <w:kern w:val="44"/>
          <w:sz w:val="44"/>
          <w:szCs w:val="44"/>
        </w:rPr>
        <w:t>版</w:t>
      </w:r>
      <w:r w:rsidRPr="00021BB3">
        <w:rPr>
          <w:rFonts w:ascii="Times New Roman" w:hAnsi="Times New Roman" w:cs="Times New Roman" w:hint="eastAsia"/>
          <w:b/>
          <w:bCs/>
          <w:kern w:val="44"/>
          <w:sz w:val="44"/>
          <w:szCs w:val="44"/>
        </w:rPr>
        <w:t xml:space="preserve"> </w:t>
      </w:r>
      <w:r w:rsidRPr="00021BB3">
        <w:rPr>
          <w:rFonts w:ascii="Times New Roman" w:hAnsi="Times New Roman" w:cs="Times New Roman" w:hint="eastAsia"/>
          <w:b/>
          <w:bCs/>
          <w:kern w:val="44"/>
          <w:sz w:val="44"/>
          <w:szCs w:val="44"/>
        </w:rPr>
        <w:t>本</w:t>
      </w:r>
      <w:r w:rsidRPr="00021BB3">
        <w:rPr>
          <w:rFonts w:ascii="Times New Roman" w:hAnsi="Times New Roman" w:cs="Times New Roman" w:hint="eastAsia"/>
          <w:b/>
          <w:bCs/>
          <w:kern w:val="44"/>
          <w:sz w:val="44"/>
          <w:szCs w:val="44"/>
        </w:rPr>
        <w:t xml:space="preserve"> </w:t>
      </w:r>
      <w:r w:rsidRPr="00021BB3">
        <w:rPr>
          <w:rFonts w:ascii="Times New Roman" w:hAnsi="Times New Roman" w:cs="Times New Roman" w:hint="eastAsia"/>
          <w:b/>
          <w:bCs/>
          <w:kern w:val="44"/>
          <w:sz w:val="44"/>
          <w:szCs w:val="44"/>
        </w:rPr>
        <w:t>历</w:t>
      </w:r>
      <w:r w:rsidRPr="00021BB3">
        <w:rPr>
          <w:rFonts w:ascii="Times New Roman" w:hAnsi="Times New Roman" w:cs="Times New Roman" w:hint="eastAsia"/>
          <w:b/>
          <w:bCs/>
          <w:kern w:val="44"/>
          <w:sz w:val="44"/>
          <w:szCs w:val="44"/>
        </w:rPr>
        <w:t xml:space="preserve"> </w:t>
      </w:r>
      <w:r w:rsidRPr="00021BB3">
        <w:rPr>
          <w:rFonts w:ascii="Times New Roman" w:hAnsi="Times New Roman" w:cs="Times New Roman" w:hint="eastAsia"/>
          <w:b/>
          <w:bCs/>
          <w:kern w:val="44"/>
          <w:sz w:val="44"/>
          <w:szCs w:val="44"/>
        </w:rPr>
        <w:t>史</w:t>
      </w:r>
      <w:bookmarkEnd w:id="38"/>
      <w:bookmarkEnd w:id="39"/>
      <w:bookmarkEnd w:id="40"/>
      <w:bookmarkEnd w:id="41"/>
      <w:bookmarkEnd w:id="42"/>
      <w:bookmarkEnd w:id="43"/>
      <w:bookmarkEnd w:id="44"/>
      <w:bookmarkEnd w:id="45"/>
      <w:bookmarkEnd w:id="46"/>
    </w:p>
    <w:tbl>
      <w:tblPr>
        <w:tblW w:w="824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9"/>
        <w:gridCol w:w="1704"/>
        <w:gridCol w:w="1930"/>
        <w:gridCol w:w="1671"/>
        <w:gridCol w:w="1672"/>
      </w:tblGrid>
      <w:tr w:rsidR="00021BB3" w14:paraId="63EBAD29" w14:textId="77777777" w:rsidTr="00777E8E">
        <w:trPr>
          <w:trHeight w:val="300"/>
        </w:trPr>
        <w:tc>
          <w:tcPr>
            <w:tcW w:w="1269" w:type="dxa"/>
            <w:shd w:val="clear" w:color="auto" w:fill="BDD6EE" w:themeFill="accent1" w:themeFillTint="66"/>
          </w:tcPr>
          <w:p w14:paraId="16ABD479" w14:textId="77777777" w:rsidR="00021BB3" w:rsidRPr="00F52AE7" w:rsidRDefault="00021BB3" w:rsidP="00EB2A62">
            <w:pPr>
              <w:jc w:val="center"/>
              <w:rPr>
                <w:b/>
                <w:szCs w:val="21"/>
              </w:rPr>
            </w:pPr>
            <w:r w:rsidRPr="00F52AE7">
              <w:rPr>
                <w:rFonts w:hint="eastAsia"/>
                <w:b/>
                <w:szCs w:val="21"/>
              </w:rPr>
              <w:t>版本</w:t>
            </w:r>
          </w:p>
        </w:tc>
        <w:tc>
          <w:tcPr>
            <w:tcW w:w="1704" w:type="dxa"/>
            <w:shd w:val="clear" w:color="auto" w:fill="BDD6EE" w:themeFill="accent1" w:themeFillTint="66"/>
          </w:tcPr>
          <w:p w14:paraId="5902EE1D" w14:textId="77777777" w:rsidR="00021BB3" w:rsidRPr="00F52AE7" w:rsidRDefault="00021BB3" w:rsidP="00EB2A62">
            <w:pPr>
              <w:jc w:val="center"/>
              <w:rPr>
                <w:b/>
                <w:szCs w:val="21"/>
              </w:rPr>
            </w:pPr>
            <w:r w:rsidRPr="00F52AE7">
              <w:rPr>
                <w:rFonts w:hint="eastAsia"/>
                <w:b/>
                <w:szCs w:val="21"/>
              </w:rPr>
              <w:t>作者</w:t>
            </w:r>
          </w:p>
        </w:tc>
        <w:tc>
          <w:tcPr>
            <w:tcW w:w="1930" w:type="dxa"/>
            <w:shd w:val="clear" w:color="auto" w:fill="BDD6EE" w:themeFill="accent1" w:themeFillTint="66"/>
          </w:tcPr>
          <w:p w14:paraId="6075A54D" w14:textId="77777777" w:rsidR="00021BB3" w:rsidRPr="00F52AE7" w:rsidRDefault="003F3569" w:rsidP="00EB2A62">
            <w:pPr>
              <w:jc w:val="center"/>
              <w:rPr>
                <w:b/>
                <w:szCs w:val="21"/>
              </w:rPr>
            </w:pPr>
            <w:r w:rsidRPr="00F52AE7">
              <w:rPr>
                <w:rFonts w:hint="eastAsia"/>
                <w:b/>
                <w:szCs w:val="21"/>
              </w:rPr>
              <w:t>协助</w:t>
            </w:r>
            <w:r w:rsidR="00021BB3" w:rsidRPr="00F52AE7">
              <w:rPr>
                <w:rFonts w:hint="eastAsia"/>
                <w:b/>
                <w:szCs w:val="21"/>
              </w:rPr>
              <w:t>者</w:t>
            </w:r>
          </w:p>
        </w:tc>
        <w:tc>
          <w:tcPr>
            <w:tcW w:w="1671" w:type="dxa"/>
            <w:shd w:val="clear" w:color="auto" w:fill="BDD6EE" w:themeFill="accent1" w:themeFillTint="66"/>
          </w:tcPr>
          <w:p w14:paraId="1C5361DA" w14:textId="77777777" w:rsidR="00021BB3" w:rsidRPr="00F52AE7" w:rsidRDefault="00021BB3" w:rsidP="00EB2A62">
            <w:pPr>
              <w:jc w:val="center"/>
              <w:rPr>
                <w:b/>
                <w:szCs w:val="21"/>
              </w:rPr>
            </w:pPr>
            <w:r w:rsidRPr="00F52AE7">
              <w:rPr>
                <w:rFonts w:hint="eastAsia"/>
                <w:b/>
                <w:szCs w:val="21"/>
              </w:rPr>
              <w:t>起止日期</w:t>
            </w:r>
          </w:p>
        </w:tc>
        <w:tc>
          <w:tcPr>
            <w:tcW w:w="1672" w:type="dxa"/>
            <w:shd w:val="clear" w:color="auto" w:fill="BDD6EE" w:themeFill="accent1" w:themeFillTint="66"/>
          </w:tcPr>
          <w:p w14:paraId="45DDAABB" w14:textId="77777777" w:rsidR="00021BB3" w:rsidRPr="00F52AE7" w:rsidRDefault="00021BB3" w:rsidP="00EB2A62">
            <w:pPr>
              <w:jc w:val="center"/>
              <w:rPr>
                <w:b/>
                <w:szCs w:val="21"/>
              </w:rPr>
            </w:pPr>
            <w:r w:rsidRPr="00F52AE7">
              <w:rPr>
                <w:rFonts w:hint="eastAsia"/>
                <w:b/>
                <w:szCs w:val="21"/>
              </w:rPr>
              <w:t>备注</w:t>
            </w:r>
          </w:p>
        </w:tc>
      </w:tr>
      <w:tr w:rsidR="00021BB3" w14:paraId="4979ABEE" w14:textId="77777777" w:rsidTr="00021BB3">
        <w:trPr>
          <w:trHeight w:val="90"/>
        </w:trPr>
        <w:tc>
          <w:tcPr>
            <w:tcW w:w="1269" w:type="dxa"/>
          </w:tcPr>
          <w:p w14:paraId="635EE6F1" w14:textId="77777777" w:rsidR="00021BB3" w:rsidRPr="00F52AE7" w:rsidRDefault="00021BB3" w:rsidP="00EB2A62">
            <w:pPr>
              <w:rPr>
                <w:szCs w:val="21"/>
              </w:rPr>
            </w:pPr>
            <w:r w:rsidRPr="00F52AE7">
              <w:rPr>
                <w:rFonts w:hint="eastAsia"/>
                <w:szCs w:val="21"/>
              </w:rPr>
              <w:lastRenderedPageBreak/>
              <w:t>0.</w:t>
            </w:r>
            <w:r w:rsidR="003B54DA" w:rsidRPr="00F52AE7">
              <w:rPr>
                <w:szCs w:val="21"/>
              </w:rPr>
              <w:t>1</w:t>
            </w:r>
            <w:r w:rsidRPr="00F52AE7">
              <w:rPr>
                <w:szCs w:val="21"/>
              </w:rPr>
              <w:t>.</w:t>
            </w:r>
            <w:r w:rsidR="003B54DA" w:rsidRPr="00F52AE7">
              <w:rPr>
                <w:szCs w:val="21"/>
              </w:rPr>
              <w:t>0</w:t>
            </w:r>
          </w:p>
        </w:tc>
        <w:tc>
          <w:tcPr>
            <w:tcW w:w="1704" w:type="dxa"/>
          </w:tcPr>
          <w:p w14:paraId="4ACE9EB7" w14:textId="7DD1C1D2" w:rsidR="00021BB3" w:rsidRPr="00F52AE7" w:rsidRDefault="00627184" w:rsidP="003B54DA">
            <w:pPr>
              <w:rPr>
                <w:szCs w:val="21"/>
              </w:rPr>
            </w:pPr>
            <w:ins w:id="47" w:author="249326630@qq.com" w:date="2018-12-23T20:18:00Z">
              <w:r>
                <w:rPr>
                  <w:rFonts w:hint="eastAsia"/>
                  <w:szCs w:val="21"/>
                </w:rPr>
                <w:t>林翼力</w:t>
              </w:r>
            </w:ins>
            <w:del w:id="48" w:author="249326630@qq.com" w:date="2018-12-23T20:18:00Z">
              <w:r w:rsidR="00021BB3" w:rsidRPr="00F52AE7" w:rsidDel="00627184">
                <w:rPr>
                  <w:rFonts w:hint="eastAsia"/>
                  <w:szCs w:val="21"/>
                </w:rPr>
                <w:delText>胡子</w:delText>
              </w:r>
              <w:r w:rsidR="003B54DA" w:rsidRPr="00F52AE7" w:rsidDel="00627184">
                <w:rPr>
                  <w:szCs w:val="21"/>
                </w:rPr>
                <w:delText>阳</w:delText>
              </w:r>
            </w:del>
          </w:p>
        </w:tc>
        <w:tc>
          <w:tcPr>
            <w:tcW w:w="1930" w:type="dxa"/>
          </w:tcPr>
          <w:p w14:paraId="73ABB349" w14:textId="7B2DC0F0" w:rsidR="00021BB3" w:rsidRPr="00F52AE7" w:rsidRDefault="00021BB3" w:rsidP="00EB2A62">
            <w:pPr>
              <w:rPr>
                <w:szCs w:val="21"/>
              </w:rPr>
            </w:pPr>
          </w:p>
        </w:tc>
        <w:tc>
          <w:tcPr>
            <w:tcW w:w="1671" w:type="dxa"/>
          </w:tcPr>
          <w:p w14:paraId="1D09EB70" w14:textId="6B49F14E" w:rsidR="00021BB3" w:rsidRPr="00F52AE7" w:rsidRDefault="00C9565C" w:rsidP="00EB2A62">
            <w:pPr>
              <w:rPr>
                <w:szCs w:val="21"/>
              </w:rPr>
            </w:pPr>
            <w:r>
              <w:rPr>
                <w:rFonts w:hint="eastAsia"/>
                <w:szCs w:val="21"/>
              </w:rPr>
              <w:t>201</w:t>
            </w:r>
            <w:ins w:id="49" w:author="249326630@qq.com" w:date="2018-12-23T20:18:00Z">
              <w:r w:rsidR="00627184">
                <w:rPr>
                  <w:rFonts w:hint="eastAsia"/>
                  <w:szCs w:val="21"/>
                </w:rPr>
                <w:t>8</w:t>
              </w:r>
            </w:ins>
            <w:del w:id="50" w:author="249326630@qq.com" w:date="2018-12-23T20:18:00Z">
              <w:r w:rsidDel="00627184">
                <w:rPr>
                  <w:rFonts w:hint="eastAsia"/>
                  <w:szCs w:val="21"/>
                </w:rPr>
                <w:delText>7</w:delText>
              </w:r>
            </w:del>
            <w:r>
              <w:rPr>
                <w:rFonts w:hint="eastAsia"/>
                <w:szCs w:val="21"/>
              </w:rPr>
              <w:t>/12</w:t>
            </w:r>
            <w:r w:rsidR="00021BB3" w:rsidRPr="00F52AE7">
              <w:rPr>
                <w:rFonts w:hint="eastAsia"/>
                <w:szCs w:val="21"/>
              </w:rPr>
              <w:t>/</w:t>
            </w:r>
            <w:ins w:id="51" w:author="249326630@qq.com" w:date="2018-12-23T20:18:00Z">
              <w:r w:rsidR="00627184">
                <w:rPr>
                  <w:rFonts w:hint="eastAsia"/>
                  <w:szCs w:val="21"/>
                </w:rPr>
                <w:t>23</w:t>
              </w:r>
            </w:ins>
            <w:del w:id="52" w:author="249326630@qq.com" w:date="2018-12-23T20:18:00Z">
              <w:r w:rsidR="00021BB3" w:rsidRPr="00F52AE7" w:rsidDel="00627184">
                <w:rPr>
                  <w:szCs w:val="21"/>
                </w:rPr>
                <w:delText>1</w:delText>
              </w:r>
              <w:r w:rsidDel="00627184">
                <w:rPr>
                  <w:rFonts w:hint="eastAsia"/>
                  <w:szCs w:val="21"/>
                </w:rPr>
                <w:delText>6</w:delText>
              </w:r>
            </w:del>
            <w:r>
              <w:rPr>
                <w:rFonts w:hint="eastAsia"/>
                <w:szCs w:val="21"/>
              </w:rPr>
              <w:t>-201</w:t>
            </w:r>
            <w:ins w:id="53" w:author="249326630@qq.com" w:date="2018-12-23T20:19:00Z">
              <w:r w:rsidR="00627184">
                <w:rPr>
                  <w:rFonts w:hint="eastAsia"/>
                  <w:szCs w:val="21"/>
                </w:rPr>
                <w:t>8</w:t>
              </w:r>
            </w:ins>
            <w:del w:id="54" w:author="249326630@qq.com" w:date="2018-12-23T20:19:00Z">
              <w:r w:rsidDel="00627184">
                <w:rPr>
                  <w:rFonts w:hint="eastAsia"/>
                  <w:szCs w:val="21"/>
                </w:rPr>
                <w:delText>7</w:delText>
              </w:r>
            </w:del>
            <w:r>
              <w:rPr>
                <w:rFonts w:hint="eastAsia"/>
                <w:szCs w:val="21"/>
              </w:rPr>
              <w:t>/12</w:t>
            </w:r>
            <w:r w:rsidR="00021BB3" w:rsidRPr="00F52AE7">
              <w:rPr>
                <w:rFonts w:hint="eastAsia"/>
                <w:szCs w:val="21"/>
              </w:rPr>
              <w:t>/</w:t>
            </w:r>
            <w:ins w:id="55" w:author="249326630@qq.com" w:date="2018-12-23T20:18:00Z">
              <w:r w:rsidR="00627184">
                <w:rPr>
                  <w:rFonts w:hint="eastAsia"/>
                  <w:szCs w:val="21"/>
                </w:rPr>
                <w:t>23</w:t>
              </w:r>
            </w:ins>
            <w:del w:id="56" w:author="249326630@qq.com" w:date="2018-12-23T20:18:00Z">
              <w:r w:rsidR="00021BB3" w:rsidRPr="00F52AE7" w:rsidDel="00627184">
                <w:rPr>
                  <w:szCs w:val="21"/>
                </w:rPr>
                <w:delText>1</w:delText>
              </w:r>
              <w:r w:rsidDel="00627184">
                <w:rPr>
                  <w:rFonts w:hint="eastAsia"/>
                  <w:szCs w:val="21"/>
                </w:rPr>
                <w:delText>6</w:delText>
              </w:r>
            </w:del>
          </w:p>
        </w:tc>
        <w:tc>
          <w:tcPr>
            <w:tcW w:w="1672" w:type="dxa"/>
          </w:tcPr>
          <w:p w14:paraId="2099DB2A" w14:textId="77777777" w:rsidR="00021BB3" w:rsidRPr="00F52AE7" w:rsidRDefault="00021BB3" w:rsidP="00EB2A62">
            <w:pPr>
              <w:rPr>
                <w:szCs w:val="21"/>
              </w:rPr>
            </w:pPr>
            <w:r w:rsidRPr="00F52AE7">
              <w:rPr>
                <w:rFonts w:hint="eastAsia"/>
                <w:szCs w:val="21"/>
              </w:rPr>
              <w:t>起草</w:t>
            </w:r>
          </w:p>
        </w:tc>
      </w:tr>
      <w:tr w:rsidR="009760A3" w:rsidDel="00627184" w14:paraId="377BF2D8" w14:textId="479DF17B" w:rsidTr="00021BB3">
        <w:trPr>
          <w:trHeight w:val="90"/>
          <w:ins w:id="57" w:author="HerculesHu" w:date="2017-12-23T23:52:00Z"/>
          <w:del w:id="58" w:author="249326630@qq.com" w:date="2018-12-23T20:18:00Z"/>
        </w:trPr>
        <w:tc>
          <w:tcPr>
            <w:tcW w:w="1269" w:type="dxa"/>
          </w:tcPr>
          <w:p w14:paraId="1DBD08F7" w14:textId="1F8F76F8" w:rsidR="009760A3" w:rsidRPr="00F52AE7" w:rsidDel="00627184" w:rsidRDefault="009760A3" w:rsidP="00EB2A62">
            <w:pPr>
              <w:rPr>
                <w:ins w:id="59" w:author="HerculesHu" w:date="2017-12-23T23:52:00Z"/>
                <w:del w:id="60" w:author="249326630@qq.com" w:date="2018-12-23T20:18:00Z"/>
                <w:szCs w:val="21"/>
              </w:rPr>
            </w:pPr>
            <w:ins w:id="61" w:author="HerculesHu" w:date="2017-12-23T23:52:00Z">
              <w:del w:id="62" w:author="249326630@qq.com" w:date="2018-12-23T20:18:00Z">
                <w:r w:rsidDel="00627184">
                  <w:rPr>
                    <w:rFonts w:hint="eastAsia"/>
                    <w:szCs w:val="21"/>
                  </w:rPr>
                  <w:delText>1.0.0</w:delText>
                </w:r>
              </w:del>
            </w:ins>
          </w:p>
        </w:tc>
        <w:tc>
          <w:tcPr>
            <w:tcW w:w="1704" w:type="dxa"/>
          </w:tcPr>
          <w:p w14:paraId="780DA126" w14:textId="4DD49589" w:rsidR="009760A3" w:rsidRPr="00F52AE7" w:rsidDel="00627184" w:rsidRDefault="009760A3" w:rsidP="003B54DA">
            <w:pPr>
              <w:rPr>
                <w:ins w:id="63" w:author="HerculesHu" w:date="2017-12-23T23:52:00Z"/>
                <w:del w:id="64" w:author="249326630@qq.com" w:date="2018-12-23T20:18:00Z"/>
                <w:szCs w:val="21"/>
              </w:rPr>
            </w:pPr>
            <w:ins w:id="65" w:author="HerculesHu" w:date="2017-12-23T23:53:00Z">
              <w:del w:id="66" w:author="249326630@qq.com" w:date="2018-12-23T20:18:00Z">
                <w:r w:rsidDel="00627184">
                  <w:rPr>
                    <w:rFonts w:hint="eastAsia"/>
                    <w:szCs w:val="21"/>
                  </w:rPr>
                  <w:delText>胡子</w:delText>
                </w:r>
                <w:r w:rsidDel="00627184">
                  <w:rPr>
                    <w:szCs w:val="21"/>
                  </w:rPr>
                  <w:delText>阳</w:delText>
                </w:r>
              </w:del>
            </w:ins>
          </w:p>
        </w:tc>
        <w:tc>
          <w:tcPr>
            <w:tcW w:w="1930" w:type="dxa"/>
          </w:tcPr>
          <w:p w14:paraId="3DEC148F" w14:textId="6F798C1F" w:rsidR="009760A3" w:rsidRPr="00F52AE7" w:rsidDel="00627184" w:rsidRDefault="009760A3" w:rsidP="00EB2A62">
            <w:pPr>
              <w:rPr>
                <w:ins w:id="67" w:author="HerculesHu" w:date="2017-12-23T23:52:00Z"/>
                <w:del w:id="68" w:author="249326630@qq.com" w:date="2018-12-23T20:18:00Z"/>
                <w:szCs w:val="21"/>
              </w:rPr>
            </w:pPr>
          </w:p>
        </w:tc>
        <w:tc>
          <w:tcPr>
            <w:tcW w:w="1671" w:type="dxa"/>
          </w:tcPr>
          <w:p w14:paraId="24DD7F34" w14:textId="4D68D416" w:rsidR="009760A3" w:rsidDel="00627184" w:rsidRDefault="009760A3" w:rsidP="00EB2A62">
            <w:pPr>
              <w:rPr>
                <w:ins w:id="69" w:author="HerculesHu" w:date="2017-12-23T23:52:00Z"/>
                <w:del w:id="70" w:author="249326630@qq.com" w:date="2018-12-23T20:18:00Z"/>
                <w:szCs w:val="21"/>
              </w:rPr>
            </w:pPr>
            <w:ins w:id="71" w:author="HerculesHu" w:date="2017-12-23T23:53:00Z">
              <w:del w:id="72" w:author="249326630@qq.com" w:date="2018-12-23T20:18:00Z">
                <w:r w:rsidDel="00627184">
                  <w:rPr>
                    <w:rFonts w:hint="eastAsia"/>
                    <w:szCs w:val="21"/>
                  </w:rPr>
                  <w:delText>2017/12</w:delText>
                </w:r>
                <w:r w:rsidRPr="00F52AE7" w:rsidDel="00627184">
                  <w:rPr>
                    <w:rFonts w:hint="eastAsia"/>
                    <w:szCs w:val="21"/>
                  </w:rPr>
                  <w:delText>/</w:delText>
                </w:r>
                <w:r w:rsidDel="00627184">
                  <w:rPr>
                    <w:szCs w:val="21"/>
                  </w:rPr>
                  <w:delText>23-</w:delText>
                </w:r>
                <w:r w:rsidDel="00627184">
                  <w:rPr>
                    <w:rFonts w:hint="eastAsia"/>
                    <w:szCs w:val="21"/>
                  </w:rPr>
                  <w:delText>2017/12</w:delText>
                </w:r>
                <w:r w:rsidRPr="00F52AE7" w:rsidDel="00627184">
                  <w:rPr>
                    <w:rFonts w:hint="eastAsia"/>
                    <w:szCs w:val="21"/>
                  </w:rPr>
                  <w:delText>/</w:delText>
                </w:r>
                <w:r w:rsidDel="00627184">
                  <w:rPr>
                    <w:szCs w:val="21"/>
                  </w:rPr>
                  <w:delText>23</w:delText>
                </w:r>
              </w:del>
            </w:ins>
          </w:p>
        </w:tc>
        <w:tc>
          <w:tcPr>
            <w:tcW w:w="1672" w:type="dxa"/>
          </w:tcPr>
          <w:p w14:paraId="6065ABC8" w14:textId="152BAD24" w:rsidR="009760A3" w:rsidRPr="00F52AE7" w:rsidDel="00627184" w:rsidRDefault="009760A3" w:rsidP="00EB2A62">
            <w:pPr>
              <w:rPr>
                <w:ins w:id="73" w:author="HerculesHu" w:date="2017-12-23T23:52:00Z"/>
                <w:del w:id="74" w:author="249326630@qq.com" w:date="2018-12-23T20:18:00Z"/>
                <w:szCs w:val="21"/>
              </w:rPr>
            </w:pPr>
            <w:ins w:id="75" w:author="HerculesHu" w:date="2017-12-23T23:53:00Z">
              <w:del w:id="76" w:author="249326630@qq.com" w:date="2018-12-23T20:18:00Z">
                <w:r w:rsidDel="00627184">
                  <w:rPr>
                    <w:rFonts w:hint="eastAsia"/>
                    <w:szCs w:val="21"/>
                  </w:rPr>
                  <w:delText>增加</w:delText>
                </w:r>
                <w:r w:rsidDel="00627184">
                  <w:rPr>
                    <w:szCs w:val="21"/>
                  </w:rPr>
                  <w:delText>了手机版</w:delText>
                </w:r>
              </w:del>
            </w:ins>
          </w:p>
        </w:tc>
      </w:tr>
      <w:tr w:rsidR="008E07AA" w:rsidDel="00627184" w14:paraId="6A56008E" w14:textId="225C0D28" w:rsidTr="00021BB3">
        <w:trPr>
          <w:trHeight w:val="90"/>
          <w:ins w:id="77" w:author="吴苏琪" w:date="2018-01-07T02:25:00Z"/>
          <w:del w:id="78" w:author="249326630@qq.com" w:date="2018-12-23T20:18:00Z"/>
        </w:trPr>
        <w:tc>
          <w:tcPr>
            <w:tcW w:w="1269" w:type="dxa"/>
          </w:tcPr>
          <w:p w14:paraId="6F1B92D4" w14:textId="3CD8A17A" w:rsidR="008E07AA" w:rsidDel="00627184" w:rsidRDefault="008E07AA" w:rsidP="00EB2A62">
            <w:pPr>
              <w:rPr>
                <w:ins w:id="79" w:author="吴苏琪" w:date="2018-01-07T02:25:00Z"/>
                <w:del w:id="80" w:author="249326630@qq.com" w:date="2018-12-23T20:18:00Z"/>
                <w:szCs w:val="21"/>
              </w:rPr>
            </w:pPr>
            <w:ins w:id="81" w:author="吴苏琪" w:date="2018-01-07T02:25:00Z">
              <w:del w:id="82" w:author="249326630@qq.com" w:date="2018-12-23T20:18:00Z">
                <w:r w:rsidDel="00627184">
                  <w:rPr>
                    <w:rFonts w:hint="eastAsia"/>
                    <w:szCs w:val="21"/>
                  </w:rPr>
                  <w:delText>1.1.0</w:delText>
                </w:r>
              </w:del>
            </w:ins>
          </w:p>
        </w:tc>
        <w:tc>
          <w:tcPr>
            <w:tcW w:w="1704" w:type="dxa"/>
          </w:tcPr>
          <w:p w14:paraId="0FDCC15C" w14:textId="6695CE42" w:rsidR="008E07AA" w:rsidDel="00627184" w:rsidRDefault="008E07AA" w:rsidP="003B54DA">
            <w:pPr>
              <w:rPr>
                <w:ins w:id="83" w:author="吴苏琪" w:date="2018-01-07T02:25:00Z"/>
                <w:del w:id="84" w:author="249326630@qq.com" w:date="2018-12-23T20:18:00Z"/>
                <w:szCs w:val="21"/>
              </w:rPr>
            </w:pPr>
            <w:ins w:id="85" w:author="吴苏琪" w:date="2018-01-07T02:25:00Z">
              <w:del w:id="86" w:author="249326630@qq.com" w:date="2018-12-23T20:18:00Z">
                <w:r w:rsidDel="00627184">
                  <w:rPr>
                    <w:rFonts w:hint="eastAsia"/>
                    <w:szCs w:val="21"/>
                  </w:rPr>
                  <w:delText>吴苏琪</w:delText>
                </w:r>
              </w:del>
            </w:ins>
          </w:p>
        </w:tc>
        <w:tc>
          <w:tcPr>
            <w:tcW w:w="1930" w:type="dxa"/>
          </w:tcPr>
          <w:p w14:paraId="22F2A118" w14:textId="1C169A90" w:rsidR="008E07AA" w:rsidRPr="00F52AE7" w:rsidDel="00627184" w:rsidRDefault="008E07AA" w:rsidP="00EB2A62">
            <w:pPr>
              <w:rPr>
                <w:ins w:id="87" w:author="吴苏琪" w:date="2018-01-07T02:25:00Z"/>
                <w:del w:id="88" w:author="249326630@qq.com" w:date="2018-12-23T20:18:00Z"/>
                <w:szCs w:val="21"/>
              </w:rPr>
            </w:pPr>
          </w:p>
        </w:tc>
        <w:tc>
          <w:tcPr>
            <w:tcW w:w="1671" w:type="dxa"/>
          </w:tcPr>
          <w:p w14:paraId="511AD1CF" w14:textId="503098EE" w:rsidR="008E07AA" w:rsidDel="00627184" w:rsidRDefault="002E2F60" w:rsidP="00EB2A62">
            <w:pPr>
              <w:rPr>
                <w:ins w:id="89" w:author="吴苏琪" w:date="2018-01-07T02:25:00Z"/>
                <w:del w:id="90" w:author="249326630@qq.com" w:date="2018-12-23T20:18:00Z"/>
                <w:szCs w:val="21"/>
              </w:rPr>
            </w:pPr>
            <w:ins w:id="91" w:author="吴苏琪" w:date="2018-01-07T02:25:00Z">
              <w:del w:id="92" w:author="249326630@qq.com" w:date="2018-12-23T20:18:00Z">
                <w:r w:rsidDel="00627184">
                  <w:rPr>
                    <w:rFonts w:hint="eastAsia"/>
                    <w:szCs w:val="21"/>
                  </w:rPr>
                  <w:delText>2018/1/7-2018</w:delText>
                </w:r>
                <w:r w:rsidR="008E07AA" w:rsidDel="00627184">
                  <w:rPr>
                    <w:rFonts w:hint="eastAsia"/>
                    <w:szCs w:val="21"/>
                  </w:rPr>
                  <w:delText>/1/7</w:delText>
                </w:r>
              </w:del>
            </w:ins>
          </w:p>
        </w:tc>
        <w:tc>
          <w:tcPr>
            <w:tcW w:w="1672" w:type="dxa"/>
          </w:tcPr>
          <w:p w14:paraId="019E4238" w14:textId="162FE668" w:rsidR="008E07AA" w:rsidDel="00627184" w:rsidRDefault="001E38A9" w:rsidP="008E07AA">
            <w:pPr>
              <w:rPr>
                <w:ins w:id="93" w:author="吴苏琪" w:date="2018-01-07T02:26:00Z"/>
                <w:del w:id="94" w:author="249326630@qq.com" w:date="2018-12-23T20:18:00Z"/>
                <w:szCs w:val="21"/>
              </w:rPr>
            </w:pPr>
            <w:ins w:id="95" w:author="吴苏琪" w:date="2018-01-07T02:33:00Z">
              <w:del w:id="96" w:author="249326630@qq.com" w:date="2018-12-23T20:18:00Z">
                <w:r w:rsidRPr="00067418" w:rsidDel="00627184">
                  <w:rPr>
                    <w:rFonts w:hint="eastAsia"/>
                    <w:szCs w:val="21"/>
                    <w:highlight w:val="yellow"/>
                    <w:rPrChange w:id="97" w:author="吴苏琪" w:date="2018-01-07T03:00:00Z">
                      <w:rPr>
                        <w:rFonts w:hint="eastAsia"/>
                        <w:szCs w:val="21"/>
                      </w:rPr>
                    </w:rPrChange>
                  </w:rPr>
                  <w:delText>根据</w:delText>
                </w:r>
              </w:del>
            </w:ins>
            <w:ins w:id="98" w:author="吴苏琪" w:date="2018-01-07T02:26:00Z">
              <w:del w:id="99" w:author="249326630@qq.com" w:date="2018-12-23T20:18:00Z">
                <w:r w:rsidR="008E07AA" w:rsidRPr="00067418" w:rsidDel="00627184">
                  <w:rPr>
                    <w:rFonts w:hint="eastAsia"/>
                    <w:szCs w:val="21"/>
                    <w:highlight w:val="yellow"/>
                    <w:rPrChange w:id="100" w:author="吴苏琪" w:date="2018-01-07T03:00:00Z">
                      <w:rPr>
                        <w:rFonts w:hint="eastAsia"/>
                        <w:szCs w:val="21"/>
                      </w:rPr>
                    </w:rPrChange>
                  </w:rPr>
                  <w:delText>需求变更</w:delText>
                </w:r>
              </w:del>
            </w:ins>
            <w:ins w:id="101" w:author="吴苏琪" w:date="2018-01-07T02:33:00Z">
              <w:del w:id="102" w:author="249326630@qq.com" w:date="2018-12-23T20:18:00Z">
                <w:r w:rsidRPr="00067418" w:rsidDel="00627184">
                  <w:rPr>
                    <w:rFonts w:hint="eastAsia"/>
                    <w:szCs w:val="21"/>
                    <w:highlight w:val="yellow"/>
                    <w:rPrChange w:id="103" w:author="吴苏琪" w:date="2018-01-07T03:00:00Z">
                      <w:rPr>
                        <w:rFonts w:hint="eastAsia"/>
                        <w:szCs w:val="21"/>
                      </w:rPr>
                    </w:rPrChange>
                  </w:rPr>
                  <w:delText>修改用户手册相关部分</w:delText>
                </w:r>
              </w:del>
            </w:ins>
            <w:ins w:id="104" w:author="吴苏琪" w:date="2018-01-07T02:34:00Z">
              <w:del w:id="105" w:author="249326630@qq.com" w:date="2018-12-23T20:18:00Z">
                <w:r w:rsidRPr="00067418" w:rsidDel="00627184">
                  <w:rPr>
                    <w:rFonts w:hint="eastAsia"/>
                    <w:szCs w:val="21"/>
                    <w:highlight w:val="yellow"/>
                    <w:rPrChange w:id="106" w:author="吴苏琪" w:date="2018-01-07T03:00:00Z">
                      <w:rPr>
                        <w:rFonts w:hint="eastAsia"/>
                        <w:szCs w:val="21"/>
                      </w:rPr>
                    </w:rPrChange>
                  </w:rPr>
                  <w:delText>以及完善其他部分</w:delText>
                </w:r>
              </w:del>
            </w:ins>
            <w:ins w:id="107" w:author="吴苏琪" w:date="2018-01-07T02:26:00Z">
              <w:del w:id="108" w:author="249326630@qq.com" w:date="2018-12-23T20:18:00Z">
                <w:r w:rsidR="008E07AA" w:rsidRPr="00067418" w:rsidDel="00627184">
                  <w:rPr>
                    <w:rFonts w:hint="eastAsia"/>
                    <w:szCs w:val="21"/>
                    <w:highlight w:val="yellow"/>
                    <w:rPrChange w:id="109" w:author="吴苏琪" w:date="2018-01-07T03:00:00Z">
                      <w:rPr>
                        <w:rFonts w:hint="eastAsia"/>
                        <w:szCs w:val="21"/>
                      </w:rPr>
                    </w:rPrChange>
                  </w:rPr>
                  <w:delText>：</w:delText>
                </w:r>
              </w:del>
            </w:ins>
          </w:p>
          <w:p w14:paraId="18790046" w14:textId="0C51917C" w:rsidR="008E07AA" w:rsidRPr="008E07AA" w:rsidDel="00627184" w:rsidRDefault="008E07AA" w:rsidP="008E07AA">
            <w:pPr>
              <w:rPr>
                <w:ins w:id="110" w:author="吴苏琪" w:date="2018-01-07T02:26:00Z"/>
                <w:del w:id="111" w:author="249326630@qq.com" w:date="2018-12-23T20:18:00Z"/>
                <w:color w:val="FF0000"/>
                <w:szCs w:val="21"/>
                <w:rPrChange w:id="112" w:author="吴苏琪" w:date="2018-01-07T02:27:00Z">
                  <w:rPr>
                    <w:ins w:id="113" w:author="吴苏琪" w:date="2018-01-07T02:26:00Z"/>
                    <w:del w:id="114" w:author="249326630@qq.com" w:date="2018-12-23T20:18:00Z"/>
                    <w:szCs w:val="21"/>
                  </w:rPr>
                </w:rPrChange>
              </w:rPr>
            </w:pPr>
            <w:ins w:id="115" w:author="吴苏琪" w:date="2018-01-07T02:26:00Z">
              <w:del w:id="116" w:author="249326630@qq.com" w:date="2018-12-23T20:18:00Z">
                <w:r w:rsidRPr="008E07AA" w:rsidDel="00627184">
                  <w:rPr>
                    <w:rFonts w:hint="eastAsia"/>
                    <w:b/>
                    <w:bCs/>
                    <w:color w:val="FF0000"/>
                    <w:szCs w:val="21"/>
                    <w:rPrChange w:id="117" w:author="吴苏琪" w:date="2018-01-07T02:27:00Z">
                      <w:rPr>
                        <w:rFonts w:hint="eastAsia"/>
                        <w:b/>
                        <w:bCs/>
                        <w:szCs w:val="21"/>
                      </w:rPr>
                    </w:rPrChange>
                  </w:rPr>
                  <w:delText>电脑版的变化：</w:delText>
                </w:r>
              </w:del>
            </w:ins>
          </w:p>
          <w:p w14:paraId="750C2A75" w14:textId="6CD692EA" w:rsidR="008E07AA" w:rsidRPr="008E07AA" w:rsidDel="00627184" w:rsidRDefault="008E07AA" w:rsidP="008E07AA">
            <w:pPr>
              <w:rPr>
                <w:ins w:id="118" w:author="吴苏琪" w:date="2018-01-07T02:26:00Z"/>
                <w:del w:id="119" w:author="249326630@qq.com" w:date="2018-12-23T20:18:00Z"/>
                <w:szCs w:val="21"/>
              </w:rPr>
            </w:pPr>
            <w:ins w:id="120" w:author="吴苏琪" w:date="2018-01-07T02:26:00Z">
              <w:del w:id="121" w:author="249326630@qq.com" w:date="2018-12-23T20:18:00Z">
                <w:r w:rsidRPr="008E07AA" w:rsidDel="00627184">
                  <w:rPr>
                    <w:rFonts w:hint="eastAsia"/>
                    <w:szCs w:val="21"/>
                  </w:rPr>
                  <w:delText>①教师界面删除上传</w:delText>
                </w:r>
                <w:r w:rsidRPr="008E07AA" w:rsidDel="00627184">
                  <w:rPr>
                    <w:szCs w:val="21"/>
                  </w:rPr>
                  <w:delText>HTML</w:delText>
                </w:r>
                <w:r w:rsidRPr="008E07AA" w:rsidDel="00627184">
                  <w:rPr>
                    <w:rFonts w:hint="eastAsia"/>
                    <w:szCs w:val="21"/>
                  </w:rPr>
                  <w:delText>按钮</w:delText>
                </w:r>
                <w:r w:rsidRPr="008E07AA" w:rsidDel="00627184">
                  <w:rPr>
                    <w:szCs w:val="21"/>
                  </w:rPr>
                  <w:delText xml:space="preserve">  </w:delText>
                </w:r>
              </w:del>
            </w:ins>
          </w:p>
          <w:p w14:paraId="6EC5D113" w14:textId="62A8FE6C" w:rsidR="008E07AA" w:rsidRPr="008E07AA" w:rsidDel="00627184" w:rsidRDefault="008E07AA" w:rsidP="008E07AA">
            <w:pPr>
              <w:rPr>
                <w:ins w:id="122" w:author="吴苏琪" w:date="2018-01-07T02:26:00Z"/>
                <w:del w:id="123" w:author="249326630@qq.com" w:date="2018-12-23T20:18:00Z"/>
                <w:szCs w:val="21"/>
              </w:rPr>
            </w:pPr>
            <w:ins w:id="124" w:author="吴苏琪" w:date="2018-01-07T02:26:00Z">
              <w:del w:id="125" w:author="249326630@qq.com" w:date="2018-12-23T20:18:00Z">
                <w:r w:rsidRPr="008E07AA" w:rsidDel="00627184">
                  <w:rPr>
                    <w:rFonts w:hint="eastAsia"/>
                    <w:szCs w:val="21"/>
                  </w:rPr>
                  <w:delText>②只有个人中心中的教师介绍才可进行编辑上传</w:delText>
                </w:r>
                <w:r w:rsidRPr="008E07AA" w:rsidDel="00627184">
                  <w:rPr>
                    <w:szCs w:val="21"/>
                  </w:rPr>
                  <w:delText xml:space="preserve">HTML </w:delText>
                </w:r>
              </w:del>
            </w:ins>
          </w:p>
          <w:p w14:paraId="35F2A86F" w14:textId="002A3D73" w:rsidR="008E07AA" w:rsidRPr="008E07AA" w:rsidDel="00627184" w:rsidRDefault="008E07AA" w:rsidP="008E07AA">
            <w:pPr>
              <w:rPr>
                <w:ins w:id="126" w:author="吴苏琪" w:date="2018-01-07T02:26:00Z"/>
                <w:del w:id="127" w:author="249326630@qq.com" w:date="2018-12-23T20:18:00Z"/>
                <w:szCs w:val="21"/>
              </w:rPr>
            </w:pPr>
            <w:ins w:id="128" w:author="吴苏琪" w:date="2018-01-07T02:26:00Z">
              <w:del w:id="129" w:author="249326630@qq.com" w:date="2018-12-23T20:18:00Z">
                <w:r w:rsidRPr="008E07AA" w:rsidDel="00627184">
                  <w:rPr>
                    <w:rFonts w:hint="eastAsia"/>
                    <w:szCs w:val="21"/>
                  </w:rPr>
                  <w:delText>③统一所有关于教师介绍的界面</w:delText>
                </w:r>
              </w:del>
            </w:ins>
          </w:p>
          <w:p w14:paraId="39347EC5" w14:textId="5DD3474A" w:rsidR="008E07AA" w:rsidRPr="008E07AA" w:rsidDel="00627184" w:rsidRDefault="008E07AA" w:rsidP="008E07AA">
            <w:pPr>
              <w:rPr>
                <w:ins w:id="130" w:author="吴苏琪" w:date="2018-01-07T02:26:00Z"/>
                <w:del w:id="131" w:author="249326630@qq.com" w:date="2018-12-23T20:18:00Z"/>
                <w:szCs w:val="21"/>
              </w:rPr>
            </w:pPr>
            <w:ins w:id="132" w:author="吴苏琪" w:date="2018-01-07T02:26:00Z">
              <w:del w:id="133" w:author="249326630@qq.com" w:date="2018-12-23T20:18:00Z">
                <w:r w:rsidRPr="008E07AA" w:rsidDel="00627184">
                  <w:rPr>
                    <w:rFonts w:hint="eastAsia"/>
                    <w:b/>
                    <w:bCs/>
                    <w:szCs w:val="21"/>
                  </w:rPr>
                  <w:delText>注：有所变动的界面有“个人中心</w:delText>
                </w:r>
                <w:r w:rsidRPr="008E07AA" w:rsidDel="00627184">
                  <w:rPr>
                    <w:b/>
                    <w:bCs/>
                    <w:szCs w:val="21"/>
                  </w:rPr>
                  <w:delText>” 界面、“</w:delText>
                </w:r>
                <w:r w:rsidRPr="008E07AA" w:rsidDel="00627184">
                  <w:rPr>
                    <w:rFonts w:hint="eastAsia"/>
                    <w:b/>
                    <w:bCs/>
                    <w:szCs w:val="21"/>
                  </w:rPr>
                  <w:delText>教师</w:delText>
                </w:r>
                <w:r w:rsidRPr="008E07AA" w:rsidDel="00627184">
                  <w:rPr>
                    <w:b/>
                    <w:bCs/>
                    <w:szCs w:val="21"/>
                  </w:rPr>
                  <w:delText>” 界面、“</w:delText>
                </w:r>
                <w:r w:rsidRPr="008E07AA" w:rsidDel="00627184">
                  <w:rPr>
                    <w:rFonts w:hint="eastAsia"/>
                    <w:b/>
                    <w:bCs/>
                    <w:szCs w:val="21"/>
                  </w:rPr>
                  <w:delText>课程</w:delText>
                </w:r>
                <w:r w:rsidRPr="008E07AA" w:rsidDel="00627184">
                  <w:rPr>
                    <w:b/>
                    <w:bCs/>
                    <w:szCs w:val="21"/>
                  </w:rPr>
                  <w:delText>” 界面</w:delText>
                </w:r>
              </w:del>
            </w:ins>
          </w:p>
          <w:p w14:paraId="412737D1" w14:textId="20AE6F89" w:rsidR="008E07AA" w:rsidRPr="008E07AA" w:rsidDel="00627184" w:rsidRDefault="008E07AA" w:rsidP="008E07AA">
            <w:pPr>
              <w:rPr>
                <w:ins w:id="134" w:author="吴苏琪" w:date="2018-01-07T02:27:00Z"/>
                <w:del w:id="135" w:author="249326630@qq.com" w:date="2018-12-23T20:18:00Z"/>
                <w:color w:val="FF0000"/>
                <w:szCs w:val="21"/>
                <w:rPrChange w:id="136" w:author="吴苏琪" w:date="2018-01-07T02:27:00Z">
                  <w:rPr>
                    <w:ins w:id="137" w:author="吴苏琪" w:date="2018-01-07T02:27:00Z"/>
                    <w:del w:id="138" w:author="249326630@qq.com" w:date="2018-12-23T20:18:00Z"/>
                    <w:szCs w:val="21"/>
                  </w:rPr>
                </w:rPrChange>
              </w:rPr>
            </w:pPr>
            <w:ins w:id="139" w:author="吴苏琪" w:date="2018-01-07T02:27:00Z">
              <w:del w:id="140" w:author="249326630@qq.com" w:date="2018-12-23T20:18:00Z">
                <w:r w:rsidRPr="008E07AA" w:rsidDel="00627184">
                  <w:rPr>
                    <w:rFonts w:hint="eastAsia"/>
                    <w:b/>
                    <w:bCs/>
                    <w:color w:val="FF0000"/>
                    <w:szCs w:val="21"/>
                    <w:rPrChange w:id="141" w:author="吴苏琪" w:date="2018-01-07T02:27:00Z">
                      <w:rPr>
                        <w:rFonts w:hint="eastAsia"/>
                        <w:b/>
                        <w:bCs/>
                        <w:szCs w:val="21"/>
                      </w:rPr>
                    </w:rPrChange>
                  </w:rPr>
                  <w:delText>手机版的变化：</w:delText>
                </w:r>
              </w:del>
            </w:ins>
          </w:p>
          <w:p w14:paraId="18952C9D" w14:textId="29177E70" w:rsidR="008E07AA" w:rsidRPr="008E07AA" w:rsidDel="00627184" w:rsidRDefault="008E07AA" w:rsidP="008E07AA">
            <w:pPr>
              <w:rPr>
                <w:ins w:id="142" w:author="吴苏琪" w:date="2018-01-07T02:27:00Z"/>
                <w:del w:id="143" w:author="249326630@qq.com" w:date="2018-12-23T20:18:00Z"/>
                <w:szCs w:val="21"/>
              </w:rPr>
            </w:pPr>
            <w:ins w:id="144" w:author="吴苏琪" w:date="2018-01-07T02:27:00Z">
              <w:del w:id="145" w:author="249326630@qq.com" w:date="2018-12-23T20:18:00Z">
                <w:r w:rsidRPr="008E07AA" w:rsidDel="00627184">
                  <w:rPr>
                    <w:rFonts w:hint="eastAsia"/>
                    <w:szCs w:val="21"/>
                  </w:rPr>
                  <w:delText>①统一所有关于教师介绍的界面</w:delText>
                </w:r>
              </w:del>
            </w:ins>
          </w:p>
          <w:p w14:paraId="2DDD34CA" w14:textId="6D3AD9E6" w:rsidR="008E07AA" w:rsidRPr="008E07AA" w:rsidDel="00627184" w:rsidRDefault="008E07AA" w:rsidP="008E07AA">
            <w:pPr>
              <w:rPr>
                <w:ins w:id="146" w:author="吴苏琪" w:date="2018-01-07T02:27:00Z"/>
                <w:del w:id="147" w:author="249326630@qq.com" w:date="2018-12-23T20:18:00Z"/>
                <w:szCs w:val="21"/>
              </w:rPr>
            </w:pPr>
            <w:ins w:id="148" w:author="吴苏琪" w:date="2018-01-07T02:27:00Z">
              <w:del w:id="149" w:author="249326630@qq.com" w:date="2018-12-23T20:18:00Z">
                <w:r w:rsidRPr="008E07AA" w:rsidDel="00627184">
                  <w:rPr>
                    <w:rFonts w:hint="eastAsia"/>
                    <w:b/>
                    <w:bCs/>
                    <w:szCs w:val="21"/>
                  </w:rPr>
                  <w:delText>注：有所变动的界面有“我的</w:delText>
                </w:r>
                <w:r w:rsidRPr="008E07AA" w:rsidDel="00627184">
                  <w:rPr>
                    <w:b/>
                    <w:bCs/>
                    <w:szCs w:val="21"/>
                  </w:rPr>
                  <w:delText xml:space="preserve">” 界面、“教师” </w:delText>
                </w:r>
                <w:r w:rsidRPr="008E07AA" w:rsidDel="00627184">
                  <w:rPr>
                    <w:rFonts w:hint="eastAsia"/>
                    <w:b/>
                    <w:bCs/>
                    <w:szCs w:val="21"/>
                  </w:rPr>
                  <w:delText>界面、“课程</w:delText>
                </w:r>
                <w:r w:rsidRPr="008E07AA" w:rsidDel="00627184">
                  <w:rPr>
                    <w:b/>
                    <w:bCs/>
                    <w:szCs w:val="21"/>
                  </w:rPr>
                  <w:delText>” 界面</w:delText>
                </w:r>
              </w:del>
            </w:ins>
          </w:p>
          <w:p w14:paraId="0CEFE5F8" w14:textId="05C64545" w:rsidR="008E07AA" w:rsidRPr="0059616C" w:rsidDel="00627184" w:rsidRDefault="008E07AA" w:rsidP="00EB2A62">
            <w:pPr>
              <w:rPr>
                <w:ins w:id="150" w:author="吴苏琪" w:date="2018-01-07T02:25:00Z"/>
                <w:del w:id="151" w:author="249326630@qq.com" w:date="2018-12-23T20:18:00Z"/>
                <w:szCs w:val="21"/>
              </w:rPr>
            </w:pPr>
          </w:p>
        </w:tc>
      </w:tr>
      <w:tr w:rsidR="002E2F60" w:rsidRPr="002E2F60" w:rsidDel="00627184" w14:paraId="3FA665D7" w14:textId="021FC340" w:rsidTr="00021BB3">
        <w:trPr>
          <w:trHeight w:val="90"/>
          <w:ins w:id="152" w:author="吴苏琪" w:date="2018-01-18T00:32:00Z"/>
          <w:del w:id="153" w:author="249326630@qq.com" w:date="2018-12-23T20:18:00Z"/>
        </w:trPr>
        <w:tc>
          <w:tcPr>
            <w:tcW w:w="1269" w:type="dxa"/>
          </w:tcPr>
          <w:p w14:paraId="5B42F953" w14:textId="5F616100" w:rsidR="002E2F60" w:rsidDel="00627184" w:rsidRDefault="002E2F60" w:rsidP="002E2F60">
            <w:pPr>
              <w:rPr>
                <w:ins w:id="154" w:author="吴苏琪" w:date="2018-01-18T00:32:00Z"/>
                <w:del w:id="155" w:author="249326630@qq.com" w:date="2018-12-23T20:18:00Z"/>
                <w:szCs w:val="21"/>
              </w:rPr>
            </w:pPr>
            <w:ins w:id="156" w:author="吴苏琪" w:date="2018-01-18T00:33:00Z">
              <w:del w:id="157" w:author="249326630@qq.com" w:date="2018-12-23T20:18:00Z">
                <w:r w:rsidDel="00627184">
                  <w:rPr>
                    <w:rFonts w:hint="eastAsia"/>
                    <w:szCs w:val="21"/>
                  </w:rPr>
                  <w:delText>1.1.1</w:delText>
                </w:r>
              </w:del>
            </w:ins>
          </w:p>
        </w:tc>
        <w:tc>
          <w:tcPr>
            <w:tcW w:w="1704" w:type="dxa"/>
          </w:tcPr>
          <w:p w14:paraId="3363BD1F" w14:textId="02DA3156" w:rsidR="002E2F60" w:rsidDel="00627184" w:rsidRDefault="002E2F60" w:rsidP="002E2F60">
            <w:pPr>
              <w:rPr>
                <w:ins w:id="158" w:author="吴苏琪" w:date="2018-01-18T00:32:00Z"/>
                <w:del w:id="159" w:author="249326630@qq.com" w:date="2018-12-23T20:18:00Z"/>
                <w:szCs w:val="21"/>
              </w:rPr>
            </w:pPr>
            <w:ins w:id="160" w:author="吴苏琪" w:date="2018-01-18T00:34:00Z">
              <w:del w:id="161" w:author="249326630@qq.com" w:date="2018-12-23T20:18:00Z">
                <w:r w:rsidDel="00627184">
                  <w:rPr>
                    <w:rFonts w:hint="eastAsia"/>
                    <w:szCs w:val="21"/>
                  </w:rPr>
                  <w:delText>吴苏琪</w:delText>
                </w:r>
              </w:del>
            </w:ins>
          </w:p>
        </w:tc>
        <w:tc>
          <w:tcPr>
            <w:tcW w:w="1930" w:type="dxa"/>
          </w:tcPr>
          <w:p w14:paraId="145B0B2E" w14:textId="07A35AA8" w:rsidR="002E2F60" w:rsidRPr="00F52AE7" w:rsidDel="00627184" w:rsidRDefault="002E2F60" w:rsidP="002E2F60">
            <w:pPr>
              <w:rPr>
                <w:ins w:id="162" w:author="吴苏琪" w:date="2018-01-18T00:32:00Z"/>
                <w:del w:id="163" w:author="249326630@qq.com" w:date="2018-12-23T20:18:00Z"/>
                <w:szCs w:val="21"/>
              </w:rPr>
            </w:pPr>
          </w:p>
        </w:tc>
        <w:tc>
          <w:tcPr>
            <w:tcW w:w="1671" w:type="dxa"/>
          </w:tcPr>
          <w:p w14:paraId="03C8B10A" w14:textId="54BCBA91" w:rsidR="002E2F60" w:rsidDel="00627184" w:rsidRDefault="002E2F60" w:rsidP="002E2F60">
            <w:pPr>
              <w:rPr>
                <w:ins w:id="164" w:author="吴苏琪" w:date="2018-01-18T00:32:00Z"/>
                <w:del w:id="165" w:author="249326630@qq.com" w:date="2018-12-23T20:18:00Z"/>
                <w:szCs w:val="21"/>
              </w:rPr>
            </w:pPr>
            <w:ins w:id="166" w:author="吴苏琪" w:date="2018-01-18T00:34:00Z">
              <w:del w:id="167" w:author="249326630@qq.com" w:date="2018-12-23T20:18:00Z">
                <w:r w:rsidDel="00627184">
                  <w:rPr>
                    <w:rFonts w:hint="eastAsia"/>
                    <w:szCs w:val="21"/>
                  </w:rPr>
                  <w:delText>2018/1/18-2018/1/18</w:delText>
                </w:r>
              </w:del>
            </w:ins>
          </w:p>
        </w:tc>
        <w:tc>
          <w:tcPr>
            <w:tcW w:w="1672" w:type="dxa"/>
          </w:tcPr>
          <w:p w14:paraId="453C917E" w14:textId="7DDC290D" w:rsidR="002E2F60" w:rsidRPr="002E2F60" w:rsidDel="00627184" w:rsidRDefault="002E2F60" w:rsidP="002E2F60">
            <w:pPr>
              <w:rPr>
                <w:ins w:id="168" w:author="吴苏琪" w:date="2018-01-18T00:32:00Z"/>
                <w:del w:id="169" w:author="249326630@qq.com" w:date="2018-12-23T20:18:00Z"/>
                <w:szCs w:val="21"/>
                <w:rPrChange w:id="170" w:author="吴苏琪" w:date="2018-01-18T00:35:00Z">
                  <w:rPr>
                    <w:ins w:id="171" w:author="吴苏琪" w:date="2018-01-18T00:32:00Z"/>
                    <w:del w:id="172" w:author="249326630@qq.com" w:date="2018-12-23T20:18:00Z"/>
                    <w:szCs w:val="21"/>
                    <w:highlight w:val="yellow"/>
                  </w:rPr>
                </w:rPrChange>
              </w:rPr>
            </w:pPr>
            <w:ins w:id="173" w:author="吴苏琪" w:date="2018-01-18T00:35:00Z">
              <w:del w:id="174" w:author="249326630@qq.com" w:date="2018-12-23T20:18:00Z">
                <w:r w:rsidRPr="002E2F60" w:rsidDel="00627184">
                  <w:rPr>
                    <w:rFonts w:hint="eastAsia"/>
                    <w:szCs w:val="21"/>
                    <w:rPrChange w:id="175" w:author="吴苏琪" w:date="2018-01-18T00:35:00Z">
                      <w:rPr>
                        <w:rFonts w:ascii="Verdana" w:eastAsiaTheme="minorEastAsia" w:hAnsi="Verdana" w:cs="Verdana" w:hint="eastAsia"/>
                        <w:color w:val="000000"/>
                        <w:sz w:val="16"/>
                        <w:szCs w:val="16"/>
                      </w:rPr>
                    </w:rPrChange>
                  </w:rPr>
                  <w:delText>电脑版：教师课程界面中的教师介绍增加</w:delText>
                </w:r>
                <w:r w:rsidRPr="002E2F60" w:rsidDel="00627184">
                  <w:rPr>
                    <w:szCs w:val="21"/>
                    <w:rPrChange w:id="176" w:author="吴苏琪" w:date="2018-01-18T00:35:00Z">
                      <w:rPr>
                        <w:rFonts w:ascii="Verdana" w:eastAsiaTheme="minorEastAsia" w:hAnsi="Verdana" w:cs="Verdana"/>
                        <w:color w:val="000000"/>
                        <w:sz w:val="16"/>
                        <w:szCs w:val="16"/>
                      </w:rPr>
                    </w:rPrChange>
                  </w:rPr>
                  <w:delText>“</w:delText>
                </w:r>
                <w:r w:rsidRPr="002E2F60" w:rsidDel="00627184">
                  <w:rPr>
                    <w:rFonts w:hint="eastAsia"/>
                    <w:szCs w:val="21"/>
                    <w:rPrChange w:id="177" w:author="吴苏琪" w:date="2018-01-18T00:35:00Z">
                      <w:rPr>
                        <w:rFonts w:ascii="Verdana" w:eastAsiaTheme="minorEastAsia" w:hAnsi="Verdana" w:cs="Verdana" w:hint="eastAsia"/>
                        <w:color w:val="000000"/>
                        <w:sz w:val="16"/>
                        <w:szCs w:val="16"/>
                      </w:rPr>
                    </w:rPrChange>
                  </w:rPr>
                  <w:delText>编辑教师介绍</w:delText>
                </w:r>
                <w:r w:rsidRPr="002E2F60" w:rsidDel="00627184">
                  <w:rPr>
                    <w:szCs w:val="21"/>
                    <w:rPrChange w:id="178" w:author="吴苏琪" w:date="2018-01-18T00:35:00Z">
                      <w:rPr>
                        <w:rFonts w:ascii="Verdana" w:eastAsiaTheme="minorEastAsia" w:hAnsi="Verdana" w:cs="Verdana"/>
                        <w:color w:val="000000"/>
                        <w:sz w:val="16"/>
                        <w:szCs w:val="16"/>
                      </w:rPr>
                    </w:rPrChange>
                  </w:rPr>
                  <w:delText>”</w:delText>
                </w:r>
                <w:r w:rsidRPr="002E2F60" w:rsidDel="00627184">
                  <w:rPr>
                    <w:rFonts w:hint="eastAsia"/>
                    <w:szCs w:val="21"/>
                    <w:rPrChange w:id="179" w:author="吴苏琪" w:date="2018-01-18T00:35:00Z">
                      <w:rPr>
                        <w:rFonts w:ascii="Verdana" w:eastAsiaTheme="minorEastAsia" w:hAnsi="Verdana" w:cs="Verdana" w:hint="eastAsia"/>
                        <w:color w:val="000000"/>
                        <w:sz w:val="16"/>
                        <w:szCs w:val="16"/>
                      </w:rPr>
                    </w:rPrChange>
                  </w:rPr>
                  <w:delText>按钮</w:delText>
                </w:r>
              </w:del>
            </w:ins>
          </w:p>
        </w:tc>
      </w:tr>
    </w:tbl>
    <w:p w14:paraId="6879AE79" w14:textId="77777777" w:rsidR="00021BB3" w:rsidRPr="00021BB3" w:rsidRDefault="00021BB3" w:rsidP="00021BB3">
      <w:pPr>
        <w:numPr>
          <w:ilvl w:val="1"/>
          <w:numId w:val="0"/>
        </w:numPr>
        <w:spacing w:afterLines="1150" w:after="3588" w:line="720" w:lineRule="auto"/>
        <w:contextualSpacing/>
        <w:textAlignment w:val="center"/>
        <w:rPr>
          <w:rFonts w:ascii="Calibri Light" w:hAnsi="Calibri Light" w:cs="Times New Roman"/>
          <w:b/>
          <w:spacing w:val="15"/>
          <w:sz w:val="36"/>
          <w:szCs w:val="36"/>
        </w:rPr>
      </w:pPr>
    </w:p>
    <w:p w14:paraId="1F274774" w14:textId="77777777" w:rsidR="00164536" w:rsidRDefault="00164536" w:rsidP="00164536">
      <w:pPr>
        <w:numPr>
          <w:ilvl w:val="1"/>
          <w:numId w:val="0"/>
        </w:numPr>
        <w:spacing w:afterLines="1150" w:after="3588" w:line="720" w:lineRule="auto"/>
        <w:contextualSpacing/>
        <w:jc w:val="center"/>
        <w:textAlignment w:val="center"/>
        <w:rPr>
          <w:rFonts w:ascii="Calibri Light" w:hAnsi="Calibri Light" w:cs="Times New Roman"/>
          <w:b/>
          <w:spacing w:val="15"/>
          <w:sz w:val="32"/>
          <w:szCs w:val="56"/>
        </w:rPr>
      </w:pPr>
    </w:p>
    <w:p w14:paraId="40ECEB68" w14:textId="77777777" w:rsidR="00164536" w:rsidRDefault="00164536" w:rsidP="00164536">
      <w:pPr>
        <w:numPr>
          <w:ilvl w:val="1"/>
          <w:numId w:val="0"/>
        </w:numPr>
        <w:spacing w:afterLines="1150" w:after="3588" w:line="720" w:lineRule="auto"/>
        <w:contextualSpacing/>
        <w:jc w:val="center"/>
        <w:textAlignment w:val="center"/>
        <w:rPr>
          <w:rFonts w:ascii="Calibri Light" w:hAnsi="Calibri Light" w:cs="Times New Roman"/>
          <w:b/>
          <w:spacing w:val="15"/>
          <w:sz w:val="32"/>
          <w:szCs w:val="56"/>
        </w:rPr>
      </w:pPr>
    </w:p>
    <w:p w14:paraId="5C0FCC72" w14:textId="77777777" w:rsidR="0046483C" w:rsidRDefault="0046483C" w:rsidP="00164536">
      <w:pPr>
        <w:numPr>
          <w:ilvl w:val="1"/>
          <w:numId w:val="0"/>
        </w:numPr>
        <w:spacing w:afterLines="1150" w:after="3588" w:line="720" w:lineRule="auto"/>
        <w:contextualSpacing/>
        <w:jc w:val="center"/>
        <w:textAlignment w:val="center"/>
        <w:rPr>
          <w:rFonts w:ascii="Calibri Light" w:hAnsi="Calibri Light" w:cs="Times New Roman"/>
          <w:b/>
          <w:spacing w:val="15"/>
          <w:sz w:val="32"/>
          <w:szCs w:val="56"/>
        </w:rPr>
      </w:pPr>
    </w:p>
    <w:p w14:paraId="65231F2F" w14:textId="77777777" w:rsidR="0046483C" w:rsidRDefault="0046483C" w:rsidP="00164536">
      <w:pPr>
        <w:numPr>
          <w:ilvl w:val="1"/>
          <w:numId w:val="0"/>
        </w:numPr>
        <w:spacing w:afterLines="1150" w:after="3588" w:line="720" w:lineRule="auto"/>
        <w:contextualSpacing/>
        <w:jc w:val="center"/>
        <w:textAlignment w:val="center"/>
        <w:rPr>
          <w:rFonts w:ascii="Calibri Light" w:hAnsi="Calibri Light" w:cs="Times New Roman"/>
          <w:b/>
          <w:spacing w:val="15"/>
          <w:sz w:val="32"/>
          <w:szCs w:val="56"/>
        </w:rPr>
      </w:pPr>
    </w:p>
    <w:p w14:paraId="0F702BE3" w14:textId="77777777" w:rsidR="0046483C" w:rsidRDefault="0046483C" w:rsidP="00164536">
      <w:pPr>
        <w:numPr>
          <w:ilvl w:val="1"/>
          <w:numId w:val="0"/>
        </w:numPr>
        <w:spacing w:afterLines="1150" w:after="3588" w:line="720" w:lineRule="auto"/>
        <w:contextualSpacing/>
        <w:jc w:val="center"/>
        <w:textAlignment w:val="center"/>
        <w:rPr>
          <w:rFonts w:ascii="Calibri Light" w:hAnsi="Calibri Light" w:cs="Times New Roman"/>
          <w:b/>
          <w:spacing w:val="15"/>
          <w:sz w:val="32"/>
          <w:szCs w:val="56"/>
        </w:rPr>
      </w:pPr>
    </w:p>
    <w:p w14:paraId="5D5066D3" w14:textId="77777777" w:rsidR="0046483C" w:rsidRDefault="0046483C" w:rsidP="00164536">
      <w:pPr>
        <w:numPr>
          <w:ilvl w:val="1"/>
          <w:numId w:val="0"/>
        </w:numPr>
        <w:spacing w:afterLines="1150" w:after="3588" w:line="720" w:lineRule="auto"/>
        <w:contextualSpacing/>
        <w:jc w:val="center"/>
        <w:textAlignment w:val="center"/>
        <w:rPr>
          <w:rFonts w:ascii="Calibri Light" w:hAnsi="Calibri Light" w:cs="Times New Roman"/>
          <w:b/>
          <w:spacing w:val="15"/>
          <w:sz w:val="32"/>
          <w:szCs w:val="56"/>
        </w:rPr>
      </w:pPr>
    </w:p>
    <w:p w14:paraId="708591CE" w14:textId="77777777" w:rsidR="0046483C" w:rsidRDefault="0046483C" w:rsidP="00164536">
      <w:pPr>
        <w:numPr>
          <w:ilvl w:val="1"/>
          <w:numId w:val="0"/>
        </w:numPr>
        <w:spacing w:afterLines="1150" w:after="3588" w:line="720" w:lineRule="auto"/>
        <w:contextualSpacing/>
        <w:jc w:val="center"/>
        <w:textAlignment w:val="center"/>
        <w:rPr>
          <w:rFonts w:ascii="Calibri Light" w:hAnsi="Calibri Light" w:cs="Times New Roman"/>
          <w:b/>
          <w:spacing w:val="15"/>
          <w:sz w:val="32"/>
          <w:szCs w:val="56"/>
        </w:rPr>
      </w:pPr>
    </w:p>
    <w:p w14:paraId="4F376DEB" w14:textId="77777777" w:rsidR="0046483C" w:rsidRDefault="0046483C" w:rsidP="00164536">
      <w:pPr>
        <w:numPr>
          <w:ilvl w:val="1"/>
          <w:numId w:val="0"/>
        </w:numPr>
        <w:spacing w:afterLines="1150" w:after="3588" w:line="720" w:lineRule="auto"/>
        <w:contextualSpacing/>
        <w:jc w:val="center"/>
        <w:textAlignment w:val="center"/>
        <w:rPr>
          <w:rFonts w:ascii="Calibri Light" w:hAnsi="Calibri Light" w:cs="Times New Roman"/>
          <w:b/>
          <w:spacing w:val="15"/>
          <w:sz w:val="32"/>
          <w:szCs w:val="56"/>
        </w:rPr>
      </w:pPr>
    </w:p>
    <w:p w14:paraId="1C80A15F" w14:textId="77777777" w:rsidR="0046483C" w:rsidRDefault="0046483C" w:rsidP="00D76606">
      <w:pPr>
        <w:numPr>
          <w:ilvl w:val="1"/>
          <w:numId w:val="0"/>
        </w:numPr>
        <w:spacing w:afterLines="1150" w:after="3588" w:line="720" w:lineRule="auto"/>
        <w:contextualSpacing/>
        <w:textAlignment w:val="center"/>
        <w:rPr>
          <w:rFonts w:ascii="Calibri Light" w:hAnsi="Calibri Light" w:cs="Times New Roman"/>
          <w:b/>
          <w:spacing w:val="15"/>
          <w:sz w:val="32"/>
          <w:szCs w:val="56"/>
        </w:rPr>
      </w:pPr>
    </w:p>
    <w:p w14:paraId="0DBB7A8E" w14:textId="77777777" w:rsidR="00D76606" w:rsidRDefault="00D76606" w:rsidP="00D76606">
      <w:pPr>
        <w:numPr>
          <w:ilvl w:val="1"/>
          <w:numId w:val="0"/>
        </w:numPr>
        <w:spacing w:afterLines="1150" w:after="3588" w:line="720" w:lineRule="auto"/>
        <w:contextualSpacing/>
        <w:textAlignment w:val="center"/>
        <w:rPr>
          <w:rFonts w:ascii="Calibri Light" w:hAnsi="Calibri Light" w:cs="Times New Roman"/>
          <w:b/>
          <w:spacing w:val="15"/>
          <w:sz w:val="32"/>
          <w:szCs w:val="56"/>
        </w:rPr>
      </w:pPr>
    </w:p>
    <w:p w14:paraId="6C59402C" w14:textId="56922E2D" w:rsidR="00D76606" w:rsidRDefault="00D76606" w:rsidP="00D76606">
      <w:pPr>
        <w:numPr>
          <w:ilvl w:val="1"/>
          <w:numId w:val="0"/>
        </w:numPr>
        <w:spacing w:afterLines="1150" w:after="3588" w:line="720" w:lineRule="auto"/>
        <w:contextualSpacing/>
        <w:textAlignment w:val="center"/>
        <w:rPr>
          <w:rFonts w:ascii="Calibri Light" w:hAnsi="Calibri Light" w:cs="Times New Roman"/>
          <w:b/>
          <w:spacing w:val="15"/>
          <w:sz w:val="32"/>
          <w:szCs w:val="56"/>
        </w:rPr>
      </w:pPr>
    </w:p>
    <w:p w14:paraId="41026976" w14:textId="30F2B9D4" w:rsidR="0092325F" w:rsidRDefault="0092325F" w:rsidP="00D76606">
      <w:pPr>
        <w:numPr>
          <w:ilvl w:val="1"/>
          <w:numId w:val="0"/>
        </w:numPr>
        <w:spacing w:afterLines="1150" w:after="3588" w:line="720" w:lineRule="auto"/>
        <w:contextualSpacing/>
        <w:textAlignment w:val="center"/>
        <w:rPr>
          <w:ins w:id="180" w:author="249326630@qq.com" w:date="2018-12-25T18:27:00Z"/>
          <w:rFonts w:ascii="Calibri Light" w:hAnsi="Calibri Light" w:cs="Times New Roman"/>
          <w:b/>
          <w:spacing w:val="15"/>
          <w:sz w:val="32"/>
          <w:szCs w:val="56"/>
        </w:rPr>
      </w:pPr>
    </w:p>
    <w:p w14:paraId="6ACFD401" w14:textId="77777777" w:rsidR="00247EA2" w:rsidRDefault="00247EA2" w:rsidP="00D76606">
      <w:pPr>
        <w:numPr>
          <w:ilvl w:val="1"/>
          <w:numId w:val="0"/>
        </w:numPr>
        <w:spacing w:afterLines="1150" w:after="3588" w:line="720" w:lineRule="auto"/>
        <w:contextualSpacing/>
        <w:textAlignment w:val="center"/>
        <w:rPr>
          <w:rFonts w:ascii="Calibri Light" w:hAnsi="Calibri Light" w:cs="Times New Roman" w:hint="eastAsia"/>
          <w:b/>
          <w:spacing w:val="15"/>
          <w:sz w:val="32"/>
          <w:szCs w:val="56"/>
        </w:rPr>
      </w:pPr>
      <w:bookmarkStart w:id="181" w:name="_GoBack"/>
      <w:bookmarkEnd w:id="181"/>
    </w:p>
    <w:sdt>
      <w:sdtPr>
        <w:rPr>
          <w:rFonts w:asciiTheme="minorHAnsi" w:eastAsiaTheme="minorEastAsia" w:hAnsiTheme="minorHAnsi" w:cstheme="minorBidi"/>
          <w:kern w:val="2"/>
          <w:lang w:val="zh-CN"/>
        </w:rPr>
        <w:id w:val="190736727"/>
        <w:docPartObj>
          <w:docPartGallery w:val="Table of Contents"/>
          <w:docPartUnique/>
        </w:docPartObj>
      </w:sdtPr>
      <w:sdtEndPr>
        <w:rPr>
          <w:rFonts w:ascii="宋体" w:eastAsia="宋体" w:hAnsi="宋体" w:cs="宋体"/>
          <w:b/>
          <w:bCs/>
          <w:kern w:val="0"/>
        </w:rPr>
      </w:sdtEndPr>
      <w:sdtContent>
        <w:p w14:paraId="36FFC6BB" w14:textId="77777777" w:rsidR="004206CE" w:rsidRDefault="004206CE">
          <w:r>
            <w:rPr>
              <w:lang w:val="zh-CN"/>
            </w:rPr>
            <w:t>目录</w:t>
          </w:r>
        </w:p>
        <w:p w14:paraId="3EFE8964" w14:textId="775E9220" w:rsidR="00247EA2" w:rsidRDefault="005C2232">
          <w:pPr>
            <w:pStyle w:val="12"/>
            <w:tabs>
              <w:tab w:val="right" w:leader="dot" w:pos="8296"/>
            </w:tabs>
            <w:rPr>
              <w:ins w:id="182" w:author="249326630@qq.com" w:date="2018-12-25T18:26:00Z"/>
              <w:rFonts w:asciiTheme="minorHAnsi" w:eastAsiaTheme="minorEastAsia" w:hAnsiTheme="minorHAnsi" w:cstheme="minorBidi"/>
              <w:noProof/>
              <w:kern w:val="2"/>
            </w:rPr>
          </w:pPr>
          <w:r>
            <w:fldChar w:fldCharType="begin"/>
          </w:r>
          <w:r>
            <w:instrText xml:space="preserve"> TOC \o "1-4" \h \z \u </w:instrText>
          </w:r>
          <w:r>
            <w:fldChar w:fldCharType="separate"/>
          </w:r>
          <w:ins w:id="183" w:author="249326630@qq.com" w:date="2018-12-25T18:26:00Z">
            <w:r w:rsidR="00247EA2" w:rsidRPr="0075187D">
              <w:rPr>
                <w:rStyle w:val="aa"/>
                <w:noProof/>
              </w:rPr>
              <w:fldChar w:fldCharType="begin"/>
            </w:r>
            <w:r w:rsidR="00247EA2" w:rsidRPr="0075187D">
              <w:rPr>
                <w:rStyle w:val="aa"/>
                <w:noProof/>
              </w:rPr>
              <w:instrText xml:space="preserve"> </w:instrText>
            </w:r>
            <w:r w:rsidR="00247EA2">
              <w:rPr>
                <w:noProof/>
              </w:rPr>
              <w:instrText>HYPERLINK \l "_Toc533525739"</w:instrText>
            </w:r>
            <w:r w:rsidR="00247EA2" w:rsidRPr="0075187D">
              <w:rPr>
                <w:rStyle w:val="aa"/>
                <w:noProof/>
              </w:rPr>
              <w:instrText xml:space="preserve"> </w:instrText>
            </w:r>
            <w:r w:rsidR="00247EA2" w:rsidRPr="0075187D">
              <w:rPr>
                <w:rStyle w:val="aa"/>
                <w:noProof/>
              </w:rPr>
            </w:r>
            <w:r w:rsidR="00247EA2" w:rsidRPr="0075187D">
              <w:rPr>
                <w:rStyle w:val="aa"/>
                <w:noProof/>
              </w:rPr>
              <w:fldChar w:fldCharType="separate"/>
            </w:r>
            <w:r w:rsidR="00247EA2" w:rsidRPr="0075187D">
              <w:rPr>
                <w:rStyle w:val="aa"/>
                <w:rFonts w:ascii="Times New Roman" w:hAnsi="Times New Roman" w:cs="Times New Roman"/>
                <w:b/>
                <w:bCs/>
                <w:noProof/>
                <w:kern w:val="44"/>
              </w:rPr>
              <w:t>版</w:t>
            </w:r>
            <w:r w:rsidR="00247EA2" w:rsidRPr="0075187D">
              <w:rPr>
                <w:rStyle w:val="aa"/>
                <w:rFonts w:ascii="Times New Roman" w:hAnsi="Times New Roman" w:cs="Times New Roman"/>
                <w:b/>
                <w:bCs/>
                <w:noProof/>
                <w:kern w:val="44"/>
              </w:rPr>
              <w:t xml:space="preserve"> </w:t>
            </w:r>
            <w:r w:rsidR="00247EA2" w:rsidRPr="0075187D">
              <w:rPr>
                <w:rStyle w:val="aa"/>
                <w:rFonts w:ascii="Times New Roman" w:hAnsi="Times New Roman" w:cs="Times New Roman"/>
                <w:b/>
                <w:bCs/>
                <w:noProof/>
                <w:kern w:val="44"/>
              </w:rPr>
              <w:t>本</w:t>
            </w:r>
            <w:r w:rsidR="00247EA2" w:rsidRPr="0075187D">
              <w:rPr>
                <w:rStyle w:val="aa"/>
                <w:rFonts w:ascii="Times New Roman" w:hAnsi="Times New Roman" w:cs="Times New Roman"/>
                <w:b/>
                <w:bCs/>
                <w:noProof/>
                <w:kern w:val="44"/>
              </w:rPr>
              <w:t xml:space="preserve"> </w:t>
            </w:r>
            <w:r w:rsidR="00247EA2" w:rsidRPr="0075187D">
              <w:rPr>
                <w:rStyle w:val="aa"/>
                <w:rFonts w:ascii="Times New Roman" w:hAnsi="Times New Roman" w:cs="Times New Roman"/>
                <w:b/>
                <w:bCs/>
                <w:noProof/>
                <w:kern w:val="44"/>
              </w:rPr>
              <w:t>历</w:t>
            </w:r>
            <w:r w:rsidR="00247EA2" w:rsidRPr="0075187D">
              <w:rPr>
                <w:rStyle w:val="aa"/>
                <w:rFonts w:ascii="Times New Roman" w:hAnsi="Times New Roman" w:cs="Times New Roman"/>
                <w:b/>
                <w:bCs/>
                <w:noProof/>
                <w:kern w:val="44"/>
              </w:rPr>
              <w:t xml:space="preserve"> </w:t>
            </w:r>
            <w:r w:rsidR="00247EA2" w:rsidRPr="0075187D">
              <w:rPr>
                <w:rStyle w:val="aa"/>
                <w:rFonts w:ascii="Times New Roman" w:hAnsi="Times New Roman" w:cs="Times New Roman"/>
                <w:b/>
                <w:bCs/>
                <w:noProof/>
                <w:kern w:val="44"/>
              </w:rPr>
              <w:t>史</w:t>
            </w:r>
            <w:r w:rsidR="00247EA2">
              <w:rPr>
                <w:noProof/>
                <w:webHidden/>
              </w:rPr>
              <w:tab/>
            </w:r>
            <w:r w:rsidR="00247EA2">
              <w:rPr>
                <w:noProof/>
                <w:webHidden/>
              </w:rPr>
              <w:fldChar w:fldCharType="begin"/>
            </w:r>
            <w:r w:rsidR="00247EA2">
              <w:rPr>
                <w:noProof/>
                <w:webHidden/>
              </w:rPr>
              <w:instrText xml:space="preserve"> PAGEREF _Toc533525739 \h </w:instrText>
            </w:r>
            <w:r w:rsidR="00247EA2">
              <w:rPr>
                <w:noProof/>
                <w:webHidden/>
              </w:rPr>
            </w:r>
          </w:ins>
          <w:r w:rsidR="00247EA2">
            <w:rPr>
              <w:noProof/>
              <w:webHidden/>
            </w:rPr>
            <w:fldChar w:fldCharType="separate"/>
          </w:r>
          <w:ins w:id="184" w:author="249326630@qq.com" w:date="2018-12-25T18:26:00Z">
            <w:r w:rsidR="00247EA2">
              <w:rPr>
                <w:noProof/>
                <w:webHidden/>
              </w:rPr>
              <w:t>1</w:t>
            </w:r>
            <w:r w:rsidR="00247EA2">
              <w:rPr>
                <w:noProof/>
                <w:webHidden/>
              </w:rPr>
              <w:fldChar w:fldCharType="end"/>
            </w:r>
            <w:r w:rsidR="00247EA2" w:rsidRPr="0075187D">
              <w:rPr>
                <w:rStyle w:val="aa"/>
                <w:noProof/>
              </w:rPr>
              <w:fldChar w:fldCharType="end"/>
            </w:r>
          </w:ins>
        </w:p>
        <w:p w14:paraId="45E99C97" w14:textId="30A859EB" w:rsidR="00247EA2" w:rsidRDefault="00247EA2">
          <w:pPr>
            <w:pStyle w:val="12"/>
            <w:tabs>
              <w:tab w:val="left" w:pos="420"/>
              <w:tab w:val="right" w:leader="dot" w:pos="8296"/>
            </w:tabs>
            <w:rPr>
              <w:ins w:id="185" w:author="249326630@qq.com" w:date="2018-12-25T18:26:00Z"/>
              <w:rFonts w:asciiTheme="minorHAnsi" w:eastAsiaTheme="minorEastAsia" w:hAnsiTheme="minorHAnsi" w:cstheme="minorBidi"/>
              <w:noProof/>
              <w:kern w:val="2"/>
            </w:rPr>
          </w:pPr>
          <w:ins w:id="186" w:author="249326630@qq.com" w:date="2018-12-25T18:26:00Z">
            <w:r w:rsidRPr="0075187D">
              <w:rPr>
                <w:rStyle w:val="aa"/>
                <w:noProof/>
              </w:rPr>
              <w:fldChar w:fldCharType="begin"/>
            </w:r>
            <w:r w:rsidRPr="0075187D">
              <w:rPr>
                <w:rStyle w:val="aa"/>
                <w:noProof/>
              </w:rPr>
              <w:instrText xml:space="preserve"> </w:instrText>
            </w:r>
            <w:r>
              <w:rPr>
                <w:noProof/>
              </w:rPr>
              <w:instrText>HYPERLINK \l "_Toc533525740"</w:instrText>
            </w:r>
            <w:r w:rsidRPr="0075187D">
              <w:rPr>
                <w:rStyle w:val="aa"/>
                <w:noProof/>
              </w:rPr>
              <w:instrText xml:space="preserve"> </w:instrText>
            </w:r>
            <w:r w:rsidRPr="0075187D">
              <w:rPr>
                <w:rStyle w:val="aa"/>
                <w:noProof/>
              </w:rPr>
            </w:r>
            <w:r w:rsidRPr="0075187D">
              <w:rPr>
                <w:rStyle w:val="aa"/>
                <w:noProof/>
              </w:rPr>
              <w:fldChar w:fldCharType="separate"/>
            </w:r>
            <w:r w:rsidRPr="0075187D">
              <w:rPr>
                <w:rStyle w:val="aa"/>
                <w:noProof/>
              </w:rPr>
              <w:t>1</w:t>
            </w:r>
            <w:r>
              <w:rPr>
                <w:rFonts w:asciiTheme="minorHAnsi" w:eastAsiaTheme="minorEastAsia" w:hAnsiTheme="minorHAnsi" w:cstheme="minorBidi"/>
                <w:noProof/>
                <w:kern w:val="2"/>
              </w:rPr>
              <w:tab/>
            </w:r>
            <w:r w:rsidRPr="0075187D">
              <w:rPr>
                <w:rStyle w:val="aa"/>
                <w:noProof/>
              </w:rPr>
              <w:t>引言</w:t>
            </w:r>
            <w:r>
              <w:rPr>
                <w:noProof/>
                <w:webHidden/>
              </w:rPr>
              <w:tab/>
            </w:r>
            <w:r>
              <w:rPr>
                <w:noProof/>
                <w:webHidden/>
              </w:rPr>
              <w:fldChar w:fldCharType="begin"/>
            </w:r>
            <w:r>
              <w:rPr>
                <w:noProof/>
                <w:webHidden/>
              </w:rPr>
              <w:instrText xml:space="preserve"> PAGEREF _Toc533525740 \h </w:instrText>
            </w:r>
            <w:r>
              <w:rPr>
                <w:noProof/>
                <w:webHidden/>
              </w:rPr>
            </w:r>
          </w:ins>
          <w:r>
            <w:rPr>
              <w:noProof/>
              <w:webHidden/>
            </w:rPr>
            <w:fldChar w:fldCharType="separate"/>
          </w:r>
          <w:ins w:id="187" w:author="249326630@qq.com" w:date="2018-12-25T18:26:00Z">
            <w:r>
              <w:rPr>
                <w:noProof/>
                <w:webHidden/>
              </w:rPr>
              <w:t>4</w:t>
            </w:r>
            <w:r>
              <w:rPr>
                <w:noProof/>
                <w:webHidden/>
              </w:rPr>
              <w:fldChar w:fldCharType="end"/>
            </w:r>
            <w:r w:rsidRPr="0075187D">
              <w:rPr>
                <w:rStyle w:val="aa"/>
                <w:noProof/>
              </w:rPr>
              <w:fldChar w:fldCharType="end"/>
            </w:r>
          </w:ins>
        </w:p>
        <w:p w14:paraId="2E292FD6" w14:textId="588AB1F2" w:rsidR="00247EA2" w:rsidRDefault="00247EA2">
          <w:pPr>
            <w:pStyle w:val="21"/>
            <w:tabs>
              <w:tab w:val="left" w:pos="1260"/>
              <w:tab w:val="right" w:leader="dot" w:pos="8296"/>
            </w:tabs>
            <w:rPr>
              <w:ins w:id="188" w:author="249326630@qq.com" w:date="2018-12-25T18:26:00Z"/>
              <w:rFonts w:asciiTheme="minorHAnsi" w:eastAsiaTheme="minorEastAsia" w:hAnsiTheme="minorHAnsi" w:cstheme="minorBidi"/>
              <w:noProof/>
              <w:kern w:val="2"/>
            </w:rPr>
          </w:pPr>
          <w:ins w:id="189" w:author="249326630@qq.com" w:date="2018-12-25T18:26:00Z">
            <w:r w:rsidRPr="0075187D">
              <w:rPr>
                <w:rStyle w:val="aa"/>
                <w:noProof/>
              </w:rPr>
              <w:fldChar w:fldCharType="begin"/>
            </w:r>
            <w:r w:rsidRPr="0075187D">
              <w:rPr>
                <w:rStyle w:val="aa"/>
                <w:noProof/>
              </w:rPr>
              <w:instrText xml:space="preserve"> </w:instrText>
            </w:r>
            <w:r>
              <w:rPr>
                <w:noProof/>
              </w:rPr>
              <w:instrText>HYPERLINK \l "_Toc533525741"</w:instrText>
            </w:r>
            <w:r w:rsidRPr="0075187D">
              <w:rPr>
                <w:rStyle w:val="aa"/>
                <w:noProof/>
              </w:rPr>
              <w:instrText xml:space="preserve"> </w:instrText>
            </w:r>
            <w:r w:rsidRPr="0075187D">
              <w:rPr>
                <w:rStyle w:val="aa"/>
                <w:noProof/>
              </w:rPr>
            </w:r>
            <w:r w:rsidRPr="0075187D">
              <w:rPr>
                <w:rStyle w:val="aa"/>
                <w:noProof/>
              </w:rPr>
              <w:fldChar w:fldCharType="separate"/>
            </w:r>
            <w:r w:rsidRPr="0075187D">
              <w:rPr>
                <w:rStyle w:val="aa"/>
                <w:noProof/>
              </w:rPr>
              <w:t>1.1</w:t>
            </w:r>
            <w:r>
              <w:rPr>
                <w:rFonts w:asciiTheme="minorHAnsi" w:eastAsiaTheme="minorEastAsia" w:hAnsiTheme="minorHAnsi" w:cstheme="minorBidi"/>
                <w:noProof/>
                <w:kern w:val="2"/>
              </w:rPr>
              <w:tab/>
            </w:r>
            <w:r w:rsidRPr="0075187D">
              <w:rPr>
                <w:rStyle w:val="aa"/>
                <w:noProof/>
              </w:rPr>
              <w:t>编写目的</w:t>
            </w:r>
            <w:r>
              <w:rPr>
                <w:noProof/>
                <w:webHidden/>
              </w:rPr>
              <w:tab/>
            </w:r>
            <w:r>
              <w:rPr>
                <w:noProof/>
                <w:webHidden/>
              </w:rPr>
              <w:fldChar w:fldCharType="begin"/>
            </w:r>
            <w:r>
              <w:rPr>
                <w:noProof/>
                <w:webHidden/>
              </w:rPr>
              <w:instrText xml:space="preserve"> PAGEREF _Toc533525741 \h </w:instrText>
            </w:r>
            <w:r>
              <w:rPr>
                <w:noProof/>
                <w:webHidden/>
              </w:rPr>
            </w:r>
          </w:ins>
          <w:r>
            <w:rPr>
              <w:noProof/>
              <w:webHidden/>
            </w:rPr>
            <w:fldChar w:fldCharType="separate"/>
          </w:r>
          <w:ins w:id="190" w:author="249326630@qq.com" w:date="2018-12-25T18:26:00Z">
            <w:r>
              <w:rPr>
                <w:noProof/>
                <w:webHidden/>
              </w:rPr>
              <w:t>4</w:t>
            </w:r>
            <w:r>
              <w:rPr>
                <w:noProof/>
                <w:webHidden/>
              </w:rPr>
              <w:fldChar w:fldCharType="end"/>
            </w:r>
            <w:r w:rsidRPr="0075187D">
              <w:rPr>
                <w:rStyle w:val="aa"/>
                <w:noProof/>
              </w:rPr>
              <w:fldChar w:fldCharType="end"/>
            </w:r>
          </w:ins>
        </w:p>
        <w:p w14:paraId="7D1CFC8E" w14:textId="1F607303" w:rsidR="00247EA2" w:rsidRDefault="00247EA2">
          <w:pPr>
            <w:pStyle w:val="21"/>
            <w:tabs>
              <w:tab w:val="left" w:pos="1260"/>
              <w:tab w:val="right" w:leader="dot" w:pos="8296"/>
            </w:tabs>
            <w:rPr>
              <w:ins w:id="191" w:author="249326630@qq.com" w:date="2018-12-25T18:26:00Z"/>
              <w:rFonts w:asciiTheme="minorHAnsi" w:eastAsiaTheme="minorEastAsia" w:hAnsiTheme="minorHAnsi" w:cstheme="minorBidi"/>
              <w:noProof/>
              <w:kern w:val="2"/>
            </w:rPr>
          </w:pPr>
          <w:ins w:id="192" w:author="249326630@qq.com" w:date="2018-12-25T18:26:00Z">
            <w:r w:rsidRPr="0075187D">
              <w:rPr>
                <w:rStyle w:val="aa"/>
                <w:noProof/>
              </w:rPr>
              <w:fldChar w:fldCharType="begin"/>
            </w:r>
            <w:r w:rsidRPr="0075187D">
              <w:rPr>
                <w:rStyle w:val="aa"/>
                <w:noProof/>
              </w:rPr>
              <w:instrText xml:space="preserve"> </w:instrText>
            </w:r>
            <w:r>
              <w:rPr>
                <w:noProof/>
              </w:rPr>
              <w:instrText>HYPERLINK \l "_Toc533525742"</w:instrText>
            </w:r>
            <w:r w:rsidRPr="0075187D">
              <w:rPr>
                <w:rStyle w:val="aa"/>
                <w:noProof/>
              </w:rPr>
              <w:instrText xml:space="preserve"> </w:instrText>
            </w:r>
            <w:r w:rsidRPr="0075187D">
              <w:rPr>
                <w:rStyle w:val="aa"/>
                <w:noProof/>
              </w:rPr>
            </w:r>
            <w:r w:rsidRPr="0075187D">
              <w:rPr>
                <w:rStyle w:val="aa"/>
                <w:noProof/>
              </w:rPr>
              <w:fldChar w:fldCharType="separate"/>
            </w:r>
            <w:r w:rsidRPr="0075187D">
              <w:rPr>
                <w:rStyle w:val="aa"/>
                <w:noProof/>
              </w:rPr>
              <w:t>1.2</w:t>
            </w:r>
            <w:r>
              <w:rPr>
                <w:rFonts w:asciiTheme="minorHAnsi" w:eastAsiaTheme="minorEastAsia" w:hAnsiTheme="minorHAnsi" w:cstheme="minorBidi"/>
                <w:noProof/>
                <w:kern w:val="2"/>
              </w:rPr>
              <w:tab/>
            </w:r>
            <w:r w:rsidRPr="0075187D">
              <w:rPr>
                <w:rStyle w:val="aa"/>
                <w:noProof/>
              </w:rPr>
              <w:t>背景</w:t>
            </w:r>
            <w:r>
              <w:rPr>
                <w:noProof/>
                <w:webHidden/>
              </w:rPr>
              <w:tab/>
            </w:r>
            <w:r>
              <w:rPr>
                <w:noProof/>
                <w:webHidden/>
              </w:rPr>
              <w:fldChar w:fldCharType="begin"/>
            </w:r>
            <w:r>
              <w:rPr>
                <w:noProof/>
                <w:webHidden/>
              </w:rPr>
              <w:instrText xml:space="preserve"> PAGEREF _Toc533525742 \h </w:instrText>
            </w:r>
            <w:r>
              <w:rPr>
                <w:noProof/>
                <w:webHidden/>
              </w:rPr>
            </w:r>
          </w:ins>
          <w:r>
            <w:rPr>
              <w:noProof/>
              <w:webHidden/>
            </w:rPr>
            <w:fldChar w:fldCharType="separate"/>
          </w:r>
          <w:ins w:id="193" w:author="249326630@qq.com" w:date="2018-12-25T18:26:00Z">
            <w:r>
              <w:rPr>
                <w:noProof/>
                <w:webHidden/>
              </w:rPr>
              <w:t>4</w:t>
            </w:r>
            <w:r>
              <w:rPr>
                <w:noProof/>
                <w:webHidden/>
              </w:rPr>
              <w:fldChar w:fldCharType="end"/>
            </w:r>
            <w:r w:rsidRPr="0075187D">
              <w:rPr>
                <w:rStyle w:val="aa"/>
                <w:noProof/>
              </w:rPr>
              <w:fldChar w:fldCharType="end"/>
            </w:r>
          </w:ins>
        </w:p>
        <w:p w14:paraId="5C11CF4B" w14:textId="73DBEAD4" w:rsidR="00247EA2" w:rsidRDefault="00247EA2">
          <w:pPr>
            <w:pStyle w:val="31"/>
            <w:tabs>
              <w:tab w:val="left" w:pos="1680"/>
              <w:tab w:val="right" w:leader="dot" w:pos="8296"/>
            </w:tabs>
            <w:rPr>
              <w:ins w:id="194" w:author="249326630@qq.com" w:date="2018-12-25T18:26:00Z"/>
              <w:rFonts w:asciiTheme="minorHAnsi" w:eastAsiaTheme="minorEastAsia" w:hAnsiTheme="minorHAnsi" w:cstheme="minorBidi"/>
              <w:noProof/>
              <w:kern w:val="2"/>
            </w:rPr>
          </w:pPr>
          <w:ins w:id="195" w:author="249326630@qq.com" w:date="2018-12-25T18:26:00Z">
            <w:r w:rsidRPr="0075187D">
              <w:rPr>
                <w:rStyle w:val="aa"/>
                <w:noProof/>
              </w:rPr>
              <w:fldChar w:fldCharType="begin"/>
            </w:r>
            <w:r w:rsidRPr="0075187D">
              <w:rPr>
                <w:rStyle w:val="aa"/>
                <w:noProof/>
              </w:rPr>
              <w:instrText xml:space="preserve"> </w:instrText>
            </w:r>
            <w:r>
              <w:rPr>
                <w:noProof/>
              </w:rPr>
              <w:instrText>HYPERLINK \l "_Toc533525743"</w:instrText>
            </w:r>
            <w:r w:rsidRPr="0075187D">
              <w:rPr>
                <w:rStyle w:val="aa"/>
                <w:noProof/>
              </w:rPr>
              <w:instrText xml:space="preserve"> </w:instrText>
            </w:r>
            <w:r w:rsidRPr="0075187D">
              <w:rPr>
                <w:rStyle w:val="aa"/>
                <w:noProof/>
              </w:rPr>
            </w:r>
            <w:r w:rsidRPr="0075187D">
              <w:rPr>
                <w:rStyle w:val="aa"/>
                <w:noProof/>
              </w:rPr>
              <w:fldChar w:fldCharType="separate"/>
            </w:r>
            <w:r w:rsidRPr="0075187D">
              <w:rPr>
                <w:rStyle w:val="aa"/>
                <w:noProof/>
              </w:rPr>
              <w:t>1.2.1</w:t>
            </w:r>
            <w:r>
              <w:rPr>
                <w:rFonts w:asciiTheme="minorHAnsi" w:eastAsiaTheme="minorEastAsia" w:hAnsiTheme="minorHAnsi" w:cstheme="minorBidi"/>
                <w:noProof/>
                <w:kern w:val="2"/>
              </w:rPr>
              <w:tab/>
            </w:r>
            <w:r w:rsidRPr="0075187D">
              <w:rPr>
                <w:rStyle w:val="aa"/>
                <w:noProof/>
              </w:rPr>
              <w:t>项目名称</w:t>
            </w:r>
            <w:r>
              <w:rPr>
                <w:noProof/>
                <w:webHidden/>
              </w:rPr>
              <w:tab/>
            </w:r>
            <w:r>
              <w:rPr>
                <w:noProof/>
                <w:webHidden/>
              </w:rPr>
              <w:fldChar w:fldCharType="begin"/>
            </w:r>
            <w:r>
              <w:rPr>
                <w:noProof/>
                <w:webHidden/>
              </w:rPr>
              <w:instrText xml:space="preserve"> PAGEREF _Toc533525743 \h </w:instrText>
            </w:r>
            <w:r>
              <w:rPr>
                <w:noProof/>
                <w:webHidden/>
              </w:rPr>
            </w:r>
          </w:ins>
          <w:r>
            <w:rPr>
              <w:noProof/>
              <w:webHidden/>
            </w:rPr>
            <w:fldChar w:fldCharType="separate"/>
          </w:r>
          <w:ins w:id="196" w:author="249326630@qq.com" w:date="2018-12-25T18:26:00Z">
            <w:r>
              <w:rPr>
                <w:noProof/>
                <w:webHidden/>
              </w:rPr>
              <w:t>4</w:t>
            </w:r>
            <w:r>
              <w:rPr>
                <w:noProof/>
                <w:webHidden/>
              </w:rPr>
              <w:fldChar w:fldCharType="end"/>
            </w:r>
            <w:r w:rsidRPr="0075187D">
              <w:rPr>
                <w:rStyle w:val="aa"/>
                <w:noProof/>
              </w:rPr>
              <w:fldChar w:fldCharType="end"/>
            </w:r>
          </w:ins>
        </w:p>
        <w:p w14:paraId="324A45E4" w14:textId="293317D6" w:rsidR="00247EA2" w:rsidRDefault="00247EA2">
          <w:pPr>
            <w:pStyle w:val="31"/>
            <w:tabs>
              <w:tab w:val="left" w:pos="1680"/>
              <w:tab w:val="right" w:leader="dot" w:pos="8296"/>
            </w:tabs>
            <w:rPr>
              <w:ins w:id="197" w:author="249326630@qq.com" w:date="2018-12-25T18:26:00Z"/>
              <w:rFonts w:asciiTheme="minorHAnsi" w:eastAsiaTheme="minorEastAsia" w:hAnsiTheme="minorHAnsi" w:cstheme="minorBidi"/>
              <w:noProof/>
              <w:kern w:val="2"/>
            </w:rPr>
          </w:pPr>
          <w:ins w:id="198" w:author="249326630@qq.com" w:date="2018-12-25T18:26:00Z">
            <w:r w:rsidRPr="0075187D">
              <w:rPr>
                <w:rStyle w:val="aa"/>
                <w:noProof/>
              </w:rPr>
              <w:fldChar w:fldCharType="begin"/>
            </w:r>
            <w:r w:rsidRPr="0075187D">
              <w:rPr>
                <w:rStyle w:val="aa"/>
                <w:noProof/>
              </w:rPr>
              <w:instrText xml:space="preserve"> </w:instrText>
            </w:r>
            <w:r>
              <w:rPr>
                <w:noProof/>
              </w:rPr>
              <w:instrText>HYPERLINK \l "_Toc533525744"</w:instrText>
            </w:r>
            <w:r w:rsidRPr="0075187D">
              <w:rPr>
                <w:rStyle w:val="aa"/>
                <w:noProof/>
              </w:rPr>
              <w:instrText xml:space="preserve"> </w:instrText>
            </w:r>
            <w:r w:rsidRPr="0075187D">
              <w:rPr>
                <w:rStyle w:val="aa"/>
                <w:noProof/>
              </w:rPr>
            </w:r>
            <w:r w:rsidRPr="0075187D">
              <w:rPr>
                <w:rStyle w:val="aa"/>
                <w:noProof/>
              </w:rPr>
              <w:fldChar w:fldCharType="separate"/>
            </w:r>
            <w:r w:rsidRPr="0075187D">
              <w:rPr>
                <w:rStyle w:val="aa"/>
                <w:noProof/>
              </w:rPr>
              <w:t>1.2.2</w:t>
            </w:r>
            <w:r>
              <w:rPr>
                <w:rFonts w:asciiTheme="minorHAnsi" w:eastAsiaTheme="minorEastAsia" w:hAnsiTheme="minorHAnsi" w:cstheme="minorBidi"/>
                <w:noProof/>
                <w:kern w:val="2"/>
              </w:rPr>
              <w:tab/>
            </w:r>
            <w:r w:rsidRPr="0075187D">
              <w:rPr>
                <w:rStyle w:val="aa"/>
                <w:noProof/>
              </w:rPr>
              <w:t>项目提出者</w:t>
            </w:r>
            <w:r>
              <w:rPr>
                <w:noProof/>
                <w:webHidden/>
              </w:rPr>
              <w:tab/>
            </w:r>
            <w:r>
              <w:rPr>
                <w:noProof/>
                <w:webHidden/>
              </w:rPr>
              <w:fldChar w:fldCharType="begin"/>
            </w:r>
            <w:r>
              <w:rPr>
                <w:noProof/>
                <w:webHidden/>
              </w:rPr>
              <w:instrText xml:space="preserve"> PAGEREF _Toc533525744 \h </w:instrText>
            </w:r>
            <w:r>
              <w:rPr>
                <w:noProof/>
                <w:webHidden/>
              </w:rPr>
            </w:r>
          </w:ins>
          <w:r>
            <w:rPr>
              <w:noProof/>
              <w:webHidden/>
            </w:rPr>
            <w:fldChar w:fldCharType="separate"/>
          </w:r>
          <w:ins w:id="199" w:author="249326630@qq.com" w:date="2018-12-25T18:26:00Z">
            <w:r>
              <w:rPr>
                <w:noProof/>
                <w:webHidden/>
              </w:rPr>
              <w:t>4</w:t>
            </w:r>
            <w:r>
              <w:rPr>
                <w:noProof/>
                <w:webHidden/>
              </w:rPr>
              <w:fldChar w:fldCharType="end"/>
            </w:r>
            <w:r w:rsidRPr="0075187D">
              <w:rPr>
                <w:rStyle w:val="aa"/>
                <w:noProof/>
              </w:rPr>
              <w:fldChar w:fldCharType="end"/>
            </w:r>
          </w:ins>
        </w:p>
        <w:p w14:paraId="666806E7" w14:textId="71D6D3A5" w:rsidR="00247EA2" w:rsidRDefault="00247EA2">
          <w:pPr>
            <w:pStyle w:val="31"/>
            <w:tabs>
              <w:tab w:val="left" w:pos="1680"/>
              <w:tab w:val="right" w:leader="dot" w:pos="8296"/>
            </w:tabs>
            <w:rPr>
              <w:ins w:id="200" w:author="249326630@qq.com" w:date="2018-12-25T18:26:00Z"/>
              <w:rFonts w:asciiTheme="minorHAnsi" w:eastAsiaTheme="minorEastAsia" w:hAnsiTheme="minorHAnsi" w:cstheme="minorBidi"/>
              <w:noProof/>
              <w:kern w:val="2"/>
            </w:rPr>
          </w:pPr>
          <w:ins w:id="201" w:author="249326630@qq.com" w:date="2018-12-25T18:26:00Z">
            <w:r w:rsidRPr="0075187D">
              <w:rPr>
                <w:rStyle w:val="aa"/>
                <w:noProof/>
              </w:rPr>
              <w:fldChar w:fldCharType="begin"/>
            </w:r>
            <w:r w:rsidRPr="0075187D">
              <w:rPr>
                <w:rStyle w:val="aa"/>
                <w:noProof/>
              </w:rPr>
              <w:instrText xml:space="preserve"> </w:instrText>
            </w:r>
            <w:r>
              <w:rPr>
                <w:noProof/>
              </w:rPr>
              <w:instrText>HYPERLINK \l "_Toc533525745"</w:instrText>
            </w:r>
            <w:r w:rsidRPr="0075187D">
              <w:rPr>
                <w:rStyle w:val="aa"/>
                <w:noProof/>
              </w:rPr>
              <w:instrText xml:space="preserve"> </w:instrText>
            </w:r>
            <w:r w:rsidRPr="0075187D">
              <w:rPr>
                <w:rStyle w:val="aa"/>
                <w:noProof/>
              </w:rPr>
            </w:r>
            <w:r w:rsidRPr="0075187D">
              <w:rPr>
                <w:rStyle w:val="aa"/>
                <w:noProof/>
              </w:rPr>
              <w:fldChar w:fldCharType="separate"/>
            </w:r>
            <w:r w:rsidRPr="0075187D">
              <w:rPr>
                <w:rStyle w:val="aa"/>
                <w:noProof/>
              </w:rPr>
              <w:t>1.2.3</w:t>
            </w:r>
            <w:r>
              <w:rPr>
                <w:rFonts w:asciiTheme="minorHAnsi" w:eastAsiaTheme="minorEastAsia" w:hAnsiTheme="minorHAnsi" w:cstheme="minorBidi"/>
                <w:noProof/>
                <w:kern w:val="2"/>
              </w:rPr>
              <w:tab/>
            </w:r>
            <w:r w:rsidRPr="0075187D">
              <w:rPr>
                <w:rStyle w:val="aa"/>
                <w:noProof/>
              </w:rPr>
              <w:t>项目开发团队</w:t>
            </w:r>
            <w:r>
              <w:rPr>
                <w:noProof/>
                <w:webHidden/>
              </w:rPr>
              <w:tab/>
            </w:r>
            <w:r>
              <w:rPr>
                <w:noProof/>
                <w:webHidden/>
              </w:rPr>
              <w:fldChar w:fldCharType="begin"/>
            </w:r>
            <w:r>
              <w:rPr>
                <w:noProof/>
                <w:webHidden/>
              </w:rPr>
              <w:instrText xml:space="preserve"> PAGEREF _Toc533525745 \h </w:instrText>
            </w:r>
            <w:r>
              <w:rPr>
                <w:noProof/>
                <w:webHidden/>
              </w:rPr>
            </w:r>
          </w:ins>
          <w:r>
            <w:rPr>
              <w:noProof/>
              <w:webHidden/>
            </w:rPr>
            <w:fldChar w:fldCharType="separate"/>
          </w:r>
          <w:ins w:id="202" w:author="249326630@qq.com" w:date="2018-12-25T18:26:00Z">
            <w:r>
              <w:rPr>
                <w:noProof/>
                <w:webHidden/>
              </w:rPr>
              <w:t>4</w:t>
            </w:r>
            <w:r>
              <w:rPr>
                <w:noProof/>
                <w:webHidden/>
              </w:rPr>
              <w:fldChar w:fldCharType="end"/>
            </w:r>
            <w:r w:rsidRPr="0075187D">
              <w:rPr>
                <w:rStyle w:val="aa"/>
                <w:noProof/>
              </w:rPr>
              <w:fldChar w:fldCharType="end"/>
            </w:r>
          </w:ins>
        </w:p>
        <w:p w14:paraId="3FDDCC45" w14:textId="64C9ED04" w:rsidR="00247EA2" w:rsidRDefault="00247EA2">
          <w:pPr>
            <w:pStyle w:val="12"/>
            <w:tabs>
              <w:tab w:val="left" w:pos="420"/>
              <w:tab w:val="right" w:leader="dot" w:pos="8296"/>
            </w:tabs>
            <w:rPr>
              <w:ins w:id="203" w:author="249326630@qq.com" w:date="2018-12-25T18:26:00Z"/>
              <w:rFonts w:asciiTheme="minorHAnsi" w:eastAsiaTheme="minorEastAsia" w:hAnsiTheme="minorHAnsi" w:cstheme="minorBidi"/>
              <w:noProof/>
              <w:kern w:val="2"/>
            </w:rPr>
          </w:pPr>
          <w:ins w:id="204" w:author="249326630@qq.com" w:date="2018-12-25T18:26:00Z">
            <w:r w:rsidRPr="0075187D">
              <w:rPr>
                <w:rStyle w:val="aa"/>
                <w:noProof/>
              </w:rPr>
              <w:fldChar w:fldCharType="begin"/>
            </w:r>
            <w:r w:rsidRPr="0075187D">
              <w:rPr>
                <w:rStyle w:val="aa"/>
                <w:noProof/>
              </w:rPr>
              <w:instrText xml:space="preserve"> </w:instrText>
            </w:r>
            <w:r>
              <w:rPr>
                <w:noProof/>
              </w:rPr>
              <w:instrText>HYPERLINK \l "_Toc533525746"</w:instrText>
            </w:r>
            <w:r w:rsidRPr="0075187D">
              <w:rPr>
                <w:rStyle w:val="aa"/>
                <w:noProof/>
              </w:rPr>
              <w:instrText xml:space="preserve"> </w:instrText>
            </w:r>
            <w:r w:rsidRPr="0075187D">
              <w:rPr>
                <w:rStyle w:val="aa"/>
                <w:noProof/>
              </w:rPr>
            </w:r>
            <w:r w:rsidRPr="0075187D">
              <w:rPr>
                <w:rStyle w:val="aa"/>
                <w:noProof/>
              </w:rPr>
              <w:fldChar w:fldCharType="separate"/>
            </w:r>
            <w:r w:rsidRPr="0075187D">
              <w:rPr>
                <w:rStyle w:val="aa"/>
                <w:noProof/>
              </w:rPr>
              <w:t>2</w:t>
            </w:r>
            <w:r>
              <w:rPr>
                <w:rFonts w:asciiTheme="minorHAnsi" w:eastAsiaTheme="minorEastAsia" w:hAnsiTheme="minorHAnsi" w:cstheme="minorBidi"/>
                <w:noProof/>
                <w:kern w:val="2"/>
              </w:rPr>
              <w:tab/>
            </w:r>
            <w:r w:rsidRPr="0075187D">
              <w:rPr>
                <w:rStyle w:val="aa"/>
                <w:noProof/>
              </w:rPr>
              <w:t>用途</w:t>
            </w:r>
            <w:r>
              <w:rPr>
                <w:noProof/>
                <w:webHidden/>
              </w:rPr>
              <w:tab/>
            </w:r>
            <w:r>
              <w:rPr>
                <w:noProof/>
                <w:webHidden/>
              </w:rPr>
              <w:fldChar w:fldCharType="begin"/>
            </w:r>
            <w:r>
              <w:rPr>
                <w:noProof/>
                <w:webHidden/>
              </w:rPr>
              <w:instrText xml:space="preserve"> PAGEREF _Toc533525746 \h </w:instrText>
            </w:r>
            <w:r>
              <w:rPr>
                <w:noProof/>
                <w:webHidden/>
              </w:rPr>
            </w:r>
          </w:ins>
          <w:r>
            <w:rPr>
              <w:noProof/>
              <w:webHidden/>
            </w:rPr>
            <w:fldChar w:fldCharType="separate"/>
          </w:r>
          <w:ins w:id="205" w:author="249326630@qq.com" w:date="2018-12-25T18:26:00Z">
            <w:r>
              <w:rPr>
                <w:noProof/>
                <w:webHidden/>
              </w:rPr>
              <w:t>5</w:t>
            </w:r>
            <w:r>
              <w:rPr>
                <w:noProof/>
                <w:webHidden/>
              </w:rPr>
              <w:fldChar w:fldCharType="end"/>
            </w:r>
            <w:r w:rsidRPr="0075187D">
              <w:rPr>
                <w:rStyle w:val="aa"/>
                <w:noProof/>
              </w:rPr>
              <w:fldChar w:fldCharType="end"/>
            </w:r>
          </w:ins>
        </w:p>
        <w:p w14:paraId="3AF252AD" w14:textId="3CC2606B" w:rsidR="00247EA2" w:rsidRDefault="00247EA2">
          <w:pPr>
            <w:pStyle w:val="21"/>
            <w:tabs>
              <w:tab w:val="left" w:pos="1260"/>
              <w:tab w:val="right" w:leader="dot" w:pos="8296"/>
            </w:tabs>
            <w:rPr>
              <w:ins w:id="206" w:author="249326630@qq.com" w:date="2018-12-25T18:26:00Z"/>
              <w:rFonts w:asciiTheme="minorHAnsi" w:eastAsiaTheme="minorEastAsia" w:hAnsiTheme="minorHAnsi" w:cstheme="minorBidi"/>
              <w:noProof/>
              <w:kern w:val="2"/>
            </w:rPr>
          </w:pPr>
          <w:ins w:id="207" w:author="249326630@qq.com" w:date="2018-12-25T18:26:00Z">
            <w:r w:rsidRPr="0075187D">
              <w:rPr>
                <w:rStyle w:val="aa"/>
                <w:noProof/>
              </w:rPr>
              <w:fldChar w:fldCharType="begin"/>
            </w:r>
            <w:r w:rsidRPr="0075187D">
              <w:rPr>
                <w:rStyle w:val="aa"/>
                <w:noProof/>
              </w:rPr>
              <w:instrText xml:space="preserve"> </w:instrText>
            </w:r>
            <w:r>
              <w:rPr>
                <w:noProof/>
              </w:rPr>
              <w:instrText>HYPERLINK \l "_Toc533525747"</w:instrText>
            </w:r>
            <w:r w:rsidRPr="0075187D">
              <w:rPr>
                <w:rStyle w:val="aa"/>
                <w:noProof/>
              </w:rPr>
              <w:instrText xml:space="preserve"> </w:instrText>
            </w:r>
            <w:r w:rsidRPr="0075187D">
              <w:rPr>
                <w:rStyle w:val="aa"/>
                <w:noProof/>
              </w:rPr>
            </w:r>
            <w:r w:rsidRPr="0075187D">
              <w:rPr>
                <w:rStyle w:val="aa"/>
                <w:noProof/>
              </w:rPr>
              <w:fldChar w:fldCharType="separate"/>
            </w:r>
            <w:r w:rsidRPr="0075187D">
              <w:rPr>
                <w:rStyle w:val="aa"/>
                <w:noProof/>
              </w:rPr>
              <w:t>2.1</w:t>
            </w:r>
            <w:r>
              <w:rPr>
                <w:rFonts w:asciiTheme="minorHAnsi" w:eastAsiaTheme="minorEastAsia" w:hAnsiTheme="minorHAnsi" w:cstheme="minorBidi"/>
                <w:noProof/>
                <w:kern w:val="2"/>
              </w:rPr>
              <w:tab/>
            </w:r>
            <w:r w:rsidRPr="0075187D">
              <w:rPr>
                <w:rStyle w:val="aa"/>
                <w:noProof/>
              </w:rPr>
              <w:t>功能</w:t>
            </w:r>
            <w:r>
              <w:rPr>
                <w:noProof/>
                <w:webHidden/>
              </w:rPr>
              <w:tab/>
            </w:r>
            <w:r>
              <w:rPr>
                <w:noProof/>
                <w:webHidden/>
              </w:rPr>
              <w:fldChar w:fldCharType="begin"/>
            </w:r>
            <w:r>
              <w:rPr>
                <w:noProof/>
                <w:webHidden/>
              </w:rPr>
              <w:instrText xml:space="preserve"> PAGEREF _Toc533525747 \h </w:instrText>
            </w:r>
            <w:r>
              <w:rPr>
                <w:noProof/>
                <w:webHidden/>
              </w:rPr>
            </w:r>
          </w:ins>
          <w:r>
            <w:rPr>
              <w:noProof/>
              <w:webHidden/>
            </w:rPr>
            <w:fldChar w:fldCharType="separate"/>
          </w:r>
          <w:ins w:id="208" w:author="249326630@qq.com" w:date="2018-12-25T18:26:00Z">
            <w:r>
              <w:rPr>
                <w:noProof/>
                <w:webHidden/>
              </w:rPr>
              <w:t>5</w:t>
            </w:r>
            <w:r>
              <w:rPr>
                <w:noProof/>
                <w:webHidden/>
              </w:rPr>
              <w:fldChar w:fldCharType="end"/>
            </w:r>
            <w:r w:rsidRPr="0075187D">
              <w:rPr>
                <w:rStyle w:val="aa"/>
                <w:noProof/>
              </w:rPr>
              <w:fldChar w:fldCharType="end"/>
            </w:r>
          </w:ins>
        </w:p>
        <w:p w14:paraId="7D5A87FE" w14:textId="0F8AF5D6" w:rsidR="00247EA2" w:rsidRDefault="00247EA2">
          <w:pPr>
            <w:pStyle w:val="31"/>
            <w:tabs>
              <w:tab w:val="left" w:pos="1680"/>
              <w:tab w:val="right" w:leader="dot" w:pos="8296"/>
            </w:tabs>
            <w:rPr>
              <w:ins w:id="209" w:author="249326630@qq.com" w:date="2018-12-25T18:26:00Z"/>
              <w:rFonts w:asciiTheme="minorHAnsi" w:eastAsiaTheme="minorEastAsia" w:hAnsiTheme="minorHAnsi" w:cstheme="minorBidi"/>
              <w:noProof/>
              <w:kern w:val="2"/>
            </w:rPr>
          </w:pPr>
          <w:ins w:id="210" w:author="249326630@qq.com" w:date="2018-12-25T18:26:00Z">
            <w:r w:rsidRPr="0075187D">
              <w:rPr>
                <w:rStyle w:val="aa"/>
                <w:noProof/>
              </w:rPr>
              <w:fldChar w:fldCharType="begin"/>
            </w:r>
            <w:r w:rsidRPr="0075187D">
              <w:rPr>
                <w:rStyle w:val="aa"/>
                <w:noProof/>
              </w:rPr>
              <w:instrText xml:space="preserve"> </w:instrText>
            </w:r>
            <w:r>
              <w:rPr>
                <w:noProof/>
              </w:rPr>
              <w:instrText>HYPERLINK \l "_Toc533525748"</w:instrText>
            </w:r>
            <w:r w:rsidRPr="0075187D">
              <w:rPr>
                <w:rStyle w:val="aa"/>
                <w:noProof/>
              </w:rPr>
              <w:instrText xml:space="preserve"> </w:instrText>
            </w:r>
            <w:r w:rsidRPr="0075187D">
              <w:rPr>
                <w:rStyle w:val="aa"/>
                <w:noProof/>
              </w:rPr>
            </w:r>
            <w:r w:rsidRPr="0075187D">
              <w:rPr>
                <w:rStyle w:val="aa"/>
                <w:noProof/>
              </w:rPr>
              <w:fldChar w:fldCharType="separate"/>
            </w:r>
            <w:r w:rsidRPr="0075187D">
              <w:rPr>
                <w:rStyle w:val="aa"/>
                <w:noProof/>
              </w:rPr>
              <w:t>2.1.1</w:t>
            </w:r>
            <w:r>
              <w:rPr>
                <w:rFonts w:asciiTheme="minorHAnsi" w:eastAsiaTheme="minorEastAsia" w:hAnsiTheme="minorHAnsi" w:cstheme="minorBidi"/>
                <w:noProof/>
                <w:kern w:val="2"/>
              </w:rPr>
              <w:tab/>
            </w:r>
            <w:r w:rsidRPr="0075187D">
              <w:rPr>
                <w:rStyle w:val="aa"/>
                <w:noProof/>
              </w:rPr>
              <w:t>首页引导页</w:t>
            </w:r>
            <w:r>
              <w:rPr>
                <w:noProof/>
                <w:webHidden/>
              </w:rPr>
              <w:tab/>
            </w:r>
            <w:r>
              <w:rPr>
                <w:noProof/>
                <w:webHidden/>
              </w:rPr>
              <w:fldChar w:fldCharType="begin"/>
            </w:r>
            <w:r>
              <w:rPr>
                <w:noProof/>
                <w:webHidden/>
              </w:rPr>
              <w:instrText xml:space="preserve"> PAGEREF _Toc533525748 \h </w:instrText>
            </w:r>
            <w:r>
              <w:rPr>
                <w:noProof/>
                <w:webHidden/>
              </w:rPr>
            </w:r>
          </w:ins>
          <w:r>
            <w:rPr>
              <w:noProof/>
              <w:webHidden/>
            </w:rPr>
            <w:fldChar w:fldCharType="separate"/>
          </w:r>
          <w:ins w:id="211" w:author="249326630@qq.com" w:date="2018-12-25T18:26:00Z">
            <w:r>
              <w:rPr>
                <w:noProof/>
                <w:webHidden/>
              </w:rPr>
              <w:t>5</w:t>
            </w:r>
            <w:r>
              <w:rPr>
                <w:noProof/>
                <w:webHidden/>
              </w:rPr>
              <w:fldChar w:fldCharType="end"/>
            </w:r>
            <w:r w:rsidRPr="0075187D">
              <w:rPr>
                <w:rStyle w:val="aa"/>
                <w:noProof/>
              </w:rPr>
              <w:fldChar w:fldCharType="end"/>
            </w:r>
          </w:ins>
        </w:p>
        <w:p w14:paraId="1520109D" w14:textId="4659403C" w:rsidR="00247EA2" w:rsidRDefault="00247EA2">
          <w:pPr>
            <w:pStyle w:val="31"/>
            <w:tabs>
              <w:tab w:val="left" w:pos="1680"/>
              <w:tab w:val="right" w:leader="dot" w:pos="8296"/>
            </w:tabs>
            <w:rPr>
              <w:ins w:id="212" w:author="249326630@qq.com" w:date="2018-12-25T18:26:00Z"/>
              <w:rFonts w:asciiTheme="minorHAnsi" w:eastAsiaTheme="minorEastAsia" w:hAnsiTheme="minorHAnsi" w:cstheme="minorBidi"/>
              <w:noProof/>
              <w:kern w:val="2"/>
            </w:rPr>
          </w:pPr>
          <w:ins w:id="213" w:author="249326630@qq.com" w:date="2018-12-25T18:26:00Z">
            <w:r w:rsidRPr="0075187D">
              <w:rPr>
                <w:rStyle w:val="aa"/>
                <w:noProof/>
              </w:rPr>
              <w:fldChar w:fldCharType="begin"/>
            </w:r>
            <w:r w:rsidRPr="0075187D">
              <w:rPr>
                <w:rStyle w:val="aa"/>
                <w:noProof/>
              </w:rPr>
              <w:instrText xml:space="preserve"> </w:instrText>
            </w:r>
            <w:r>
              <w:rPr>
                <w:noProof/>
              </w:rPr>
              <w:instrText>HYPERLINK \l "_Toc533525763"</w:instrText>
            </w:r>
            <w:r w:rsidRPr="0075187D">
              <w:rPr>
                <w:rStyle w:val="aa"/>
                <w:noProof/>
              </w:rPr>
              <w:instrText xml:space="preserve"> </w:instrText>
            </w:r>
            <w:r w:rsidRPr="0075187D">
              <w:rPr>
                <w:rStyle w:val="aa"/>
                <w:noProof/>
              </w:rPr>
            </w:r>
            <w:r w:rsidRPr="0075187D">
              <w:rPr>
                <w:rStyle w:val="aa"/>
                <w:noProof/>
              </w:rPr>
              <w:fldChar w:fldCharType="separate"/>
            </w:r>
            <w:r w:rsidRPr="0075187D">
              <w:rPr>
                <w:rStyle w:val="aa"/>
                <w:noProof/>
              </w:rPr>
              <w:t>2.1.2</w:t>
            </w:r>
            <w:r>
              <w:rPr>
                <w:rFonts w:asciiTheme="minorHAnsi" w:eastAsiaTheme="minorEastAsia" w:hAnsiTheme="minorHAnsi" w:cstheme="minorBidi"/>
                <w:noProof/>
                <w:kern w:val="2"/>
              </w:rPr>
              <w:tab/>
            </w:r>
            <w:r w:rsidRPr="0075187D">
              <w:rPr>
                <w:rStyle w:val="aa"/>
                <w:noProof/>
              </w:rPr>
              <w:t>如何注册</w:t>
            </w:r>
            <w:r>
              <w:rPr>
                <w:noProof/>
                <w:webHidden/>
              </w:rPr>
              <w:tab/>
            </w:r>
            <w:r>
              <w:rPr>
                <w:noProof/>
                <w:webHidden/>
              </w:rPr>
              <w:fldChar w:fldCharType="begin"/>
            </w:r>
            <w:r>
              <w:rPr>
                <w:noProof/>
                <w:webHidden/>
              </w:rPr>
              <w:instrText xml:space="preserve"> PAGEREF _Toc533525763 \h </w:instrText>
            </w:r>
            <w:r>
              <w:rPr>
                <w:noProof/>
                <w:webHidden/>
              </w:rPr>
            </w:r>
          </w:ins>
          <w:r>
            <w:rPr>
              <w:noProof/>
              <w:webHidden/>
            </w:rPr>
            <w:fldChar w:fldCharType="separate"/>
          </w:r>
          <w:ins w:id="214" w:author="249326630@qq.com" w:date="2018-12-25T18:26:00Z">
            <w:r>
              <w:rPr>
                <w:noProof/>
                <w:webHidden/>
              </w:rPr>
              <w:t>9</w:t>
            </w:r>
            <w:r>
              <w:rPr>
                <w:noProof/>
                <w:webHidden/>
              </w:rPr>
              <w:fldChar w:fldCharType="end"/>
            </w:r>
            <w:r w:rsidRPr="0075187D">
              <w:rPr>
                <w:rStyle w:val="aa"/>
                <w:noProof/>
              </w:rPr>
              <w:fldChar w:fldCharType="end"/>
            </w:r>
          </w:ins>
        </w:p>
        <w:p w14:paraId="0A2A1BE6" w14:textId="1BE594BC" w:rsidR="00247EA2" w:rsidRDefault="00247EA2">
          <w:pPr>
            <w:pStyle w:val="31"/>
            <w:tabs>
              <w:tab w:val="left" w:pos="1680"/>
              <w:tab w:val="right" w:leader="dot" w:pos="8296"/>
            </w:tabs>
            <w:rPr>
              <w:ins w:id="215" w:author="249326630@qq.com" w:date="2018-12-25T18:26:00Z"/>
              <w:rFonts w:asciiTheme="minorHAnsi" w:eastAsiaTheme="minorEastAsia" w:hAnsiTheme="minorHAnsi" w:cstheme="minorBidi"/>
              <w:noProof/>
              <w:kern w:val="2"/>
            </w:rPr>
          </w:pPr>
          <w:ins w:id="216" w:author="249326630@qq.com" w:date="2018-12-25T18:26:00Z">
            <w:r w:rsidRPr="0075187D">
              <w:rPr>
                <w:rStyle w:val="aa"/>
                <w:noProof/>
              </w:rPr>
              <w:fldChar w:fldCharType="begin"/>
            </w:r>
            <w:r w:rsidRPr="0075187D">
              <w:rPr>
                <w:rStyle w:val="aa"/>
                <w:noProof/>
              </w:rPr>
              <w:instrText xml:space="preserve"> </w:instrText>
            </w:r>
            <w:r>
              <w:rPr>
                <w:noProof/>
              </w:rPr>
              <w:instrText>HYPERLINK \l "_Toc533525764"</w:instrText>
            </w:r>
            <w:r w:rsidRPr="0075187D">
              <w:rPr>
                <w:rStyle w:val="aa"/>
                <w:noProof/>
              </w:rPr>
              <w:instrText xml:space="preserve"> </w:instrText>
            </w:r>
            <w:r w:rsidRPr="0075187D">
              <w:rPr>
                <w:rStyle w:val="aa"/>
                <w:noProof/>
              </w:rPr>
            </w:r>
            <w:r w:rsidRPr="0075187D">
              <w:rPr>
                <w:rStyle w:val="aa"/>
                <w:noProof/>
              </w:rPr>
              <w:fldChar w:fldCharType="separate"/>
            </w:r>
            <w:r w:rsidRPr="0075187D">
              <w:rPr>
                <w:rStyle w:val="aa"/>
                <w:noProof/>
              </w:rPr>
              <w:t>2.1.3</w:t>
            </w:r>
            <w:r>
              <w:rPr>
                <w:rFonts w:asciiTheme="minorHAnsi" w:eastAsiaTheme="minorEastAsia" w:hAnsiTheme="minorHAnsi" w:cstheme="minorBidi"/>
                <w:noProof/>
                <w:kern w:val="2"/>
              </w:rPr>
              <w:tab/>
            </w:r>
            <w:r w:rsidRPr="0075187D">
              <w:rPr>
                <w:rStyle w:val="aa"/>
                <w:noProof/>
              </w:rPr>
              <w:t>如何登录</w:t>
            </w:r>
            <w:r>
              <w:rPr>
                <w:noProof/>
                <w:webHidden/>
              </w:rPr>
              <w:tab/>
            </w:r>
            <w:r>
              <w:rPr>
                <w:noProof/>
                <w:webHidden/>
              </w:rPr>
              <w:fldChar w:fldCharType="begin"/>
            </w:r>
            <w:r>
              <w:rPr>
                <w:noProof/>
                <w:webHidden/>
              </w:rPr>
              <w:instrText xml:space="preserve"> PAGEREF _Toc533525764 \h </w:instrText>
            </w:r>
            <w:r>
              <w:rPr>
                <w:noProof/>
                <w:webHidden/>
              </w:rPr>
            </w:r>
          </w:ins>
          <w:r>
            <w:rPr>
              <w:noProof/>
              <w:webHidden/>
            </w:rPr>
            <w:fldChar w:fldCharType="separate"/>
          </w:r>
          <w:ins w:id="217" w:author="249326630@qq.com" w:date="2018-12-25T18:26:00Z">
            <w:r>
              <w:rPr>
                <w:noProof/>
                <w:webHidden/>
              </w:rPr>
              <w:t>11</w:t>
            </w:r>
            <w:r>
              <w:rPr>
                <w:noProof/>
                <w:webHidden/>
              </w:rPr>
              <w:fldChar w:fldCharType="end"/>
            </w:r>
            <w:r w:rsidRPr="0075187D">
              <w:rPr>
                <w:rStyle w:val="aa"/>
                <w:noProof/>
              </w:rPr>
              <w:fldChar w:fldCharType="end"/>
            </w:r>
          </w:ins>
        </w:p>
        <w:p w14:paraId="0C7CF743" w14:textId="520DDB33" w:rsidR="00247EA2" w:rsidRDefault="00247EA2">
          <w:pPr>
            <w:pStyle w:val="31"/>
            <w:tabs>
              <w:tab w:val="left" w:pos="1680"/>
              <w:tab w:val="right" w:leader="dot" w:pos="8296"/>
            </w:tabs>
            <w:rPr>
              <w:ins w:id="218" w:author="249326630@qq.com" w:date="2018-12-25T18:26:00Z"/>
              <w:rFonts w:asciiTheme="minorHAnsi" w:eastAsiaTheme="minorEastAsia" w:hAnsiTheme="minorHAnsi" w:cstheme="minorBidi"/>
              <w:noProof/>
              <w:kern w:val="2"/>
            </w:rPr>
          </w:pPr>
          <w:ins w:id="219" w:author="249326630@qq.com" w:date="2018-12-25T18:26:00Z">
            <w:r w:rsidRPr="0075187D">
              <w:rPr>
                <w:rStyle w:val="aa"/>
                <w:noProof/>
              </w:rPr>
              <w:fldChar w:fldCharType="begin"/>
            </w:r>
            <w:r w:rsidRPr="0075187D">
              <w:rPr>
                <w:rStyle w:val="aa"/>
                <w:noProof/>
              </w:rPr>
              <w:instrText xml:space="preserve"> </w:instrText>
            </w:r>
            <w:r>
              <w:rPr>
                <w:noProof/>
              </w:rPr>
              <w:instrText>HYPERLINK \l "_Toc533525765"</w:instrText>
            </w:r>
            <w:r w:rsidRPr="0075187D">
              <w:rPr>
                <w:rStyle w:val="aa"/>
                <w:noProof/>
              </w:rPr>
              <w:instrText xml:space="preserve"> </w:instrText>
            </w:r>
            <w:r w:rsidRPr="0075187D">
              <w:rPr>
                <w:rStyle w:val="aa"/>
                <w:noProof/>
              </w:rPr>
            </w:r>
            <w:r w:rsidRPr="0075187D">
              <w:rPr>
                <w:rStyle w:val="aa"/>
                <w:noProof/>
              </w:rPr>
              <w:fldChar w:fldCharType="separate"/>
            </w:r>
            <w:r w:rsidRPr="0075187D">
              <w:rPr>
                <w:rStyle w:val="aa"/>
                <w:noProof/>
              </w:rPr>
              <w:t>2.1.4</w:t>
            </w:r>
            <w:r>
              <w:rPr>
                <w:rFonts w:asciiTheme="minorHAnsi" w:eastAsiaTheme="minorEastAsia" w:hAnsiTheme="minorHAnsi" w:cstheme="minorBidi"/>
                <w:noProof/>
                <w:kern w:val="2"/>
              </w:rPr>
              <w:tab/>
            </w:r>
            <w:r w:rsidRPr="0075187D">
              <w:rPr>
                <w:rStyle w:val="aa"/>
                <w:noProof/>
              </w:rPr>
              <w:t>查看附近钓点</w:t>
            </w:r>
            <w:r>
              <w:rPr>
                <w:noProof/>
                <w:webHidden/>
              </w:rPr>
              <w:tab/>
            </w:r>
            <w:r>
              <w:rPr>
                <w:noProof/>
                <w:webHidden/>
              </w:rPr>
              <w:fldChar w:fldCharType="begin"/>
            </w:r>
            <w:r>
              <w:rPr>
                <w:noProof/>
                <w:webHidden/>
              </w:rPr>
              <w:instrText xml:space="preserve"> PAGEREF _Toc533525765 \h </w:instrText>
            </w:r>
            <w:r>
              <w:rPr>
                <w:noProof/>
                <w:webHidden/>
              </w:rPr>
            </w:r>
          </w:ins>
          <w:r>
            <w:rPr>
              <w:noProof/>
              <w:webHidden/>
            </w:rPr>
            <w:fldChar w:fldCharType="separate"/>
          </w:r>
          <w:ins w:id="220" w:author="249326630@qq.com" w:date="2018-12-25T18:26:00Z">
            <w:r>
              <w:rPr>
                <w:noProof/>
                <w:webHidden/>
              </w:rPr>
              <w:t>13</w:t>
            </w:r>
            <w:r>
              <w:rPr>
                <w:noProof/>
                <w:webHidden/>
              </w:rPr>
              <w:fldChar w:fldCharType="end"/>
            </w:r>
            <w:r w:rsidRPr="0075187D">
              <w:rPr>
                <w:rStyle w:val="aa"/>
                <w:noProof/>
              </w:rPr>
              <w:fldChar w:fldCharType="end"/>
            </w:r>
          </w:ins>
        </w:p>
        <w:p w14:paraId="31267B5D" w14:textId="36AFFF1F" w:rsidR="00247EA2" w:rsidRDefault="00247EA2">
          <w:pPr>
            <w:pStyle w:val="31"/>
            <w:tabs>
              <w:tab w:val="left" w:pos="1680"/>
              <w:tab w:val="right" w:leader="dot" w:pos="8296"/>
            </w:tabs>
            <w:rPr>
              <w:ins w:id="221" w:author="249326630@qq.com" w:date="2018-12-25T18:26:00Z"/>
              <w:rFonts w:asciiTheme="minorHAnsi" w:eastAsiaTheme="minorEastAsia" w:hAnsiTheme="minorHAnsi" w:cstheme="minorBidi"/>
              <w:noProof/>
              <w:kern w:val="2"/>
            </w:rPr>
          </w:pPr>
          <w:ins w:id="222" w:author="249326630@qq.com" w:date="2018-12-25T18:26:00Z">
            <w:r w:rsidRPr="0075187D">
              <w:rPr>
                <w:rStyle w:val="aa"/>
                <w:noProof/>
              </w:rPr>
              <w:fldChar w:fldCharType="begin"/>
            </w:r>
            <w:r w:rsidRPr="0075187D">
              <w:rPr>
                <w:rStyle w:val="aa"/>
                <w:noProof/>
              </w:rPr>
              <w:instrText xml:space="preserve"> </w:instrText>
            </w:r>
            <w:r>
              <w:rPr>
                <w:noProof/>
              </w:rPr>
              <w:instrText>HYPERLINK \l "_Toc533525766"</w:instrText>
            </w:r>
            <w:r w:rsidRPr="0075187D">
              <w:rPr>
                <w:rStyle w:val="aa"/>
                <w:noProof/>
              </w:rPr>
              <w:instrText xml:space="preserve"> </w:instrText>
            </w:r>
            <w:r w:rsidRPr="0075187D">
              <w:rPr>
                <w:rStyle w:val="aa"/>
                <w:noProof/>
              </w:rPr>
            </w:r>
            <w:r w:rsidRPr="0075187D">
              <w:rPr>
                <w:rStyle w:val="aa"/>
                <w:noProof/>
              </w:rPr>
              <w:fldChar w:fldCharType="separate"/>
            </w:r>
            <w:r w:rsidRPr="0075187D">
              <w:rPr>
                <w:rStyle w:val="aa"/>
                <w:noProof/>
              </w:rPr>
              <w:t>2.1.5</w:t>
            </w:r>
            <w:r>
              <w:rPr>
                <w:rFonts w:asciiTheme="minorHAnsi" w:eastAsiaTheme="minorEastAsia" w:hAnsiTheme="minorHAnsi" w:cstheme="minorBidi"/>
                <w:noProof/>
                <w:kern w:val="2"/>
              </w:rPr>
              <w:tab/>
            </w:r>
            <w:r w:rsidRPr="0075187D">
              <w:rPr>
                <w:rStyle w:val="aa"/>
                <w:noProof/>
              </w:rPr>
              <w:t>查看附近渔具店</w:t>
            </w:r>
            <w:r>
              <w:rPr>
                <w:noProof/>
                <w:webHidden/>
              </w:rPr>
              <w:tab/>
            </w:r>
            <w:r>
              <w:rPr>
                <w:noProof/>
                <w:webHidden/>
              </w:rPr>
              <w:fldChar w:fldCharType="begin"/>
            </w:r>
            <w:r>
              <w:rPr>
                <w:noProof/>
                <w:webHidden/>
              </w:rPr>
              <w:instrText xml:space="preserve"> PAGEREF _Toc533525766 \h </w:instrText>
            </w:r>
            <w:r>
              <w:rPr>
                <w:noProof/>
                <w:webHidden/>
              </w:rPr>
            </w:r>
          </w:ins>
          <w:r>
            <w:rPr>
              <w:noProof/>
              <w:webHidden/>
            </w:rPr>
            <w:fldChar w:fldCharType="separate"/>
          </w:r>
          <w:ins w:id="223" w:author="249326630@qq.com" w:date="2018-12-25T18:26:00Z">
            <w:r>
              <w:rPr>
                <w:noProof/>
                <w:webHidden/>
              </w:rPr>
              <w:t>16</w:t>
            </w:r>
            <w:r>
              <w:rPr>
                <w:noProof/>
                <w:webHidden/>
              </w:rPr>
              <w:fldChar w:fldCharType="end"/>
            </w:r>
            <w:r w:rsidRPr="0075187D">
              <w:rPr>
                <w:rStyle w:val="aa"/>
                <w:noProof/>
              </w:rPr>
              <w:fldChar w:fldCharType="end"/>
            </w:r>
          </w:ins>
        </w:p>
        <w:p w14:paraId="2C577734" w14:textId="233CE50A" w:rsidR="00247EA2" w:rsidRDefault="00247EA2">
          <w:pPr>
            <w:pStyle w:val="31"/>
            <w:tabs>
              <w:tab w:val="left" w:pos="1680"/>
              <w:tab w:val="right" w:leader="dot" w:pos="8296"/>
            </w:tabs>
            <w:rPr>
              <w:ins w:id="224" w:author="249326630@qq.com" w:date="2018-12-25T18:26:00Z"/>
              <w:rFonts w:asciiTheme="minorHAnsi" w:eastAsiaTheme="minorEastAsia" w:hAnsiTheme="minorHAnsi" w:cstheme="minorBidi"/>
              <w:noProof/>
              <w:kern w:val="2"/>
            </w:rPr>
          </w:pPr>
          <w:ins w:id="225" w:author="249326630@qq.com" w:date="2018-12-25T18:26:00Z">
            <w:r w:rsidRPr="0075187D">
              <w:rPr>
                <w:rStyle w:val="aa"/>
                <w:noProof/>
              </w:rPr>
              <w:fldChar w:fldCharType="begin"/>
            </w:r>
            <w:r w:rsidRPr="0075187D">
              <w:rPr>
                <w:rStyle w:val="aa"/>
                <w:noProof/>
              </w:rPr>
              <w:instrText xml:space="preserve"> </w:instrText>
            </w:r>
            <w:r>
              <w:rPr>
                <w:noProof/>
              </w:rPr>
              <w:instrText>HYPERLINK \l "_Toc533525767"</w:instrText>
            </w:r>
            <w:r w:rsidRPr="0075187D">
              <w:rPr>
                <w:rStyle w:val="aa"/>
                <w:noProof/>
              </w:rPr>
              <w:instrText xml:space="preserve"> </w:instrText>
            </w:r>
            <w:r w:rsidRPr="0075187D">
              <w:rPr>
                <w:rStyle w:val="aa"/>
                <w:noProof/>
              </w:rPr>
            </w:r>
            <w:r w:rsidRPr="0075187D">
              <w:rPr>
                <w:rStyle w:val="aa"/>
                <w:noProof/>
              </w:rPr>
              <w:fldChar w:fldCharType="separate"/>
            </w:r>
            <w:r w:rsidRPr="0075187D">
              <w:rPr>
                <w:rStyle w:val="aa"/>
                <w:noProof/>
              </w:rPr>
              <w:t>2.1.6</w:t>
            </w:r>
            <w:r>
              <w:rPr>
                <w:rFonts w:asciiTheme="minorHAnsi" w:eastAsiaTheme="minorEastAsia" w:hAnsiTheme="minorHAnsi" w:cstheme="minorBidi"/>
                <w:noProof/>
                <w:kern w:val="2"/>
              </w:rPr>
              <w:tab/>
            </w:r>
            <w:r w:rsidRPr="0075187D">
              <w:rPr>
                <w:rStyle w:val="aa"/>
                <w:noProof/>
              </w:rPr>
              <w:t>查看附近自定义地点</w:t>
            </w:r>
            <w:r>
              <w:rPr>
                <w:noProof/>
                <w:webHidden/>
              </w:rPr>
              <w:tab/>
            </w:r>
            <w:r>
              <w:rPr>
                <w:noProof/>
                <w:webHidden/>
              </w:rPr>
              <w:fldChar w:fldCharType="begin"/>
            </w:r>
            <w:r>
              <w:rPr>
                <w:noProof/>
                <w:webHidden/>
              </w:rPr>
              <w:instrText xml:space="preserve"> PAGEREF _Toc533525767 \h </w:instrText>
            </w:r>
            <w:r>
              <w:rPr>
                <w:noProof/>
                <w:webHidden/>
              </w:rPr>
            </w:r>
          </w:ins>
          <w:r>
            <w:rPr>
              <w:noProof/>
              <w:webHidden/>
            </w:rPr>
            <w:fldChar w:fldCharType="separate"/>
          </w:r>
          <w:ins w:id="226" w:author="249326630@qq.com" w:date="2018-12-25T18:26:00Z">
            <w:r>
              <w:rPr>
                <w:noProof/>
                <w:webHidden/>
              </w:rPr>
              <w:t>21</w:t>
            </w:r>
            <w:r>
              <w:rPr>
                <w:noProof/>
                <w:webHidden/>
              </w:rPr>
              <w:fldChar w:fldCharType="end"/>
            </w:r>
            <w:r w:rsidRPr="0075187D">
              <w:rPr>
                <w:rStyle w:val="aa"/>
                <w:noProof/>
              </w:rPr>
              <w:fldChar w:fldCharType="end"/>
            </w:r>
          </w:ins>
        </w:p>
        <w:p w14:paraId="3284C641" w14:textId="48D3F4CF" w:rsidR="00247EA2" w:rsidRDefault="00247EA2">
          <w:pPr>
            <w:pStyle w:val="31"/>
            <w:tabs>
              <w:tab w:val="left" w:pos="1680"/>
              <w:tab w:val="right" w:leader="dot" w:pos="8296"/>
            </w:tabs>
            <w:rPr>
              <w:ins w:id="227" w:author="249326630@qq.com" w:date="2018-12-25T18:26:00Z"/>
              <w:rFonts w:asciiTheme="minorHAnsi" w:eastAsiaTheme="minorEastAsia" w:hAnsiTheme="minorHAnsi" w:cstheme="minorBidi"/>
              <w:noProof/>
              <w:kern w:val="2"/>
            </w:rPr>
          </w:pPr>
          <w:ins w:id="228" w:author="249326630@qq.com" w:date="2018-12-25T18:26:00Z">
            <w:r w:rsidRPr="0075187D">
              <w:rPr>
                <w:rStyle w:val="aa"/>
                <w:noProof/>
              </w:rPr>
              <w:fldChar w:fldCharType="begin"/>
            </w:r>
            <w:r w:rsidRPr="0075187D">
              <w:rPr>
                <w:rStyle w:val="aa"/>
                <w:noProof/>
              </w:rPr>
              <w:instrText xml:space="preserve"> </w:instrText>
            </w:r>
            <w:r>
              <w:rPr>
                <w:noProof/>
              </w:rPr>
              <w:instrText>HYPERLINK \l "_Toc533525768"</w:instrText>
            </w:r>
            <w:r w:rsidRPr="0075187D">
              <w:rPr>
                <w:rStyle w:val="aa"/>
                <w:noProof/>
              </w:rPr>
              <w:instrText xml:space="preserve"> </w:instrText>
            </w:r>
            <w:r w:rsidRPr="0075187D">
              <w:rPr>
                <w:rStyle w:val="aa"/>
                <w:noProof/>
              </w:rPr>
            </w:r>
            <w:r w:rsidRPr="0075187D">
              <w:rPr>
                <w:rStyle w:val="aa"/>
                <w:noProof/>
              </w:rPr>
              <w:fldChar w:fldCharType="separate"/>
            </w:r>
            <w:r w:rsidRPr="0075187D">
              <w:rPr>
                <w:rStyle w:val="aa"/>
                <w:noProof/>
              </w:rPr>
              <w:t>2.1.7</w:t>
            </w:r>
            <w:r>
              <w:rPr>
                <w:rFonts w:asciiTheme="minorHAnsi" w:eastAsiaTheme="minorEastAsia" w:hAnsiTheme="minorHAnsi" w:cstheme="minorBidi"/>
                <w:noProof/>
                <w:kern w:val="2"/>
              </w:rPr>
              <w:tab/>
            </w:r>
            <w:r w:rsidRPr="0075187D">
              <w:rPr>
                <w:rStyle w:val="aa"/>
                <w:noProof/>
              </w:rPr>
              <w:t>查看附近钓友</w:t>
            </w:r>
            <w:r>
              <w:rPr>
                <w:noProof/>
                <w:webHidden/>
              </w:rPr>
              <w:tab/>
            </w:r>
            <w:r>
              <w:rPr>
                <w:noProof/>
                <w:webHidden/>
              </w:rPr>
              <w:fldChar w:fldCharType="begin"/>
            </w:r>
            <w:r>
              <w:rPr>
                <w:noProof/>
                <w:webHidden/>
              </w:rPr>
              <w:instrText xml:space="preserve"> PAGEREF _Toc533525768 \h </w:instrText>
            </w:r>
            <w:r>
              <w:rPr>
                <w:noProof/>
                <w:webHidden/>
              </w:rPr>
            </w:r>
          </w:ins>
          <w:r>
            <w:rPr>
              <w:noProof/>
              <w:webHidden/>
            </w:rPr>
            <w:fldChar w:fldCharType="separate"/>
          </w:r>
          <w:ins w:id="229" w:author="249326630@qq.com" w:date="2018-12-25T18:26:00Z">
            <w:r>
              <w:rPr>
                <w:noProof/>
                <w:webHidden/>
              </w:rPr>
              <w:t>25</w:t>
            </w:r>
            <w:r>
              <w:rPr>
                <w:noProof/>
                <w:webHidden/>
              </w:rPr>
              <w:fldChar w:fldCharType="end"/>
            </w:r>
            <w:r w:rsidRPr="0075187D">
              <w:rPr>
                <w:rStyle w:val="aa"/>
                <w:noProof/>
              </w:rPr>
              <w:fldChar w:fldCharType="end"/>
            </w:r>
          </w:ins>
        </w:p>
        <w:p w14:paraId="2AB68694" w14:textId="161A44A3" w:rsidR="00247EA2" w:rsidRDefault="00247EA2">
          <w:pPr>
            <w:pStyle w:val="31"/>
            <w:tabs>
              <w:tab w:val="left" w:pos="1680"/>
              <w:tab w:val="right" w:leader="dot" w:pos="8296"/>
            </w:tabs>
            <w:rPr>
              <w:ins w:id="230" w:author="249326630@qq.com" w:date="2018-12-25T18:26:00Z"/>
              <w:rFonts w:asciiTheme="minorHAnsi" w:eastAsiaTheme="minorEastAsia" w:hAnsiTheme="minorHAnsi" w:cstheme="minorBidi"/>
              <w:noProof/>
              <w:kern w:val="2"/>
            </w:rPr>
          </w:pPr>
          <w:ins w:id="231" w:author="249326630@qq.com" w:date="2018-12-25T18:26:00Z">
            <w:r w:rsidRPr="0075187D">
              <w:rPr>
                <w:rStyle w:val="aa"/>
                <w:noProof/>
              </w:rPr>
              <w:fldChar w:fldCharType="begin"/>
            </w:r>
            <w:r w:rsidRPr="0075187D">
              <w:rPr>
                <w:rStyle w:val="aa"/>
                <w:noProof/>
              </w:rPr>
              <w:instrText xml:space="preserve"> </w:instrText>
            </w:r>
            <w:r>
              <w:rPr>
                <w:noProof/>
              </w:rPr>
              <w:instrText>HYPERLINK \l "_Toc533525769"</w:instrText>
            </w:r>
            <w:r w:rsidRPr="0075187D">
              <w:rPr>
                <w:rStyle w:val="aa"/>
                <w:noProof/>
              </w:rPr>
              <w:instrText xml:space="preserve"> </w:instrText>
            </w:r>
            <w:r w:rsidRPr="0075187D">
              <w:rPr>
                <w:rStyle w:val="aa"/>
                <w:noProof/>
              </w:rPr>
            </w:r>
            <w:r w:rsidRPr="0075187D">
              <w:rPr>
                <w:rStyle w:val="aa"/>
                <w:noProof/>
              </w:rPr>
              <w:fldChar w:fldCharType="separate"/>
            </w:r>
            <w:r w:rsidRPr="0075187D">
              <w:rPr>
                <w:rStyle w:val="aa"/>
                <w:noProof/>
              </w:rPr>
              <w:t>2.1.8</w:t>
            </w:r>
            <w:r>
              <w:rPr>
                <w:rFonts w:asciiTheme="minorHAnsi" w:eastAsiaTheme="minorEastAsia" w:hAnsiTheme="minorHAnsi" w:cstheme="minorBidi"/>
                <w:noProof/>
                <w:kern w:val="2"/>
              </w:rPr>
              <w:tab/>
            </w:r>
            <w:r w:rsidRPr="0075187D">
              <w:rPr>
                <w:rStyle w:val="aa"/>
                <w:noProof/>
              </w:rPr>
              <w:t>发现界面</w:t>
            </w:r>
            <w:r>
              <w:rPr>
                <w:noProof/>
                <w:webHidden/>
              </w:rPr>
              <w:tab/>
            </w:r>
            <w:r>
              <w:rPr>
                <w:noProof/>
                <w:webHidden/>
              </w:rPr>
              <w:fldChar w:fldCharType="begin"/>
            </w:r>
            <w:r>
              <w:rPr>
                <w:noProof/>
                <w:webHidden/>
              </w:rPr>
              <w:instrText xml:space="preserve"> PAGEREF _Toc533525769 \h </w:instrText>
            </w:r>
            <w:r>
              <w:rPr>
                <w:noProof/>
                <w:webHidden/>
              </w:rPr>
            </w:r>
          </w:ins>
          <w:r>
            <w:rPr>
              <w:noProof/>
              <w:webHidden/>
            </w:rPr>
            <w:fldChar w:fldCharType="separate"/>
          </w:r>
          <w:ins w:id="232" w:author="249326630@qq.com" w:date="2018-12-25T18:26:00Z">
            <w:r>
              <w:rPr>
                <w:noProof/>
                <w:webHidden/>
              </w:rPr>
              <w:t>26</w:t>
            </w:r>
            <w:r>
              <w:rPr>
                <w:noProof/>
                <w:webHidden/>
              </w:rPr>
              <w:fldChar w:fldCharType="end"/>
            </w:r>
            <w:r w:rsidRPr="0075187D">
              <w:rPr>
                <w:rStyle w:val="aa"/>
                <w:noProof/>
              </w:rPr>
              <w:fldChar w:fldCharType="end"/>
            </w:r>
          </w:ins>
        </w:p>
        <w:p w14:paraId="3755A2E0" w14:textId="7AAD7D3F" w:rsidR="00247EA2" w:rsidRDefault="00247EA2">
          <w:pPr>
            <w:pStyle w:val="31"/>
            <w:tabs>
              <w:tab w:val="left" w:pos="1680"/>
              <w:tab w:val="right" w:leader="dot" w:pos="8296"/>
            </w:tabs>
            <w:rPr>
              <w:ins w:id="233" w:author="249326630@qq.com" w:date="2018-12-25T18:26:00Z"/>
              <w:rFonts w:asciiTheme="minorHAnsi" w:eastAsiaTheme="minorEastAsia" w:hAnsiTheme="minorHAnsi" w:cstheme="minorBidi"/>
              <w:noProof/>
              <w:kern w:val="2"/>
            </w:rPr>
          </w:pPr>
          <w:ins w:id="234" w:author="249326630@qq.com" w:date="2018-12-25T18:26:00Z">
            <w:r w:rsidRPr="0075187D">
              <w:rPr>
                <w:rStyle w:val="aa"/>
                <w:noProof/>
              </w:rPr>
              <w:fldChar w:fldCharType="begin"/>
            </w:r>
            <w:r w:rsidRPr="0075187D">
              <w:rPr>
                <w:rStyle w:val="aa"/>
                <w:noProof/>
              </w:rPr>
              <w:instrText xml:space="preserve"> </w:instrText>
            </w:r>
            <w:r>
              <w:rPr>
                <w:noProof/>
              </w:rPr>
              <w:instrText>HYPERLINK \l "_Toc533525770"</w:instrText>
            </w:r>
            <w:r w:rsidRPr="0075187D">
              <w:rPr>
                <w:rStyle w:val="aa"/>
                <w:noProof/>
              </w:rPr>
              <w:instrText xml:space="preserve"> </w:instrText>
            </w:r>
            <w:r w:rsidRPr="0075187D">
              <w:rPr>
                <w:rStyle w:val="aa"/>
                <w:noProof/>
              </w:rPr>
            </w:r>
            <w:r w:rsidRPr="0075187D">
              <w:rPr>
                <w:rStyle w:val="aa"/>
                <w:noProof/>
              </w:rPr>
              <w:fldChar w:fldCharType="separate"/>
            </w:r>
            <w:r w:rsidRPr="0075187D">
              <w:rPr>
                <w:rStyle w:val="aa"/>
                <w:noProof/>
              </w:rPr>
              <w:t>2.1.9</w:t>
            </w:r>
            <w:r>
              <w:rPr>
                <w:rFonts w:asciiTheme="minorHAnsi" w:eastAsiaTheme="minorEastAsia" w:hAnsiTheme="minorHAnsi" w:cstheme="minorBidi"/>
                <w:noProof/>
                <w:kern w:val="2"/>
              </w:rPr>
              <w:tab/>
            </w:r>
            <w:r w:rsidRPr="0075187D">
              <w:rPr>
                <w:rStyle w:val="aa"/>
                <w:noProof/>
              </w:rPr>
              <w:t>添加活动</w:t>
            </w:r>
            <w:r>
              <w:rPr>
                <w:noProof/>
                <w:webHidden/>
              </w:rPr>
              <w:tab/>
            </w:r>
            <w:r>
              <w:rPr>
                <w:noProof/>
                <w:webHidden/>
              </w:rPr>
              <w:fldChar w:fldCharType="begin"/>
            </w:r>
            <w:r>
              <w:rPr>
                <w:noProof/>
                <w:webHidden/>
              </w:rPr>
              <w:instrText xml:space="preserve"> PAGEREF _Toc533525770 \h </w:instrText>
            </w:r>
            <w:r>
              <w:rPr>
                <w:noProof/>
                <w:webHidden/>
              </w:rPr>
            </w:r>
          </w:ins>
          <w:r>
            <w:rPr>
              <w:noProof/>
              <w:webHidden/>
            </w:rPr>
            <w:fldChar w:fldCharType="separate"/>
          </w:r>
          <w:ins w:id="235" w:author="249326630@qq.com" w:date="2018-12-25T18:26:00Z">
            <w:r>
              <w:rPr>
                <w:noProof/>
                <w:webHidden/>
              </w:rPr>
              <w:t>29</w:t>
            </w:r>
            <w:r>
              <w:rPr>
                <w:noProof/>
                <w:webHidden/>
              </w:rPr>
              <w:fldChar w:fldCharType="end"/>
            </w:r>
            <w:r w:rsidRPr="0075187D">
              <w:rPr>
                <w:rStyle w:val="aa"/>
                <w:noProof/>
              </w:rPr>
              <w:fldChar w:fldCharType="end"/>
            </w:r>
          </w:ins>
        </w:p>
        <w:p w14:paraId="6B562D4F" w14:textId="262BD976" w:rsidR="00247EA2" w:rsidRDefault="00247EA2">
          <w:pPr>
            <w:pStyle w:val="31"/>
            <w:tabs>
              <w:tab w:val="left" w:pos="2100"/>
              <w:tab w:val="right" w:leader="dot" w:pos="8296"/>
            </w:tabs>
            <w:rPr>
              <w:ins w:id="236" w:author="249326630@qq.com" w:date="2018-12-25T18:26:00Z"/>
              <w:rFonts w:asciiTheme="minorHAnsi" w:eastAsiaTheme="minorEastAsia" w:hAnsiTheme="minorHAnsi" w:cstheme="minorBidi"/>
              <w:noProof/>
              <w:kern w:val="2"/>
            </w:rPr>
          </w:pPr>
          <w:ins w:id="237" w:author="249326630@qq.com" w:date="2018-12-25T18:26:00Z">
            <w:r w:rsidRPr="0075187D">
              <w:rPr>
                <w:rStyle w:val="aa"/>
                <w:noProof/>
              </w:rPr>
              <w:fldChar w:fldCharType="begin"/>
            </w:r>
            <w:r w:rsidRPr="0075187D">
              <w:rPr>
                <w:rStyle w:val="aa"/>
                <w:noProof/>
              </w:rPr>
              <w:instrText xml:space="preserve"> </w:instrText>
            </w:r>
            <w:r>
              <w:rPr>
                <w:noProof/>
              </w:rPr>
              <w:instrText>HYPERLINK \l "_Toc533525783"</w:instrText>
            </w:r>
            <w:r w:rsidRPr="0075187D">
              <w:rPr>
                <w:rStyle w:val="aa"/>
                <w:noProof/>
              </w:rPr>
              <w:instrText xml:space="preserve"> </w:instrText>
            </w:r>
            <w:r w:rsidRPr="0075187D">
              <w:rPr>
                <w:rStyle w:val="aa"/>
                <w:noProof/>
              </w:rPr>
            </w:r>
            <w:r w:rsidRPr="0075187D">
              <w:rPr>
                <w:rStyle w:val="aa"/>
                <w:noProof/>
              </w:rPr>
              <w:fldChar w:fldCharType="separate"/>
            </w:r>
            <w:r w:rsidRPr="0075187D">
              <w:rPr>
                <w:rStyle w:val="aa"/>
                <w:noProof/>
              </w:rPr>
              <w:t>2.1.10</w:t>
            </w:r>
            <w:r>
              <w:rPr>
                <w:rFonts w:asciiTheme="minorHAnsi" w:eastAsiaTheme="minorEastAsia" w:hAnsiTheme="minorHAnsi" w:cstheme="minorBidi"/>
                <w:noProof/>
                <w:kern w:val="2"/>
              </w:rPr>
              <w:tab/>
            </w:r>
            <w:r w:rsidRPr="0075187D">
              <w:rPr>
                <w:rStyle w:val="aa"/>
                <w:noProof/>
              </w:rPr>
              <w:t>地点评论</w:t>
            </w:r>
            <w:r>
              <w:rPr>
                <w:noProof/>
                <w:webHidden/>
              </w:rPr>
              <w:tab/>
            </w:r>
            <w:r>
              <w:rPr>
                <w:noProof/>
                <w:webHidden/>
              </w:rPr>
              <w:fldChar w:fldCharType="begin"/>
            </w:r>
            <w:r>
              <w:rPr>
                <w:noProof/>
                <w:webHidden/>
              </w:rPr>
              <w:instrText xml:space="preserve"> PAGEREF _Toc533525783 \h </w:instrText>
            </w:r>
            <w:r>
              <w:rPr>
                <w:noProof/>
                <w:webHidden/>
              </w:rPr>
            </w:r>
          </w:ins>
          <w:r>
            <w:rPr>
              <w:noProof/>
              <w:webHidden/>
            </w:rPr>
            <w:fldChar w:fldCharType="separate"/>
          </w:r>
          <w:ins w:id="238" w:author="249326630@qq.com" w:date="2018-12-25T18:26:00Z">
            <w:r>
              <w:rPr>
                <w:noProof/>
                <w:webHidden/>
              </w:rPr>
              <w:t>39</w:t>
            </w:r>
            <w:r>
              <w:rPr>
                <w:noProof/>
                <w:webHidden/>
              </w:rPr>
              <w:fldChar w:fldCharType="end"/>
            </w:r>
            <w:r w:rsidRPr="0075187D">
              <w:rPr>
                <w:rStyle w:val="aa"/>
                <w:noProof/>
              </w:rPr>
              <w:fldChar w:fldCharType="end"/>
            </w:r>
          </w:ins>
        </w:p>
        <w:p w14:paraId="641529E8" w14:textId="14AEEEF5" w:rsidR="00247EA2" w:rsidRDefault="00247EA2">
          <w:pPr>
            <w:pStyle w:val="31"/>
            <w:tabs>
              <w:tab w:val="left" w:pos="2100"/>
              <w:tab w:val="right" w:leader="dot" w:pos="8296"/>
            </w:tabs>
            <w:rPr>
              <w:ins w:id="239" w:author="249326630@qq.com" w:date="2018-12-25T18:26:00Z"/>
              <w:rFonts w:asciiTheme="minorHAnsi" w:eastAsiaTheme="minorEastAsia" w:hAnsiTheme="minorHAnsi" w:cstheme="minorBidi"/>
              <w:noProof/>
              <w:kern w:val="2"/>
            </w:rPr>
          </w:pPr>
          <w:ins w:id="240" w:author="249326630@qq.com" w:date="2018-12-25T18:26:00Z">
            <w:r w:rsidRPr="0075187D">
              <w:rPr>
                <w:rStyle w:val="aa"/>
                <w:noProof/>
              </w:rPr>
              <w:fldChar w:fldCharType="begin"/>
            </w:r>
            <w:r w:rsidRPr="0075187D">
              <w:rPr>
                <w:rStyle w:val="aa"/>
                <w:noProof/>
              </w:rPr>
              <w:instrText xml:space="preserve"> </w:instrText>
            </w:r>
            <w:r>
              <w:rPr>
                <w:noProof/>
              </w:rPr>
              <w:instrText>HYPERLINK \l "_Toc533525875"</w:instrText>
            </w:r>
            <w:r w:rsidRPr="0075187D">
              <w:rPr>
                <w:rStyle w:val="aa"/>
                <w:noProof/>
              </w:rPr>
              <w:instrText xml:space="preserve"> </w:instrText>
            </w:r>
            <w:r w:rsidRPr="0075187D">
              <w:rPr>
                <w:rStyle w:val="aa"/>
                <w:noProof/>
              </w:rPr>
            </w:r>
            <w:r w:rsidRPr="0075187D">
              <w:rPr>
                <w:rStyle w:val="aa"/>
                <w:noProof/>
              </w:rPr>
              <w:fldChar w:fldCharType="separate"/>
            </w:r>
            <w:r w:rsidRPr="0075187D">
              <w:rPr>
                <w:rStyle w:val="aa"/>
                <w:noProof/>
              </w:rPr>
              <w:t>2.1.11</w:t>
            </w:r>
            <w:r>
              <w:rPr>
                <w:rFonts w:asciiTheme="minorHAnsi" w:eastAsiaTheme="minorEastAsia" w:hAnsiTheme="minorHAnsi" w:cstheme="minorBidi"/>
                <w:noProof/>
                <w:kern w:val="2"/>
              </w:rPr>
              <w:tab/>
            </w:r>
            <w:r w:rsidRPr="0075187D">
              <w:rPr>
                <w:rStyle w:val="aa"/>
                <w:noProof/>
              </w:rPr>
              <w:t>反馈</w:t>
            </w:r>
            <w:r>
              <w:rPr>
                <w:noProof/>
                <w:webHidden/>
              </w:rPr>
              <w:tab/>
            </w:r>
            <w:r>
              <w:rPr>
                <w:noProof/>
                <w:webHidden/>
              </w:rPr>
              <w:fldChar w:fldCharType="begin"/>
            </w:r>
            <w:r>
              <w:rPr>
                <w:noProof/>
                <w:webHidden/>
              </w:rPr>
              <w:instrText xml:space="preserve"> PAGEREF _Toc533525875 \h </w:instrText>
            </w:r>
            <w:r>
              <w:rPr>
                <w:noProof/>
                <w:webHidden/>
              </w:rPr>
            </w:r>
          </w:ins>
          <w:r>
            <w:rPr>
              <w:noProof/>
              <w:webHidden/>
            </w:rPr>
            <w:fldChar w:fldCharType="separate"/>
          </w:r>
          <w:ins w:id="241" w:author="249326630@qq.com" w:date="2018-12-25T18:26:00Z">
            <w:r>
              <w:rPr>
                <w:noProof/>
                <w:webHidden/>
              </w:rPr>
              <w:t>42</w:t>
            </w:r>
            <w:r>
              <w:rPr>
                <w:noProof/>
                <w:webHidden/>
              </w:rPr>
              <w:fldChar w:fldCharType="end"/>
            </w:r>
            <w:r w:rsidRPr="0075187D">
              <w:rPr>
                <w:rStyle w:val="aa"/>
                <w:noProof/>
              </w:rPr>
              <w:fldChar w:fldCharType="end"/>
            </w:r>
          </w:ins>
        </w:p>
        <w:p w14:paraId="1AF58D03" w14:textId="5A658A80" w:rsidR="00247EA2" w:rsidRDefault="00247EA2">
          <w:pPr>
            <w:pStyle w:val="31"/>
            <w:tabs>
              <w:tab w:val="left" w:pos="2100"/>
              <w:tab w:val="right" w:leader="dot" w:pos="8296"/>
            </w:tabs>
            <w:rPr>
              <w:ins w:id="242" w:author="249326630@qq.com" w:date="2018-12-25T18:26:00Z"/>
              <w:rFonts w:asciiTheme="minorHAnsi" w:eastAsiaTheme="minorEastAsia" w:hAnsiTheme="minorHAnsi" w:cstheme="minorBidi"/>
              <w:noProof/>
              <w:kern w:val="2"/>
            </w:rPr>
          </w:pPr>
          <w:ins w:id="243" w:author="249326630@qq.com" w:date="2018-12-25T18:26:00Z">
            <w:r w:rsidRPr="0075187D">
              <w:rPr>
                <w:rStyle w:val="aa"/>
                <w:noProof/>
              </w:rPr>
              <w:fldChar w:fldCharType="begin"/>
            </w:r>
            <w:r w:rsidRPr="0075187D">
              <w:rPr>
                <w:rStyle w:val="aa"/>
                <w:noProof/>
              </w:rPr>
              <w:instrText xml:space="preserve"> </w:instrText>
            </w:r>
            <w:r>
              <w:rPr>
                <w:noProof/>
              </w:rPr>
              <w:instrText>HYPERLINK \l "_Toc533525876"</w:instrText>
            </w:r>
            <w:r w:rsidRPr="0075187D">
              <w:rPr>
                <w:rStyle w:val="aa"/>
                <w:noProof/>
              </w:rPr>
              <w:instrText xml:space="preserve"> </w:instrText>
            </w:r>
            <w:r w:rsidRPr="0075187D">
              <w:rPr>
                <w:rStyle w:val="aa"/>
                <w:noProof/>
              </w:rPr>
            </w:r>
            <w:r w:rsidRPr="0075187D">
              <w:rPr>
                <w:rStyle w:val="aa"/>
                <w:noProof/>
              </w:rPr>
              <w:fldChar w:fldCharType="separate"/>
            </w:r>
            <w:r w:rsidRPr="0075187D">
              <w:rPr>
                <w:rStyle w:val="aa"/>
                <w:noProof/>
              </w:rPr>
              <w:t>2.1.12</w:t>
            </w:r>
            <w:r>
              <w:rPr>
                <w:rFonts w:asciiTheme="minorHAnsi" w:eastAsiaTheme="minorEastAsia" w:hAnsiTheme="minorHAnsi" w:cstheme="minorBidi"/>
                <w:noProof/>
                <w:kern w:val="2"/>
              </w:rPr>
              <w:tab/>
            </w:r>
            <w:r w:rsidRPr="0075187D">
              <w:rPr>
                <w:rStyle w:val="aa"/>
                <w:noProof/>
              </w:rPr>
              <w:t>个人中心</w:t>
            </w:r>
            <w:r>
              <w:rPr>
                <w:noProof/>
                <w:webHidden/>
              </w:rPr>
              <w:tab/>
            </w:r>
            <w:r>
              <w:rPr>
                <w:noProof/>
                <w:webHidden/>
              </w:rPr>
              <w:fldChar w:fldCharType="begin"/>
            </w:r>
            <w:r>
              <w:rPr>
                <w:noProof/>
                <w:webHidden/>
              </w:rPr>
              <w:instrText xml:space="preserve"> PAGEREF _Toc533525876 \h </w:instrText>
            </w:r>
            <w:r>
              <w:rPr>
                <w:noProof/>
                <w:webHidden/>
              </w:rPr>
            </w:r>
          </w:ins>
          <w:r>
            <w:rPr>
              <w:noProof/>
              <w:webHidden/>
            </w:rPr>
            <w:fldChar w:fldCharType="separate"/>
          </w:r>
          <w:ins w:id="244" w:author="249326630@qq.com" w:date="2018-12-25T18:26:00Z">
            <w:r>
              <w:rPr>
                <w:noProof/>
                <w:webHidden/>
              </w:rPr>
              <w:t>44</w:t>
            </w:r>
            <w:r>
              <w:rPr>
                <w:noProof/>
                <w:webHidden/>
              </w:rPr>
              <w:fldChar w:fldCharType="end"/>
            </w:r>
            <w:r w:rsidRPr="0075187D">
              <w:rPr>
                <w:rStyle w:val="aa"/>
                <w:noProof/>
              </w:rPr>
              <w:fldChar w:fldCharType="end"/>
            </w:r>
          </w:ins>
        </w:p>
        <w:p w14:paraId="592F7CDD" w14:textId="31463736" w:rsidR="00247EA2" w:rsidRDefault="00247EA2">
          <w:pPr>
            <w:pStyle w:val="21"/>
            <w:tabs>
              <w:tab w:val="left" w:pos="1260"/>
              <w:tab w:val="right" w:leader="dot" w:pos="8296"/>
            </w:tabs>
            <w:rPr>
              <w:ins w:id="245" w:author="249326630@qq.com" w:date="2018-12-25T18:26:00Z"/>
              <w:rFonts w:asciiTheme="minorHAnsi" w:eastAsiaTheme="minorEastAsia" w:hAnsiTheme="minorHAnsi" w:cstheme="minorBidi"/>
              <w:noProof/>
              <w:kern w:val="2"/>
            </w:rPr>
          </w:pPr>
          <w:ins w:id="246" w:author="249326630@qq.com" w:date="2018-12-25T18:26:00Z">
            <w:r w:rsidRPr="0075187D">
              <w:rPr>
                <w:rStyle w:val="aa"/>
                <w:noProof/>
              </w:rPr>
              <w:fldChar w:fldCharType="begin"/>
            </w:r>
            <w:r w:rsidRPr="0075187D">
              <w:rPr>
                <w:rStyle w:val="aa"/>
                <w:noProof/>
              </w:rPr>
              <w:instrText xml:space="preserve"> </w:instrText>
            </w:r>
            <w:r>
              <w:rPr>
                <w:noProof/>
              </w:rPr>
              <w:instrText>HYPERLINK \l "_Toc533525877"</w:instrText>
            </w:r>
            <w:r w:rsidRPr="0075187D">
              <w:rPr>
                <w:rStyle w:val="aa"/>
                <w:noProof/>
              </w:rPr>
              <w:instrText xml:space="preserve"> </w:instrText>
            </w:r>
            <w:r w:rsidRPr="0075187D">
              <w:rPr>
                <w:rStyle w:val="aa"/>
                <w:noProof/>
              </w:rPr>
            </w:r>
            <w:r w:rsidRPr="0075187D">
              <w:rPr>
                <w:rStyle w:val="aa"/>
                <w:noProof/>
              </w:rPr>
              <w:fldChar w:fldCharType="separate"/>
            </w:r>
            <w:r w:rsidRPr="0075187D">
              <w:rPr>
                <w:rStyle w:val="aa"/>
                <w:noProof/>
              </w:rPr>
              <w:t>2.2</w:t>
            </w:r>
            <w:r>
              <w:rPr>
                <w:rFonts w:asciiTheme="minorHAnsi" w:eastAsiaTheme="minorEastAsia" w:hAnsiTheme="minorHAnsi" w:cstheme="minorBidi"/>
                <w:noProof/>
                <w:kern w:val="2"/>
              </w:rPr>
              <w:tab/>
            </w:r>
            <w:r w:rsidRPr="0075187D">
              <w:rPr>
                <w:rStyle w:val="aa"/>
                <w:noProof/>
              </w:rPr>
              <w:t>性能</w:t>
            </w:r>
            <w:r>
              <w:rPr>
                <w:noProof/>
                <w:webHidden/>
              </w:rPr>
              <w:tab/>
            </w:r>
            <w:r>
              <w:rPr>
                <w:noProof/>
                <w:webHidden/>
              </w:rPr>
              <w:fldChar w:fldCharType="begin"/>
            </w:r>
            <w:r>
              <w:rPr>
                <w:noProof/>
                <w:webHidden/>
              </w:rPr>
              <w:instrText xml:space="preserve"> PAGEREF _Toc533525877 \h </w:instrText>
            </w:r>
            <w:r>
              <w:rPr>
                <w:noProof/>
                <w:webHidden/>
              </w:rPr>
            </w:r>
          </w:ins>
          <w:r>
            <w:rPr>
              <w:noProof/>
              <w:webHidden/>
            </w:rPr>
            <w:fldChar w:fldCharType="separate"/>
          </w:r>
          <w:ins w:id="247" w:author="249326630@qq.com" w:date="2018-12-25T18:26:00Z">
            <w:r>
              <w:rPr>
                <w:noProof/>
                <w:webHidden/>
              </w:rPr>
              <w:t>54</w:t>
            </w:r>
            <w:r>
              <w:rPr>
                <w:noProof/>
                <w:webHidden/>
              </w:rPr>
              <w:fldChar w:fldCharType="end"/>
            </w:r>
            <w:r w:rsidRPr="0075187D">
              <w:rPr>
                <w:rStyle w:val="aa"/>
                <w:noProof/>
              </w:rPr>
              <w:fldChar w:fldCharType="end"/>
            </w:r>
          </w:ins>
        </w:p>
        <w:p w14:paraId="0DD5FCC9" w14:textId="7009E6D1" w:rsidR="00247EA2" w:rsidRDefault="00247EA2">
          <w:pPr>
            <w:pStyle w:val="31"/>
            <w:tabs>
              <w:tab w:val="left" w:pos="1680"/>
              <w:tab w:val="right" w:leader="dot" w:pos="8296"/>
            </w:tabs>
            <w:rPr>
              <w:ins w:id="248" w:author="249326630@qq.com" w:date="2018-12-25T18:26:00Z"/>
              <w:rFonts w:asciiTheme="minorHAnsi" w:eastAsiaTheme="minorEastAsia" w:hAnsiTheme="minorHAnsi" w:cstheme="minorBidi"/>
              <w:noProof/>
              <w:kern w:val="2"/>
            </w:rPr>
          </w:pPr>
          <w:ins w:id="249" w:author="249326630@qq.com" w:date="2018-12-25T18:26:00Z">
            <w:r w:rsidRPr="0075187D">
              <w:rPr>
                <w:rStyle w:val="aa"/>
                <w:noProof/>
              </w:rPr>
              <w:fldChar w:fldCharType="begin"/>
            </w:r>
            <w:r w:rsidRPr="0075187D">
              <w:rPr>
                <w:rStyle w:val="aa"/>
                <w:noProof/>
              </w:rPr>
              <w:instrText xml:space="preserve"> </w:instrText>
            </w:r>
            <w:r>
              <w:rPr>
                <w:noProof/>
              </w:rPr>
              <w:instrText>HYPERLINK \l "_Toc533525878"</w:instrText>
            </w:r>
            <w:r w:rsidRPr="0075187D">
              <w:rPr>
                <w:rStyle w:val="aa"/>
                <w:noProof/>
              </w:rPr>
              <w:instrText xml:space="preserve"> </w:instrText>
            </w:r>
            <w:r w:rsidRPr="0075187D">
              <w:rPr>
                <w:rStyle w:val="aa"/>
                <w:noProof/>
              </w:rPr>
            </w:r>
            <w:r w:rsidRPr="0075187D">
              <w:rPr>
                <w:rStyle w:val="aa"/>
                <w:noProof/>
              </w:rPr>
              <w:fldChar w:fldCharType="separate"/>
            </w:r>
            <w:r w:rsidRPr="0075187D">
              <w:rPr>
                <w:rStyle w:val="aa"/>
                <w:noProof/>
              </w:rPr>
              <w:t>2.2.1</w:t>
            </w:r>
            <w:r>
              <w:rPr>
                <w:rFonts w:asciiTheme="minorHAnsi" w:eastAsiaTheme="minorEastAsia" w:hAnsiTheme="minorHAnsi" w:cstheme="minorBidi"/>
                <w:noProof/>
                <w:kern w:val="2"/>
              </w:rPr>
              <w:tab/>
            </w:r>
            <w:r w:rsidRPr="0075187D">
              <w:rPr>
                <w:rStyle w:val="aa"/>
                <w:noProof/>
              </w:rPr>
              <w:t>精度</w:t>
            </w:r>
            <w:r>
              <w:rPr>
                <w:noProof/>
                <w:webHidden/>
              </w:rPr>
              <w:tab/>
            </w:r>
            <w:r>
              <w:rPr>
                <w:noProof/>
                <w:webHidden/>
              </w:rPr>
              <w:fldChar w:fldCharType="begin"/>
            </w:r>
            <w:r>
              <w:rPr>
                <w:noProof/>
                <w:webHidden/>
              </w:rPr>
              <w:instrText xml:space="preserve"> PAGEREF _Toc533525878 \h </w:instrText>
            </w:r>
            <w:r>
              <w:rPr>
                <w:noProof/>
                <w:webHidden/>
              </w:rPr>
            </w:r>
          </w:ins>
          <w:r>
            <w:rPr>
              <w:noProof/>
              <w:webHidden/>
            </w:rPr>
            <w:fldChar w:fldCharType="separate"/>
          </w:r>
          <w:ins w:id="250" w:author="249326630@qq.com" w:date="2018-12-25T18:26:00Z">
            <w:r>
              <w:rPr>
                <w:noProof/>
                <w:webHidden/>
              </w:rPr>
              <w:t>55</w:t>
            </w:r>
            <w:r>
              <w:rPr>
                <w:noProof/>
                <w:webHidden/>
              </w:rPr>
              <w:fldChar w:fldCharType="end"/>
            </w:r>
            <w:r w:rsidRPr="0075187D">
              <w:rPr>
                <w:rStyle w:val="aa"/>
                <w:noProof/>
              </w:rPr>
              <w:fldChar w:fldCharType="end"/>
            </w:r>
          </w:ins>
        </w:p>
        <w:p w14:paraId="654F5DF8" w14:textId="323BA863" w:rsidR="00247EA2" w:rsidRDefault="00247EA2">
          <w:pPr>
            <w:pStyle w:val="31"/>
            <w:tabs>
              <w:tab w:val="left" w:pos="1680"/>
              <w:tab w:val="right" w:leader="dot" w:pos="8296"/>
            </w:tabs>
            <w:rPr>
              <w:ins w:id="251" w:author="249326630@qq.com" w:date="2018-12-25T18:26:00Z"/>
              <w:rFonts w:asciiTheme="minorHAnsi" w:eastAsiaTheme="minorEastAsia" w:hAnsiTheme="minorHAnsi" w:cstheme="minorBidi"/>
              <w:noProof/>
              <w:kern w:val="2"/>
            </w:rPr>
          </w:pPr>
          <w:ins w:id="252" w:author="249326630@qq.com" w:date="2018-12-25T18:26:00Z">
            <w:r w:rsidRPr="0075187D">
              <w:rPr>
                <w:rStyle w:val="aa"/>
                <w:noProof/>
              </w:rPr>
              <w:fldChar w:fldCharType="begin"/>
            </w:r>
            <w:r w:rsidRPr="0075187D">
              <w:rPr>
                <w:rStyle w:val="aa"/>
                <w:noProof/>
              </w:rPr>
              <w:instrText xml:space="preserve"> </w:instrText>
            </w:r>
            <w:r>
              <w:rPr>
                <w:noProof/>
              </w:rPr>
              <w:instrText>HYPERLINK \l "_Toc533525879"</w:instrText>
            </w:r>
            <w:r w:rsidRPr="0075187D">
              <w:rPr>
                <w:rStyle w:val="aa"/>
                <w:noProof/>
              </w:rPr>
              <w:instrText xml:space="preserve"> </w:instrText>
            </w:r>
            <w:r w:rsidRPr="0075187D">
              <w:rPr>
                <w:rStyle w:val="aa"/>
                <w:noProof/>
              </w:rPr>
            </w:r>
            <w:r w:rsidRPr="0075187D">
              <w:rPr>
                <w:rStyle w:val="aa"/>
                <w:noProof/>
              </w:rPr>
              <w:fldChar w:fldCharType="separate"/>
            </w:r>
            <w:r w:rsidRPr="0075187D">
              <w:rPr>
                <w:rStyle w:val="aa"/>
                <w:noProof/>
              </w:rPr>
              <w:t>2.2.2</w:t>
            </w:r>
            <w:r>
              <w:rPr>
                <w:rFonts w:asciiTheme="minorHAnsi" w:eastAsiaTheme="minorEastAsia" w:hAnsiTheme="minorHAnsi" w:cstheme="minorBidi"/>
                <w:noProof/>
                <w:kern w:val="2"/>
              </w:rPr>
              <w:tab/>
            </w:r>
            <w:r w:rsidRPr="0075187D">
              <w:rPr>
                <w:rStyle w:val="aa"/>
                <w:noProof/>
              </w:rPr>
              <w:t>时间特性</w:t>
            </w:r>
            <w:r>
              <w:rPr>
                <w:noProof/>
                <w:webHidden/>
              </w:rPr>
              <w:tab/>
            </w:r>
            <w:r>
              <w:rPr>
                <w:noProof/>
                <w:webHidden/>
              </w:rPr>
              <w:fldChar w:fldCharType="begin"/>
            </w:r>
            <w:r>
              <w:rPr>
                <w:noProof/>
                <w:webHidden/>
              </w:rPr>
              <w:instrText xml:space="preserve"> PAGEREF _Toc533525879 \h </w:instrText>
            </w:r>
            <w:r>
              <w:rPr>
                <w:noProof/>
                <w:webHidden/>
              </w:rPr>
            </w:r>
          </w:ins>
          <w:r>
            <w:rPr>
              <w:noProof/>
              <w:webHidden/>
            </w:rPr>
            <w:fldChar w:fldCharType="separate"/>
          </w:r>
          <w:ins w:id="253" w:author="249326630@qq.com" w:date="2018-12-25T18:26:00Z">
            <w:r>
              <w:rPr>
                <w:noProof/>
                <w:webHidden/>
              </w:rPr>
              <w:t>55</w:t>
            </w:r>
            <w:r>
              <w:rPr>
                <w:noProof/>
                <w:webHidden/>
              </w:rPr>
              <w:fldChar w:fldCharType="end"/>
            </w:r>
            <w:r w:rsidRPr="0075187D">
              <w:rPr>
                <w:rStyle w:val="aa"/>
                <w:noProof/>
              </w:rPr>
              <w:fldChar w:fldCharType="end"/>
            </w:r>
          </w:ins>
        </w:p>
        <w:p w14:paraId="30D4E0B7" w14:textId="626F5053" w:rsidR="00247EA2" w:rsidRDefault="00247EA2">
          <w:pPr>
            <w:pStyle w:val="31"/>
            <w:tabs>
              <w:tab w:val="left" w:pos="1680"/>
              <w:tab w:val="right" w:leader="dot" w:pos="8296"/>
            </w:tabs>
            <w:rPr>
              <w:ins w:id="254" w:author="249326630@qq.com" w:date="2018-12-25T18:26:00Z"/>
              <w:rFonts w:asciiTheme="minorHAnsi" w:eastAsiaTheme="minorEastAsia" w:hAnsiTheme="minorHAnsi" w:cstheme="minorBidi"/>
              <w:noProof/>
              <w:kern w:val="2"/>
            </w:rPr>
          </w:pPr>
          <w:ins w:id="255" w:author="249326630@qq.com" w:date="2018-12-25T18:26:00Z">
            <w:r w:rsidRPr="0075187D">
              <w:rPr>
                <w:rStyle w:val="aa"/>
                <w:noProof/>
              </w:rPr>
              <w:fldChar w:fldCharType="begin"/>
            </w:r>
            <w:r w:rsidRPr="0075187D">
              <w:rPr>
                <w:rStyle w:val="aa"/>
                <w:noProof/>
              </w:rPr>
              <w:instrText xml:space="preserve"> </w:instrText>
            </w:r>
            <w:r>
              <w:rPr>
                <w:noProof/>
              </w:rPr>
              <w:instrText>HYPERLINK \l "_Toc533525880"</w:instrText>
            </w:r>
            <w:r w:rsidRPr="0075187D">
              <w:rPr>
                <w:rStyle w:val="aa"/>
                <w:noProof/>
              </w:rPr>
              <w:instrText xml:space="preserve"> </w:instrText>
            </w:r>
            <w:r w:rsidRPr="0075187D">
              <w:rPr>
                <w:rStyle w:val="aa"/>
                <w:noProof/>
              </w:rPr>
            </w:r>
            <w:r w:rsidRPr="0075187D">
              <w:rPr>
                <w:rStyle w:val="aa"/>
                <w:noProof/>
              </w:rPr>
              <w:fldChar w:fldCharType="separate"/>
            </w:r>
            <w:r w:rsidRPr="0075187D">
              <w:rPr>
                <w:rStyle w:val="aa"/>
                <w:noProof/>
              </w:rPr>
              <w:t>2.2.3</w:t>
            </w:r>
            <w:r>
              <w:rPr>
                <w:rFonts w:asciiTheme="minorHAnsi" w:eastAsiaTheme="minorEastAsia" w:hAnsiTheme="minorHAnsi" w:cstheme="minorBidi"/>
                <w:noProof/>
                <w:kern w:val="2"/>
              </w:rPr>
              <w:tab/>
            </w:r>
            <w:r w:rsidRPr="0075187D">
              <w:rPr>
                <w:rStyle w:val="aa"/>
                <w:noProof/>
              </w:rPr>
              <w:t>灵活性</w:t>
            </w:r>
            <w:r>
              <w:rPr>
                <w:noProof/>
                <w:webHidden/>
              </w:rPr>
              <w:tab/>
            </w:r>
            <w:r>
              <w:rPr>
                <w:noProof/>
                <w:webHidden/>
              </w:rPr>
              <w:fldChar w:fldCharType="begin"/>
            </w:r>
            <w:r>
              <w:rPr>
                <w:noProof/>
                <w:webHidden/>
              </w:rPr>
              <w:instrText xml:space="preserve"> PAGEREF _Toc533525880 \h </w:instrText>
            </w:r>
            <w:r>
              <w:rPr>
                <w:noProof/>
                <w:webHidden/>
              </w:rPr>
            </w:r>
          </w:ins>
          <w:r>
            <w:rPr>
              <w:noProof/>
              <w:webHidden/>
            </w:rPr>
            <w:fldChar w:fldCharType="separate"/>
          </w:r>
          <w:ins w:id="256" w:author="249326630@qq.com" w:date="2018-12-25T18:26:00Z">
            <w:r>
              <w:rPr>
                <w:noProof/>
                <w:webHidden/>
              </w:rPr>
              <w:t>55</w:t>
            </w:r>
            <w:r>
              <w:rPr>
                <w:noProof/>
                <w:webHidden/>
              </w:rPr>
              <w:fldChar w:fldCharType="end"/>
            </w:r>
            <w:r w:rsidRPr="0075187D">
              <w:rPr>
                <w:rStyle w:val="aa"/>
                <w:noProof/>
              </w:rPr>
              <w:fldChar w:fldCharType="end"/>
            </w:r>
          </w:ins>
        </w:p>
        <w:p w14:paraId="71BD9C5A" w14:textId="1D3D5409" w:rsidR="00247EA2" w:rsidRDefault="00247EA2">
          <w:pPr>
            <w:pStyle w:val="21"/>
            <w:tabs>
              <w:tab w:val="left" w:pos="1260"/>
              <w:tab w:val="right" w:leader="dot" w:pos="8296"/>
            </w:tabs>
            <w:rPr>
              <w:ins w:id="257" w:author="249326630@qq.com" w:date="2018-12-25T18:26:00Z"/>
              <w:rFonts w:asciiTheme="minorHAnsi" w:eastAsiaTheme="minorEastAsia" w:hAnsiTheme="minorHAnsi" w:cstheme="minorBidi"/>
              <w:noProof/>
              <w:kern w:val="2"/>
            </w:rPr>
          </w:pPr>
          <w:ins w:id="258" w:author="249326630@qq.com" w:date="2018-12-25T18:26:00Z">
            <w:r w:rsidRPr="0075187D">
              <w:rPr>
                <w:rStyle w:val="aa"/>
                <w:noProof/>
              </w:rPr>
              <w:fldChar w:fldCharType="begin"/>
            </w:r>
            <w:r w:rsidRPr="0075187D">
              <w:rPr>
                <w:rStyle w:val="aa"/>
                <w:noProof/>
              </w:rPr>
              <w:instrText xml:space="preserve"> </w:instrText>
            </w:r>
            <w:r>
              <w:rPr>
                <w:noProof/>
              </w:rPr>
              <w:instrText>HYPERLINK \l "_Toc533525881"</w:instrText>
            </w:r>
            <w:r w:rsidRPr="0075187D">
              <w:rPr>
                <w:rStyle w:val="aa"/>
                <w:noProof/>
              </w:rPr>
              <w:instrText xml:space="preserve"> </w:instrText>
            </w:r>
            <w:r w:rsidRPr="0075187D">
              <w:rPr>
                <w:rStyle w:val="aa"/>
                <w:noProof/>
              </w:rPr>
            </w:r>
            <w:r w:rsidRPr="0075187D">
              <w:rPr>
                <w:rStyle w:val="aa"/>
                <w:noProof/>
              </w:rPr>
              <w:fldChar w:fldCharType="separate"/>
            </w:r>
            <w:r w:rsidRPr="0075187D">
              <w:rPr>
                <w:rStyle w:val="aa"/>
                <w:noProof/>
              </w:rPr>
              <w:t>2.3</w:t>
            </w:r>
            <w:r>
              <w:rPr>
                <w:rFonts w:asciiTheme="minorHAnsi" w:eastAsiaTheme="minorEastAsia" w:hAnsiTheme="minorHAnsi" w:cstheme="minorBidi"/>
                <w:noProof/>
                <w:kern w:val="2"/>
              </w:rPr>
              <w:tab/>
            </w:r>
            <w:r w:rsidRPr="0075187D">
              <w:rPr>
                <w:rStyle w:val="aa"/>
                <w:noProof/>
              </w:rPr>
              <w:t>安全保密</w:t>
            </w:r>
            <w:r>
              <w:rPr>
                <w:noProof/>
                <w:webHidden/>
              </w:rPr>
              <w:tab/>
            </w:r>
            <w:r>
              <w:rPr>
                <w:noProof/>
                <w:webHidden/>
              </w:rPr>
              <w:fldChar w:fldCharType="begin"/>
            </w:r>
            <w:r>
              <w:rPr>
                <w:noProof/>
                <w:webHidden/>
              </w:rPr>
              <w:instrText xml:space="preserve"> PAGEREF _Toc533525881 \h </w:instrText>
            </w:r>
            <w:r>
              <w:rPr>
                <w:noProof/>
                <w:webHidden/>
              </w:rPr>
            </w:r>
          </w:ins>
          <w:r>
            <w:rPr>
              <w:noProof/>
              <w:webHidden/>
            </w:rPr>
            <w:fldChar w:fldCharType="separate"/>
          </w:r>
          <w:ins w:id="259" w:author="249326630@qq.com" w:date="2018-12-25T18:26:00Z">
            <w:r>
              <w:rPr>
                <w:noProof/>
                <w:webHidden/>
              </w:rPr>
              <w:t>55</w:t>
            </w:r>
            <w:r>
              <w:rPr>
                <w:noProof/>
                <w:webHidden/>
              </w:rPr>
              <w:fldChar w:fldCharType="end"/>
            </w:r>
            <w:r w:rsidRPr="0075187D">
              <w:rPr>
                <w:rStyle w:val="aa"/>
                <w:noProof/>
              </w:rPr>
              <w:fldChar w:fldCharType="end"/>
            </w:r>
          </w:ins>
        </w:p>
        <w:p w14:paraId="12241AAA" w14:textId="4E95A69F" w:rsidR="00247EA2" w:rsidRDefault="00247EA2">
          <w:pPr>
            <w:pStyle w:val="12"/>
            <w:tabs>
              <w:tab w:val="left" w:pos="420"/>
              <w:tab w:val="right" w:leader="dot" w:pos="8296"/>
            </w:tabs>
            <w:rPr>
              <w:ins w:id="260" w:author="249326630@qq.com" w:date="2018-12-25T18:26:00Z"/>
              <w:rFonts w:asciiTheme="minorHAnsi" w:eastAsiaTheme="minorEastAsia" w:hAnsiTheme="minorHAnsi" w:cstheme="minorBidi"/>
              <w:noProof/>
              <w:kern w:val="2"/>
            </w:rPr>
          </w:pPr>
          <w:ins w:id="261" w:author="249326630@qq.com" w:date="2018-12-25T18:26:00Z">
            <w:r w:rsidRPr="0075187D">
              <w:rPr>
                <w:rStyle w:val="aa"/>
                <w:noProof/>
              </w:rPr>
              <w:fldChar w:fldCharType="begin"/>
            </w:r>
            <w:r w:rsidRPr="0075187D">
              <w:rPr>
                <w:rStyle w:val="aa"/>
                <w:noProof/>
              </w:rPr>
              <w:instrText xml:space="preserve"> </w:instrText>
            </w:r>
            <w:r>
              <w:rPr>
                <w:noProof/>
              </w:rPr>
              <w:instrText>HYPERLINK \l "_Toc533525882"</w:instrText>
            </w:r>
            <w:r w:rsidRPr="0075187D">
              <w:rPr>
                <w:rStyle w:val="aa"/>
                <w:noProof/>
              </w:rPr>
              <w:instrText xml:space="preserve"> </w:instrText>
            </w:r>
            <w:r w:rsidRPr="0075187D">
              <w:rPr>
                <w:rStyle w:val="aa"/>
                <w:noProof/>
              </w:rPr>
            </w:r>
            <w:r w:rsidRPr="0075187D">
              <w:rPr>
                <w:rStyle w:val="aa"/>
                <w:noProof/>
              </w:rPr>
              <w:fldChar w:fldCharType="separate"/>
            </w:r>
            <w:r w:rsidRPr="0075187D">
              <w:rPr>
                <w:rStyle w:val="aa"/>
                <w:noProof/>
              </w:rPr>
              <w:t>3</w:t>
            </w:r>
            <w:r>
              <w:rPr>
                <w:rFonts w:asciiTheme="minorHAnsi" w:eastAsiaTheme="minorEastAsia" w:hAnsiTheme="minorHAnsi" w:cstheme="minorBidi"/>
                <w:noProof/>
                <w:kern w:val="2"/>
              </w:rPr>
              <w:tab/>
            </w:r>
            <w:r w:rsidRPr="0075187D">
              <w:rPr>
                <w:rStyle w:val="aa"/>
                <w:noProof/>
              </w:rPr>
              <w:t>运行环境</w:t>
            </w:r>
            <w:r>
              <w:rPr>
                <w:noProof/>
                <w:webHidden/>
              </w:rPr>
              <w:tab/>
            </w:r>
            <w:r>
              <w:rPr>
                <w:noProof/>
                <w:webHidden/>
              </w:rPr>
              <w:fldChar w:fldCharType="begin"/>
            </w:r>
            <w:r>
              <w:rPr>
                <w:noProof/>
                <w:webHidden/>
              </w:rPr>
              <w:instrText xml:space="preserve"> PAGEREF _Toc533525882 \h </w:instrText>
            </w:r>
            <w:r>
              <w:rPr>
                <w:noProof/>
                <w:webHidden/>
              </w:rPr>
            </w:r>
          </w:ins>
          <w:r>
            <w:rPr>
              <w:noProof/>
              <w:webHidden/>
            </w:rPr>
            <w:fldChar w:fldCharType="separate"/>
          </w:r>
          <w:ins w:id="262" w:author="249326630@qq.com" w:date="2018-12-25T18:26:00Z">
            <w:r>
              <w:rPr>
                <w:noProof/>
                <w:webHidden/>
              </w:rPr>
              <w:t>55</w:t>
            </w:r>
            <w:r>
              <w:rPr>
                <w:noProof/>
                <w:webHidden/>
              </w:rPr>
              <w:fldChar w:fldCharType="end"/>
            </w:r>
            <w:r w:rsidRPr="0075187D">
              <w:rPr>
                <w:rStyle w:val="aa"/>
                <w:noProof/>
              </w:rPr>
              <w:fldChar w:fldCharType="end"/>
            </w:r>
          </w:ins>
        </w:p>
        <w:p w14:paraId="0E1FA9E0" w14:textId="696BFDBD" w:rsidR="00247EA2" w:rsidRDefault="00247EA2">
          <w:pPr>
            <w:pStyle w:val="21"/>
            <w:tabs>
              <w:tab w:val="left" w:pos="1260"/>
              <w:tab w:val="right" w:leader="dot" w:pos="8296"/>
            </w:tabs>
            <w:rPr>
              <w:ins w:id="263" w:author="249326630@qq.com" w:date="2018-12-25T18:26:00Z"/>
              <w:rFonts w:asciiTheme="minorHAnsi" w:eastAsiaTheme="minorEastAsia" w:hAnsiTheme="minorHAnsi" w:cstheme="minorBidi"/>
              <w:noProof/>
              <w:kern w:val="2"/>
            </w:rPr>
          </w:pPr>
          <w:ins w:id="264" w:author="249326630@qq.com" w:date="2018-12-25T18:26:00Z">
            <w:r w:rsidRPr="0075187D">
              <w:rPr>
                <w:rStyle w:val="aa"/>
                <w:noProof/>
              </w:rPr>
              <w:fldChar w:fldCharType="begin"/>
            </w:r>
            <w:r w:rsidRPr="0075187D">
              <w:rPr>
                <w:rStyle w:val="aa"/>
                <w:noProof/>
              </w:rPr>
              <w:instrText xml:space="preserve"> </w:instrText>
            </w:r>
            <w:r>
              <w:rPr>
                <w:noProof/>
              </w:rPr>
              <w:instrText>HYPERLINK \l "_Toc533525883"</w:instrText>
            </w:r>
            <w:r w:rsidRPr="0075187D">
              <w:rPr>
                <w:rStyle w:val="aa"/>
                <w:noProof/>
              </w:rPr>
              <w:instrText xml:space="preserve"> </w:instrText>
            </w:r>
            <w:r w:rsidRPr="0075187D">
              <w:rPr>
                <w:rStyle w:val="aa"/>
                <w:noProof/>
              </w:rPr>
            </w:r>
            <w:r w:rsidRPr="0075187D">
              <w:rPr>
                <w:rStyle w:val="aa"/>
                <w:noProof/>
              </w:rPr>
              <w:fldChar w:fldCharType="separate"/>
            </w:r>
            <w:r w:rsidRPr="0075187D">
              <w:rPr>
                <w:rStyle w:val="aa"/>
                <w:noProof/>
              </w:rPr>
              <w:t>3.1</w:t>
            </w:r>
            <w:r>
              <w:rPr>
                <w:rFonts w:asciiTheme="minorHAnsi" w:eastAsiaTheme="minorEastAsia" w:hAnsiTheme="minorHAnsi" w:cstheme="minorBidi"/>
                <w:noProof/>
                <w:kern w:val="2"/>
              </w:rPr>
              <w:tab/>
            </w:r>
            <w:r w:rsidRPr="0075187D">
              <w:rPr>
                <w:rStyle w:val="aa"/>
                <w:noProof/>
              </w:rPr>
              <w:t>硬设备</w:t>
            </w:r>
            <w:r>
              <w:rPr>
                <w:noProof/>
                <w:webHidden/>
              </w:rPr>
              <w:tab/>
            </w:r>
            <w:r>
              <w:rPr>
                <w:noProof/>
                <w:webHidden/>
              </w:rPr>
              <w:fldChar w:fldCharType="begin"/>
            </w:r>
            <w:r>
              <w:rPr>
                <w:noProof/>
                <w:webHidden/>
              </w:rPr>
              <w:instrText xml:space="preserve"> PAGEREF _Toc533525883 \h </w:instrText>
            </w:r>
            <w:r>
              <w:rPr>
                <w:noProof/>
                <w:webHidden/>
              </w:rPr>
            </w:r>
          </w:ins>
          <w:r>
            <w:rPr>
              <w:noProof/>
              <w:webHidden/>
            </w:rPr>
            <w:fldChar w:fldCharType="separate"/>
          </w:r>
          <w:ins w:id="265" w:author="249326630@qq.com" w:date="2018-12-25T18:26:00Z">
            <w:r>
              <w:rPr>
                <w:noProof/>
                <w:webHidden/>
              </w:rPr>
              <w:t>55</w:t>
            </w:r>
            <w:r>
              <w:rPr>
                <w:noProof/>
                <w:webHidden/>
              </w:rPr>
              <w:fldChar w:fldCharType="end"/>
            </w:r>
            <w:r w:rsidRPr="0075187D">
              <w:rPr>
                <w:rStyle w:val="aa"/>
                <w:noProof/>
              </w:rPr>
              <w:fldChar w:fldCharType="end"/>
            </w:r>
          </w:ins>
        </w:p>
        <w:p w14:paraId="6FC4C01A" w14:textId="5A6555A7" w:rsidR="00247EA2" w:rsidRDefault="00247EA2">
          <w:pPr>
            <w:pStyle w:val="21"/>
            <w:tabs>
              <w:tab w:val="left" w:pos="1260"/>
              <w:tab w:val="right" w:leader="dot" w:pos="8296"/>
            </w:tabs>
            <w:rPr>
              <w:ins w:id="266" w:author="249326630@qq.com" w:date="2018-12-25T18:26:00Z"/>
              <w:rFonts w:asciiTheme="minorHAnsi" w:eastAsiaTheme="minorEastAsia" w:hAnsiTheme="minorHAnsi" w:cstheme="minorBidi"/>
              <w:noProof/>
              <w:kern w:val="2"/>
            </w:rPr>
          </w:pPr>
          <w:ins w:id="267" w:author="249326630@qq.com" w:date="2018-12-25T18:26:00Z">
            <w:r w:rsidRPr="0075187D">
              <w:rPr>
                <w:rStyle w:val="aa"/>
                <w:noProof/>
              </w:rPr>
              <w:fldChar w:fldCharType="begin"/>
            </w:r>
            <w:r w:rsidRPr="0075187D">
              <w:rPr>
                <w:rStyle w:val="aa"/>
                <w:noProof/>
              </w:rPr>
              <w:instrText xml:space="preserve"> </w:instrText>
            </w:r>
            <w:r>
              <w:rPr>
                <w:noProof/>
              </w:rPr>
              <w:instrText>HYPERLINK \l "_Toc533525884"</w:instrText>
            </w:r>
            <w:r w:rsidRPr="0075187D">
              <w:rPr>
                <w:rStyle w:val="aa"/>
                <w:noProof/>
              </w:rPr>
              <w:instrText xml:space="preserve"> </w:instrText>
            </w:r>
            <w:r w:rsidRPr="0075187D">
              <w:rPr>
                <w:rStyle w:val="aa"/>
                <w:noProof/>
              </w:rPr>
            </w:r>
            <w:r w:rsidRPr="0075187D">
              <w:rPr>
                <w:rStyle w:val="aa"/>
                <w:noProof/>
              </w:rPr>
              <w:fldChar w:fldCharType="separate"/>
            </w:r>
            <w:r w:rsidRPr="0075187D">
              <w:rPr>
                <w:rStyle w:val="aa"/>
                <w:noProof/>
              </w:rPr>
              <w:t>3.2</w:t>
            </w:r>
            <w:r>
              <w:rPr>
                <w:rFonts w:asciiTheme="minorHAnsi" w:eastAsiaTheme="minorEastAsia" w:hAnsiTheme="minorHAnsi" w:cstheme="minorBidi"/>
                <w:noProof/>
                <w:kern w:val="2"/>
              </w:rPr>
              <w:tab/>
            </w:r>
            <w:r w:rsidRPr="0075187D">
              <w:rPr>
                <w:rStyle w:val="aa"/>
                <w:noProof/>
              </w:rPr>
              <w:t>支持软件</w:t>
            </w:r>
            <w:r>
              <w:rPr>
                <w:noProof/>
                <w:webHidden/>
              </w:rPr>
              <w:tab/>
            </w:r>
            <w:r>
              <w:rPr>
                <w:noProof/>
                <w:webHidden/>
              </w:rPr>
              <w:fldChar w:fldCharType="begin"/>
            </w:r>
            <w:r>
              <w:rPr>
                <w:noProof/>
                <w:webHidden/>
              </w:rPr>
              <w:instrText xml:space="preserve"> PAGEREF _Toc533525884 \h </w:instrText>
            </w:r>
            <w:r>
              <w:rPr>
                <w:noProof/>
                <w:webHidden/>
              </w:rPr>
            </w:r>
          </w:ins>
          <w:r>
            <w:rPr>
              <w:noProof/>
              <w:webHidden/>
            </w:rPr>
            <w:fldChar w:fldCharType="separate"/>
          </w:r>
          <w:ins w:id="268" w:author="249326630@qq.com" w:date="2018-12-25T18:26:00Z">
            <w:r>
              <w:rPr>
                <w:noProof/>
                <w:webHidden/>
              </w:rPr>
              <w:t>55</w:t>
            </w:r>
            <w:r>
              <w:rPr>
                <w:noProof/>
                <w:webHidden/>
              </w:rPr>
              <w:fldChar w:fldCharType="end"/>
            </w:r>
            <w:r w:rsidRPr="0075187D">
              <w:rPr>
                <w:rStyle w:val="aa"/>
                <w:noProof/>
              </w:rPr>
              <w:fldChar w:fldCharType="end"/>
            </w:r>
          </w:ins>
        </w:p>
        <w:p w14:paraId="6A0A9B75" w14:textId="686BE20E" w:rsidR="00247EA2" w:rsidRDefault="00247EA2">
          <w:pPr>
            <w:pStyle w:val="21"/>
            <w:tabs>
              <w:tab w:val="left" w:pos="1260"/>
              <w:tab w:val="right" w:leader="dot" w:pos="8296"/>
            </w:tabs>
            <w:rPr>
              <w:ins w:id="269" w:author="249326630@qq.com" w:date="2018-12-25T18:26:00Z"/>
              <w:rFonts w:asciiTheme="minorHAnsi" w:eastAsiaTheme="minorEastAsia" w:hAnsiTheme="minorHAnsi" w:cstheme="minorBidi"/>
              <w:noProof/>
              <w:kern w:val="2"/>
            </w:rPr>
          </w:pPr>
          <w:ins w:id="270" w:author="249326630@qq.com" w:date="2018-12-25T18:26:00Z">
            <w:r w:rsidRPr="0075187D">
              <w:rPr>
                <w:rStyle w:val="aa"/>
                <w:noProof/>
              </w:rPr>
              <w:fldChar w:fldCharType="begin"/>
            </w:r>
            <w:r w:rsidRPr="0075187D">
              <w:rPr>
                <w:rStyle w:val="aa"/>
                <w:noProof/>
              </w:rPr>
              <w:instrText xml:space="preserve"> </w:instrText>
            </w:r>
            <w:r>
              <w:rPr>
                <w:noProof/>
              </w:rPr>
              <w:instrText>HYPERLINK \l "_Toc533525885"</w:instrText>
            </w:r>
            <w:r w:rsidRPr="0075187D">
              <w:rPr>
                <w:rStyle w:val="aa"/>
                <w:noProof/>
              </w:rPr>
              <w:instrText xml:space="preserve"> </w:instrText>
            </w:r>
            <w:r w:rsidRPr="0075187D">
              <w:rPr>
                <w:rStyle w:val="aa"/>
                <w:noProof/>
              </w:rPr>
            </w:r>
            <w:r w:rsidRPr="0075187D">
              <w:rPr>
                <w:rStyle w:val="aa"/>
                <w:noProof/>
              </w:rPr>
              <w:fldChar w:fldCharType="separate"/>
            </w:r>
            <w:r w:rsidRPr="0075187D">
              <w:rPr>
                <w:rStyle w:val="aa"/>
                <w:noProof/>
              </w:rPr>
              <w:t>3.3</w:t>
            </w:r>
            <w:r>
              <w:rPr>
                <w:rFonts w:asciiTheme="minorHAnsi" w:eastAsiaTheme="minorEastAsia" w:hAnsiTheme="minorHAnsi" w:cstheme="minorBidi"/>
                <w:noProof/>
                <w:kern w:val="2"/>
              </w:rPr>
              <w:tab/>
            </w:r>
            <w:r w:rsidRPr="0075187D">
              <w:rPr>
                <w:rStyle w:val="aa"/>
                <w:noProof/>
              </w:rPr>
              <w:t>数据结构</w:t>
            </w:r>
            <w:r>
              <w:rPr>
                <w:noProof/>
                <w:webHidden/>
              </w:rPr>
              <w:tab/>
            </w:r>
            <w:r>
              <w:rPr>
                <w:noProof/>
                <w:webHidden/>
              </w:rPr>
              <w:fldChar w:fldCharType="begin"/>
            </w:r>
            <w:r>
              <w:rPr>
                <w:noProof/>
                <w:webHidden/>
              </w:rPr>
              <w:instrText xml:space="preserve"> PAGEREF _Toc533525885 \h </w:instrText>
            </w:r>
            <w:r>
              <w:rPr>
                <w:noProof/>
                <w:webHidden/>
              </w:rPr>
            </w:r>
          </w:ins>
          <w:r>
            <w:rPr>
              <w:noProof/>
              <w:webHidden/>
            </w:rPr>
            <w:fldChar w:fldCharType="separate"/>
          </w:r>
          <w:ins w:id="271" w:author="249326630@qq.com" w:date="2018-12-25T18:26:00Z">
            <w:r>
              <w:rPr>
                <w:noProof/>
                <w:webHidden/>
              </w:rPr>
              <w:t>55</w:t>
            </w:r>
            <w:r>
              <w:rPr>
                <w:noProof/>
                <w:webHidden/>
              </w:rPr>
              <w:fldChar w:fldCharType="end"/>
            </w:r>
            <w:r w:rsidRPr="0075187D">
              <w:rPr>
                <w:rStyle w:val="aa"/>
                <w:noProof/>
              </w:rPr>
              <w:fldChar w:fldCharType="end"/>
            </w:r>
          </w:ins>
        </w:p>
        <w:p w14:paraId="33FAB4A4" w14:textId="09E7684B" w:rsidR="00247EA2" w:rsidRDefault="00247EA2">
          <w:pPr>
            <w:pStyle w:val="12"/>
            <w:tabs>
              <w:tab w:val="left" w:pos="420"/>
              <w:tab w:val="right" w:leader="dot" w:pos="8296"/>
            </w:tabs>
            <w:rPr>
              <w:ins w:id="272" w:author="249326630@qq.com" w:date="2018-12-25T18:26:00Z"/>
              <w:rFonts w:asciiTheme="minorHAnsi" w:eastAsiaTheme="minorEastAsia" w:hAnsiTheme="minorHAnsi" w:cstheme="minorBidi"/>
              <w:noProof/>
              <w:kern w:val="2"/>
            </w:rPr>
          </w:pPr>
          <w:ins w:id="273" w:author="249326630@qq.com" w:date="2018-12-25T18:26:00Z">
            <w:r w:rsidRPr="0075187D">
              <w:rPr>
                <w:rStyle w:val="aa"/>
                <w:noProof/>
              </w:rPr>
              <w:fldChar w:fldCharType="begin"/>
            </w:r>
            <w:r w:rsidRPr="0075187D">
              <w:rPr>
                <w:rStyle w:val="aa"/>
                <w:noProof/>
              </w:rPr>
              <w:instrText xml:space="preserve"> </w:instrText>
            </w:r>
            <w:r>
              <w:rPr>
                <w:noProof/>
              </w:rPr>
              <w:instrText>HYPERLINK \l "_Toc533525886"</w:instrText>
            </w:r>
            <w:r w:rsidRPr="0075187D">
              <w:rPr>
                <w:rStyle w:val="aa"/>
                <w:noProof/>
              </w:rPr>
              <w:instrText xml:space="preserve"> </w:instrText>
            </w:r>
            <w:r w:rsidRPr="0075187D">
              <w:rPr>
                <w:rStyle w:val="aa"/>
                <w:noProof/>
              </w:rPr>
            </w:r>
            <w:r w:rsidRPr="0075187D">
              <w:rPr>
                <w:rStyle w:val="aa"/>
                <w:noProof/>
              </w:rPr>
              <w:fldChar w:fldCharType="separate"/>
            </w:r>
            <w:r w:rsidRPr="0075187D">
              <w:rPr>
                <w:rStyle w:val="aa"/>
                <w:noProof/>
              </w:rPr>
              <w:t>4</w:t>
            </w:r>
            <w:r>
              <w:rPr>
                <w:rFonts w:asciiTheme="minorHAnsi" w:eastAsiaTheme="minorEastAsia" w:hAnsiTheme="minorHAnsi" w:cstheme="minorBidi"/>
                <w:noProof/>
                <w:kern w:val="2"/>
              </w:rPr>
              <w:tab/>
            </w:r>
            <w:r w:rsidRPr="0075187D">
              <w:rPr>
                <w:rStyle w:val="aa"/>
                <w:noProof/>
              </w:rPr>
              <w:t>使用过程</w:t>
            </w:r>
            <w:r>
              <w:rPr>
                <w:noProof/>
                <w:webHidden/>
              </w:rPr>
              <w:tab/>
            </w:r>
            <w:r>
              <w:rPr>
                <w:noProof/>
                <w:webHidden/>
              </w:rPr>
              <w:fldChar w:fldCharType="begin"/>
            </w:r>
            <w:r>
              <w:rPr>
                <w:noProof/>
                <w:webHidden/>
              </w:rPr>
              <w:instrText xml:space="preserve"> PAGEREF _Toc533525886 \h </w:instrText>
            </w:r>
            <w:r>
              <w:rPr>
                <w:noProof/>
                <w:webHidden/>
              </w:rPr>
            </w:r>
          </w:ins>
          <w:r>
            <w:rPr>
              <w:noProof/>
              <w:webHidden/>
            </w:rPr>
            <w:fldChar w:fldCharType="separate"/>
          </w:r>
          <w:ins w:id="274" w:author="249326630@qq.com" w:date="2018-12-25T18:26:00Z">
            <w:r>
              <w:rPr>
                <w:noProof/>
                <w:webHidden/>
              </w:rPr>
              <w:t>56</w:t>
            </w:r>
            <w:r>
              <w:rPr>
                <w:noProof/>
                <w:webHidden/>
              </w:rPr>
              <w:fldChar w:fldCharType="end"/>
            </w:r>
            <w:r w:rsidRPr="0075187D">
              <w:rPr>
                <w:rStyle w:val="aa"/>
                <w:noProof/>
              </w:rPr>
              <w:fldChar w:fldCharType="end"/>
            </w:r>
          </w:ins>
        </w:p>
        <w:p w14:paraId="33F0C8F4" w14:textId="470ED9C2" w:rsidR="00247EA2" w:rsidRDefault="00247EA2">
          <w:pPr>
            <w:pStyle w:val="21"/>
            <w:tabs>
              <w:tab w:val="left" w:pos="1260"/>
              <w:tab w:val="right" w:leader="dot" w:pos="8296"/>
            </w:tabs>
            <w:rPr>
              <w:ins w:id="275" w:author="249326630@qq.com" w:date="2018-12-25T18:26:00Z"/>
              <w:rFonts w:asciiTheme="minorHAnsi" w:eastAsiaTheme="minorEastAsia" w:hAnsiTheme="minorHAnsi" w:cstheme="minorBidi"/>
              <w:noProof/>
              <w:kern w:val="2"/>
            </w:rPr>
          </w:pPr>
          <w:ins w:id="276" w:author="249326630@qq.com" w:date="2018-12-25T18:26:00Z">
            <w:r w:rsidRPr="0075187D">
              <w:rPr>
                <w:rStyle w:val="aa"/>
                <w:noProof/>
              </w:rPr>
              <w:fldChar w:fldCharType="begin"/>
            </w:r>
            <w:r w:rsidRPr="0075187D">
              <w:rPr>
                <w:rStyle w:val="aa"/>
                <w:noProof/>
              </w:rPr>
              <w:instrText xml:space="preserve"> </w:instrText>
            </w:r>
            <w:r>
              <w:rPr>
                <w:noProof/>
              </w:rPr>
              <w:instrText>HYPERLINK \l "_Toc533525887"</w:instrText>
            </w:r>
            <w:r w:rsidRPr="0075187D">
              <w:rPr>
                <w:rStyle w:val="aa"/>
                <w:noProof/>
              </w:rPr>
              <w:instrText xml:space="preserve"> </w:instrText>
            </w:r>
            <w:r w:rsidRPr="0075187D">
              <w:rPr>
                <w:rStyle w:val="aa"/>
                <w:noProof/>
              </w:rPr>
            </w:r>
            <w:r w:rsidRPr="0075187D">
              <w:rPr>
                <w:rStyle w:val="aa"/>
                <w:noProof/>
              </w:rPr>
              <w:fldChar w:fldCharType="separate"/>
            </w:r>
            <w:r w:rsidRPr="0075187D">
              <w:rPr>
                <w:rStyle w:val="aa"/>
                <w:noProof/>
              </w:rPr>
              <w:t>4.1</w:t>
            </w:r>
            <w:r>
              <w:rPr>
                <w:rFonts w:asciiTheme="minorHAnsi" w:eastAsiaTheme="minorEastAsia" w:hAnsiTheme="minorHAnsi" w:cstheme="minorBidi"/>
                <w:noProof/>
                <w:kern w:val="2"/>
              </w:rPr>
              <w:tab/>
            </w:r>
            <w:r w:rsidRPr="0075187D">
              <w:rPr>
                <w:rStyle w:val="aa"/>
                <w:noProof/>
              </w:rPr>
              <w:t>安装与初始化</w:t>
            </w:r>
            <w:r>
              <w:rPr>
                <w:noProof/>
                <w:webHidden/>
              </w:rPr>
              <w:tab/>
            </w:r>
            <w:r>
              <w:rPr>
                <w:noProof/>
                <w:webHidden/>
              </w:rPr>
              <w:fldChar w:fldCharType="begin"/>
            </w:r>
            <w:r>
              <w:rPr>
                <w:noProof/>
                <w:webHidden/>
              </w:rPr>
              <w:instrText xml:space="preserve"> PAGEREF _Toc533525887 \h </w:instrText>
            </w:r>
            <w:r>
              <w:rPr>
                <w:noProof/>
                <w:webHidden/>
              </w:rPr>
            </w:r>
          </w:ins>
          <w:r>
            <w:rPr>
              <w:noProof/>
              <w:webHidden/>
            </w:rPr>
            <w:fldChar w:fldCharType="separate"/>
          </w:r>
          <w:ins w:id="277" w:author="249326630@qq.com" w:date="2018-12-25T18:26:00Z">
            <w:r>
              <w:rPr>
                <w:noProof/>
                <w:webHidden/>
              </w:rPr>
              <w:t>56</w:t>
            </w:r>
            <w:r>
              <w:rPr>
                <w:noProof/>
                <w:webHidden/>
              </w:rPr>
              <w:fldChar w:fldCharType="end"/>
            </w:r>
            <w:r w:rsidRPr="0075187D">
              <w:rPr>
                <w:rStyle w:val="aa"/>
                <w:noProof/>
              </w:rPr>
              <w:fldChar w:fldCharType="end"/>
            </w:r>
          </w:ins>
        </w:p>
        <w:p w14:paraId="3759F628" w14:textId="3992A124" w:rsidR="00247EA2" w:rsidRDefault="00247EA2">
          <w:pPr>
            <w:pStyle w:val="21"/>
            <w:tabs>
              <w:tab w:val="left" w:pos="1260"/>
              <w:tab w:val="right" w:leader="dot" w:pos="8296"/>
            </w:tabs>
            <w:rPr>
              <w:ins w:id="278" w:author="249326630@qq.com" w:date="2018-12-25T18:26:00Z"/>
              <w:rFonts w:asciiTheme="minorHAnsi" w:eastAsiaTheme="minorEastAsia" w:hAnsiTheme="minorHAnsi" w:cstheme="minorBidi"/>
              <w:noProof/>
              <w:kern w:val="2"/>
            </w:rPr>
          </w:pPr>
          <w:ins w:id="279" w:author="249326630@qq.com" w:date="2018-12-25T18:26:00Z">
            <w:r w:rsidRPr="0075187D">
              <w:rPr>
                <w:rStyle w:val="aa"/>
                <w:noProof/>
              </w:rPr>
              <w:fldChar w:fldCharType="begin"/>
            </w:r>
            <w:r w:rsidRPr="0075187D">
              <w:rPr>
                <w:rStyle w:val="aa"/>
                <w:noProof/>
              </w:rPr>
              <w:instrText xml:space="preserve"> </w:instrText>
            </w:r>
            <w:r>
              <w:rPr>
                <w:noProof/>
              </w:rPr>
              <w:instrText>HYPERLINK \l "_Toc533525888"</w:instrText>
            </w:r>
            <w:r w:rsidRPr="0075187D">
              <w:rPr>
                <w:rStyle w:val="aa"/>
                <w:noProof/>
              </w:rPr>
              <w:instrText xml:space="preserve"> </w:instrText>
            </w:r>
            <w:r w:rsidRPr="0075187D">
              <w:rPr>
                <w:rStyle w:val="aa"/>
                <w:noProof/>
              </w:rPr>
            </w:r>
            <w:r w:rsidRPr="0075187D">
              <w:rPr>
                <w:rStyle w:val="aa"/>
                <w:noProof/>
              </w:rPr>
              <w:fldChar w:fldCharType="separate"/>
            </w:r>
            <w:r w:rsidRPr="0075187D">
              <w:rPr>
                <w:rStyle w:val="aa"/>
                <w:noProof/>
              </w:rPr>
              <w:t>4.2</w:t>
            </w:r>
            <w:r>
              <w:rPr>
                <w:rFonts w:asciiTheme="minorHAnsi" w:eastAsiaTheme="minorEastAsia" w:hAnsiTheme="minorHAnsi" w:cstheme="minorBidi"/>
                <w:noProof/>
                <w:kern w:val="2"/>
              </w:rPr>
              <w:tab/>
            </w:r>
            <w:r w:rsidRPr="0075187D">
              <w:rPr>
                <w:rStyle w:val="aa"/>
                <w:noProof/>
              </w:rPr>
              <w:t>输入</w:t>
            </w:r>
            <w:r>
              <w:rPr>
                <w:noProof/>
                <w:webHidden/>
              </w:rPr>
              <w:tab/>
            </w:r>
            <w:r>
              <w:rPr>
                <w:noProof/>
                <w:webHidden/>
              </w:rPr>
              <w:fldChar w:fldCharType="begin"/>
            </w:r>
            <w:r>
              <w:rPr>
                <w:noProof/>
                <w:webHidden/>
              </w:rPr>
              <w:instrText xml:space="preserve"> PAGEREF _Toc533525888 \h </w:instrText>
            </w:r>
            <w:r>
              <w:rPr>
                <w:noProof/>
                <w:webHidden/>
              </w:rPr>
            </w:r>
          </w:ins>
          <w:r>
            <w:rPr>
              <w:noProof/>
              <w:webHidden/>
            </w:rPr>
            <w:fldChar w:fldCharType="separate"/>
          </w:r>
          <w:ins w:id="280" w:author="249326630@qq.com" w:date="2018-12-25T18:26:00Z">
            <w:r>
              <w:rPr>
                <w:noProof/>
                <w:webHidden/>
              </w:rPr>
              <w:t>56</w:t>
            </w:r>
            <w:r>
              <w:rPr>
                <w:noProof/>
                <w:webHidden/>
              </w:rPr>
              <w:fldChar w:fldCharType="end"/>
            </w:r>
            <w:r w:rsidRPr="0075187D">
              <w:rPr>
                <w:rStyle w:val="aa"/>
                <w:noProof/>
              </w:rPr>
              <w:fldChar w:fldCharType="end"/>
            </w:r>
          </w:ins>
        </w:p>
        <w:p w14:paraId="11453B3E" w14:textId="232C3160" w:rsidR="00247EA2" w:rsidRDefault="00247EA2">
          <w:pPr>
            <w:pStyle w:val="31"/>
            <w:tabs>
              <w:tab w:val="left" w:pos="1680"/>
              <w:tab w:val="right" w:leader="dot" w:pos="8296"/>
            </w:tabs>
            <w:rPr>
              <w:ins w:id="281" w:author="249326630@qq.com" w:date="2018-12-25T18:26:00Z"/>
              <w:rFonts w:asciiTheme="minorHAnsi" w:eastAsiaTheme="minorEastAsia" w:hAnsiTheme="minorHAnsi" w:cstheme="minorBidi"/>
              <w:noProof/>
              <w:kern w:val="2"/>
            </w:rPr>
          </w:pPr>
          <w:ins w:id="282" w:author="249326630@qq.com" w:date="2018-12-25T18:26:00Z">
            <w:r w:rsidRPr="0075187D">
              <w:rPr>
                <w:rStyle w:val="aa"/>
                <w:noProof/>
              </w:rPr>
              <w:fldChar w:fldCharType="begin"/>
            </w:r>
            <w:r w:rsidRPr="0075187D">
              <w:rPr>
                <w:rStyle w:val="aa"/>
                <w:noProof/>
              </w:rPr>
              <w:instrText xml:space="preserve"> </w:instrText>
            </w:r>
            <w:r>
              <w:rPr>
                <w:noProof/>
              </w:rPr>
              <w:instrText>HYPERLINK \l "_Toc533525889"</w:instrText>
            </w:r>
            <w:r w:rsidRPr="0075187D">
              <w:rPr>
                <w:rStyle w:val="aa"/>
                <w:noProof/>
              </w:rPr>
              <w:instrText xml:space="preserve"> </w:instrText>
            </w:r>
            <w:r w:rsidRPr="0075187D">
              <w:rPr>
                <w:rStyle w:val="aa"/>
                <w:noProof/>
              </w:rPr>
            </w:r>
            <w:r w:rsidRPr="0075187D">
              <w:rPr>
                <w:rStyle w:val="aa"/>
                <w:noProof/>
              </w:rPr>
              <w:fldChar w:fldCharType="separate"/>
            </w:r>
            <w:r w:rsidRPr="0075187D">
              <w:rPr>
                <w:rStyle w:val="aa"/>
                <w:noProof/>
              </w:rPr>
              <w:t>4.2.1</w:t>
            </w:r>
            <w:r>
              <w:rPr>
                <w:rFonts w:asciiTheme="minorHAnsi" w:eastAsiaTheme="minorEastAsia" w:hAnsiTheme="minorHAnsi" w:cstheme="minorBidi"/>
                <w:noProof/>
                <w:kern w:val="2"/>
              </w:rPr>
              <w:tab/>
            </w:r>
            <w:r w:rsidRPr="0075187D">
              <w:rPr>
                <w:rStyle w:val="aa"/>
                <w:noProof/>
              </w:rPr>
              <w:t>输入数据的现实背景</w:t>
            </w:r>
            <w:r>
              <w:rPr>
                <w:noProof/>
                <w:webHidden/>
              </w:rPr>
              <w:tab/>
            </w:r>
            <w:r>
              <w:rPr>
                <w:noProof/>
                <w:webHidden/>
              </w:rPr>
              <w:fldChar w:fldCharType="begin"/>
            </w:r>
            <w:r>
              <w:rPr>
                <w:noProof/>
                <w:webHidden/>
              </w:rPr>
              <w:instrText xml:space="preserve"> PAGEREF _Toc533525889 \h </w:instrText>
            </w:r>
            <w:r>
              <w:rPr>
                <w:noProof/>
                <w:webHidden/>
              </w:rPr>
            </w:r>
          </w:ins>
          <w:r>
            <w:rPr>
              <w:noProof/>
              <w:webHidden/>
            </w:rPr>
            <w:fldChar w:fldCharType="separate"/>
          </w:r>
          <w:ins w:id="283" w:author="249326630@qq.com" w:date="2018-12-25T18:26:00Z">
            <w:r>
              <w:rPr>
                <w:noProof/>
                <w:webHidden/>
              </w:rPr>
              <w:t>56</w:t>
            </w:r>
            <w:r>
              <w:rPr>
                <w:noProof/>
                <w:webHidden/>
              </w:rPr>
              <w:fldChar w:fldCharType="end"/>
            </w:r>
            <w:r w:rsidRPr="0075187D">
              <w:rPr>
                <w:rStyle w:val="aa"/>
                <w:noProof/>
              </w:rPr>
              <w:fldChar w:fldCharType="end"/>
            </w:r>
          </w:ins>
        </w:p>
        <w:p w14:paraId="27FE83C7" w14:textId="74154FB8" w:rsidR="00247EA2" w:rsidRDefault="00247EA2">
          <w:pPr>
            <w:pStyle w:val="31"/>
            <w:tabs>
              <w:tab w:val="left" w:pos="1680"/>
              <w:tab w:val="right" w:leader="dot" w:pos="8296"/>
            </w:tabs>
            <w:rPr>
              <w:ins w:id="284" w:author="249326630@qq.com" w:date="2018-12-25T18:26:00Z"/>
              <w:rFonts w:asciiTheme="minorHAnsi" w:eastAsiaTheme="minorEastAsia" w:hAnsiTheme="minorHAnsi" w:cstheme="minorBidi"/>
              <w:noProof/>
              <w:kern w:val="2"/>
            </w:rPr>
          </w:pPr>
          <w:ins w:id="285" w:author="249326630@qq.com" w:date="2018-12-25T18:26:00Z">
            <w:r w:rsidRPr="0075187D">
              <w:rPr>
                <w:rStyle w:val="aa"/>
                <w:noProof/>
              </w:rPr>
              <w:fldChar w:fldCharType="begin"/>
            </w:r>
            <w:r w:rsidRPr="0075187D">
              <w:rPr>
                <w:rStyle w:val="aa"/>
                <w:noProof/>
              </w:rPr>
              <w:instrText xml:space="preserve"> </w:instrText>
            </w:r>
            <w:r>
              <w:rPr>
                <w:noProof/>
              </w:rPr>
              <w:instrText>HYPERLINK \l "_Toc533525890"</w:instrText>
            </w:r>
            <w:r w:rsidRPr="0075187D">
              <w:rPr>
                <w:rStyle w:val="aa"/>
                <w:noProof/>
              </w:rPr>
              <w:instrText xml:space="preserve"> </w:instrText>
            </w:r>
            <w:r w:rsidRPr="0075187D">
              <w:rPr>
                <w:rStyle w:val="aa"/>
                <w:noProof/>
              </w:rPr>
            </w:r>
            <w:r w:rsidRPr="0075187D">
              <w:rPr>
                <w:rStyle w:val="aa"/>
                <w:noProof/>
              </w:rPr>
              <w:fldChar w:fldCharType="separate"/>
            </w:r>
            <w:r w:rsidRPr="0075187D">
              <w:rPr>
                <w:rStyle w:val="aa"/>
                <w:noProof/>
              </w:rPr>
              <w:t>4.2.2</w:t>
            </w:r>
            <w:r>
              <w:rPr>
                <w:rFonts w:asciiTheme="minorHAnsi" w:eastAsiaTheme="minorEastAsia" w:hAnsiTheme="minorHAnsi" w:cstheme="minorBidi"/>
                <w:noProof/>
                <w:kern w:val="2"/>
              </w:rPr>
              <w:tab/>
            </w:r>
            <w:r w:rsidRPr="0075187D">
              <w:rPr>
                <w:rStyle w:val="aa"/>
                <w:noProof/>
              </w:rPr>
              <w:t>输入格式</w:t>
            </w:r>
            <w:r>
              <w:rPr>
                <w:noProof/>
                <w:webHidden/>
              </w:rPr>
              <w:tab/>
            </w:r>
            <w:r>
              <w:rPr>
                <w:noProof/>
                <w:webHidden/>
              </w:rPr>
              <w:fldChar w:fldCharType="begin"/>
            </w:r>
            <w:r>
              <w:rPr>
                <w:noProof/>
                <w:webHidden/>
              </w:rPr>
              <w:instrText xml:space="preserve"> PAGEREF _Toc533525890 \h </w:instrText>
            </w:r>
            <w:r>
              <w:rPr>
                <w:noProof/>
                <w:webHidden/>
              </w:rPr>
            </w:r>
          </w:ins>
          <w:r>
            <w:rPr>
              <w:noProof/>
              <w:webHidden/>
            </w:rPr>
            <w:fldChar w:fldCharType="separate"/>
          </w:r>
          <w:ins w:id="286" w:author="249326630@qq.com" w:date="2018-12-25T18:26:00Z">
            <w:r>
              <w:rPr>
                <w:noProof/>
                <w:webHidden/>
              </w:rPr>
              <w:t>56</w:t>
            </w:r>
            <w:r>
              <w:rPr>
                <w:noProof/>
                <w:webHidden/>
              </w:rPr>
              <w:fldChar w:fldCharType="end"/>
            </w:r>
            <w:r w:rsidRPr="0075187D">
              <w:rPr>
                <w:rStyle w:val="aa"/>
                <w:noProof/>
              </w:rPr>
              <w:fldChar w:fldCharType="end"/>
            </w:r>
          </w:ins>
        </w:p>
        <w:p w14:paraId="6A12435B" w14:textId="0C6EC63D" w:rsidR="00247EA2" w:rsidRDefault="00247EA2">
          <w:pPr>
            <w:pStyle w:val="31"/>
            <w:tabs>
              <w:tab w:val="left" w:pos="1680"/>
              <w:tab w:val="right" w:leader="dot" w:pos="8296"/>
            </w:tabs>
            <w:rPr>
              <w:ins w:id="287" w:author="249326630@qq.com" w:date="2018-12-25T18:26:00Z"/>
              <w:rFonts w:asciiTheme="minorHAnsi" w:eastAsiaTheme="minorEastAsia" w:hAnsiTheme="minorHAnsi" w:cstheme="minorBidi"/>
              <w:noProof/>
              <w:kern w:val="2"/>
            </w:rPr>
          </w:pPr>
          <w:ins w:id="288" w:author="249326630@qq.com" w:date="2018-12-25T18:26:00Z">
            <w:r w:rsidRPr="0075187D">
              <w:rPr>
                <w:rStyle w:val="aa"/>
                <w:noProof/>
              </w:rPr>
              <w:fldChar w:fldCharType="begin"/>
            </w:r>
            <w:r w:rsidRPr="0075187D">
              <w:rPr>
                <w:rStyle w:val="aa"/>
                <w:noProof/>
              </w:rPr>
              <w:instrText xml:space="preserve"> </w:instrText>
            </w:r>
            <w:r>
              <w:rPr>
                <w:noProof/>
              </w:rPr>
              <w:instrText>HYPERLINK \l "_Toc533525891"</w:instrText>
            </w:r>
            <w:r w:rsidRPr="0075187D">
              <w:rPr>
                <w:rStyle w:val="aa"/>
                <w:noProof/>
              </w:rPr>
              <w:instrText xml:space="preserve"> </w:instrText>
            </w:r>
            <w:r w:rsidRPr="0075187D">
              <w:rPr>
                <w:rStyle w:val="aa"/>
                <w:noProof/>
              </w:rPr>
            </w:r>
            <w:r w:rsidRPr="0075187D">
              <w:rPr>
                <w:rStyle w:val="aa"/>
                <w:noProof/>
              </w:rPr>
              <w:fldChar w:fldCharType="separate"/>
            </w:r>
            <w:r w:rsidRPr="0075187D">
              <w:rPr>
                <w:rStyle w:val="aa"/>
                <w:noProof/>
              </w:rPr>
              <w:t>4.2.3</w:t>
            </w:r>
            <w:r>
              <w:rPr>
                <w:rFonts w:asciiTheme="minorHAnsi" w:eastAsiaTheme="minorEastAsia" w:hAnsiTheme="minorHAnsi" w:cstheme="minorBidi"/>
                <w:noProof/>
                <w:kern w:val="2"/>
              </w:rPr>
              <w:tab/>
            </w:r>
            <w:r w:rsidRPr="0075187D">
              <w:rPr>
                <w:rStyle w:val="aa"/>
                <w:noProof/>
              </w:rPr>
              <w:t>输入举例</w:t>
            </w:r>
            <w:r>
              <w:rPr>
                <w:noProof/>
                <w:webHidden/>
              </w:rPr>
              <w:tab/>
            </w:r>
            <w:r>
              <w:rPr>
                <w:noProof/>
                <w:webHidden/>
              </w:rPr>
              <w:fldChar w:fldCharType="begin"/>
            </w:r>
            <w:r>
              <w:rPr>
                <w:noProof/>
                <w:webHidden/>
              </w:rPr>
              <w:instrText xml:space="preserve"> PAGEREF _Toc533525891 \h </w:instrText>
            </w:r>
            <w:r>
              <w:rPr>
                <w:noProof/>
                <w:webHidden/>
              </w:rPr>
            </w:r>
          </w:ins>
          <w:r>
            <w:rPr>
              <w:noProof/>
              <w:webHidden/>
            </w:rPr>
            <w:fldChar w:fldCharType="separate"/>
          </w:r>
          <w:ins w:id="289" w:author="249326630@qq.com" w:date="2018-12-25T18:26:00Z">
            <w:r>
              <w:rPr>
                <w:noProof/>
                <w:webHidden/>
              </w:rPr>
              <w:t>57</w:t>
            </w:r>
            <w:r>
              <w:rPr>
                <w:noProof/>
                <w:webHidden/>
              </w:rPr>
              <w:fldChar w:fldCharType="end"/>
            </w:r>
            <w:r w:rsidRPr="0075187D">
              <w:rPr>
                <w:rStyle w:val="aa"/>
                <w:noProof/>
              </w:rPr>
              <w:fldChar w:fldCharType="end"/>
            </w:r>
          </w:ins>
        </w:p>
        <w:p w14:paraId="59AEE0A2" w14:textId="1CC98B9A" w:rsidR="00247EA2" w:rsidRDefault="00247EA2">
          <w:pPr>
            <w:pStyle w:val="21"/>
            <w:tabs>
              <w:tab w:val="left" w:pos="1260"/>
              <w:tab w:val="right" w:leader="dot" w:pos="8296"/>
            </w:tabs>
            <w:rPr>
              <w:ins w:id="290" w:author="249326630@qq.com" w:date="2018-12-25T18:26:00Z"/>
              <w:rFonts w:asciiTheme="minorHAnsi" w:eastAsiaTheme="minorEastAsia" w:hAnsiTheme="minorHAnsi" w:cstheme="minorBidi"/>
              <w:noProof/>
              <w:kern w:val="2"/>
            </w:rPr>
          </w:pPr>
          <w:ins w:id="291" w:author="249326630@qq.com" w:date="2018-12-25T18:26:00Z">
            <w:r w:rsidRPr="0075187D">
              <w:rPr>
                <w:rStyle w:val="aa"/>
                <w:noProof/>
              </w:rPr>
              <w:fldChar w:fldCharType="begin"/>
            </w:r>
            <w:r w:rsidRPr="0075187D">
              <w:rPr>
                <w:rStyle w:val="aa"/>
                <w:noProof/>
              </w:rPr>
              <w:instrText xml:space="preserve"> </w:instrText>
            </w:r>
            <w:r>
              <w:rPr>
                <w:noProof/>
              </w:rPr>
              <w:instrText>HYPERLINK \l "_Toc533525892"</w:instrText>
            </w:r>
            <w:r w:rsidRPr="0075187D">
              <w:rPr>
                <w:rStyle w:val="aa"/>
                <w:noProof/>
              </w:rPr>
              <w:instrText xml:space="preserve"> </w:instrText>
            </w:r>
            <w:r w:rsidRPr="0075187D">
              <w:rPr>
                <w:rStyle w:val="aa"/>
                <w:noProof/>
              </w:rPr>
            </w:r>
            <w:r w:rsidRPr="0075187D">
              <w:rPr>
                <w:rStyle w:val="aa"/>
                <w:noProof/>
              </w:rPr>
              <w:fldChar w:fldCharType="separate"/>
            </w:r>
            <w:r w:rsidRPr="0075187D">
              <w:rPr>
                <w:rStyle w:val="aa"/>
                <w:noProof/>
              </w:rPr>
              <w:t>4.3</w:t>
            </w:r>
            <w:r>
              <w:rPr>
                <w:rFonts w:asciiTheme="minorHAnsi" w:eastAsiaTheme="minorEastAsia" w:hAnsiTheme="minorHAnsi" w:cstheme="minorBidi"/>
                <w:noProof/>
                <w:kern w:val="2"/>
              </w:rPr>
              <w:tab/>
            </w:r>
            <w:r w:rsidRPr="0075187D">
              <w:rPr>
                <w:rStyle w:val="aa"/>
                <w:noProof/>
              </w:rPr>
              <w:t>输出对每项输出做出说明</w:t>
            </w:r>
            <w:r>
              <w:rPr>
                <w:noProof/>
                <w:webHidden/>
              </w:rPr>
              <w:tab/>
            </w:r>
            <w:r>
              <w:rPr>
                <w:noProof/>
                <w:webHidden/>
              </w:rPr>
              <w:fldChar w:fldCharType="begin"/>
            </w:r>
            <w:r>
              <w:rPr>
                <w:noProof/>
                <w:webHidden/>
              </w:rPr>
              <w:instrText xml:space="preserve"> PAGEREF _Toc533525892 \h </w:instrText>
            </w:r>
            <w:r>
              <w:rPr>
                <w:noProof/>
                <w:webHidden/>
              </w:rPr>
            </w:r>
          </w:ins>
          <w:r>
            <w:rPr>
              <w:noProof/>
              <w:webHidden/>
            </w:rPr>
            <w:fldChar w:fldCharType="separate"/>
          </w:r>
          <w:ins w:id="292" w:author="249326630@qq.com" w:date="2018-12-25T18:26:00Z">
            <w:r>
              <w:rPr>
                <w:noProof/>
                <w:webHidden/>
              </w:rPr>
              <w:t>57</w:t>
            </w:r>
            <w:r>
              <w:rPr>
                <w:noProof/>
                <w:webHidden/>
              </w:rPr>
              <w:fldChar w:fldCharType="end"/>
            </w:r>
            <w:r w:rsidRPr="0075187D">
              <w:rPr>
                <w:rStyle w:val="aa"/>
                <w:noProof/>
              </w:rPr>
              <w:fldChar w:fldCharType="end"/>
            </w:r>
          </w:ins>
        </w:p>
        <w:p w14:paraId="24EC9A3E" w14:textId="079028F0" w:rsidR="00247EA2" w:rsidRDefault="00247EA2">
          <w:pPr>
            <w:pStyle w:val="31"/>
            <w:tabs>
              <w:tab w:val="left" w:pos="1680"/>
              <w:tab w:val="right" w:leader="dot" w:pos="8296"/>
            </w:tabs>
            <w:rPr>
              <w:ins w:id="293" w:author="249326630@qq.com" w:date="2018-12-25T18:26:00Z"/>
              <w:rFonts w:asciiTheme="minorHAnsi" w:eastAsiaTheme="minorEastAsia" w:hAnsiTheme="minorHAnsi" w:cstheme="minorBidi"/>
              <w:noProof/>
              <w:kern w:val="2"/>
            </w:rPr>
          </w:pPr>
          <w:ins w:id="294" w:author="249326630@qq.com" w:date="2018-12-25T18:26:00Z">
            <w:r w:rsidRPr="0075187D">
              <w:rPr>
                <w:rStyle w:val="aa"/>
                <w:noProof/>
              </w:rPr>
              <w:fldChar w:fldCharType="begin"/>
            </w:r>
            <w:r w:rsidRPr="0075187D">
              <w:rPr>
                <w:rStyle w:val="aa"/>
                <w:noProof/>
              </w:rPr>
              <w:instrText xml:space="preserve"> </w:instrText>
            </w:r>
            <w:r>
              <w:rPr>
                <w:noProof/>
              </w:rPr>
              <w:instrText>HYPERLINK \l "_Toc533525893"</w:instrText>
            </w:r>
            <w:r w:rsidRPr="0075187D">
              <w:rPr>
                <w:rStyle w:val="aa"/>
                <w:noProof/>
              </w:rPr>
              <w:instrText xml:space="preserve"> </w:instrText>
            </w:r>
            <w:r w:rsidRPr="0075187D">
              <w:rPr>
                <w:rStyle w:val="aa"/>
                <w:noProof/>
              </w:rPr>
            </w:r>
            <w:r w:rsidRPr="0075187D">
              <w:rPr>
                <w:rStyle w:val="aa"/>
                <w:noProof/>
              </w:rPr>
              <w:fldChar w:fldCharType="separate"/>
            </w:r>
            <w:r w:rsidRPr="0075187D">
              <w:rPr>
                <w:rStyle w:val="aa"/>
                <w:noProof/>
              </w:rPr>
              <w:t>4.3.1</w:t>
            </w:r>
            <w:r>
              <w:rPr>
                <w:rFonts w:asciiTheme="minorHAnsi" w:eastAsiaTheme="minorEastAsia" w:hAnsiTheme="minorHAnsi" w:cstheme="minorBidi"/>
                <w:noProof/>
                <w:kern w:val="2"/>
              </w:rPr>
              <w:tab/>
            </w:r>
            <w:r w:rsidRPr="0075187D">
              <w:rPr>
                <w:rStyle w:val="aa"/>
                <w:noProof/>
              </w:rPr>
              <w:t>输出数据的现实背景</w:t>
            </w:r>
            <w:r>
              <w:rPr>
                <w:noProof/>
                <w:webHidden/>
              </w:rPr>
              <w:tab/>
            </w:r>
            <w:r>
              <w:rPr>
                <w:noProof/>
                <w:webHidden/>
              </w:rPr>
              <w:fldChar w:fldCharType="begin"/>
            </w:r>
            <w:r>
              <w:rPr>
                <w:noProof/>
                <w:webHidden/>
              </w:rPr>
              <w:instrText xml:space="preserve"> PAGEREF _Toc533525893 \h </w:instrText>
            </w:r>
            <w:r>
              <w:rPr>
                <w:noProof/>
                <w:webHidden/>
              </w:rPr>
            </w:r>
          </w:ins>
          <w:r>
            <w:rPr>
              <w:noProof/>
              <w:webHidden/>
            </w:rPr>
            <w:fldChar w:fldCharType="separate"/>
          </w:r>
          <w:ins w:id="295" w:author="249326630@qq.com" w:date="2018-12-25T18:26:00Z">
            <w:r>
              <w:rPr>
                <w:noProof/>
                <w:webHidden/>
              </w:rPr>
              <w:t>57</w:t>
            </w:r>
            <w:r>
              <w:rPr>
                <w:noProof/>
                <w:webHidden/>
              </w:rPr>
              <w:fldChar w:fldCharType="end"/>
            </w:r>
            <w:r w:rsidRPr="0075187D">
              <w:rPr>
                <w:rStyle w:val="aa"/>
                <w:noProof/>
              </w:rPr>
              <w:fldChar w:fldCharType="end"/>
            </w:r>
          </w:ins>
        </w:p>
        <w:p w14:paraId="23E60BE0" w14:textId="7924A558" w:rsidR="00247EA2" w:rsidRDefault="00247EA2">
          <w:pPr>
            <w:pStyle w:val="31"/>
            <w:tabs>
              <w:tab w:val="left" w:pos="1680"/>
              <w:tab w:val="right" w:leader="dot" w:pos="8296"/>
            </w:tabs>
            <w:rPr>
              <w:ins w:id="296" w:author="249326630@qq.com" w:date="2018-12-25T18:26:00Z"/>
              <w:rFonts w:asciiTheme="minorHAnsi" w:eastAsiaTheme="minorEastAsia" w:hAnsiTheme="minorHAnsi" w:cstheme="minorBidi"/>
              <w:noProof/>
              <w:kern w:val="2"/>
            </w:rPr>
          </w:pPr>
          <w:ins w:id="297" w:author="249326630@qq.com" w:date="2018-12-25T18:26:00Z">
            <w:r w:rsidRPr="0075187D">
              <w:rPr>
                <w:rStyle w:val="aa"/>
                <w:noProof/>
              </w:rPr>
              <w:fldChar w:fldCharType="begin"/>
            </w:r>
            <w:r w:rsidRPr="0075187D">
              <w:rPr>
                <w:rStyle w:val="aa"/>
                <w:noProof/>
              </w:rPr>
              <w:instrText xml:space="preserve"> </w:instrText>
            </w:r>
            <w:r>
              <w:rPr>
                <w:noProof/>
              </w:rPr>
              <w:instrText>HYPERLINK \l "_Toc533525894"</w:instrText>
            </w:r>
            <w:r w:rsidRPr="0075187D">
              <w:rPr>
                <w:rStyle w:val="aa"/>
                <w:noProof/>
              </w:rPr>
              <w:instrText xml:space="preserve"> </w:instrText>
            </w:r>
            <w:r w:rsidRPr="0075187D">
              <w:rPr>
                <w:rStyle w:val="aa"/>
                <w:noProof/>
              </w:rPr>
            </w:r>
            <w:r w:rsidRPr="0075187D">
              <w:rPr>
                <w:rStyle w:val="aa"/>
                <w:noProof/>
              </w:rPr>
              <w:fldChar w:fldCharType="separate"/>
            </w:r>
            <w:r w:rsidRPr="0075187D">
              <w:rPr>
                <w:rStyle w:val="aa"/>
                <w:noProof/>
              </w:rPr>
              <w:t>4.3.2</w:t>
            </w:r>
            <w:r>
              <w:rPr>
                <w:rFonts w:asciiTheme="minorHAnsi" w:eastAsiaTheme="minorEastAsia" w:hAnsiTheme="minorHAnsi" w:cstheme="minorBidi"/>
                <w:noProof/>
                <w:kern w:val="2"/>
              </w:rPr>
              <w:tab/>
            </w:r>
            <w:r w:rsidRPr="0075187D">
              <w:rPr>
                <w:rStyle w:val="aa"/>
                <w:noProof/>
              </w:rPr>
              <w:t>输出格式</w:t>
            </w:r>
            <w:r>
              <w:rPr>
                <w:noProof/>
                <w:webHidden/>
              </w:rPr>
              <w:tab/>
            </w:r>
            <w:r>
              <w:rPr>
                <w:noProof/>
                <w:webHidden/>
              </w:rPr>
              <w:fldChar w:fldCharType="begin"/>
            </w:r>
            <w:r>
              <w:rPr>
                <w:noProof/>
                <w:webHidden/>
              </w:rPr>
              <w:instrText xml:space="preserve"> PAGEREF _Toc533525894 \h </w:instrText>
            </w:r>
            <w:r>
              <w:rPr>
                <w:noProof/>
                <w:webHidden/>
              </w:rPr>
            </w:r>
          </w:ins>
          <w:r>
            <w:rPr>
              <w:noProof/>
              <w:webHidden/>
            </w:rPr>
            <w:fldChar w:fldCharType="separate"/>
          </w:r>
          <w:ins w:id="298" w:author="249326630@qq.com" w:date="2018-12-25T18:26:00Z">
            <w:r>
              <w:rPr>
                <w:noProof/>
                <w:webHidden/>
              </w:rPr>
              <w:t>57</w:t>
            </w:r>
            <w:r>
              <w:rPr>
                <w:noProof/>
                <w:webHidden/>
              </w:rPr>
              <w:fldChar w:fldCharType="end"/>
            </w:r>
            <w:r w:rsidRPr="0075187D">
              <w:rPr>
                <w:rStyle w:val="aa"/>
                <w:noProof/>
              </w:rPr>
              <w:fldChar w:fldCharType="end"/>
            </w:r>
          </w:ins>
        </w:p>
        <w:p w14:paraId="4B625190" w14:textId="7904C18E" w:rsidR="00247EA2" w:rsidRDefault="00247EA2">
          <w:pPr>
            <w:pStyle w:val="31"/>
            <w:tabs>
              <w:tab w:val="left" w:pos="1680"/>
              <w:tab w:val="right" w:leader="dot" w:pos="8296"/>
            </w:tabs>
            <w:rPr>
              <w:ins w:id="299" w:author="249326630@qq.com" w:date="2018-12-25T18:26:00Z"/>
              <w:rFonts w:asciiTheme="minorHAnsi" w:eastAsiaTheme="minorEastAsia" w:hAnsiTheme="minorHAnsi" w:cstheme="minorBidi"/>
              <w:noProof/>
              <w:kern w:val="2"/>
            </w:rPr>
          </w:pPr>
          <w:ins w:id="300" w:author="249326630@qq.com" w:date="2018-12-25T18:26:00Z">
            <w:r w:rsidRPr="0075187D">
              <w:rPr>
                <w:rStyle w:val="aa"/>
                <w:noProof/>
              </w:rPr>
              <w:fldChar w:fldCharType="begin"/>
            </w:r>
            <w:r w:rsidRPr="0075187D">
              <w:rPr>
                <w:rStyle w:val="aa"/>
                <w:noProof/>
              </w:rPr>
              <w:instrText xml:space="preserve"> </w:instrText>
            </w:r>
            <w:r>
              <w:rPr>
                <w:noProof/>
              </w:rPr>
              <w:instrText>HYPERLINK \l "_Toc533525895"</w:instrText>
            </w:r>
            <w:r w:rsidRPr="0075187D">
              <w:rPr>
                <w:rStyle w:val="aa"/>
                <w:noProof/>
              </w:rPr>
              <w:instrText xml:space="preserve"> </w:instrText>
            </w:r>
            <w:r w:rsidRPr="0075187D">
              <w:rPr>
                <w:rStyle w:val="aa"/>
                <w:noProof/>
              </w:rPr>
            </w:r>
            <w:r w:rsidRPr="0075187D">
              <w:rPr>
                <w:rStyle w:val="aa"/>
                <w:noProof/>
              </w:rPr>
              <w:fldChar w:fldCharType="separate"/>
            </w:r>
            <w:r w:rsidRPr="0075187D">
              <w:rPr>
                <w:rStyle w:val="aa"/>
                <w:noProof/>
              </w:rPr>
              <w:t>4.3.3</w:t>
            </w:r>
            <w:r>
              <w:rPr>
                <w:rFonts w:asciiTheme="minorHAnsi" w:eastAsiaTheme="minorEastAsia" w:hAnsiTheme="minorHAnsi" w:cstheme="minorBidi"/>
                <w:noProof/>
                <w:kern w:val="2"/>
              </w:rPr>
              <w:tab/>
            </w:r>
            <w:r w:rsidRPr="0075187D">
              <w:rPr>
                <w:rStyle w:val="aa"/>
                <w:noProof/>
              </w:rPr>
              <w:t>输出举例</w:t>
            </w:r>
            <w:r>
              <w:rPr>
                <w:noProof/>
                <w:webHidden/>
              </w:rPr>
              <w:tab/>
            </w:r>
            <w:r>
              <w:rPr>
                <w:noProof/>
                <w:webHidden/>
              </w:rPr>
              <w:fldChar w:fldCharType="begin"/>
            </w:r>
            <w:r>
              <w:rPr>
                <w:noProof/>
                <w:webHidden/>
              </w:rPr>
              <w:instrText xml:space="preserve"> PAGEREF _Toc533525895 \h </w:instrText>
            </w:r>
            <w:r>
              <w:rPr>
                <w:noProof/>
                <w:webHidden/>
              </w:rPr>
            </w:r>
          </w:ins>
          <w:r>
            <w:rPr>
              <w:noProof/>
              <w:webHidden/>
            </w:rPr>
            <w:fldChar w:fldCharType="separate"/>
          </w:r>
          <w:ins w:id="301" w:author="249326630@qq.com" w:date="2018-12-25T18:26:00Z">
            <w:r>
              <w:rPr>
                <w:noProof/>
                <w:webHidden/>
              </w:rPr>
              <w:t>57</w:t>
            </w:r>
            <w:r>
              <w:rPr>
                <w:noProof/>
                <w:webHidden/>
              </w:rPr>
              <w:fldChar w:fldCharType="end"/>
            </w:r>
            <w:r w:rsidRPr="0075187D">
              <w:rPr>
                <w:rStyle w:val="aa"/>
                <w:noProof/>
              </w:rPr>
              <w:fldChar w:fldCharType="end"/>
            </w:r>
          </w:ins>
        </w:p>
        <w:p w14:paraId="15DFDC34" w14:textId="0D8C8E20" w:rsidR="00247EA2" w:rsidRDefault="00247EA2">
          <w:pPr>
            <w:pStyle w:val="21"/>
            <w:tabs>
              <w:tab w:val="left" w:pos="1260"/>
              <w:tab w:val="right" w:leader="dot" w:pos="8296"/>
            </w:tabs>
            <w:rPr>
              <w:ins w:id="302" w:author="249326630@qq.com" w:date="2018-12-25T18:26:00Z"/>
              <w:rFonts w:asciiTheme="minorHAnsi" w:eastAsiaTheme="minorEastAsia" w:hAnsiTheme="minorHAnsi" w:cstheme="minorBidi"/>
              <w:noProof/>
              <w:kern w:val="2"/>
            </w:rPr>
          </w:pPr>
          <w:ins w:id="303" w:author="249326630@qq.com" w:date="2018-12-25T18:26:00Z">
            <w:r w:rsidRPr="0075187D">
              <w:rPr>
                <w:rStyle w:val="aa"/>
                <w:noProof/>
              </w:rPr>
              <w:fldChar w:fldCharType="begin"/>
            </w:r>
            <w:r w:rsidRPr="0075187D">
              <w:rPr>
                <w:rStyle w:val="aa"/>
                <w:noProof/>
              </w:rPr>
              <w:instrText xml:space="preserve"> </w:instrText>
            </w:r>
            <w:r>
              <w:rPr>
                <w:noProof/>
              </w:rPr>
              <w:instrText>HYPERLINK \l "_Toc533525896"</w:instrText>
            </w:r>
            <w:r w:rsidRPr="0075187D">
              <w:rPr>
                <w:rStyle w:val="aa"/>
                <w:noProof/>
              </w:rPr>
              <w:instrText xml:space="preserve"> </w:instrText>
            </w:r>
            <w:r w:rsidRPr="0075187D">
              <w:rPr>
                <w:rStyle w:val="aa"/>
                <w:noProof/>
              </w:rPr>
            </w:r>
            <w:r w:rsidRPr="0075187D">
              <w:rPr>
                <w:rStyle w:val="aa"/>
                <w:noProof/>
              </w:rPr>
              <w:fldChar w:fldCharType="separate"/>
            </w:r>
            <w:r w:rsidRPr="0075187D">
              <w:rPr>
                <w:rStyle w:val="aa"/>
                <w:noProof/>
              </w:rPr>
              <w:t>4.4</w:t>
            </w:r>
            <w:r>
              <w:rPr>
                <w:rFonts w:asciiTheme="minorHAnsi" w:eastAsiaTheme="minorEastAsia" w:hAnsiTheme="minorHAnsi" w:cstheme="minorBidi"/>
                <w:noProof/>
                <w:kern w:val="2"/>
              </w:rPr>
              <w:tab/>
            </w:r>
            <w:r w:rsidRPr="0075187D">
              <w:rPr>
                <w:rStyle w:val="aa"/>
                <w:noProof/>
              </w:rPr>
              <w:t>文卷查询</w:t>
            </w:r>
            <w:r>
              <w:rPr>
                <w:noProof/>
                <w:webHidden/>
              </w:rPr>
              <w:tab/>
            </w:r>
            <w:r>
              <w:rPr>
                <w:noProof/>
                <w:webHidden/>
              </w:rPr>
              <w:fldChar w:fldCharType="begin"/>
            </w:r>
            <w:r>
              <w:rPr>
                <w:noProof/>
                <w:webHidden/>
              </w:rPr>
              <w:instrText xml:space="preserve"> PAGEREF _Toc533525896 \h </w:instrText>
            </w:r>
            <w:r>
              <w:rPr>
                <w:noProof/>
                <w:webHidden/>
              </w:rPr>
            </w:r>
          </w:ins>
          <w:r>
            <w:rPr>
              <w:noProof/>
              <w:webHidden/>
            </w:rPr>
            <w:fldChar w:fldCharType="separate"/>
          </w:r>
          <w:ins w:id="304" w:author="249326630@qq.com" w:date="2018-12-25T18:26:00Z">
            <w:r>
              <w:rPr>
                <w:noProof/>
                <w:webHidden/>
              </w:rPr>
              <w:t>58</w:t>
            </w:r>
            <w:r>
              <w:rPr>
                <w:noProof/>
                <w:webHidden/>
              </w:rPr>
              <w:fldChar w:fldCharType="end"/>
            </w:r>
            <w:r w:rsidRPr="0075187D">
              <w:rPr>
                <w:rStyle w:val="aa"/>
                <w:noProof/>
              </w:rPr>
              <w:fldChar w:fldCharType="end"/>
            </w:r>
          </w:ins>
        </w:p>
        <w:p w14:paraId="480F7707" w14:textId="153D0F21" w:rsidR="00247EA2" w:rsidRDefault="00247EA2">
          <w:pPr>
            <w:pStyle w:val="21"/>
            <w:tabs>
              <w:tab w:val="left" w:pos="1260"/>
              <w:tab w:val="right" w:leader="dot" w:pos="8296"/>
            </w:tabs>
            <w:rPr>
              <w:ins w:id="305" w:author="249326630@qq.com" w:date="2018-12-25T18:26:00Z"/>
              <w:rFonts w:asciiTheme="minorHAnsi" w:eastAsiaTheme="minorEastAsia" w:hAnsiTheme="minorHAnsi" w:cstheme="minorBidi"/>
              <w:noProof/>
              <w:kern w:val="2"/>
            </w:rPr>
          </w:pPr>
          <w:ins w:id="306" w:author="249326630@qq.com" w:date="2018-12-25T18:26:00Z">
            <w:r w:rsidRPr="0075187D">
              <w:rPr>
                <w:rStyle w:val="aa"/>
                <w:noProof/>
              </w:rPr>
              <w:fldChar w:fldCharType="begin"/>
            </w:r>
            <w:r w:rsidRPr="0075187D">
              <w:rPr>
                <w:rStyle w:val="aa"/>
                <w:noProof/>
              </w:rPr>
              <w:instrText xml:space="preserve"> </w:instrText>
            </w:r>
            <w:r>
              <w:rPr>
                <w:noProof/>
              </w:rPr>
              <w:instrText>HYPERLINK \l "_Toc533525897"</w:instrText>
            </w:r>
            <w:r w:rsidRPr="0075187D">
              <w:rPr>
                <w:rStyle w:val="aa"/>
                <w:noProof/>
              </w:rPr>
              <w:instrText xml:space="preserve"> </w:instrText>
            </w:r>
            <w:r w:rsidRPr="0075187D">
              <w:rPr>
                <w:rStyle w:val="aa"/>
                <w:noProof/>
              </w:rPr>
            </w:r>
            <w:r w:rsidRPr="0075187D">
              <w:rPr>
                <w:rStyle w:val="aa"/>
                <w:noProof/>
              </w:rPr>
              <w:fldChar w:fldCharType="separate"/>
            </w:r>
            <w:r w:rsidRPr="0075187D">
              <w:rPr>
                <w:rStyle w:val="aa"/>
                <w:noProof/>
              </w:rPr>
              <w:t>4.5</w:t>
            </w:r>
            <w:r>
              <w:rPr>
                <w:rFonts w:asciiTheme="minorHAnsi" w:eastAsiaTheme="minorEastAsia" w:hAnsiTheme="minorHAnsi" w:cstheme="minorBidi"/>
                <w:noProof/>
                <w:kern w:val="2"/>
              </w:rPr>
              <w:tab/>
            </w:r>
            <w:r w:rsidRPr="0075187D">
              <w:rPr>
                <w:rStyle w:val="aa"/>
                <w:noProof/>
              </w:rPr>
              <w:t>出错处理和恢复</w:t>
            </w:r>
            <w:r>
              <w:rPr>
                <w:noProof/>
                <w:webHidden/>
              </w:rPr>
              <w:tab/>
            </w:r>
            <w:r>
              <w:rPr>
                <w:noProof/>
                <w:webHidden/>
              </w:rPr>
              <w:fldChar w:fldCharType="begin"/>
            </w:r>
            <w:r>
              <w:rPr>
                <w:noProof/>
                <w:webHidden/>
              </w:rPr>
              <w:instrText xml:space="preserve"> PAGEREF _Toc533525897 \h </w:instrText>
            </w:r>
            <w:r>
              <w:rPr>
                <w:noProof/>
                <w:webHidden/>
              </w:rPr>
            </w:r>
          </w:ins>
          <w:r>
            <w:rPr>
              <w:noProof/>
              <w:webHidden/>
            </w:rPr>
            <w:fldChar w:fldCharType="separate"/>
          </w:r>
          <w:ins w:id="307" w:author="249326630@qq.com" w:date="2018-12-25T18:26:00Z">
            <w:r>
              <w:rPr>
                <w:noProof/>
                <w:webHidden/>
              </w:rPr>
              <w:t>58</w:t>
            </w:r>
            <w:r>
              <w:rPr>
                <w:noProof/>
                <w:webHidden/>
              </w:rPr>
              <w:fldChar w:fldCharType="end"/>
            </w:r>
            <w:r w:rsidRPr="0075187D">
              <w:rPr>
                <w:rStyle w:val="aa"/>
                <w:noProof/>
              </w:rPr>
              <w:fldChar w:fldCharType="end"/>
            </w:r>
          </w:ins>
        </w:p>
        <w:p w14:paraId="145633F8" w14:textId="5405B031" w:rsidR="00247EA2" w:rsidRDefault="00247EA2">
          <w:pPr>
            <w:pStyle w:val="21"/>
            <w:tabs>
              <w:tab w:val="left" w:pos="1260"/>
              <w:tab w:val="right" w:leader="dot" w:pos="8296"/>
            </w:tabs>
            <w:rPr>
              <w:ins w:id="308" w:author="249326630@qq.com" w:date="2018-12-25T18:26:00Z"/>
              <w:rFonts w:asciiTheme="minorHAnsi" w:eastAsiaTheme="minorEastAsia" w:hAnsiTheme="minorHAnsi" w:cstheme="minorBidi"/>
              <w:noProof/>
              <w:kern w:val="2"/>
            </w:rPr>
          </w:pPr>
          <w:ins w:id="309" w:author="249326630@qq.com" w:date="2018-12-25T18:26:00Z">
            <w:r w:rsidRPr="0075187D">
              <w:rPr>
                <w:rStyle w:val="aa"/>
                <w:noProof/>
              </w:rPr>
              <w:fldChar w:fldCharType="begin"/>
            </w:r>
            <w:r w:rsidRPr="0075187D">
              <w:rPr>
                <w:rStyle w:val="aa"/>
                <w:noProof/>
              </w:rPr>
              <w:instrText xml:space="preserve"> </w:instrText>
            </w:r>
            <w:r>
              <w:rPr>
                <w:noProof/>
              </w:rPr>
              <w:instrText>HYPERLINK \l "_Toc533525898"</w:instrText>
            </w:r>
            <w:r w:rsidRPr="0075187D">
              <w:rPr>
                <w:rStyle w:val="aa"/>
                <w:noProof/>
              </w:rPr>
              <w:instrText xml:space="preserve"> </w:instrText>
            </w:r>
            <w:r w:rsidRPr="0075187D">
              <w:rPr>
                <w:rStyle w:val="aa"/>
                <w:noProof/>
              </w:rPr>
            </w:r>
            <w:r w:rsidRPr="0075187D">
              <w:rPr>
                <w:rStyle w:val="aa"/>
                <w:noProof/>
              </w:rPr>
              <w:fldChar w:fldCharType="separate"/>
            </w:r>
            <w:r w:rsidRPr="0075187D">
              <w:rPr>
                <w:rStyle w:val="aa"/>
                <w:noProof/>
              </w:rPr>
              <w:t>4.6</w:t>
            </w:r>
            <w:r>
              <w:rPr>
                <w:rFonts w:asciiTheme="minorHAnsi" w:eastAsiaTheme="minorEastAsia" w:hAnsiTheme="minorHAnsi" w:cstheme="minorBidi"/>
                <w:noProof/>
                <w:kern w:val="2"/>
              </w:rPr>
              <w:tab/>
            </w:r>
            <w:r w:rsidRPr="0075187D">
              <w:rPr>
                <w:rStyle w:val="aa"/>
                <w:noProof/>
              </w:rPr>
              <w:t>终端操作</w:t>
            </w:r>
            <w:r>
              <w:rPr>
                <w:noProof/>
                <w:webHidden/>
              </w:rPr>
              <w:tab/>
            </w:r>
            <w:r>
              <w:rPr>
                <w:noProof/>
                <w:webHidden/>
              </w:rPr>
              <w:fldChar w:fldCharType="begin"/>
            </w:r>
            <w:r>
              <w:rPr>
                <w:noProof/>
                <w:webHidden/>
              </w:rPr>
              <w:instrText xml:space="preserve"> PAGEREF _Toc533525898 \h </w:instrText>
            </w:r>
            <w:r>
              <w:rPr>
                <w:noProof/>
                <w:webHidden/>
              </w:rPr>
            </w:r>
          </w:ins>
          <w:r>
            <w:rPr>
              <w:noProof/>
              <w:webHidden/>
            </w:rPr>
            <w:fldChar w:fldCharType="separate"/>
          </w:r>
          <w:ins w:id="310" w:author="249326630@qq.com" w:date="2018-12-25T18:26:00Z">
            <w:r>
              <w:rPr>
                <w:noProof/>
                <w:webHidden/>
              </w:rPr>
              <w:t>58</w:t>
            </w:r>
            <w:r>
              <w:rPr>
                <w:noProof/>
                <w:webHidden/>
              </w:rPr>
              <w:fldChar w:fldCharType="end"/>
            </w:r>
            <w:r w:rsidRPr="0075187D">
              <w:rPr>
                <w:rStyle w:val="aa"/>
                <w:noProof/>
              </w:rPr>
              <w:fldChar w:fldCharType="end"/>
            </w:r>
          </w:ins>
        </w:p>
        <w:p w14:paraId="03A96458" w14:textId="21BF326F" w:rsidR="009E58F3" w:rsidDel="006E0992" w:rsidRDefault="009E58F3">
          <w:pPr>
            <w:pStyle w:val="12"/>
            <w:tabs>
              <w:tab w:val="right" w:leader="dot" w:pos="8296"/>
            </w:tabs>
            <w:rPr>
              <w:ins w:id="311" w:author="吴苏琪" w:date="2018-01-07T03:52:00Z"/>
              <w:del w:id="312" w:author="249326630@qq.com" w:date="2018-12-23T21:33:00Z"/>
              <w:rFonts w:asciiTheme="minorHAnsi" w:eastAsiaTheme="minorEastAsia" w:hAnsiTheme="minorHAnsi" w:cstheme="minorBidi"/>
              <w:noProof/>
              <w:kern w:val="2"/>
            </w:rPr>
          </w:pPr>
          <w:ins w:id="313" w:author="吴苏琪" w:date="2018-01-07T03:52:00Z">
            <w:del w:id="314" w:author="249326630@qq.com" w:date="2018-12-23T21:33:00Z">
              <w:r w:rsidRPr="006E0992" w:rsidDel="006E0992">
                <w:rPr>
                  <w:rStyle w:val="aa"/>
                  <w:rFonts w:ascii="Times New Roman" w:hAnsi="Times New Roman" w:cs="Times New Roman" w:hint="eastAsia"/>
                  <w:b/>
                  <w:bCs/>
                  <w:noProof/>
                  <w:kern w:val="44"/>
                </w:rPr>
                <w:lastRenderedPageBreak/>
                <w:delText>版</w:delText>
              </w:r>
              <w:r w:rsidRPr="006E0992" w:rsidDel="006E0992">
                <w:rPr>
                  <w:rStyle w:val="aa"/>
                  <w:rFonts w:ascii="Times New Roman" w:hAnsi="Times New Roman" w:cs="Times New Roman"/>
                  <w:b/>
                  <w:bCs/>
                  <w:noProof/>
                  <w:kern w:val="44"/>
                </w:rPr>
                <w:delText xml:space="preserve"> </w:delText>
              </w:r>
              <w:r w:rsidRPr="006E0992" w:rsidDel="006E0992">
                <w:rPr>
                  <w:rStyle w:val="aa"/>
                  <w:rFonts w:ascii="Times New Roman" w:hAnsi="Times New Roman" w:cs="Times New Roman" w:hint="eastAsia"/>
                  <w:b/>
                  <w:bCs/>
                  <w:noProof/>
                  <w:kern w:val="44"/>
                </w:rPr>
                <w:delText>本</w:delText>
              </w:r>
              <w:r w:rsidRPr="006E0992" w:rsidDel="006E0992">
                <w:rPr>
                  <w:rStyle w:val="aa"/>
                  <w:rFonts w:ascii="Times New Roman" w:hAnsi="Times New Roman" w:cs="Times New Roman"/>
                  <w:b/>
                  <w:bCs/>
                  <w:noProof/>
                  <w:kern w:val="44"/>
                </w:rPr>
                <w:delText xml:space="preserve"> </w:delText>
              </w:r>
              <w:r w:rsidRPr="006E0992" w:rsidDel="006E0992">
                <w:rPr>
                  <w:rStyle w:val="aa"/>
                  <w:rFonts w:ascii="Times New Roman" w:hAnsi="Times New Roman" w:cs="Times New Roman" w:hint="eastAsia"/>
                  <w:b/>
                  <w:bCs/>
                  <w:noProof/>
                  <w:kern w:val="44"/>
                </w:rPr>
                <w:delText>历</w:delText>
              </w:r>
              <w:r w:rsidRPr="006E0992" w:rsidDel="006E0992">
                <w:rPr>
                  <w:rStyle w:val="aa"/>
                  <w:rFonts w:ascii="Times New Roman" w:hAnsi="Times New Roman" w:cs="Times New Roman"/>
                  <w:b/>
                  <w:bCs/>
                  <w:noProof/>
                  <w:kern w:val="44"/>
                </w:rPr>
                <w:delText xml:space="preserve"> </w:delText>
              </w:r>
              <w:r w:rsidRPr="006E0992" w:rsidDel="006E0992">
                <w:rPr>
                  <w:rStyle w:val="aa"/>
                  <w:rFonts w:ascii="Times New Roman" w:hAnsi="Times New Roman" w:cs="Times New Roman" w:hint="eastAsia"/>
                  <w:b/>
                  <w:bCs/>
                  <w:noProof/>
                  <w:kern w:val="44"/>
                </w:rPr>
                <w:delText>史</w:delText>
              </w:r>
              <w:r w:rsidDel="006E0992">
                <w:rPr>
                  <w:noProof/>
                  <w:webHidden/>
                </w:rPr>
                <w:tab/>
                <w:delText>2</w:delText>
              </w:r>
            </w:del>
          </w:ins>
        </w:p>
        <w:p w14:paraId="147B2637" w14:textId="1B33DAF7" w:rsidR="009E58F3" w:rsidDel="006E0992" w:rsidRDefault="009E58F3">
          <w:pPr>
            <w:pStyle w:val="12"/>
            <w:tabs>
              <w:tab w:val="left" w:pos="420"/>
              <w:tab w:val="right" w:leader="dot" w:pos="8296"/>
            </w:tabs>
            <w:rPr>
              <w:ins w:id="315" w:author="吴苏琪" w:date="2018-01-07T03:52:00Z"/>
              <w:del w:id="316" w:author="249326630@qq.com" w:date="2018-12-23T21:33:00Z"/>
              <w:rFonts w:asciiTheme="minorHAnsi" w:eastAsiaTheme="minorEastAsia" w:hAnsiTheme="minorHAnsi" w:cstheme="minorBidi"/>
              <w:noProof/>
              <w:kern w:val="2"/>
            </w:rPr>
          </w:pPr>
          <w:ins w:id="317" w:author="吴苏琪" w:date="2018-01-07T03:52:00Z">
            <w:del w:id="318" w:author="249326630@qq.com" w:date="2018-12-23T21:33:00Z">
              <w:r w:rsidRPr="006E0992" w:rsidDel="006E0992">
                <w:rPr>
                  <w:rStyle w:val="aa"/>
                  <w:noProof/>
                </w:rPr>
                <w:delText>1</w:delText>
              </w:r>
              <w:r w:rsidDel="006E0992">
                <w:rPr>
                  <w:rFonts w:asciiTheme="minorHAnsi" w:eastAsiaTheme="minorEastAsia" w:hAnsiTheme="minorHAnsi" w:cstheme="minorBidi"/>
                  <w:noProof/>
                  <w:kern w:val="2"/>
                </w:rPr>
                <w:tab/>
              </w:r>
              <w:r w:rsidRPr="006E0992" w:rsidDel="006E0992">
                <w:rPr>
                  <w:rStyle w:val="aa"/>
                  <w:noProof/>
                </w:rPr>
                <w:delText>引言</w:delText>
              </w:r>
              <w:r w:rsidDel="006E0992">
                <w:rPr>
                  <w:noProof/>
                  <w:webHidden/>
                </w:rPr>
                <w:tab/>
                <w:delText>7</w:delText>
              </w:r>
            </w:del>
          </w:ins>
        </w:p>
        <w:p w14:paraId="5375BFD4" w14:textId="760CA2AC" w:rsidR="009E58F3" w:rsidDel="006E0992" w:rsidRDefault="009E58F3">
          <w:pPr>
            <w:pStyle w:val="21"/>
            <w:tabs>
              <w:tab w:val="left" w:pos="1260"/>
              <w:tab w:val="right" w:leader="dot" w:pos="8296"/>
            </w:tabs>
            <w:rPr>
              <w:ins w:id="319" w:author="吴苏琪" w:date="2018-01-07T03:52:00Z"/>
              <w:del w:id="320" w:author="249326630@qq.com" w:date="2018-12-23T21:33:00Z"/>
              <w:rFonts w:asciiTheme="minorHAnsi" w:eastAsiaTheme="minorEastAsia" w:hAnsiTheme="minorHAnsi" w:cstheme="minorBidi"/>
              <w:noProof/>
              <w:kern w:val="2"/>
            </w:rPr>
          </w:pPr>
          <w:ins w:id="321" w:author="吴苏琪" w:date="2018-01-07T03:52:00Z">
            <w:del w:id="322" w:author="249326630@qq.com" w:date="2018-12-23T21:33:00Z">
              <w:r w:rsidRPr="006E0992" w:rsidDel="006E0992">
                <w:rPr>
                  <w:rStyle w:val="aa"/>
                  <w:noProof/>
                </w:rPr>
                <w:delText>1.1</w:delText>
              </w:r>
              <w:r w:rsidDel="006E0992">
                <w:rPr>
                  <w:rFonts w:asciiTheme="minorHAnsi" w:eastAsiaTheme="minorEastAsia" w:hAnsiTheme="minorHAnsi" w:cstheme="minorBidi"/>
                  <w:noProof/>
                  <w:kern w:val="2"/>
                </w:rPr>
                <w:tab/>
              </w:r>
              <w:r w:rsidRPr="006E0992" w:rsidDel="006E0992">
                <w:rPr>
                  <w:rStyle w:val="aa"/>
                  <w:noProof/>
                </w:rPr>
                <w:delText>编写目的</w:delText>
              </w:r>
              <w:r w:rsidDel="006E0992">
                <w:rPr>
                  <w:noProof/>
                  <w:webHidden/>
                </w:rPr>
                <w:tab/>
                <w:delText>7</w:delText>
              </w:r>
            </w:del>
          </w:ins>
        </w:p>
        <w:p w14:paraId="674D1C87" w14:textId="23F3BB7E" w:rsidR="009E58F3" w:rsidDel="006E0992" w:rsidRDefault="009E58F3">
          <w:pPr>
            <w:pStyle w:val="21"/>
            <w:tabs>
              <w:tab w:val="left" w:pos="1260"/>
              <w:tab w:val="right" w:leader="dot" w:pos="8296"/>
            </w:tabs>
            <w:rPr>
              <w:ins w:id="323" w:author="吴苏琪" w:date="2018-01-07T03:52:00Z"/>
              <w:del w:id="324" w:author="249326630@qq.com" w:date="2018-12-23T21:33:00Z"/>
              <w:rFonts w:asciiTheme="minorHAnsi" w:eastAsiaTheme="minorEastAsia" w:hAnsiTheme="minorHAnsi" w:cstheme="minorBidi"/>
              <w:noProof/>
              <w:kern w:val="2"/>
            </w:rPr>
          </w:pPr>
          <w:ins w:id="325" w:author="吴苏琪" w:date="2018-01-07T03:52:00Z">
            <w:del w:id="326" w:author="249326630@qq.com" w:date="2018-12-23T21:33:00Z">
              <w:r w:rsidRPr="006E0992" w:rsidDel="006E0992">
                <w:rPr>
                  <w:rStyle w:val="aa"/>
                  <w:noProof/>
                </w:rPr>
                <w:delText>1.2</w:delText>
              </w:r>
              <w:r w:rsidDel="006E0992">
                <w:rPr>
                  <w:rFonts w:asciiTheme="minorHAnsi" w:eastAsiaTheme="minorEastAsia" w:hAnsiTheme="minorHAnsi" w:cstheme="minorBidi"/>
                  <w:noProof/>
                  <w:kern w:val="2"/>
                </w:rPr>
                <w:tab/>
              </w:r>
              <w:r w:rsidRPr="006E0992" w:rsidDel="006E0992">
                <w:rPr>
                  <w:rStyle w:val="aa"/>
                  <w:noProof/>
                </w:rPr>
                <w:delText>背景</w:delText>
              </w:r>
              <w:r w:rsidDel="006E0992">
                <w:rPr>
                  <w:noProof/>
                  <w:webHidden/>
                </w:rPr>
                <w:tab/>
                <w:delText>7</w:delText>
              </w:r>
            </w:del>
          </w:ins>
        </w:p>
        <w:p w14:paraId="144C5232" w14:textId="565E5014" w:rsidR="009E58F3" w:rsidDel="006E0992" w:rsidRDefault="009E58F3">
          <w:pPr>
            <w:pStyle w:val="31"/>
            <w:tabs>
              <w:tab w:val="left" w:pos="1680"/>
              <w:tab w:val="right" w:leader="dot" w:pos="8296"/>
            </w:tabs>
            <w:rPr>
              <w:ins w:id="327" w:author="吴苏琪" w:date="2018-01-07T03:52:00Z"/>
              <w:del w:id="328" w:author="249326630@qq.com" w:date="2018-12-23T21:33:00Z"/>
              <w:rFonts w:asciiTheme="minorHAnsi" w:eastAsiaTheme="minorEastAsia" w:hAnsiTheme="minorHAnsi" w:cstheme="minorBidi"/>
              <w:noProof/>
              <w:kern w:val="2"/>
            </w:rPr>
          </w:pPr>
          <w:ins w:id="329" w:author="吴苏琪" w:date="2018-01-07T03:52:00Z">
            <w:del w:id="330" w:author="249326630@qq.com" w:date="2018-12-23T21:33:00Z">
              <w:r w:rsidRPr="006E0992" w:rsidDel="006E0992">
                <w:rPr>
                  <w:rStyle w:val="aa"/>
                  <w:noProof/>
                </w:rPr>
                <w:delText>1.2.1</w:delText>
              </w:r>
              <w:r w:rsidDel="006E0992">
                <w:rPr>
                  <w:rFonts w:asciiTheme="minorHAnsi" w:eastAsiaTheme="minorEastAsia" w:hAnsiTheme="minorHAnsi" w:cstheme="minorBidi"/>
                  <w:noProof/>
                  <w:kern w:val="2"/>
                </w:rPr>
                <w:tab/>
              </w:r>
              <w:r w:rsidRPr="006E0992" w:rsidDel="006E0992">
                <w:rPr>
                  <w:rStyle w:val="aa"/>
                  <w:noProof/>
                </w:rPr>
                <w:delText>项目名称</w:delText>
              </w:r>
              <w:r w:rsidDel="006E0992">
                <w:rPr>
                  <w:noProof/>
                  <w:webHidden/>
                </w:rPr>
                <w:tab/>
                <w:delText>7</w:delText>
              </w:r>
            </w:del>
          </w:ins>
        </w:p>
        <w:p w14:paraId="4EF9F1E6" w14:textId="5C948819" w:rsidR="009E58F3" w:rsidDel="006E0992" w:rsidRDefault="009E58F3">
          <w:pPr>
            <w:pStyle w:val="31"/>
            <w:tabs>
              <w:tab w:val="left" w:pos="1680"/>
              <w:tab w:val="right" w:leader="dot" w:pos="8296"/>
            </w:tabs>
            <w:rPr>
              <w:ins w:id="331" w:author="吴苏琪" w:date="2018-01-07T03:52:00Z"/>
              <w:del w:id="332" w:author="249326630@qq.com" w:date="2018-12-23T21:33:00Z"/>
              <w:rFonts w:asciiTheme="minorHAnsi" w:eastAsiaTheme="minorEastAsia" w:hAnsiTheme="minorHAnsi" w:cstheme="minorBidi"/>
              <w:noProof/>
              <w:kern w:val="2"/>
            </w:rPr>
          </w:pPr>
          <w:ins w:id="333" w:author="吴苏琪" w:date="2018-01-07T03:52:00Z">
            <w:del w:id="334" w:author="249326630@qq.com" w:date="2018-12-23T21:33:00Z">
              <w:r w:rsidRPr="006E0992" w:rsidDel="006E0992">
                <w:rPr>
                  <w:rStyle w:val="aa"/>
                  <w:noProof/>
                </w:rPr>
                <w:delText>1.2.2</w:delText>
              </w:r>
              <w:r w:rsidDel="006E0992">
                <w:rPr>
                  <w:rFonts w:asciiTheme="minorHAnsi" w:eastAsiaTheme="minorEastAsia" w:hAnsiTheme="minorHAnsi" w:cstheme="minorBidi"/>
                  <w:noProof/>
                  <w:kern w:val="2"/>
                </w:rPr>
                <w:tab/>
              </w:r>
              <w:r w:rsidRPr="006E0992" w:rsidDel="006E0992">
                <w:rPr>
                  <w:rStyle w:val="aa"/>
                  <w:noProof/>
                </w:rPr>
                <w:delText>项目提出者</w:delText>
              </w:r>
              <w:r w:rsidDel="006E0992">
                <w:rPr>
                  <w:noProof/>
                  <w:webHidden/>
                </w:rPr>
                <w:tab/>
                <w:delText>7</w:delText>
              </w:r>
            </w:del>
          </w:ins>
        </w:p>
        <w:p w14:paraId="65C1E50F" w14:textId="5BC73E0A" w:rsidR="009E58F3" w:rsidDel="006E0992" w:rsidRDefault="009E58F3">
          <w:pPr>
            <w:pStyle w:val="31"/>
            <w:tabs>
              <w:tab w:val="left" w:pos="1680"/>
              <w:tab w:val="right" w:leader="dot" w:pos="8296"/>
            </w:tabs>
            <w:rPr>
              <w:ins w:id="335" w:author="吴苏琪" w:date="2018-01-07T03:52:00Z"/>
              <w:del w:id="336" w:author="249326630@qq.com" w:date="2018-12-23T21:33:00Z"/>
              <w:rFonts w:asciiTheme="minorHAnsi" w:eastAsiaTheme="minorEastAsia" w:hAnsiTheme="minorHAnsi" w:cstheme="minorBidi"/>
              <w:noProof/>
              <w:kern w:val="2"/>
            </w:rPr>
          </w:pPr>
          <w:ins w:id="337" w:author="吴苏琪" w:date="2018-01-07T03:52:00Z">
            <w:del w:id="338" w:author="249326630@qq.com" w:date="2018-12-23T21:33:00Z">
              <w:r w:rsidRPr="006E0992" w:rsidDel="006E0992">
                <w:rPr>
                  <w:rStyle w:val="aa"/>
                  <w:noProof/>
                </w:rPr>
                <w:delText>1.2.3</w:delText>
              </w:r>
              <w:r w:rsidDel="006E0992">
                <w:rPr>
                  <w:rFonts w:asciiTheme="minorHAnsi" w:eastAsiaTheme="minorEastAsia" w:hAnsiTheme="minorHAnsi" w:cstheme="minorBidi"/>
                  <w:noProof/>
                  <w:kern w:val="2"/>
                </w:rPr>
                <w:tab/>
              </w:r>
              <w:r w:rsidRPr="006E0992" w:rsidDel="006E0992">
                <w:rPr>
                  <w:rStyle w:val="aa"/>
                  <w:noProof/>
                </w:rPr>
                <w:delText>项目开发团队</w:delText>
              </w:r>
              <w:r w:rsidDel="006E0992">
                <w:rPr>
                  <w:noProof/>
                  <w:webHidden/>
                </w:rPr>
                <w:tab/>
                <w:delText>7</w:delText>
              </w:r>
            </w:del>
          </w:ins>
        </w:p>
        <w:p w14:paraId="5A7D6EDA" w14:textId="00051694" w:rsidR="009E58F3" w:rsidDel="006E0992" w:rsidRDefault="009E58F3">
          <w:pPr>
            <w:pStyle w:val="12"/>
            <w:tabs>
              <w:tab w:val="left" w:pos="420"/>
              <w:tab w:val="right" w:leader="dot" w:pos="8296"/>
            </w:tabs>
            <w:rPr>
              <w:ins w:id="339" w:author="吴苏琪" w:date="2018-01-07T03:52:00Z"/>
              <w:del w:id="340" w:author="249326630@qq.com" w:date="2018-12-23T21:33:00Z"/>
              <w:rFonts w:asciiTheme="minorHAnsi" w:eastAsiaTheme="minorEastAsia" w:hAnsiTheme="minorHAnsi" w:cstheme="minorBidi"/>
              <w:noProof/>
              <w:kern w:val="2"/>
            </w:rPr>
          </w:pPr>
          <w:ins w:id="341" w:author="吴苏琪" w:date="2018-01-07T03:52:00Z">
            <w:del w:id="342" w:author="249326630@qq.com" w:date="2018-12-23T21:33:00Z">
              <w:r w:rsidRPr="006E0992" w:rsidDel="006E0992">
                <w:rPr>
                  <w:rStyle w:val="aa"/>
                  <w:noProof/>
                </w:rPr>
                <w:delText>2</w:delText>
              </w:r>
              <w:r w:rsidDel="006E0992">
                <w:rPr>
                  <w:rFonts w:asciiTheme="minorHAnsi" w:eastAsiaTheme="minorEastAsia" w:hAnsiTheme="minorHAnsi" w:cstheme="minorBidi"/>
                  <w:noProof/>
                  <w:kern w:val="2"/>
                </w:rPr>
                <w:tab/>
              </w:r>
              <w:r w:rsidRPr="006E0992" w:rsidDel="006E0992">
                <w:rPr>
                  <w:rStyle w:val="aa"/>
                  <w:noProof/>
                </w:rPr>
                <w:delText>用途</w:delText>
              </w:r>
              <w:r w:rsidDel="006E0992">
                <w:rPr>
                  <w:noProof/>
                  <w:webHidden/>
                </w:rPr>
                <w:tab/>
                <w:delText>8</w:delText>
              </w:r>
            </w:del>
          </w:ins>
        </w:p>
        <w:p w14:paraId="19128B72" w14:textId="146542C2" w:rsidR="009E58F3" w:rsidDel="006E0992" w:rsidRDefault="009E58F3">
          <w:pPr>
            <w:pStyle w:val="21"/>
            <w:tabs>
              <w:tab w:val="left" w:pos="1260"/>
              <w:tab w:val="right" w:leader="dot" w:pos="8296"/>
            </w:tabs>
            <w:rPr>
              <w:ins w:id="343" w:author="吴苏琪" w:date="2018-01-07T03:52:00Z"/>
              <w:del w:id="344" w:author="249326630@qq.com" w:date="2018-12-23T21:33:00Z"/>
              <w:rFonts w:asciiTheme="minorHAnsi" w:eastAsiaTheme="minorEastAsia" w:hAnsiTheme="minorHAnsi" w:cstheme="minorBidi"/>
              <w:noProof/>
              <w:kern w:val="2"/>
            </w:rPr>
          </w:pPr>
          <w:ins w:id="345" w:author="吴苏琪" w:date="2018-01-07T03:52:00Z">
            <w:del w:id="346" w:author="249326630@qq.com" w:date="2018-12-23T21:33:00Z">
              <w:r w:rsidRPr="006E0992" w:rsidDel="006E0992">
                <w:rPr>
                  <w:rStyle w:val="aa"/>
                  <w:noProof/>
                </w:rPr>
                <w:delText>2.1</w:delText>
              </w:r>
              <w:r w:rsidDel="006E0992">
                <w:rPr>
                  <w:rFonts w:asciiTheme="minorHAnsi" w:eastAsiaTheme="minorEastAsia" w:hAnsiTheme="minorHAnsi" w:cstheme="minorBidi"/>
                  <w:noProof/>
                  <w:kern w:val="2"/>
                </w:rPr>
                <w:tab/>
              </w:r>
              <w:r w:rsidRPr="006E0992" w:rsidDel="006E0992">
                <w:rPr>
                  <w:rStyle w:val="aa"/>
                  <w:noProof/>
                </w:rPr>
                <w:delText>功能</w:delText>
              </w:r>
              <w:r w:rsidDel="006E0992">
                <w:rPr>
                  <w:noProof/>
                  <w:webHidden/>
                </w:rPr>
                <w:tab/>
                <w:delText>8</w:delText>
              </w:r>
            </w:del>
          </w:ins>
        </w:p>
        <w:p w14:paraId="777C5D9E" w14:textId="0A85C87B" w:rsidR="009E58F3" w:rsidDel="006E0992" w:rsidRDefault="009E58F3">
          <w:pPr>
            <w:pStyle w:val="31"/>
            <w:tabs>
              <w:tab w:val="left" w:pos="1680"/>
              <w:tab w:val="right" w:leader="dot" w:pos="8296"/>
            </w:tabs>
            <w:rPr>
              <w:ins w:id="347" w:author="吴苏琪" w:date="2018-01-07T03:52:00Z"/>
              <w:del w:id="348" w:author="249326630@qq.com" w:date="2018-12-23T21:33:00Z"/>
              <w:rFonts w:asciiTheme="minorHAnsi" w:eastAsiaTheme="minorEastAsia" w:hAnsiTheme="minorHAnsi" w:cstheme="minorBidi"/>
              <w:noProof/>
              <w:kern w:val="2"/>
            </w:rPr>
          </w:pPr>
          <w:ins w:id="349" w:author="吴苏琪" w:date="2018-01-07T03:52:00Z">
            <w:del w:id="350" w:author="249326630@qq.com" w:date="2018-12-23T21:33:00Z">
              <w:r w:rsidRPr="006E0992" w:rsidDel="006E0992">
                <w:rPr>
                  <w:rStyle w:val="aa"/>
                  <w:noProof/>
                </w:rPr>
                <w:delText>2.1.1</w:delText>
              </w:r>
              <w:r w:rsidDel="006E0992">
                <w:rPr>
                  <w:rFonts w:asciiTheme="minorHAnsi" w:eastAsiaTheme="minorEastAsia" w:hAnsiTheme="minorHAnsi" w:cstheme="minorBidi"/>
                  <w:noProof/>
                  <w:kern w:val="2"/>
                </w:rPr>
                <w:tab/>
              </w:r>
              <w:r w:rsidRPr="006E0992" w:rsidDel="006E0992">
                <w:rPr>
                  <w:rStyle w:val="aa"/>
                  <w:noProof/>
                </w:rPr>
                <w:delText>未登录状态首页</w:delText>
              </w:r>
              <w:r w:rsidDel="006E0992">
                <w:rPr>
                  <w:noProof/>
                  <w:webHidden/>
                </w:rPr>
                <w:tab/>
                <w:delText>8</w:delText>
              </w:r>
            </w:del>
          </w:ins>
        </w:p>
        <w:p w14:paraId="792061FE" w14:textId="0AA9596B" w:rsidR="009E58F3" w:rsidDel="006E0992" w:rsidRDefault="009E58F3">
          <w:pPr>
            <w:pStyle w:val="31"/>
            <w:tabs>
              <w:tab w:val="left" w:pos="1680"/>
              <w:tab w:val="right" w:leader="dot" w:pos="8296"/>
            </w:tabs>
            <w:rPr>
              <w:ins w:id="351" w:author="吴苏琪" w:date="2018-01-07T03:52:00Z"/>
              <w:del w:id="352" w:author="249326630@qq.com" w:date="2018-12-23T21:33:00Z"/>
              <w:rFonts w:asciiTheme="minorHAnsi" w:eastAsiaTheme="minorEastAsia" w:hAnsiTheme="minorHAnsi" w:cstheme="minorBidi"/>
              <w:noProof/>
              <w:kern w:val="2"/>
            </w:rPr>
          </w:pPr>
          <w:ins w:id="353" w:author="吴苏琪" w:date="2018-01-07T03:52:00Z">
            <w:del w:id="354" w:author="249326630@qq.com" w:date="2018-12-23T21:33:00Z">
              <w:r w:rsidRPr="006E0992" w:rsidDel="006E0992">
                <w:rPr>
                  <w:rStyle w:val="aa"/>
                  <w:noProof/>
                </w:rPr>
                <w:delText>2.1.2</w:delText>
              </w:r>
              <w:r w:rsidDel="006E0992">
                <w:rPr>
                  <w:rFonts w:asciiTheme="minorHAnsi" w:eastAsiaTheme="minorEastAsia" w:hAnsiTheme="minorHAnsi" w:cstheme="minorBidi"/>
                  <w:noProof/>
                  <w:kern w:val="2"/>
                </w:rPr>
                <w:tab/>
              </w:r>
              <w:r w:rsidRPr="006E0992" w:rsidDel="006E0992">
                <w:rPr>
                  <w:rStyle w:val="aa"/>
                  <w:noProof/>
                </w:rPr>
                <w:delText>如何注册</w:delText>
              </w:r>
              <w:r w:rsidDel="006E0992">
                <w:rPr>
                  <w:noProof/>
                  <w:webHidden/>
                </w:rPr>
                <w:tab/>
                <w:delText>10</w:delText>
              </w:r>
            </w:del>
          </w:ins>
        </w:p>
        <w:p w14:paraId="6A5C472E" w14:textId="74853003" w:rsidR="009E58F3" w:rsidDel="006E0992" w:rsidRDefault="009E58F3">
          <w:pPr>
            <w:pStyle w:val="31"/>
            <w:tabs>
              <w:tab w:val="left" w:pos="1680"/>
              <w:tab w:val="right" w:leader="dot" w:pos="8296"/>
            </w:tabs>
            <w:rPr>
              <w:ins w:id="355" w:author="吴苏琪" w:date="2018-01-07T03:52:00Z"/>
              <w:del w:id="356" w:author="249326630@qq.com" w:date="2018-12-23T21:33:00Z"/>
              <w:rFonts w:asciiTheme="minorHAnsi" w:eastAsiaTheme="minorEastAsia" w:hAnsiTheme="minorHAnsi" w:cstheme="minorBidi"/>
              <w:noProof/>
              <w:kern w:val="2"/>
            </w:rPr>
          </w:pPr>
          <w:ins w:id="357" w:author="吴苏琪" w:date="2018-01-07T03:52:00Z">
            <w:del w:id="358" w:author="249326630@qq.com" w:date="2018-12-23T21:33:00Z">
              <w:r w:rsidRPr="006E0992" w:rsidDel="006E0992">
                <w:rPr>
                  <w:rStyle w:val="aa"/>
                  <w:noProof/>
                </w:rPr>
                <w:delText>2.1.3</w:delText>
              </w:r>
              <w:r w:rsidDel="006E0992">
                <w:rPr>
                  <w:rFonts w:asciiTheme="minorHAnsi" w:eastAsiaTheme="minorEastAsia" w:hAnsiTheme="minorHAnsi" w:cstheme="minorBidi"/>
                  <w:noProof/>
                  <w:kern w:val="2"/>
                </w:rPr>
                <w:tab/>
              </w:r>
              <w:r w:rsidRPr="006E0992" w:rsidDel="006E0992">
                <w:rPr>
                  <w:rStyle w:val="aa"/>
                  <w:noProof/>
                </w:rPr>
                <w:delText>如何登录</w:delText>
              </w:r>
              <w:r w:rsidDel="006E0992">
                <w:rPr>
                  <w:noProof/>
                  <w:webHidden/>
                </w:rPr>
                <w:tab/>
                <w:delText>12</w:delText>
              </w:r>
            </w:del>
          </w:ins>
        </w:p>
        <w:p w14:paraId="71239DEE" w14:textId="63827886" w:rsidR="009E58F3" w:rsidDel="006E0992" w:rsidRDefault="009E58F3">
          <w:pPr>
            <w:pStyle w:val="31"/>
            <w:tabs>
              <w:tab w:val="left" w:pos="1680"/>
              <w:tab w:val="right" w:leader="dot" w:pos="8296"/>
            </w:tabs>
            <w:rPr>
              <w:ins w:id="359" w:author="吴苏琪" w:date="2018-01-07T03:52:00Z"/>
              <w:del w:id="360" w:author="249326630@qq.com" w:date="2018-12-23T21:33:00Z"/>
              <w:rFonts w:asciiTheme="minorHAnsi" w:eastAsiaTheme="minorEastAsia" w:hAnsiTheme="minorHAnsi" w:cstheme="minorBidi"/>
              <w:noProof/>
              <w:kern w:val="2"/>
            </w:rPr>
          </w:pPr>
          <w:ins w:id="361" w:author="吴苏琪" w:date="2018-01-07T03:52:00Z">
            <w:del w:id="362" w:author="249326630@qq.com" w:date="2018-12-23T21:33:00Z">
              <w:r w:rsidRPr="006E0992" w:rsidDel="006E0992">
                <w:rPr>
                  <w:rStyle w:val="aa"/>
                  <w:noProof/>
                </w:rPr>
                <w:delText>2.1.4</w:delText>
              </w:r>
              <w:r w:rsidDel="006E0992">
                <w:rPr>
                  <w:rFonts w:asciiTheme="minorHAnsi" w:eastAsiaTheme="minorEastAsia" w:hAnsiTheme="minorHAnsi" w:cstheme="minorBidi"/>
                  <w:noProof/>
                  <w:kern w:val="2"/>
                </w:rPr>
                <w:tab/>
              </w:r>
              <w:r w:rsidRPr="006E0992" w:rsidDel="006E0992">
                <w:rPr>
                  <w:rStyle w:val="aa"/>
                  <w:noProof/>
                </w:rPr>
                <w:delText>找回密码</w:delText>
              </w:r>
              <w:r w:rsidDel="006E0992">
                <w:rPr>
                  <w:noProof/>
                  <w:webHidden/>
                </w:rPr>
                <w:tab/>
                <w:delText>14</w:delText>
              </w:r>
            </w:del>
          </w:ins>
        </w:p>
        <w:p w14:paraId="7E6E94B7" w14:textId="387DE081" w:rsidR="009E58F3" w:rsidDel="006E0992" w:rsidRDefault="009E58F3">
          <w:pPr>
            <w:pStyle w:val="31"/>
            <w:tabs>
              <w:tab w:val="left" w:pos="1680"/>
              <w:tab w:val="right" w:leader="dot" w:pos="8296"/>
            </w:tabs>
            <w:rPr>
              <w:ins w:id="363" w:author="吴苏琪" w:date="2018-01-07T03:52:00Z"/>
              <w:del w:id="364" w:author="249326630@qq.com" w:date="2018-12-23T21:33:00Z"/>
              <w:rFonts w:asciiTheme="minorHAnsi" w:eastAsiaTheme="minorEastAsia" w:hAnsiTheme="minorHAnsi" w:cstheme="minorBidi"/>
              <w:noProof/>
              <w:kern w:val="2"/>
            </w:rPr>
          </w:pPr>
          <w:ins w:id="365" w:author="吴苏琪" w:date="2018-01-07T03:52:00Z">
            <w:del w:id="366" w:author="249326630@qq.com" w:date="2018-12-23T21:33:00Z">
              <w:r w:rsidRPr="006E0992" w:rsidDel="006E0992">
                <w:rPr>
                  <w:rStyle w:val="aa"/>
                  <w:noProof/>
                </w:rPr>
                <w:delText>2.1.5</w:delText>
              </w:r>
              <w:r w:rsidDel="006E0992">
                <w:rPr>
                  <w:rFonts w:asciiTheme="minorHAnsi" w:eastAsiaTheme="minorEastAsia" w:hAnsiTheme="minorHAnsi" w:cstheme="minorBidi"/>
                  <w:noProof/>
                  <w:kern w:val="2"/>
                </w:rPr>
                <w:tab/>
              </w:r>
              <w:r w:rsidRPr="006E0992" w:rsidDel="006E0992">
                <w:rPr>
                  <w:rStyle w:val="aa"/>
                  <w:noProof/>
                </w:rPr>
                <w:delText>成功登录首页</w:delText>
              </w:r>
              <w:r w:rsidDel="006E0992">
                <w:rPr>
                  <w:noProof/>
                  <w:webHidden/>
                </w:rPr>
                <w:tab/>
                <w:delText>16</w:delText>
              </w:r>
            </w:del>
          </w:ins>
        </w:p>
        <w:p w14:paraId="734C27FD" w14:textId="74BB1DA2" w:rsidR="009E58F3" w:rsidDel="006E0992" w:rsidRDefault="009E58F3">
          <w:pPr>
            <w:pStyle w:val="31"/>
            <w:tabs>
              <w:tab w:val="left" w:pos="1680"/>
              <w:tab w:val="right" w:leader="dot" w:pos="8296"/>
            </w:tabs>
            <w:rPr>
              <w:ins w:id="367" w:author="吴苏琪" w:date="2018-01-07T03:52:00Z"/>
              <w:del w:id="368" w:author="249326630@qq.com" w:date="2018-12-23T21:33:00Z"/>
              <w:rFonts w:asciiTheme="minorHAnsi" w:eastAsiaTheme="minorEastAsia" w:hAnsiTheme="minorHAnsi" w:cstheme="minorBidi"/>
              <w:noProof/>
              <w:kern w:val="2"/>
            </w:rPr>
          </w:pPr>
          <w:ins w:id="369" w:author="吴苏琪" w:date="2018-01-07T03:52:00Z">
            <w:del w:id="370" w:author="249326630@qq.com" w:date="2018-12-23T21:33:00Z">
              <w:r w:rsidRPr="006E0992" w:rsidDel="006E0992">
                <w:rPr>
                  <w:rStyle w:val="aa"/>
                  <w:noProof/>
                </w:rPr>
                <w:delText>2.1.6</w:delText>
              </w:r>
              <w:r w:rsidDel="006E0992">
                <w:rPr>
                  <w:rFonts w:asciiTheme="minorHAnsi" w:eastAsiaTheme="minorEastAsia" w:hAnsiTheme="minorHAnsi" w:cstheme="minorBidi"/>
                  <w:noProof/>
                  <w:kern w:val="2"/>
                </w:rPr>
                <w:tab/>
              </w:r>
              <w:r w:rsidRPr="006E0992" w:rsidDel="006E0992">
                <w:rPr>
                  <w:rStyle w:val="aa"/>
                  <w:noProof/>
                </w:rPr>
                <w:delText>导航栏</w:delText>
              </w:r>
              <w:r w:rsidDel="006E0992">
                <w:rPr>
                  <w:noProof/>
                  <w:webHidden/>
                </w:rPr>
                <w:tab/>
                <w:delText>19</w:delText>
              </w:r>
            </w:del>
          </w:ins>
        </w:p>
        <w:p w14:paraId="4BA70A53" w14:textId="7D34846B" w:rsidR="009E58F3" w:rsidDel="006E0992" w:rsidRDefault="009E58F3">
          <w:pPr>
            <w:pStyle w:val="31"/>
            <w:tabs>
              <w:tab w:val="left" w:pos="1680"/>
              <w:tab w:val="right" w:leader="dot" w:pos="8296"/>
            </w:tabs>
            <w:rPr>
              <w:ins w:id="371" w:author="吴苏琪" w:date="2018-01-07T03:52:00Z"/>
              <w:del w:id="372" w:author="249326630@qq.com" w:date="2018-12-23T21:33:00Z"/>
              <w:rFonts w:asciiTheme="minorHAnsi" w:eastAsiaTheme="minorEastAsia" w:hAnsiTheme="minorHAnsi" w:cstheme="minorBidi"/>
              <w:noProof/>
              <w:kern w:val="2"/>
            </w:rPr>
          </w:pPr>
          <w:ins w:id="373" w:author="吴苏琪" w:date="2018-01-07T03:52:00Z">
            <w:del w:id="374" w:author="249326630@qq.com" w:date="2018-12-23T21:33:00Z">
              <w:r w:rsidRPr="006E0992" w:rsidDel="006E0992">
                <w:rPr>
                  <w:rStyle w:val="aa"/>
                  <w:noProof/>
                </w:rPr>
                <w:delText>2.1.7</w:delText>
              </w:r>
              <w:r w:rsidDel="006E0992">
                <w:rPr>
                  <w:rFonts w:asciiTheme="minorHAnsi" w:eastAsiaTheme="minorEastAsia" w:hAnsiTheme="minorHAnsi" w:cstheme="minorBidi"/>
                  <w:noProof/>
                  <w:kern w:val="2"/>
                </w:rPr>
                <w:tab/>
              </w:r>
              <w:r w:rsidRPr="006E0992" w:rsidDel="006E0992">
                <w:rPr>
                  <w:rStyle w:val="aa"/>
                  <w:noProof/>
                </w:rPr>
                <w:delText>页脚</w:delText>
              </w:r>
              <w:r w:rsidDel="006E0992">
                <w:rPr>
                  <w:noProof/>
                  <w:webHidden/>
                </w:rPr>
                <w:tab/>
                <w:delText>21</w:delText>
              </w:r>
            </w:del>
          </w:ins>
        </w:p>
        <w:p w14:paraId="6243DDE7" w14:textId="24B88E32" w:rsidR="009E58F3" w:rsidDel="006E0992" w:rsidRDefault="009E58F3">
          <w:pPr>
            <w:pStyle w:val="31"/>
            <w:tabs>
              <w:tab w:val="left" w:pos="1680"/>
              <w:tab w:val="right" w:leader="dot" w:pos="8296"/>
            </w:tabs>
            <w:rPr>
              <w:ins w:id="375" w:author="吴苏琪" w:date="2018-01-07T03:52:00Z"/>
              <w:del w:id="376" w:author="249326630@qq.com" w:date="2018-12-23T21:33:00Z"/>
              <w:rFonts w:asciiTheme="minorHAnsi" w:eastAsiaTheme="minorEastAsia" w:hAnsiTheme="minorHAnsi" w:cstheme="minorBidi"/>
              <w:noProof/>
              <w:kern w:val="2"/>
            </w:rPr>
          </w:pPr>
          <w:ins w:id="377" w:author="吴苏琪" w:date="2018-01-07T03:52:00Z">
            <w:del w:id="378" w:author="249326630@qq.com" w:date="2018-12-23T21:33:00Z">
              <w:r w:rsidRPr="006E0992" w:rsidDel="006E0992">
                <w:rPr>
                  <w:rStyle w:val="aa"/>
                  <w:noProof/>
                </w:rPr>
                <w:delText>2.1.8</w:delText>
              </w:r>
              <w:r w:rsidDel="006E0992">
                <w:rPr>
                  <w:rFonts w:asciiTheme="minorHAnsi" w:eastAsiaTheme="minorEastAsia" w:hAnsiTheme="minorHAnsi" w:cstheme="minorBidi"/>
                  <w:noProof/>
                  <w:kern w:val="2"/>
                </w:rPr>
                <w:tab/>
              </w:r>
              <w:r w:rsidRPr="006E0992" w:rsidDel="006E0992">
                <w:rPr>
                  <w:rStyle w:val="aa"/>
                  <w:noProof/>
                </w:rPr>
                <w:delText>查看具体通知</w:delText>
              </w:r>
              <w:r w:rsidDel="006E0992">
                <w:rPr>
                  <w:noProof/>
                  <w:webHidden/>
                </w:rPr>
                <w:tab/>
                <w:delText>21</w:delText>
              </w:r>
            </w:del>
          </w:ins>
        </w:p>
        <w:p w14:paraId="60A4D942" w14:textId="3094DE06" w:rsidR="009E58F3" w:rsidDel="006E0992" w:rsidRDefault="009E58F3">
          <w:pPr>
            <w:pStyle w:val="31"/>
            <w:tabs>
              <w:tab w:val="left" w:pos="1680"/>
              <w:tab w:val="right" w:leader="dot" w:pos="8296"/>
            </w:tabs>
            <w:rPr>
              <w:ins w:id="379" w:author="吴苏琪" w:date="2018-01-07T03:52:00Z"/>
              <w:del w:id="380" w:author="249326630@qq.com" w:date="2018-12-23T21:33:00Z"/>
              <w:rFonts w:asciiTheme="minorHAnsi" w:eastAsiaTheme="minorEastAsia" w:hAnsiTheme="minorHAnsi" w:cstheme="minorBidi"/>
              <w:noProof/>
              <w:kern w:val="2"/>
            </w:rPr>
          </w:pPr>
          <w:ins w:id="381" w:author="吴苏琪" w:date="2018-01-07T03:52:00Z">
            <w:del w:id="382" w:author="249326630@qq.com" w:date="2018-12-23T21:33:00Z">
              <w:r w:rsidRPr="006E0992" w:rsidDel="006E0992">
                <w:rPr>
                  <w:rStyle w:val="aa"/>
                  <w:noProof/>
                </w:rPr>
                <w:delText>2.1.9</w:delText>
              </w:r>
              <w:r w:rsidDel="006E0992">
                <w:rPr>
                  <w:rFonts w:asciiTheme="minorHAnsi" w:eastAsiaTheme="minorEastAsia" w:hAnsiTheme="minorHAnsi" w:cstheme="minorBidi"/>
                  <w:noProof/>
                  <w:kern w:val="2"/>
                </w:rPr>
                <w:tab/>
              </w:r>
              <w:r w:rsidRPr="006E0992" w:rsidDel="006E0992">
                <w:rPr>
                  <w:rStyle w:val="aa"/>
                  <w:noProof/>
                </w:rPr>
                <w:delText>退出登录</w:delText>
              </w:r>
              <w:r w:rsidDel="006E0992">
                <w:rPr>
                  <w:noProof/>
                  <w:webHidden/>
                </w:rPr>
                <w:tab/>
                <w:delText>22</w:delText>
              </w:r>
            </w:del>
          </w:ins>
        </w:p>
        <w:p w14:paraId="2F2F99DC" w14:textId="4C0ABF72" w:rsidR="009E58F3" w:rsidDel="006E0992" w:rsidRDefault="009E58F3">
          <w:pPr>
            <w:pStyle w:val="31"/>
            <w:tabs>
              <w:tab w:val="left" w:pos="2100"/>
              <w:tab w:val="right" w:leader="dot" w:pos="8296"/>
            </w:tabs>
            <w:rPr>
              <w:ins w:id="383" w:author="吴苏琪" w:date="2018-01-07T03:52:00Z"/>
              <w:del w:id="384" w:author="249326630@qq.com" w:date="2018-12-23T21:33:00Z"/>
              <w:rFonts w:asciiTheme="minorHAnsi" w:eastAsiaTheme="minorEastAsia" w:hAnsiTheme="minorHAnsi" w:cstheme="minorBidi"/>
              <w:noProof/>
              <w:kern w:val="2"/>
            </w:rPr>
          </w:pPr>
          <w:ins w:id="385" w:author="吴苏琪" w:date="2018-01-07T03:52:00Z">
            <w:del w:id="386" w:author="249326630@qq.com" w:date="2018-12-23T21:33:00Z">
              <w:r w:rsidRPr="006E0992" w:rsidDel="006E0992">
                <w:rPr>
                  <w:rStyle w:val="aa"/>
                  <w:noProof/>
                </w:rPr>
                <w:delText>2.1.10</w:delText>
              </w:r>
              <w:r w:rsidDel="006E0992">
                <w:rPr>
                  <w:rFonts w:asciiTheme="minorHAnsi" w:eastAsiaTheme="minorEastAsia" w:hAnsiTheme="minorHAnsi" w:cstheme="minorBidi"/>
                  <w:noProof/>
                  <w:kern w:val="2"/>
                </w:rPr>
                <w:tab/>
              </w:r>
              <w:r w:rsidRPr="006E0992" w:rsidDel="006E0992">
                <w:rPr>
                  <w:rStyle w:val="aa"/>
                  <w:noProof/>
                </w:rPr>
                <w:delText>个人中心</w:delText>
              </w:r>
              <w:r w:rsidDel="006E0992">
                <w:rPr>
                  <w:noProof/>
                  <w:webHidden/>
                </w:rPr>
                <w:tab/>
                <w:delText>23</w:delText>
              </w:r>
            </w:del>
          </w:ins>
        </w:p>
        <w:p w14:paraId="502E6171" w14:textId="6860A9B4" w:rsidR="009E58F3" w:rsidDel="006E0992" w:rsidRDefault="009E58F3">
          <w:pPr>
            <w:pStyle w:val="41"/>
            <w:tabs>
              <w:tab w:val="left" w:pos="2520"/>
              <w:tab w:val="right" w:leader="dot" w:pos="8296"/>
            </w:tabs>
            <w:rPr>
              <w:ins w:id="387" w:author="吴苏琪" w:date="2018-01-07T03:52:00Z"/>
              <w:del w:id="388" w:author="249326630@qq.com" w:date="2018-12-23T21:33:00Z"/>
              <w:rFonts w:asciiTheme="minorHAnsi" w:eastAsiaTheme="minorEastAsia" w:hAnsiTheme="minorHAnsi" w:cstheme="minorBidi"/>
              <w:noProof/>
              <w:kern w:val="2"/>
            </w:rPr>
          </w:pPr>
          <w:ins w:id="389" w:author="吴苏琪" w:date="2018-01-07T03:52:00Z">
            <w:del w:id="390" w:author="249326630@qq.com" w:date="2018-12-23T21:33:00Z">
              <w:r w:rsidRPr="006E0992" w:rsidDel="006E0992">
                <w:rPr>
                  <w:rStyle w:val="aa"/>
                  <w:noProof/>
                </w:rPr>
                <w:delText>2.1.10.1</w:delText>
              </w:r>
              <w:r w:rsidDel="006E0992">
                <w:rPr>
                  <w:rFonts w:asciiTheme="minorHAnsi" w:eastAsiaTheme="minorEastAsia" w:hAnsiTheme="minorHAnsi" w:cstheme="minorBidi"/>
                  <w:noProof/>
                  <w:kern w:val="2"/>
                </w:rPr>
                <w:tab/>
              </w:r>
              <w:r w:rsidRPr="006E0992" w:rsidDel="006E0992">
                <w:rPr>
                  <w:rStyle w:val="aa"/>
                  <w:noProof/>
                </w:rPr>
                <w:delText>个人信息</w:delText>
              </w:r>
              <w:r w:rsidDel="006E0992">
                <w:rPr>
                  <w:noProof/>
                  <w:webHidden/>
                </w:rPr>
                <w:tab/>
                <w:delText>23</w:delText>
              </w:r>
            </w:del>
          </w:ins>
        </w:p>
        <w:p w14:paraId="1E5D01B2" w14:textId="44135A70" w:rsidR="009E58F3" w:rsidDel="006E0992" w:rsidRDefault="009E58F3">
          <w:pPr>
            <w:pStyle w:val="41"/>
            <w:tabs>
              <w:tab w:val="left" w:pos="2520"/>
              <w:tab w:val="right" w:leader="dot" w:pos="8296"/>
            </w:tabs>
            <w:rPr>
              <w:ins w:id="391" w:author="吴苏琪" w:date="2018-01-07T03:52:00Z"/>
              <w:del w:id="392" w:author="249326630@qq.com" w:date="2018-12-23T21:33:00Z"/>
              <w:rFonts w:asciiTheme="minorHAnsi" w:eastAsiaTheme="minorEastAsia" w:hAnsiTheme="minorHAnsi" w:cstheme="minorBidi"/>
              <w:noProof/>
              <w:kern w:val="2"/>
            </w:rPr>
          </w:pPr>
          <w:ins w:id="393" w:author="吴苏琪" w:date="2018-01-07T03:52:00Z">
            <w:del w:id="394" w:author="249326630@qq.com" w:date="2018-12-23T21:33:00Z">
              <w:r w:rsidRPr="006E0992" w:rsidDel="006E0992">
                <w:rPr>
                  <w:rStyle w:val="aa"/>
                  <w:noProof/>
                </w:rPr>
                <w:delText>2.1.10.2</w:delText>
              </w:r>
              <w:r w:rsidDel="006E0992">
                <w:rPr>
                  <w:rFonts w:asciiTheme="minorHAnsi" w:eastAsiaTheme="minorEastAsia" w:hAnsiTheme="minorHAnsi" w:cstheme="minorBidi"/>
                  <w:noProof/>
                  <w:kern w:val="2"/>
                </w:rPr>
                <w:tab/>
              </w:r>
              <w:r w:rsidRPr="006E0992" w:rsidDel="006E0992">
                <w:rPr>
                  <w:rStyle w:val="aa"/>
                  <w:noProof/>
                </w:rPr>
                <w:delText>更换头像</w:delText>
              </w:r>
              <w:r w:rsidDel="006E0992">
                <w:rPr>
                  <w:noProof/>
                  <w:webHidden/>
                </w:rPr>
                <w:tab/>
                <w:delText>24</w:delText>
              </w:r>
            </w:del>
          </w:ins>
        </w:p>
        <w:p w14:paraId="7116D4BD" w14:textId="35A0C894" w:rsidR="009E58F3" w:rsidDel="006E0992" w:rsidRDefault="009E58F3">
          <w:pPr>
            <w:pStyle w:val="41"/>
            <w:tabs>
              <w:tab w:val="left" w:pos="2520"/>
              <w:tab w:val="right" w:leader="dot" w:pos="8296"/>
            </w:tabs>
            <w:rPr>
              <w:ins w:id="395" w:author="吴苏琪" w:date="2018-01-07T03:52:00Z"/>
              <w:del w:id="396" w:author="249326630@qq.com" w:date="2018-12-23T21:33:00Z"/>
              <w:rFonts w:asciiTheme="minorHAnsi" w:eastAsiaTheme="minorEastAsia" w:hAnsiTheme="minorHAnsi" w:cstheme="minorBidi"/>
              <w:noProof/>
              <w:kern w:val="2"/>
            </w:rPr>
          </w:pPr>
          <w:ins w:id="397" w:author="吴苏琪" w:date="2018-01-07T03:52:00Z">
            <w:del w:id="398" w:author="249326630@qq.com" w:date="2018-12-23T21:33:00Z">
              <w:r w:rsidRPr="006E0992" w:rsidDel="006E0992">
                <w:rPr>
                  <w:rStyle w:val="aa"/>
                  <w:noProof/>
                </w:rPr>
                <w:delText>2.1.10.3</w:delText>
              </w:r>
              <w:r w:rsidDel="006E0992">
                <w:rPr>
                  <w:rFonts w:asciiTheme="minorHAnsi" w:eastAsiaTheme="minorEastAsia" w:hAnsiTheme="minorHAnsi" w:cstheme="minorBidi"/>
                  <w:noProof/>
                  <w:kern w:val="2"/>
                </w:rPr>
                <w:tab/>
              </w:r>
              <w:r w:rsidRPr="006E0992" w:rsidDel="006E0992">
                <w:rPr>
                  <w:rStyle w:val="aa"/>
                  <w:noProof/>
                </w:rPr>
                <w:delText>修改密码</w:delText>
              </w:r>
              <w:r w:rsidDel="006E0992">
                <w:rPr>
                  <w:noProof/>
                  <w:webHidden/>
                </w:rPr>
                <w:tab/>
                <w:delText>25</w:delText>
              </w:r>
            </w:del>
          </w:ins>
        </w:p>
        <w:p w14:paraId="13EC5704" w14:textId="04EF6BFF" w:rsidR="009E58F3" w:rsidDel="006E0992" w:rsidRDefault="009E58F3">
          <w:pPr>
            <w:pStyle w:val="41"/>
            <w:tabs>
              <w:tab w:val="left" w:pos="2520"/>
              <w:tab w:val="right" w:leader="dot" w:pos="8296"/>
            </w:tabs>
            <w:rPr>
              <w:ins w:id="399" w:author="吴苏琪" w:date="2018-01-07T03:52:00Z"/>
              <w:del w:id="400" w:author="249326630@qq.com" w:date="2018-12-23T21:33:00Z"/>
              <w:rFonts w:asciiTheme="minorHAnsi" w:eastAsiaTheme="minorEastAsia" w:hAnsiTheme="minorHAnsi" w:cstheme="minorBidi"/>
              <w:noProof/>
              <w:kern w:val="2"/>
            </w:rPr>
          </w:pPr>
          <w:ins w:id="401" w:author="吴苏琪" w:date="2018-01-07T03:52:00Z">
            <w:del w:id="402" w:author="249326630@qq.com" w:date="2018-12-23T21:33:00Z">
              <w:r w:rsidRPr="006E0992" w:rsidDel="006E0992">
                <w:rPr>
                  <w:rStyle w:val="aa"/>
                  <w:noProof/>
                </w:rPr>
                <w:delText>2.1.10.4</w:delText>
              </w:r>
              <w:r w:rsidDel="006E0992">
                <w:rPr>
                  <w:rFonts w:asciiTheme="minorHAnsi" w:eastAsiaTheme="minorEastAsia" w:hAnsiTheme="minorHAnsi" w:cstheme="minorBidi"/>
                  <w:noProof/>
                  <w:kern w:val="2"/>
                </w:rPr>
                <w:tab/>
              </w:r>
              <w:r w:rsidRPr="006E0992" w:rsidDel="006E0992">
                <w:rPr>
                  <w:rStyle w:val="aa"/>
                  <w:noProof/>
                </w:rPr>
                <w:delText>教师申请</w:delText>
              </w:r>
              <w:r w:rsidDel="006E0992">
                <w:rPr>
                  <w:noProof/>
                  <w:webHidden/>
                </w:rPr>
                <w:tab/>
                <w:delText>26</w:delText>
              </w:r>
            </w:del>
          </w:ins>
        </w:p>
        <w:p w14:paraId="6CD2EDC5" w14:textId="0796CC9E" w:rsidR="009E58F3" w:rsidDel="006E0992" w:rsidRDefault="009E58F3">
          <w:pPr>
            <w:pStyle w:val="41"/>
            <w:tabs>
              <w:tab w:val="left" w:pos="2520"/>
              <w:tab w:val="right" w:leader="dot" w:pos="8296"/>
            </w:tabs>
            <w:rPr>
              <w:ins w:id="403" w:author="吴苏琪" w:date="2018-01-07T03:52:00Z"/>
              <w:del w:id="404" w:author="249326630@qq.com" w:date="2018-12-23T21:33:00Z"/>
              <w:rFonts w:asciiTheme="minorHAnsi" w:eastAsiaTheme="minorEastAsia" w:hAnsiTheme="minorHAnsi" w:cstheme="minorBidi"/>
              <w:noProof/>
              <w:kern w:val="2"/>
            </w:rPr>
          </w:pPr>
          <w:ins w:id="405" w:author="吴苏琪" w:date="2018-01-07T03:52:00Z">
            <w:del w:id="406" w:author="249326630@qq.com" w:date="2018-12-23T21:33:00Z">
              <w:r w:rsidRPr="006E0992" w:rsidDel="006E0992">
                <w:rPr>
                  <w:rStyle w:val="aa"/>
                  <w:noProof/>
                </w:rPr>
                <w:delText>2.1.10.5</w:delText>
              </w:r>
              <w:r w:rsidDel="006E0992">
                <w:rPr>
                  <w:rFonts w:asciiTheme="minorHAnsi" w:eastAsiaTheme="minorEastAsia" w:hAnsiTheme="minorHAnsi" w:cstheme="minorBidi"/>
                  <w:noProof/>
                  <w:kern w:val="2"/>
                </w:rPr>
                <w:tab/>
              </w:r>
              <w:r w:rsidRPr="006E0992" w:rsidDel="006E0992">
                <w:rPr>
                  <w:rStyle w:val="aa"/>
                  <w:noProof/>
                </w:rPr>
                <w:delText>我的开课</w:delText>
              </w:r>
              <w:r w:rsidDel="006E0992">
                <w:rPr>
                  <w:noProof/>
                  <w:webHidden/>
                </w:rPr>
                <w:tab/>
                <w:delText>29</w:delText>
              </w:r>
            </w:del>
          </w:ins>
        </w:p>
        <w:p w14:paraId="72F89D0B" w14:textId="15D4D9A8" w:rsidR="009E58F3" w:rsidDel="006E0992" w:rsidRDefault="009E58F3">
          <w:pPr>
            <w:pStyle w:val="41"/>
            <w:tabs>
              <w:tab w:val="left" w:pos="2520"/>
              <w:tab w:val="right" w:leader="dot" w:pos="8296"/>
            </w:tabs>
            <w:rPr>
              <w:ins w:id="407" w:author="吴苏琪" w:date="2018-01-07T03:52:00Z"/>
              <w:del w:id="408" w:author="249326630@qq.com" w:date="2018-12-23T21:33:00Z"/>
              <w:rFonts w:asciiTheme="minorHAnsi" w:eastAsiaTheme="minorEastAsia" w:hAnsiTheme="minorHAnsi" w:cstheme="minorBidi"/>
              <w:noProof/>
              <w:kern w:val="2"/>
            </w:rPr>
          </w:pPr>
          <w:ins w:id="409" w:author="吴苏琪" w:date="2018-01-07T03:52:00Z">
            <w:del w:id="410" w:author="249326630@qq.com" w:date="2018-12-23T21:33:00Z">
              <w:r w:rsidRPr="006E0992" w:rsidDel="006E0992">
                <w:rPr>
                  <w:rStyle w:val="aa"/>
                  <w:noProof/>
                </w:rPr>
                <w:delText>2.1.10.6</w:delText>
              </w:r>
              <w:r w:rsidDel="006E0992">
                <w:rPr>
                  <w:rFonts w:asciiTheme="minorHAnsi" w:eastAsiaTheme="minorEastAsia" w:hAnsiTheme="minorHAnsi" w:cstheme="minorBidi"/>
                  <w:noProof/>
                  <w:kern w:val="2"/>
                </w:rPr>
                <w:tab/>
              </w:r>
              <w:r w:rsidRPr="006E0992" w:rsidDel="006E0992">
                <w:rPr>
                  <w:rStyle w:val="aa"/>
                  <w:noProof/>
                </w:rPr>
                <w:delText>关注课程</w:delText>
              </w:r>
              <w:r w:rsidDel="006E0992">
                <w:rPr>
                  <w:noProof/>
                  <w:webHidden/>
                </w:rPr>
                <w:tab/>
                <w:delText>30</w:delText>
              </w:r>
            </w:del>
          </w:ins>
        </w:p>
        <w:p w14:paraId="46ADA036" w14:textId="75AF3B62" w:rsidR="009E58F3" w:rsidDel="006E0992" w:rsidRDefault="009E58F3">
          <w:pPr>
            <w:pStyle w:val="31"/>
            <w:tabs>
              <w:tab w:val="left" w:pos="2100"/>
              <w:tab w:val="right" w:leader="dot" w:pos="8296"/>
            </w:tabs>
            <w:rPr>
              <w:ins w:id="411" w:author="吴苏琪" w:date="2018-01-07T03:52:00Z"/>
              <w:del w:id="412" w:author="249326630@qq.com" w:date="2018-12-23T21:33:00Z"/>
              <w:rFonts w:asciiTheme="minorHAnsi" w:eastAsiaTheme="minorEastAsia" w:hAnsiTheme="minorHAnsi" w:cstheme="minorBidi"/>
              <w:noProof/>
              <w:kern w:val="2"/>
            </w:rPr>
          </w:pPr>
          <w:ins w:id="413" w:author="吴苏琪" w:date="2018-01-07T03:52:00Z">
            <w:del w:id="414" w:author="249326630@qq.com" w:date="2018-12-23T21:33:00Z">
              <w:r w:rsidRPr="006E0992" w:rsidDel="006E0992">
                <w:rPr>
                  <w:rStyle w:val="aa"/>
                  <w:noProof/>
                </w:rPr>
                <w:delText>2.1.11</w:delText>
              </w:r>
              <w:r w:rsidDel="006E0992">
                <w:rPr>
                  <w:rFonts w:asciiTheme="minorHAnsi" w:eastAsiaTheme="minorEastAsia" w:hAnsiTheme="minorHAnsi" w:cstheme="minorBidi"/>
                  <w:noProof/>
                  <w:kern w:val="2"/>
                </w:rPr>
                <w:tab/>
              </w:r>
              <w:r w:rsidRPr="006E0992" w:rsidDel="006E0992">
                <w:rPr>
                  <w:rStyle w:val="aa"/>
                  <w:noProof/>
                </w:rPr>
                <w:delText>教师页</w:delText>
              </w:r>
              <w:r w:rsidDel="006E0992">
                <w:rPr>
                  <w:noProof/>
                  <w:webHidden/>
                </w:rPr>
                <w:tab/>
                <w:delText>31</w:delText>
              </w:r>
            </w:del>
          </w:ins>
        </w:p>
        <w:p w14:paraId="0DE82325" w14:textId="2B520374" w:rsidR="009E58F3" w:rsidDel="006E0992" w:rsidRDefault="009E58F3">
          <w:pPr>
            <w:pStyle w:val="41"/>
            <w:tabs>
              <w:tab w:val="left" w:pos="2520"/>
              <w:tab w:val="right" w:leader="dot" w:pos="8296"/>
            </w:tabs>
            <w:rPr>
              <w:ins w:id="415" w:author="吴苏琪" w:date="2018-01-07T03:52:00Z"/>
              <w:del w:id="416" w:author="249326630@qq.com" w:date="2018-12-23T21:33:00Z"/>
              <w:rFonts w:asciiTheme="minorHAnsi" w:eastAsiaTheme="minorEastAsia" w:hAnsiTheme="minorHAnsi" w:cstheme="minorBidi"/>
              <w:noProof/>
              <w:kern w:val="2"/>
            </w:rPr>
          </w:pPr>
          <w:ins w:id="417" w:author="吴苏琪" w:date="2018-01-07T03:52:00Z">
            <w:del w:id="418" w:author="249326630@qq.com" w:date="2018-12-23T21:33:00Z">
              <w:r w:rsidRPr="006E0992" w:rsidDel="006E0992">
                <w:rPr>
                  <w:rStyle w:val="aa"/>
                  <w:noProof/>
                </w:rPr>
                <w:delText>2.1.11.1</w:delText>
              </w:r>
              <w:r w:rsidDel="006E0992">
                <w:rPr>
                  <w:rFonts w:asciiTheme="minorHAnsi" w:eastAsiaTheme="minorEastAsia" w:hAnsiTheme="minorHAnsi" w:cstheme="minorBidi"/>
                  <w:noProof/>
                  <w:kern w:val="2"/>
                </w:rPr>
                <w:tab/>
              </w:r>
              <w:r w:rsidRPr="006E0992" w:rsidDel="006E0992">
                <w:rPr>
                  <w:rStyle w:val="aa"/>
                  <w:noProof/>
                </w:rPr>
                <w:delText>教师详情</w:delText>
              </w:r>
              <w:r w:rsidDel="006E0992">
                <w:rPr>
                  <w:noProof/>
                  <w:webHidden/>
                </w:rPr>
                <w:tab/>
                <w:delText>31</w:delText>
              </w:r>
            </w:del>
          </w:ins>
        </w:p>
        <w:p w14:paraId="1D98E8A8" w14:textId="5396A0DF" w:rsidR="009E58F3" w:rsidDel="006E0992" w:rsidRDefault="009E58F3">
          <w:pPr>
            <w:pStyle w:val="41"/>
            <w:tabs>
              <w:tab w:val="left" w:pos="2520"/>
              <w:tab w:val="right" w:leader="dot" w:pos="8296"/>
            </w:tabs>
            <w:rPr>
              <w:ins w:id="419" w:author="吴苏琪" w:date="2018-01-07T03:52:00Z"/>
              <w:del w:id="420" w:author="249326630@qq.com" w:date="2018-12-23T21:33:00Z"/>
              <w:rFonts w:asciiTheme="minorHAnsi" w:eastAsiaTheme="minorEastAsia" w:hAnsiTheme="minorHAnsi" w:cstheme="minorBidi"/>
              <w:noProof/>
              <w:kern w:val="2"/>
            </w:rPr>
          </w:pPr>
          <w:ins w:id="421" w:author="吴苏琪" w:date="2018-01-07T03:52:00Z">
            <w:del w:id="422" w:author="249326630@qq.com" w:date="2018-12-23T21:33:00Z">
              <w:r w:rsidRPr="006E0992" w:rsidDel="006E0992">
                <w:rPr>
                  <w:rStyle w:val="aa"/>
                  <w:noProof/>
                </w:rPr>
                <w:delText>2.1.11.2</w:delText>
              </w:r>
              <w:r w:rsidDel="006E0992">
                <w:rPr>
                  <w:rFonts w:asciiTheme="minorHAnsi" w:eastAsiaTheme="minorEastAsia" w:hAnsiTheme="minorHAnsi" w:cstheme="minorBidi"/>
                  <w:noProof/>
                  <w:kern w:val="2"/>
                </w:rPr>
                <w:tab/>
              </w:r>
              <w:r w:rsidRPr="006E0992" w:rsidDel="006E0992">
                <w:rPr>
                  <w:rStyle w:val="aa"/>
                  <w:noProof/>
                </w:rPr>
                <w:delText>查看教师个人信息</w:delText>
              </w:r>
              <w:r w:rsidDel="006E0992">
                <w:rPr>
                  <w:noProof/>
                  <w:webHidden/>
                </w:rPr>
                <w:tab/>
                <w:delText>33</w:delText>
              </w:r>
            </w:del>
          </w:ins>
        </w:p>
        <w:p w14:paraId="0E2240F0" w14:textId="403663E3" w:rsidR="009E58F3" w:rsidDel="006E0992" w:rsidRDefault="009E58F3">
          <w:pPr>
            <w:pStyle w:val="41"/>
            <w:tabs>
              <w:tab w:val="left" w:pos="2520"/>
              <w:tab w:val="right" w:leader="dot" w:pos="8296"/>
            </w:tabs>
            <w:rPr>
              <w:ins w:id="423" w:author="吴苏琪" w:date="2018-01-07T03:52:00Z"/>
              <w:del w:id="424" w:author="249326630@qq.com" w:date="2018-12-23T21:33:00Z"/>
              <w:rFonts w:asciiTheme="minorHAnsi" w:eastAsiaTheme="minorEastAsia" w:hAnsiTheme="minorHAnsi" w:cstheme="minorBidi"/>
              <w:noProof/>
              <w:kern w:val="2"/>
            </w:rPr>
          </w:pPr>
          <w:ins w:id="425" w:author="吴苏琪" w:date="2018-01-07T03:52:00Z">
            <w:del w:id="426" w:author="249326630@qq.com" w:date="2018-12-23T21:33:00Z">
              <w:r w:rsidRPr="006E0992" w:rsidDel="006E0992">
                <w:rPr>
                  <w:rStyle w:val="aa"/>
                  <w:noProof/>
                </w:rPr>
                <w:delText>2.1.11.3</w:delText>
              </w:r>
              <w:r w:rsidDel="006E0992">
                <w:rPr>
                  <w:rFonts w:asciiTheme="minorHAnsi" w:eastAsiaTheme="minorEastAsia" w:hAnsiTheme="minorHAnsi" w:cstheme="minorBidi"/>
                  <w:noProof/>
                  <w:kern w:val="2"/>
                </w:rPr>
                <w:tab/>
              </w:r>
              <w:r w:rsidRPr="006E0992" w:rsidDel="006E0992">
                <w:rPr>
                  <w:rStyle w:val="aa"/>
                  <w:noProof/>
                </w:rPr>
                <w:delText>查看教师介绍</w:delText>
              </w:r>
              <w:r w:rsidDel="006E0992">
                <w:rPr>
                  <w:noProof/>
                  <w:webHidden/>
                </w:rPr>
                <w:tab/>
                <w:delText>34</w:delText>
              </w:r>
            </w:del>
          </w:ins>
        </w:p>
        <w:p w14:paraId="5321EABD" w14:textId="763EDFC9" w:rsidR="009E58F3" w:rsidDel="006E0992" w:rsidRDefault="009E58F3">
          <w:pPr>
            <w:pStyle w:val="41"/>
            <w:tabs>
              <w:tab w:val="left" w:pos="2520"/>
              <w:tab w:val="right" w:leader="dot" w:pos="8296"/>
            </w:tabs>
            <w:rPr>
              <w:ins w:id="427" w:author="吴苏琪" w:date="2018-01-07T03:52:00Z"/>
              <w:del w:id="428" w:author="249326630@qq.com" w:date="2018-12-23T21:33:00Z"/>
              <w:rFonts w:asciiTheme="minorHAnsi" w:eastAsiaTheme="minorEastAsia" w:hAnsiTheme="minorHAnsi" w:cstheme="minorBidi"/>
              <w:noProof/>
              <w:kern w:val="2"/>
            </w:rPr>
          </w:pPr>
          <w:ins w:id="429" w:author="吴苏琪" w:date="2018-01-07T03:52:00Z">
            <w:del w:id="430" w:author="249326630@qq.com" w:date="2018-12-23T21:33:00Z">
              <w:r w:rsidRPr="006E0992" w:rsidDel="006E0992">
                <w:rPr>
                  <w:rStyle w:val="aa"/>
                  <w:noProof/>
                </w:rPr>
                <w:delText>2.1.11.4</w:delText>
              </w:r>
              <w:r w:rsidDel="006E0992">
                <w:rPr>
                  <w:rFonts w:asciiTheme="minorHAnsi" w:eastAsiaTheme="minorEastAsia" w:hAnsiTheme="minorHAnsi" w:cstheme="minorBidi"/>
                  <w:noProof/>
                  <w:kern w:val="2"/>
                </w:rPr>
                <w:tab/>
              </w:r>
              <w:r w:rsidRPr="006E0992" w:rsidDel="006E0992">
                <w:rPr>
                  <w:rStyle w:val="aa"/>
                  <w:noProof/>
                </w:rPr>
                <w:delText>查看教师所开课程</w:delText>
              </w:r>
              <w:r w:rsidDel="006E0992">
                <w:rPr>
                  <w:noProof/>
                  <w:webHidden/>
                </w:rPr>
                <w:tab/>
                <w:delText>36</w:delText>
              </w:r>
            </w:del>
          </w:ins>
        </w:p>
        <w:p w14:paraId="57372D4D" w14:textId="2A6D1003" w:rsidR="009E58F3" w:rsidDel="006E0992" w:rsidRDefault="009E58F3">
          <w:pPr>
            <w:pStyle w:val="31"/>
            <w:tabs>
              <w:tab w:val="left" w:pos="2100"/>
              <w:tab w:val="right" w:leader="dot" w:pos="8296"/>
            </w:tabs>
            <w:rPr>
              <w:ins w:id="431" w:author="吴苏琪" w:date="2018-01-07T03:52:00Z"/>
              <w:del w:id="432" w:author="249326630@qq.com" w:date="2018-12-23T21:33:00Z"/>
              <w:rFonts w:asciiTheme="minorHAnsi" w:eastAsiaTheme="minorEastAsia" w:hAnsiTheme="minorHAnsi" w:cstheme="minorBidi"/>
              <w:noProof/>
              <w:kern w:val="2"/>
            </w:rPr>
          </w:pPr>
          <w:ins w:id="433" w:author="吴苏琪" w:date="2018-01-07T03:52:00Z">
            <w:del w:id="434" w:author="249326630@qq.com" w:date="2018-12-23T21:33:00Z">
              <w:r w:rsidRPr="006E0992" w:rsidDel="006E0992">
                <w:rPr>
                  <w:rStyle w:val="aa"/>
                  <w:noProof/>
                </w:rPr>
                <w:delText>2.1.12</w:delText>
              </w:r>
              <w:r w:rsidDel="006E0992">
                <w:rPr>
                  <w:rFonts w:asciiTheme="minorHAnsi" w:eastAsiaTheme="minorEastAsia" w:hAnsiTheme="minorHAnsi" w:cstheme="minorBidi"/>
                  <w:noProof/>
                  <w:kern w:val="2"/>
                </w:rPr>
                <w:tab/>
              </w:r>
              <w:r w:rsidRPr="006E0992" w:rsidDel="006E0992">
                <w:rPr>
                  <w:rStyle w:val="aa"/>
                  <w:noProof/>
                </w:rPr>
                <w:delText>论坛首页</w:delText>
              </w:r>
              <w:r w:rsidDel="006E0992">
                <w:rPr>
                  <w:noProof/>
                  <w:webHidden/>
                </w:rPr>
                <w:tab/>
                <w:delText>37</w:delText>
              </w:r>
            </w:del>
          </w:ins>
        </w:p>
        <w:p w14:paraId="7AD1B83D" w14:textId="058DCE03" w:rsidR="009E58F3" w:rsidDel="006E0992" w:rsidRDefault="009E58F3">
          <w:pPr>
            <w:pStyle w:val="31"/>
            <w:tabs>
              <w:tab w:val="left" w:pos="2100"/>
              <w:tab w:val="right" w:leader="dot" w:pos="8296"/>
            </w:tabs>
            <w:rPr>
              <w:ins w:id="435" w:author="吴苏琪" w:date="2018-01-07T03:52:00Z"/>
              <w:del w:id="436" w:author="249326630@qq.com" w:date="2018-12-23T21:33:00Z"/>
              <w:rFonts w:asciiTheme="minorHAnsi" w:eastAsiaTheme="minorEastAsia" w:hAnsiTheme="minorHAnsi" w:cstheme="minorBidi"/>
              <w:noProof/>
              <w:kern w:val="2"/>
            </w:rPr>
          </w:pPr>
          <w:ins w:id="437" w:author="吴苏琪" w:date="2018-01-07T03:52:00Z">
            <w:del w:id="438" w:author="249326630@qq.com" w:date="2018-12-23T21:33:00Z">
              <w:r w:rsidRPr="006E0992" w:rsidDel="006E0992">
                <w:rPr>
                  <w:rStyle w:val="aa"/>
                  <w:noProof/>
                </w:rPr>
                <w:delText>2.1.13</w:delText>
              </w:r>
              <w:r w:rsidDel="006E0992">
                <w:rPr>
                  <w:rFonts w:asciiTheme="minorHAnsi" w:eastAsiaTheme="minorEastAsia" w:hAnsiTheme="minorHAnsi" w:cstheme="minorBidi"/>
                  <w:noProof/>
                  <w:kern w:val="2"/>
                </w:rPr>
                <w:tab/>
              </w:r>
              <w:r w:rsidRPr="006E0992" w:rsidDel="006E0992">
                <w:rPr>
                  <w:rStyle w:val="aa"/>
                  <w:noProof/>
                </w:rPr>
                <w:delText>发帖</w:delText>
              </w:r>
              <w:r w:rsidDel="006E0992">
                <w:rPr>
                  <w:noProof/>
                  <w:webHidden/>
                </w:rPr>
                <w:tab/>
                <w:delText>40</w:delText>
              </w:r>
            </w:del>
          </w:ins>
        </w:p>
        <w:p w14:paraId="5A95F11F" w14:textId="2C7E41F8" w:rsidR="009E58F3" w:rsidDel="006E0992" w:rsidRDefault="009E58F3">
          <w:pPr>
            <w:pStyle w:val="31"/>
            <w:tabs>
              <w:tab w:val="left" w:pos="2100"/>
              <w:tab w:val="right" w:leader="dot" w:pos="8296"/>
            </w:tabs>
            <w:rPr>
              <w:ins w:id="439" w:author="吴苏琪" w:date="2018-01-07T03:52:00Z"/>
              <w:del w:id="440" w:author="249326630@qq.com" w:date="2018-12-23T21:33:00Z"/>
              <w:rFonts w:asciiTheme="minorHAnsi" w:eastAsiaTheme="minorEastAsia" w:hAnsiTheme="minorHAnsi" w:cstheme="minorBidi"/>
              <w:noProof/>
              <w:kern w:val="2"/>
            </w:rPr>
          </w:pPr>
          <w:ins w:id="441" w:author="吴苏琪" w:date="2018-01-07T03:52:00Z">
            <w:del w:id="442" w:author="249326630@qq.com" w:date="2018-12-23T21:33:00Z">
              <w:r w:rsidRPr="006E0992" w:rsidDel="006E0992">
                <w:rPr>
                  <w:rStyle w:val="aa"/>
                  <w:noProof/>
                </w:rPr>
                <w:delText>2.1.14</w:delText>
              </w:r>
              <w:r w:rsidDel="006E0992">
                <w:rPr>
                  <w:rFonts w:asciiTheme="minorHAnsi" w:eastAsiaTheme="minorEastAsia" w:hAnsiTheme="minorHAnsi" w:cstheme="minorBidi"/>
                  <w:noProof/>
                  <w:kern w:val="2"/>
                </w:rPr>
                <w:tab/>
              </w:r>
              <w:r w:rsidRPr="006E0992" w:rsidDel="006E0992">
                <w:rPr>
                  <w:rStyle w:val="aa"/>
                  <w:noProof/>
                </w:rPr>
                <w:delText>帖子详情页</w:delText>
              </w:r>
              <w:r w:rsidDel="006E0992">
                <w:rPr>
                  <w:noProof/>
                  <w:webHidden/>
                </w:rPr>
                <w:tab/>
                <w:delText>42</w:delText>
              </w:r>
            </w:del>
          </w:ins>
        </w:p>
        <w:p w14:paraId="455020EE" w14:textId="465904B8" w:rsidR="009E58F3" w:rsidDel="006E0992" w:rsidRDefault="009E58F3">
          <w:pPr>
            <w:pStyle w:val="41"/>
            <w:tabs>
              <w:tab w:val="left" w:pos="2520"/>
              <w:tab w:val="right" w:leader="dot" w:pos="8296"/>
            </w:tabs>
            <w:rPr>
              <w:ins w:id="443" w:author="吴苏琪" w:date="2018-01-07T03:52:00Z"/>
              <w:del w:id="444" w:author="249326630@qq.com" w:date="2018-12-23T21:33:00Z"/>
              <w:rFonts w:asciiTheme="minorHAnsi" w:eastAsiaTheme="minorEastAsia" w:hAnsiTheme="minorHAnsi" w:cstheme="minorBidi"/>
              <w:noProof/>
              <w:kern w:val="2"/>
            </w:rPr>
          </w:pPr>
          <w:ins w:id="445" w:author="吴苏琪" w:date="2018-01-07T03:52:00Z">
            <w:del w:id="446" w:author="249326630@qq.com" w:date="2018-12-23T21:33:00Z">
              <w:r w:rsidRPr="006E0992" w:rsidDel="006E0992">
                <w:rPr>
                  <w:rStyle w:val="aa"/>
                  <w:noProof/>
                </w:rPr>
                <w:delText>2.1.14.1</w:delText>
              </w:r>
              <w:r w:rsidDel="006E0992">
                <w:rPr>
                  <w:rFonts w:asciiTheme="minorHAnsi" w:eastAsiaTheme="minorEastAsia" w:hAnsiTheme="minorHAnsi" w:cstheme="minorBidi"/>
                  <w:noProof/>
                  <w:kern w:val="2"/>
                </w:rPr>
                <w:tab/>
              </w:r>
              <w:r w:rsidRPr="006E0992" w:rsidDel="006E0992">
                <w:rPr>
                  <w:rStyle w:val="aa"/>
                  <w:noProof/>
                </w:rPr>
                <w:delText>发表回复</w:delText>
              </w:r>
              <w:r w:rsidDel="006E0992">
                <w:rPr>
                  <w:noProof/>
                  <w:webHidden/>
                </w:rPr>
                <w:tab/>
                <w:delText>44</w:delText>
              </w:r>
            </w:del>
          </w:ins>
        </w:p>
        <w:p w14:paraId="2E0C2F2A" w14:textId="3786785B" w:rsidR="009E58F3" w:rsidDel="006E0992" w:rsidRDefault="009E58F3">
          <w:pPr>
            <w:pStyle w:val="31"/>
            <w:tabs>
              <w:tab w:val="left" w:pos="2100"/>
              <w:tab w:val="right" w:leader="dot" w:pos="8296"/>
            </w:tabs>
            <w:rPr>
              <w:ins w:id="447" w:author="吴苏琪" w:date="2018-01-07T03:52:00Z"/>
              <w:del w:id="448" w:author="249326630@qq.com" w:date="2018-12-23T21:33:00Z"/>
              <w:rFonts w:asciiTheme="minorHAnsi" w:eastAsiaTheme="minorEastAsia" w:hAnsiTheme="minorHAnsi" w:cstheme="minorBidi"/>
              <w:noProof/>
              <w:kern w:val="2"/>
            </w:rPr>
          </w:pPr>
          <w:ins w:id="449" w:author="吴苏琪" w:date="2018-01-07T03:52:00Z">
            <w:del w:id="450" w:author="249326630@qq.com" w:date="2018-12-23T21:33:00Z">
              <w:r w:rsidRPr="006E0992" w:rsidDel="006E0992">
                <w:rPr>
                  <w:rStyle w:val="aa"/>
                  <w:noProof/>
                </w:rPr>
                <w:delText>2.1.15</w:delText>
              </w:r>
              <w:r w:rsidDel="006E0992">
                <w:rPr>
                  <w:rFonts w:asciiTheme="minorHAnsi" w:eastAsiaTheme="minorEastAsia" w:hAnsiTheme="minorHAnsi" w:cstheme="minorBidi"/>
                  <w:noProof/>
                  <w:kern w:val="2"/>
                </w:rPr>
                <w:tab/>
              </w:r>
              <w:r w:rsidRPr="006E0992" w:rsidDel="006E0992">
                <w:rPr>
                  <w:rStyle w:val="aa"/>
                  <w:noProof/>
                </w:rPr>
                <w:delText>课程页</w:delText>
              </w:r>
              <w:r w:rsidDel="006E0992">
                <w:rPr>
                  <w:noProof/>
                  <w:webHidden/>
                </w:rPr>
                <w:tab/>
                <w:delText>46</w:delText>
              </w:r>
            </w:del>
          </w:ins>
        </w:p>
        <w:p w14:paraId="247A3CE5" w14:textId="1EC75BFF" w:rsidR="009E58F3" w:rsidDel="006E0992" w:rsidRDefault="009E58F3">
          <w:pPr>
            <w:pStyle w:val="41"/>
            <w:tabs>
              <w:tab w:val="left" w:pos="2520"/>
              <w:tab w:val="right" w:leader="dot" w:pos="8296"/>
            </w:tabs>
            <w:rPr>
              <w:ins w:id="451" w:author="吴苏琪" w:date="2018-01-07T03:52:00Z"/>
              <w:del w:id="452" w:author="249326630@qq.com" w:date="2018-12-23T21:33:00Z"/>
              <w:rFonts w:asciiTheme="minorHAnsi" w:eastAsiaTheme="minorEastAsia" w:hAnsiTheme="minorHAnsi" w:cstheme="minorBidi"/>
              <w:noProof/>
              <w:kern w:val="2"/>
            </w:rPr>
          </w:pPr>
          <w:ins w:id="453" w:author="吴苏琪" w:date="2018-01-07T03:52:00Z">
            <w:del w:id="454" w:author="249326630@qq.com" w:date="2018-12-23T21:33:00Z">
              <w:r w:rsidRPr="006E0992" w:rsidDel="006E0992">
                <w:rPr>
                  <w:rStyle w:val="aa"/>
                  <w:noProof/>
                </w:rPr>
                <w:delText>2.1.15.1</w:delText>
              </w:r>
              <w:r w:rsidDel="006E0992">
                <w:rPr>
                  <w:rFonts w:asciiTheme="minorHAnsi" w:eastAsiaTheme="minorEastAsia" w:hAnsiTheme="minorHAnsi" w:cstheme="minorBidi"/>
                  <w:noProof/>
                  <w:kern w:val="2"/>
                </w:rPr>
                <w:tab/>
              </w:r>
              <w:r w:rsidRPr="006E0992" w:rsidDel="006E0992">
                <w:rPr>
                  <w:rStyle w:val="aa"/>
                  <w:noProof/>
                </w:rPr>
                <w:delText>课程公告（普通注册用户）</w:delText>
              </w:r>
              <w:r w:rsidDel="006E0992">
                <w:rPr>
                  <w:noProof/>
                  <w:webHidden/>
                </w:rPr>
                <w:tab/>
                <w:delText>48</w:delText>
              </w:r>
            </w:del>
          </w:ins>
        </w:p>
        <w:p w14:paraId="007EE07B" w14:textId="36D2C261" w:rsidR="009E58F3" w:rsidDel="006E0992" w:rsidRDefault="009E58F3">
          <w:pPr>
            <w:pStyle w:val="41"/>
            <w:tabs>
              <w:tab w:val="left" w:pos="2520"/>
              <w:tab w:val="right" w:leader="dot" w:pos="8296"/>
            </w:tabs>
            <w:rPr>
              <w:ins w:id="455" w:author="吴苏琪" w:date="2018-01-07T03:52:00Z"/>
              <w:del w:id="456" w:author="249326630@qq.com" w:date="2018-12-23T21:33:00Z"/>
              <w:rFonts w:asciiTheme="minorHAnsi" w:eastAsiaTheme="minorEastAsia" w:hAnsiTheme="minorHAnsi" w:cstheme="minorBidi"/>
              <w:noProof/>
              <w:kern w:val="2"/>
            </w:rPr>
          </w:pPr>
          <w:ins w:id="457" w:author="吴苏琪" w:date="2018-01-07T03:52:00Z">
            <w:del w:id="458" w:author="249326630@qq.com" w:date="2018-12-23T21:33:00Z">
              <w:r w:rsidRPr="006E0992" w:rsidDel="006E0992">
                <w:rPr>
                  <w:rStyle w:val="aa"/>
                  <w:noProof/>
                </w:rPr>
                <w:delText>2.1.15.2</w:delText>
              </w:r>
              <w:r w:rsidDel="006E0992">
                <w:rPr>
                  <w:rFonts w:asciiTheme="minorHAnsi" w:eastAsiaTheme="minorEastAsia" w:hAnsiTheme="minorHAnsi" w:cstheme="minorBidi"/>
                  <w:noProof/>
                  <w:kern w:val="2"/>
                </w:rPr>
                <w:tab/>
              </w:r>
              <w:r w:rsidRPr="006E0992" w:rsidDel="006E0992">
                <w:rPr>
                  <w:rStyle w:val="aa"/>
                  <w:noProof/>
                </w:rPr>
                <w:delText>课程公告（教师）</w:delText>
              </w:r>
              <w:r w:rsidDel="006E0992">
                <w:rPr>
                  <w:noProof/>
                  <w:webHidden/>
                </w:rPr>
                <w:tab/>
                <w:delText>50</w:delText>
              </w:r>
            </w:del>
          </w:ins>
        </w:p>
        <w:p w14:paraId="1E768682" w14:textId="1FDB5FE1" w:rsidR="009E58F3" w:rsidDel="006E0992" w:rsidRDefault="009E58F3">
          <w:pPr>
            <w:pStyle w:val="41"/>
            <w:tabs>
              <w:tab w:val="left" w:pos="2520"/>
              <w:tab w:val="right" w:leader="dot" w:pos="8296"/>
            </w:tabs>
            <w:rPr>
              <w:ins w:id="459" w:author="吴苏琪" w:date="2018-01-07T03:52:00Z"/>
              <w:del w:id="460" w:author="249326630@qq.com" w:date="2018-12-23T21:33:00Z"/>
              <w:rFonts w:asciiTheme="minorHAnsi" w:eastAsiaTheme="minorEastAsia" w:hAnsiTheme="minorHAnsi" w:cstheme="minorBidi"/>
              <w:noProof/>
              <w:kern w:val="2"/>
            </w:rPr>
          </w:pPr>
          <w:ins w:id="461" w:author="吴苏琪" w:date="2018-01-07T03:52:00Z">
            <w:del w:id="462" w:author="249326630@qq.com" w:date="2018-12-23T21:33:00Z">
              <w:r w:rsidRPr="006E0992" w:rsidDel="006E0992">
                <w:rPr>
                  <w:rStyle w:val="aa"/>
                  <w:noProof/>
                </w:rPr>
                <w:delText>2.1.15.3</w:delText>
              </w:r>
              <w:r w:rsidDel="006E0992">
                <w:rPr>
                  <w:rFonts w:asciiTheme="minorHAnsi" w:eastAsiaTheme="minorEastAsia" w:hAnsiTheme="minorHAnsi" w:cstheme="minorBidi"/>
                  <w:noProof/>
                  <w:kern w:val="2"/>
                </w:rPr>
                <w:tab/>
              </w:r>
              <w:r w:rsidRPr="006E0992" w:rsidDel="006E0992">
                <w:rPr>
                  <w:rStyle w:val="aa"/>
                  <w:noProof/>
                </w:rPr>
                <w:delText>课程介绍（普通注册用户）</w:delText>
              </w:r>
              <w:r w:rsidDel="006E0992">
                <w:rPr>
                  <w:noProof/>
                  <w:webHidden/>
                </w:rPr>
                <w:tab/>
                <w:delText>52</w:delText>
              </w:r>
            </w:del>
          </w:ins>
        </w:p>
        <w:p w14:paraId="4412E911" w14:textId="09C1787B" w:rsidR="009E58F3" w:rsidDel="006E0992" w:rsidRDefault="009E58F3">
          <w:pPr>
            <w:pStyle w:val="41"/>
            <w:tabs>
              <w:tab w:val="left" w:pos="2520"/>
              <w:tab w:val="right" w:leader="dot" w:pos="8296"/>
            </w:tabs>
            <w:rPr>
              <w:ins w:id="463" w:author="吴苏琪" w:date="2018-01-07T03:52:00Z"/>
              <w:del w:id="464" w:author="249326630@qq.com" w:date="2018-12-23T21:33:00Z"/>
              <w:rFonts w:asciiTheme="minorHAnsi" w:eastAsiaTheme="minorEastAsia" w:hAnsiTheme="minorHAnsi" w:cstheme="minorBidi"/>
              <w:noProof/>
              <w:kern w:val="2"/>
            </w:rPr>
          </w:pPr>
          <w:ins w:id="465" w:author="吴苏琪" w:date="2018-01-07T03:52:00Z">
            <w:del w:id="466" w:author="249326630@qq.com" w:date="2018-12-23T21:33:00Z">
              <w:r w:rsidRPr="006E0992" w:rsidDel="006E0992">
                <w:rPr>
                  <w:rStyle w:val="aa"/>
                  <w:noProof/>
                </w:rPr>
                <w:delText>2.1.15.4</w:delText>
              </w:r>
              <w:r w:rsidDel="006E0992">
                <w:rPr>
                  <w:rFonts w:asciiTheme="minorHAnsi" w:eastAsiaTheme="minorEastAsia" w:hAnsiTheme="minorHAnsi" w:cstheme="minorBidi"/>
                  <w:noProof/>
                  <w:kern w:val="2"/>
                </w:rPr>
                <w:tab/>
              </w:r>
              <w:r w:rsidRPr="006E0992" w:rsidDel="006E0992">
                <w:rPr>
                  <w:rStyle w:val="aa"/>
                  <w:noProof/>
                </w:rPr>
                <w:delText>课程介绍（教师）</w:delText>
              </w:r>
              <w:r w:rsidDel="006E0992">
                <w:rPr>
                  <w:noProof/>
                  <w:webHidden/>
                </w:rPr>
                <w:tab/>
                <w:delText>53</w:delText>
              </w:r>
            </w:del>
          </w:ins>
        </w:p>
        <w:p w14:paraId="24840D3A" w14:textId="5DEF6DCB" w:rsidR="009E58F3" w:rsidDel="006E0992" w:rsidRDefault="009E58F3">
          <w:pPr>
            <w:pStyle w:val="41"/>
            <w:tabs>
              <w:tab w:val="left" w:pos="2520"/>
              <w:tab w:val="right" w:leader="dot" w:pos="8296"/>
            </w:tabs>
            <w:rPr>
              <w:ins w:id="467" w:author="吴苏琪" w:date="2018-01-07T03:52:00Z"/>
              <w:del w:id="468" w:author="249326630@qq.com" w:date="2018-12-23T21:33:00Z"/>
              <w:rFonts w:asciiTheme="minorHAnsi" w:eastAsiaTheme="minorEastAsia" w:hAnsiTheme="minorHAnsi" w:cstheme="minorBidi"/>
              <w:noProof/>
              <w:kern w:val="2"/>
            </w:rPr>
          </w:pPr>
          <w:ins w:id="469" w:author="吴苏琪" w:date="2018-01-07T03:52:00Z">
            <w:del w:id="470" w:author="249326630@qq.com" w:date="2018-12-23T21:33:00Z">
              <w:r w:rsidRPr="006E0992" w:rsidDel="006E0992">
                <w:rPr>
                  <w:rStyle w:val="aa"/>
                  <w:noProof/>
                </w:rPr>
                <w:delText>2.1.15.5</w:delText>
              </w:r>
              <w:r w:rsidDel="006E0992">
                <w:rPr>
                  <w:rFonts w:asciiTheme="minorHAnsi" w:eastAsiaTheme="minorEastAsia" w:hAnsiTheme="minorHAnsi" w:cstheme="minorBidi"/>
                  <w:noProof/>
                  <w:kern w:val="2"/>
                </w:rPr>
                <w:tab/>
              </w:r>
              <w:r w:rsidRPr="006E0992" w:rsidDel="006E0992">
                <w:rPr>
                  <w:rStyle w:val="aa"/>
                  <w:noProof/>
                </w:rPr>
                <w:delText>教师介绍（普通注册用户）</w:delText>
              </w:r>
              <w:r w:rsidDel="006E0992">
                <w:rPr>
                  <w:noProof/>
                  <w:webHidden/>
                </w:rPr>
                <w:tab/>
                <w:delText>55</w:delText>
              </w:r>
            </w:del>
          </w:ins>
        </w:p>
        <w:p w14:paraId="78FC3658" w14:textId="357EED15" w:rsidR="009E58F3" w:rsidDel="006E0992" w:rsidRDefault="009E58F3">
          <w:pPr>
            <w:pStyle w:val="41"/>
            <w:tabs>
              <w:tab w:val="left" w:pos="2520"/>
              <w:tab w:val="right" w:leader="dot" w:pos="8296"/>
            </w:tabs>
            <w:rPr>
              <w:ins w:id="471" w:author="吴苏琪" w:date="2018-01-07T03:52:00Z"/>
              <w:del w:id="472" w:author="249326630@qq.com" w:date="2018-12-23T21:33:00Z"/>
              <w:rFonts w:asciiTheme="minorHAnsi" w:eastAsiaTheme="minorEastAsia" w:hAnsiTheme="minorHAnsi" w:cstheme="minorBidi"/>
              <w:noProof/>
              <w:kern w:val="2"/>
            </w:rPr>
          </w:pPr>
          <w:ins w:id="473" w:author="吴苏琪" w:date="2018-01-07T03:52:00Z">
            <w:del w:id="474" w:author="249326630@qq.com" w:date="2018-12-23T21:33:00Z">
              <w:r w:rsidRPr="006E0992" w:rsidDel="006E0992">
                <w:rPr>
                  <w:rStyle w:val="aa"/>
                  <w:noProof/>
                </w:rPr>
                <w:delText>2.1.15.6</w:delText>
              </w:r>
              <w:r w:rsidDel="006E0992">
                <w:rPr>
                  <w:rFonts w:asciiTheme="minorHAnsi" w:eastAsiaTheme="minorEastAsia" w:hAnsiTheme="minorHAnsi" w:cstheme="minorBidi"/>
                  <w:noProof/>
                  <w:kern w:val="2"/>
                </w:rPr>
                <w:tab/>
              </w:r>
              <w:r w:rsidRPr="006E0992" w:rsidDel="006E0992">
                <w:rPr>
                  <w:rStyle w:val="aa"/>
                  <w:noProof/>
                </w:rPr>
                <w:delText>教师介绍（教师）</w:delText>
              </w:r>
              <w:r w:rsidDel="006E0992">
                <w:rPr>
                  <w:noProof/>
                  <w:webHidden/>
                </w:rPr>
                <w:tab/>
                <w:delText>56</w:delText>
              </w:r>
            </w:del>
          </w:ins>
        </w:p>
        <w:p w14:paraId="7EBDCAB9" w14:textId="59761AA7" w:rsidR="009E58F3" w:rsidDel="006E0992" w:rsidRDefault="009E58F3">
          <w:pPr>
            <w:pStyle w:val="41"/>
            <w:tabs>
              <w:tab w:val="left" w:pos="2520"/>
              <w:tab w:val="right" w:leader="dot" w:pos="8296"/>
            </w:tabs>
            <w:rPr>
              <w:ins w:id="475" w:author="吴苏琪" w:date="2018-01-07T03:52:00Z"/>
              <w:del w:id="476" w:author="249326630@qq.com" w:date="2018-12-23T21:33:00Z"/>
              <w:rFonts w:asciiTheme="minorHAnsi" w:eastAsiaTheme="minorEastAsia" w:hAnsiTheme="minorHAnsi" w:cstheme="minorBidi"/>
              <w:noProof/>
              <w:kern w:val="2"/>
            </w:rPr>
          </w:pPr>
          <w:ins w:id="477" w:author="吴苏琪" w:date="2018-01-07T03:52:00Z">
            <w:del w:id="478" w:author="249326630@qq.com" w:date="2018-12-23T21:33:00Z">
              <w:r w:rsidRPr="006E0992" w:rsidDel="006E0992">
                <w:rPr>
                  <w:rStyle w:val="aa"/>
                  <w:noProof/>
                </w:rPr>
                <w:delText>2.1.15.7</w:delText>
              </w:r>
              <w:r w:rsidDel="006E0992">
                <w:rPr>
                  <w:rFonts w:asciiTheme="minorHAnsi" w:eastAsiaTheme="minorEastAsia" w:hAnsiTheme="minorHAnsi" w:cstheme="minorBidi"/>
                  <w:noProof/>
                  <w:kern w:val="2"/>
                </w:rPr>
                <w:tab/>
              </w:r>
              <w:r w:rsidRPr="006E0992" w:rsidDel="006E0992">
                <w:rPr>
                  <w:rStyle w:val="aa"/>
                  <w:noProof/>
                </w:rPr>
                <w:delText>课程资料（普通注册用户）</w:delText>
              </w:r>
              <w:r w:rsidDel="006E0992">
                <w:rPr>
                  <w:noProof/>
                  <w:webHidden/>
                </w:rPr>
                <w:tab/>
                <w:delText>57</w:delText>
              </w:r>
            </w:del>
          </w:ins>
        </w:p>
        <w:p w14:paraId="521705AE" w14:textId="71D75B80" w:rsidR="009E58F3" w:rsidDel="006E0992" w:rsidRDefault="009E58F3">
          <w:pPr>
            <w:pStyle w:val="41"/>
            <w:tabs>
              <w:tab w:val="left" w:pos="2520"/>
              <w:tab w:val="right" w:leader="dot" w:pos="8296"/>
            </w:tabs>
            <w:rPr>
              <w:ins w:id="479" w:author="吴苏琪" w:date="2018-01-07T03:52:00Z"/>
              <w:del w:id="480" w:author="249326630@qq.com" w:date="2018-12-23T21:33:00Z"/>
              <w:rFonts w:asciiTheme="minorHAnsi" w:eastAsiaTheme="minorEastAsia" w:hAnsiTheme="minorHAnsi" w:cstheme="minorBidi"/>
              <w:noProof/>
              <w:kern w:val="2"/>
            </w:rPr>
          </w:pPr>
          <w:ins w:id="481" w:author="吴苏琪" w:date="2018-01-07T03:52:00Z">
            <w:del w:id="482" w:author="249326630@qq.com" w:date="2018-12-23T21:33:00Z">
              <w:r w:rsidRPr="006E0992" w:rsidDel="006E0992">
                <w:rPr>
                  <w:rStyle w:val="aa"/>
                  <w:noProof/>
                </w:rPr>
                <w:delText>2.1.15.8</w:delText>
              </w:r>
              <w:r w:rsidDel="006E0992">
                <w:rPr>
                  <w:rFonts w:asciiTheme="minorHAnsi" w:eastAsiaTheme="minorEastAsia" w:hAnsiTheme="minorHAnsi" w:cstheme="minorBidi"/>
                  <w:noProof/>
                  <w:kern w:val="2"/>
                </w:rPr>
                <w:tab/>
              </w:r>
              <w:r w:rsidRPr="006E0992" w:rsidDel="006E0992">
                <w:rPr>
                  <w:rStyle w:val="aa"/>
                  <w:noProof/>
                </w:rPr>
                <w:delText>课程资料（教师）</w:delText>
              </w:r>
              <w:r w:rsidDel="006E0992">
                <w:rPr>
                  <w:noProof/>
                  <w:webHidden/>
                </w:rPr>
                <w:tab/>
                <w:delText>59</w:delText>
              </w:r>
            </w:del>
          </w:ins>
        </w:p>
        <w:p w14:paraId="5841C265" w14:textId="291C54D9" w:rsidR="009E58F3" w:rsidDel="006E0992" w:rsidRDefault="009E58F3">
          <w:pPr>
            <w:pStyle w:val="41"/>
            <w:tabs>
              <w:tab w:val="left" w:pos="2520"/>
              <w:tab w:val="right" w:leader="dot" w:pos="8296"/>
            </w:tabs>
            <w:rPr>
              <w:ins w:id="483" w:author="吴苏琪" w:date="2018-01-07T03:52:00Z"/>
              <w:del w:id="484" w:author="249326630@qq.com" w:date="2018-12-23T21:33:00Z"/>
              <w:rFonts w:asciiTheme="minorHAnsi" w:eastAsiaTheme="minorEastAsia" w:hAnsiTheme="minorHAnsi" w:cstheme="minorBidi"/>
              <w:noProof/>
              <w:kern w:val="2"/>
            </w:rPr>
          </w:pPr>
          <w:ins w:id="485" w:author="吴苏琪" w:date="2018-01-07T03:52:00Z">
            <w:del w:id="486" w:author="249326630@qq.com" w:date="2018-12-23T21:33:00Z">
              <w:r w:rsidRPr="006E0992" w:rsidDel="006E0992">
                <w:rPr>
                  <w:rStyle w:val="aa"/>
                  <w:noProof/>
                </w:rPr>
                <w:delText>2.1.15.9</w:delText>
              </w:r>
              <w:r w:rsidDel="006E0992">
                <w:rPr>
                  <w:rFonts w:asciiTheme="minorHAnsi" w:eastAsiaTheme="minorEastAsia" w:hAnsiTheme="minorHAnsi" w:cstheme="minorBidi"/>
                  <w:noProof/>
                  <w:kern w:val="2"/>
                </w:rPr>
                <w:tab/>
              </w:r>
              <w:r w:rsidRPr="006E0992" w:rsidDel="006E0992">
                <w:rPr>
                  <w:rStyle w:val="aa"/>
                  <w:noProof/>
                </w:rPr>
                <w:delText>资料删除确认</w:delText>
              </w:r>
              <w:r w:rsidDel="006E0992">
                <w:rPr>
                  <w:noProof/>
                  <w:webHidden/>
                </w:rPr>
                <w:tab/>
                <w:delText>60</w:delText>
              </w:r>
            </w:del>
          </w:ins>
        </w:p>
        <w:p w14:paraId="6DCB82E4" w14:textId="763BEE22" w:rsidR="009E58F3" w:rsidDel="006E0992" w:rsidRDefault="009E58F3">
          <w:pPr>
            <w:pStyle w:val="41"/>
            <w:tabs>
              <w:tab w:val="left" w:pos="2520"/>
              <w:tab w:val="right" w:leader="dot" w:pos="8296"/>
            </w:tabs>
            <w:rPr>
              <w:ins w:id="487" w:author="吴苏琪" w:date="2018-01-07T03:52:00Z"/>
              <w:del w:id="488" w:author="249326630@qq.com" w:date="2018-12-23T21:33:00Z"/>
              <w:rFonts w:asciiTheme="minorHAnsi" w:eastAsiaTheme="minorEastAsia" w:hAnsiTheme="minorHAnsi" w:cstheme="minorBidi"/>
              <w:noProof/>
              <w:kern w:val="2"/>
            </w:rPr>
          </w:pPr>
          <w:ins w:id="489" w:author="吴苏琪" w:date="2018-01-07T03:52:00Z">
            <w:del w:id="490" w:author="249326630@qq.com" w:date="2018-12-23T21:33:00Z">
              <w:r w:rsidRPr="006E0992" w:rsidDel="006E0992">
                <w:rPr>
                  <w:rStyle w:val="aa"/>
                  <w:noProof/>
                </w:rPr>
                <w:delText>2.1.15.10</w:delText>
              </w:r>
              <w:r w:rsidDel="006E0992">
                <w:rPr>
                  <w:rFonts w:asciiTheme="minorHAnsi" w:eastAsiaTheme="minorEastAsia" w:hAnsiTheme="minorHAnsi" w:cstheme="minorBidi"/>
                  <w:noProof/>
                  <w:kern w:val="2"/>
                </w:rPr>
                <w:tab/>
              </w:r>
              <w:r w:rsidRPr="006E0992" w:rsidDel="006E0992">
                <w:rPr>
                  <w:rStyle w:val="aa"/>
                  <w:noProof/>
                </w:rPr>
                <w:delText>上传资料</w:delText>
              </w:r>
              <w:r w:rsidDel="006E0992">
                <w:rPr>
                  <w:noProof/>
                  <w:webHidden/>
                </w:rPr>
                <w:tab/>
                <w:delText>61</w:delText>
              </w:r>
            </w:del>
          </w:ins>
        </w:p>
        <w:p w14:paraId="33695BBE" w14:textId="4DDBB668" w:rsidR="009E58F3" w:rsidDel="006E0992" w:rsidRDefault="009E58F3">
          <w:pPr>
            <w:pStyle w:val="41"/>
            <w:tabs>
              <w:tab w:val="left" w:pos="2520"/>
              <w:tab w:val="right" w:leader="dot" w:pos="8296"/>
            </w:tabs>
            <w:rPr>
              <w:ins w:id="491" w:author="吴苏琪" w:date="2018-01-07T03:52:00Z"/>
              <w:del w:id="492" w:author="249326630@qq.com" w:date="2018-12-23T21:33:00Z"/>
              <w:rFonts w:asciiTheme="minorHAnsi" w:eastAsiaTheme="minorEastAsia" w:hAnsiTheme="minorHAnsi" w:cstheme="minorBidi"/>
              <w:noProof/>
              <w:kern w:val="2"/>
            </w:rPr>
          </w:pPr>
          <w:ins w:id="493" w:author="吴苏琪" w:date="2018-01-07T03:52:00Z">
            <w:del w:id="494" w:author="249326630@qq.com" w:date="2018-12-23T21:33:00Z">
              <w:r w:rsidRPr="006E0992" w:rsidDel="006E0992">
                <w:rPr>
                  <w:rStyle w:val="aa"/>
                  <w:noProof/>
                </w:rPr>
                <w:delText>2.1.15.11</w:delText>
              </w:r>
              <w:r w:rsidDel="006E0992">
                <w:rPr>
                  <w:rFonts w:asciiTheme="minorHAnsi" w:eastAsiaTheme="minorEastAsia" w:hAnsiTheme="minorHAnsi" w:cstheme="minorBidi"/>
                  <w:noProof/>
                  <w:kern w:val="2"/>
                </w:rPr>
                <w:tab/>
              </w:r>
              <w:r w:rsidRPr="006E0992" w:rsidDel="006E0992">
                <w:rPr>
                  <w:rStyle w:val="aa"/>
                  <w:noProof/>
                </w:rPr>
                <w:delText>编辑资料</w:delText>
              </w:r>
              <w:r w:rsidDel="006E0992">
                <w:rPr>
                  <w:noProof/>
                  <w:webHidden/>
                </w:rPr>
                <w:tab/>
                <w:delText>62</w:delText>
              </w:r>
            </w:del>
          </w:ins>
        </w:p>
        <w:p w14:paraId="6BF145B0" w14:textId="427B2E12" w:rsidR="009E58F3" w:rsidDel="006E0992" w:rsidRDefault="009E58F3">
          <w:pPr>
            <w:pStyle w:val="41"/>
            <w:tabs>
              <w:tab w:val="left" w:pos="2520"/>
              <w:tab w:val="right" w:leader="dot" w:pos="8296"/>
            </w:tabs>
            <w:rPr>
              <w:ins w:id="495" w:author="吴苏琪" w:date="2018-01-07T03:52:00Z"/>
              <w:del w:id="496" w:author="249326630@qq.com" w:date="2018-12-23T21:33:00Z"/>
              <w:rFonts w:asciiTheme="minorHAnsi" w:eastAsiaTheme="minorEastAsia" w:hAnsiTheme="minorHAnsi" w:cstheme="minorBidi"/>
              <w:noProof/>
              <w:kern w:val="2"/>
            </w:rPr>
          </w:pPr>
          <w:ins w:id="497" w:author="吴苏琪" w:date="2018-01-07T03:52:00Z">
            <w:del w:id="498" w:author="249326630@qq.com" w:date="2018-12-23T21:33:00Z">
              <w:r w:rsidRPr="006E0992" w:rsidDel="006E0992">
                <w:rPr>
                  <w:rStyle w:val="aa"/>
                  <w:noProof/>
                </w:rPr>
                <w:delText>2.1.15.12</w:delText>
              </w:r>
              <w:r w:rsidDel="006E0992">
                <w:rPr>
                  <w:rFonts w:asciiTheme="minorHAnsi" w:eastAsiaTheme="minorEastAsia" w:hAnsiTheme="minorHAnsi" w:cstheme="minorBidi"/>
                  <w:noProof/>
                  <w:kern w:val="2"/>
                </w:rPr>
                <w:tab/>
              </w:r>
              <w:r w:rsidRPr="006E0992" w:rsidDel="006E0992">
                <w:rPr>
                  <w:rStyle w:val="aa"/>
                  <w:noProof/>
                </w:rPr>
                <w:delText>课程答疑（普通注册用户）</w:delText>
              </w:r>
              <w:r w:rsidDel="006E0992">
                <w:rPr>
                  <w:noProof/>
                  <w:webHidden/>
                </w:rPr>
                <w:tab/>
                <w:delText>63</w:delText>
              </w:r>
            </w:del>
          </w:ins>
        </w:p>
        <w:p w14:paraId="220B5D96" w14:textId="7DA7CD80" w:rsidR="009E58F3" w:rsidDel="006E0992" w:rsidRDefault="009E58F3">
          <w:pPr>
            <w:pStyle w:val="41"/>
            <w:tabs>
              <w:tab w:val="left" w:pos="2520"/>
              <w:tab w:val="right" w:leader="dot" w:pos="8296"/>
            </w:tabs>
            <w:rPr>
              <w:ins w:id="499" w:author="吴苏琪" w:date="2018-01-07T03:52:00Z"/>
              <w:del w:id="500" w:author="249326630@qq.com" w:date="2018-12-23T21:33:00Z"/>
              <w:rFonts w:asciiTheme="minorHAnsi" w:eastAsiaTheme="minorEastAsia" w:hAnsiTheme="minorHAnsi" w:cstheme="minorBidi"/>
              <w:noProof/>
              <w:kern w:val="2"/>
            </w:rPr>
          </w:pPr>
          <w:ins w:id="501" w:author="吴苏琪" w:date="2018-01-07T03:52:00Z">
            <w:del w:id="502" w:author="249326630@qq.com" w:date="2018-12-23T21:33:00Z">
              <w:r w:rsidRPr="006E0992" w:rsidDel="006E0992">
                <w:rPr>
                  <w:rStyle w:val="aa"/>
                  <w:noProof/>
                </w:rPr>
                <w:delText>2.1.15.13</w:delText>
              </w:r>
              <w:r w:rsidDel="006E0992">
                <w:rPr>
                  <w:rFonts w:asciiTheme="minorHAnsi" w:eastAsiaTheme="minorEastAsia" w:hAnsiTheme="minorHAnsi" w:cstheme="minorBidi"/>
                  <w:noProof/>
                  <w:kern w:val="2"/>
                </w:rPr>
                <w:tab/>
              </w:r>
              <w:r w:rsidRPr="006E0992" w:rsidDel="006E0992">
                <w:rPr>
                  <w:rStyle w:val="aa"/>
                  <w:noProof/>
                </w:rPr>
                <w:delText>预览往期答疑室</w:delText>
              </w:r>
              <w:r w:rsidDel="006E0992">
                <w:rPr>
                  <w:noProof/>
                  <w:webHidden/>
                </w:rPr>
                <w:tab/>
                <w:delText>65</w:delText>
              </w:r>
            </w:del>
          </w:ins>
        </w:p>
        <w:p w14:paraId="291205A8" w14:textId="2FB73CE8" w:rsidR="009E58F3" w:rsidDel="006E0992" w:rsidRDefault="009E58F3">
          <w:pPr>
            <w:pStyle w:val="41"/>
            <w:tabs>
              <w:tab w:val="left" w:pos="2520"/>
              <w:tab w:val="right" w:leader="dot" w:pos="8296"/>
            </w:tabs>
            <w:rPr>
              <w:ins w:id="503" w:author="吴苏琪" w:date="2018-01-07T03:52:00Z"/>
              <w:del w:id="504" w:author="249326630@qq.com" w:date="2018-12-23T21:33:00Z"/>
              <w:rFonts w:asciiTheme="minorHAnsi" w:eastAsiaTheme="minorEastAsia" w:hAnsiTheme="minorHAnsi" w:cstheme="minorBidi"/>
              <w:noProof/>
              <w:kern w:val="2"/>
            </w:rPr>
          </w:pPr>
          <w:ins w:id="505" w:author="吴苏琪" w:date="2018-01-07T03:52:00Z">
            <w:del w:id="506" w:author="249326630@qq.com" w:date="2018-12-23T21:33:00Z">
              <w:r w:rsidRPr="006E0992" w:rsidDel="006E0992">
                <w:rPr>
                  <w:rStyle w:val="aa"/>
                  <w:noProof/>
                </w:rPr>
                <w:delText>2.1.15.14</w:delText>
              </w:r>
              <w:r w:rsidDel="006E0992">
                <w:rPr>
                  <w:rFonts w:asciiTheme="minorHAnsi" w:eastAsiaTheme="minorEastAsia" w:hAnsiTheme="minorHAnsi" w:cstheme="minorBidi"/>
                  <w:noProof/>
                  <w:kern w:val="2"/>
                </w:rPr>
                <w:tab/>
              </w:r>
              <w:r w:rsidRPr="006E0992" w:rsidDel="006E0992">
                <w:rPr>
                  <w:rStyle w:val="aa"/>
                  <w:noProof/>
                </w:rPr>
                <w:delText>答疑室（普通注册用户）</w:delText>
              </w:r>
              <w:r w:rsidDel="006E0992">
                <w:rPr>
                  <w:noProof/>
                  <w:webHidden/>
                </w:rPr>
                <w:tab/>
                <w:delText>67</w:delText>
              </w:r>
            </w:del>
          </w:ins>
        </w:p>
        <w:p w14:paraId="336FC06B" w14:textId="4BC1CE81" w:rsidR="009E58F3" w:rsidDel="006E0992" w:rsidRDefault="009E58F3">
          <w:pPr>
            <w:pStyle w:val="41"/>
            <w:tabs>
              <w:tab w:val="left" w:pos="2520"/>
              <w:tab w:val="right" w:leader="dot" w:pos="8296"/>
            </w:tabs>
            <w:rPr>
              <w:ins w:id="507" w:author="吴苏琪" w:date="2018-01-07T03:52:00Z"/>
              <w:del w:id="508" w:author="249326630@qq.com" w:date="2018-12-23T21:33:00Z"/>
              <w:rFonts w:asciiTheme="minorHAnsi" w:eastAsiaTheme="minorEastAsia" w:hAnsiTheme="minorHAnsi" w:cstheme="minorBidi"/>
              <w:noProof/>
              <w:kern w:val="2"/>
            </w:rPr>
          </w:pPr>
          <w:ins w:id="509" w:author="吴苏琪" w:date="2018-01-07T03:52:00Z">
            <w:del w:id="510" w:author="249326630@qq.com" w:date="2018-12-23T21:33:00Z">
              <w:r w:rsidRPr="006E0992" w:rsidDel="006E0992">
                <w:rPr>
                  <w:rStyle w:val="aa"/>
                  <w:noProof/>
                </w:rPr>
                <w:delText>2.1.15.15</w:delText>
              </w:r>
              <w:r w:rsidDel="006E0992">
                <w:rPr>
                  <w:rFonts w:asciiTheme="minorHAnsi" w:eastAsiaTheme="minorEastAsia" w:hAnsiTheme="minorHAnsi" w:cstheme="minorBidi"/>
                  <w:noProof/>
                  <w:kern w:val="2"/>
                </w:rPr>
                <w:tab/>
              </w:r>
              <w:r w:rsidRPr="006E0992" w:rsidDel="006E0992">
                <w:rPr>
                  <w:rStyle w:val="aa"/>
                  <w:noProof/>
                </w:rPr>
                <w:delText>答疑室（教师）</w:delText>
              </w:r>
              <w:r w:rsidDel="006E0992">
                <w:rPr>
                  <w:noProof/>
                  <w:webHidden/>
                </w:rPr>
                <w:tab/>
                <w:delText>69</w:delText>
              </w:r>
            </w:del>
          </w:ins>
        </w:p>
        <w:p w14:paraId="6135A029" w14:textId="76BDAFF5" w:rsidR="009E58F3" w:rsidDel="006E0992" w:rsidRDefault="009E58F3">
          <w:pPr>
            <w:pStyle w:val="41"/>
            <w:tabs>
              <w:tab w:val="left" w:pos="2520"/>
              <w:tab w:val="right" w:leader="dot" w:pos="8296"/>
            </w:tabs>
            <w:rPr>
              <w:ins w:id="511" w:author="吴苏琪" w:date="2018-01-07T03:52:00Z"/>
              <w:del w:id="512" w:author="249326630@qq.com" w:date="2018-12-23T21:33:00Z"/>
              <w:rFonts w:asciiTheme="minorHAnsi" w:eastAsiaTheme="minorEastAsia" w:hAnsiTheme="minorHAnsi" w:cstheme="minorBidi"/>
              <w:noProof/>
              <w:kern w:val="2"/>
            </w:rPr>
          </w:pPr>
          <w:ins w:id="513" w:author="吴苏琪" w:date="2018-01-07T03:52:00Z">
            <w:del w:id="514" w:author="249326630@qq.com" w:date="2018-12-23T21:33:00Z">
              <w:r w:rsidRPr="006E0992" w:rsidDel="006E0992">
                <w:rPr>
                  <w:rStyle w:val="aa"/>
                  <w:noProof/>
                </w:rPr>
                <w:delText>2.1.15.16</w:delText>
              </w:r>
              <w:r w:rsidDel="006E0992">
                <w:rPr>
                  <w:rFonts w:asciiTheme="minorHAnsi" w:eastAsiaTheme="minorEastAsia" w:hAnsiTheme="minorHAnsi" w:cstheme="minorBidi"/>
                  <w:noProof/>
                  <w:kern w:val="2"/>
                </w:rPr>
                <w:tab/>
              </w:r>
              <w:r w:rsidRPr="006E0992" w:rsidDel="006E0992">
                <w:rPr>
                  <w:rStyle w:val="aa"/>
                  <w:noProof/>
                </w:rPr>
                <w:delText>课程答疑（教师）</w:delText>
              </w:r>
              <w:r w:rsidDel="006E0992">
                <w:rPr>
                  <w:noProof/>
                  <w:webHidden/>
                </w:rPr>
                <w:tab/>
                <w:delText>71</w:delText>
              </w:r>
            </w:del>
          </w:ins>
        </w:p>
        <w:p w14:paraId="614E362F" w14:textId="2B8A8FF2" w:rsidR="009E58F3" w:rsidDel="006E0992" w:rsidRDefault="009E58F3">
          <w:pPr>
            <w:pStyle w:val="41"/>
            <w:tabs>
              <w:tab w:val="left" w:pos="2520"/>
              <w:tab w:val="right" w:leader="dot" w:pos="8296"/>
            </w:tabs>
            <w:rPr>
              <w:ins w:id="515" w:author="吴苏琪" w:date="2018-01-07T03:52:00Z"/>
              <w:del w:id="516" w:author="249326630@qq.com" w:date="2018-12-23T21:33:00Z"/>
              <w:rFonts w:asciiTheme="minorHAnsi" w:eastAsiaTheme="minorEastAsia" w:hAnsiTheme="minorHAnsi" w:cstheme="minorBidi"/>
              <w:noProof/>
              <w:kern w:val="2"/>
            </w:rPr>
          </w:pPr>
          <w:ins w:id="517" w:author="吴苏琪" w:date="2018-01-07T03:52:00Z">
            <w:del w:id="518" w:author="249326630@qq.com" w:date="2018-12-23T21:33:00Z">
              <w:r w:rsidRPr="006E0992" w:rsidDel="006E0992">
                <w:rPr>
                  <w:rStyle w:val="aa"/>
                  <w:noProof/>
                </w:rPr>
                <w:delText>2.1.15.17</w:delText>
              </w:r>
              <w:r w:rsidDel="006E0992">
                <w:rPr>
                  <w:rFonts w:asciiTheme="minorHAnsi" w:eastAsiaTheme="minorEastAsia" w:hAnsiTheme="minorHAnsi" w:cstheme="minorBidi"/>
                  <w:noProof/>
                  <w:kern w:val="2"/>
                </w:rPr>
                <w:tab/>
              </w:r>
              <w:r w:rsidRPr="006E0992" w:rsidDel="006E0992">
                <w:rPr>
                  <w:rStyle w:val="aa"/>
                  <w:noProof/>
                </w:rPr>
                <w:delText>新增答疑室</w:delText>
              </w:r>
              <w:r w:rsidDel="006E0992">
                <w:rPr>
                  <w:noProof/>
                  <w:webHidden/>
                </w:rPr>
                <w:tab/>
                <w:delText>72</w:delText>
              </w:r>
            </w:del>
          </w:ins>
        </w:p>
        <w:p w14:paraId="10819B7E" w14:textId="0697DA1B" w:rsidR="009E58F3" w:rsidDel="006E0992" w:rsidRDefault="009E58F3">
          <w:pPr>
            <w:pStyle w:val="41"/>
            <w:tabs>
              <w:tab w:val="left" w:pos="2520"/>
              <w:tab w:val="right" w:leader="dot" w:pos="8296"/>
            </w:tabs>
            <w:rPr>
              <w:ins w:id="519" w:author="吴苏琪" w:date="2018-01-07T03:52:00Z"/>
              <w:del w:id="520" w:author="249326630@qq.com" w:date="2018-12-23T21:33:00Z"/>
              <w:rFonts w:asciiTheme="minorHAnsi" w:eastAsiaTheme="minorEastAsia" w:hAnsiTheme="minorHAnsi" w:cstheme="minorBidi"/>
              <w:noProof/>
              <w:kern w:val="2"/>
            </w:rPr>
          </w:pPr>
          <w:ins w:id="521" w:author="吴苏琪" w:date="2018-01-07T03:52:00Z">
            <w:del w:id="522" w:author="249326630@qq.com" w:date="2018-12-23T21:33:00Z">
              <w:r w:rsidRPr="006E0992" w:rsidDel="006E0992">
                <w:rPr>
                  <w:rStyle w:val="aa"/>
                  <w:noProof/>
                </w:rPr>
                <w:delText>2.1.15.18</w:delText>
              </w:r>
              <w:r w:rsidDel="006E0992">
                <w:rPr>
                  <w:rFonts w:asciiTheme="minorHAnsi" w:eastAsiaTheme="minorEastAsia" w:hAnsiTheme="minorHAnsi" w:cstheme="minorBidi"/>
                  <w:noProof/>
                  <w:kern w:val="2"/>
                </w:rPr>
                <w:tab/>
              </w:r>
              <w:r w:rsidRPr="006E0992" w:rsidDel="006E0992">
                <w:rPr>
                  <w:rStyle w:val="aa"/>
                  <w:noProof/>
                </w:rPr>
                <w:delText>课程论坛（普通注册用户）</w:delText>
              </w:r>
              <w:r w:rsidDel="006E0992">
                <w:rPr>
                  <w:noProof/>
                  <w:webHidden/>
                </w:rPr>
                <w:tab/>
                <w:delText>74</w:delText>
              </w:r>
            </w:del>
          </w:ins>
        </w:p>
        <w:p w14:paraId="5736F242" w14:textId="25FAAEB5" w:rsidR="009E58F3" w:rsidDel="006E0992" w:rsidRDefault="009E58F3">
          <w:pPr>
            <w:pStyle w:val="41"/>
            <w:tabs>
              <w:tab w:val="left" w:pos="2520"/>
              <w:tab w:val="right" w:leader="dot" w:pos="8296"/>
            </w:tabs>
            <w:rPr>
              <w:ins w:id="523" w:author="吴苏琪" w:date="2018-01-07T03:52:00Z"/>
              <w:del w:id="524" w:author="249326630@qq.com" w:date="2018-12-23T21:33:00Z"/>
              <w:rFonts w:asciiTheme="minorHAnsi" w:eastAsiaTheme="minorEastAsia" w:hAnsiTheme="minorHAnsi" w:cstheme="minorBidi"/>
              <w:noProof/>
              <w:kern w:val="2"/>
            </w:rPr>
          </w:pPr>
          <w:ins w:id="525" w:author="吴苏琪" w:date="2018-01-07T03:52:00Z">
            <w:del w:id="526" w:author="249326630@qq.com" w:date="2018-12-23T21:33:00Z">
              <w:r w:rsidRPr="006E0992" w:rsidDel="006E0992">
                <w:rPr>
                  <w:rStyle w:val="aa"/>
                  <w:noProof/>
                </w:rPr>
                <w:delText>2.1.15.19</w:delText>
              </w:r>
              <w:r w:rsidDel="006E0992">
                <w:rPr>
                  <w:rFonts w:asciiTheme="minorHAnsi" w:eastAsiaTheme="minorEastAsia" w:hAnsiTheme="minorHAnsi" w:cstheme="minorBidi"/>
                  <w:noProof/>
                  <w:kern w:val="2"/>
                </w:rPr>
                <w:tab/>
              </w:r>
              <w:r w:rsidRPr="006E0992" w:rsidDel="006E0992">
                <w:rPr>
                  <w:rStyle w:val="aa"/>
                  <w:noProof/>
                </w:rPr>
                <w:delText>课程论坛发帖</w:delText>
              </w:r>
              <w:r w:rsidDel="006E0992">
                <w:rPr>
                  <w:noProof/>
                  <w:webHidden/>
                </w:rPr>
                <w:tab/>
                <w:delText>76</w:delText>
              </w:r>
            </w:del>
          </w:ins>
        </w:p>
        <w:p w14:paraId="71F8C4BC" w14:textId="77D43D26" w:rsidR="009E58F3" w:rsidDel="006E0992" w:rsidRDefault="009E58F3">
          <w:pPr>
            <w:pStyle w:val="41"/>
            <w:tabs>
              <w:tab w:val="left" w:pos="2520"/>
              <w:tab w:val="right" w:leader="dot" w:pos="8296"/>
            </w:tabs>
            <w:rPr>
              <w:ins w:id="527" w:author="吴苏琪" w:date="2018-01-07T03:52:00Z"/>
              <w:del w:id="528" w:author="249326630@qq.com" w:date="2018-12-23T21:33:00Z"/>
              <w:rFonts w:asciiTheme="minorHAnsi" w:eastAsiaTheme="minorEastAsia" w:hAnsiTheme="minorHAnsi" w:cstheme="minorBidi"/>
              <w:noProof/>
              <w:kern w:val="2"/>
            </w:rPr>
          </w:pPr>
          <w:ins w:id="529" w:author="吴苏琪" w:date="2018-01-07T03:52:00Z">
            <w:del w:id="530" w:author="249326630@qq.com" w:date="2018-12-23T21:33:00Z">
              <w:r w:rsidRPr="006E0992" w:rsidDel="006E0992">
                <w:rPr>
                  <w:rStyle w:val="aa"/>
                  <w:noProof/>
                </w:rPr>
                <w:delText>2.1.15.20</w:delText>
              </w:r>
              <w:r w:rsidDel="006E0992">
                <w:rPr>
                  <w:rFonts w:asciiTheme="minorHAnsi" w:eastAsiaTheme="minorEastAsia" w:hAnsiTheme="minorHAnsi" w:cstheme="minorBidi"/>
                  <w:noProof/>
                  <w:kern w:val="2"/>
                </w:rPr>
                <w:tab/>
              </w:r>
              <w:r w:rsidRPr="006E0992" w:rsidDel="006E0992">
                <w:rPr>
                  <w:rStyle w:val="aa"/>
                  <w:noProof/>
                </w:rPr>
                <w:delText>课程论坛具体帖子</w:delText>
              </w:r>
              <w:r w:rsidDel="006E0992">
                <w:rPr>
                  <w:noProof/>
                  <w:webHidden/>
                </w:rPr>
                <w:tab/>
                <w:delText>78</w:delText>
              </w:r>
            </w:del>
          </w:ins>
        </w:p>
        <w:p w14:paraId="6FA05CAD" w14:textId="2C36128B" w:rsidR="009E58F3" w:rsidDel="006E0992" w:rsidRDefault="009E58F3">
          <w:pPr>
            <w:pStyle w:val="41"/>
            <w:tabs>
              <w:tab w:val="left" w:pos="2520"/>
              <w:tab w:val="right" w:leader="dot" w:pos="8296"/>
            </w:tabs>
            <w:rPr>
              <w:ins w:id="531" w:author="吴苏琪" w:date="2018-01-07T03:52:00Z"/>
              <w:del w:id="532" w:author="249326630@qq.com" w:date="2018-12-23T21:33:00Z"/>
              <w:rFonts w:asciiTheme="minorHAnsi" w:eastAsiaTheme="minorEastAsia" w:hAnsiTheme="minorHAnsi" w:cstheme="minorBidi"/>
              <w:noProof/>
              <w:kern w:val="2"/>
            </w:rPr>
          </w:pPr>
          <w:ins w:id="533" w:author="吴苏琪" w:date="2018-01-07T03:52:00Z">
            <w:del w:id="534" w:author="249326630@qq.com" w:date="2018-12-23T21:33:00Z">
              <w:r w:rsidRPr="006E0992" w:rsidDel="006E0992">
                <w:rPr>
                  <w:rStyle w:val="aa"/>
                  <w:noProof/>
                </w:rPr>
                <w:delText>2.1.15.21</w:delText>
              </w:r>
              <w:r w:rsidDel="006E0992">
                <w:rPr>
                  <w:rFonts w:asciiTheme="minorHAnsi" w:eastAsiaTheme="minorEastAsia" w:hAnsiTheme="minorHAnsi" w:cstheme="minorBidi"/>
                  <w:noProof/>
                  <w:kern w:val="2"/>
                </w:rPr>
                <w:tab/>
              </w:r>
              <w:r w:rsidRPr="006E0992" w:rsidDel="006E0992">
                <w:rPr>
                  <w:rStyle w:val="aa"/>
                  <w:noProof/>
                </w:rPr>
                <w:delText>课程论坛（教师）</w:delText>
              </w:r>
              <w:r w:rsidDel="006E0992">
                <w:rPr>
                  <w:noProof/>
                  <w:webHidden/>
                </w:rPr>
                <w:tab/>
                <w:delText>78</w:delText>
              </w:r>
            </w:del>
          </w:ins>
        </w:p>
        <w:p w14:paraId="761046C4" w14:textId="51D741CF" w:rsidR="009E58F3" w:rsidDel="006E0992" w:rsidRDefault="009E58F3">
          <w:pPr>
            <w:pStyle w:val="41"/>
            <w:tabs>
              <w:tab w:val="left" w:pos="2520"/>
              <w:tab w:val="right" w:leader="dot" w:pos="8296"/>
            </w:tabs>
            <w:rPr>
              <w:ins w:id="535" w:author="吴苏琪" w:date="2018-01-07T03:52:00Z"/>
              <w:del w:id="536" w:author="249326630@qq.com" w:date="2018-12-23T21:33:00Z"/>
              <w:rFonts w:asciiTheme="minorHAnsi" w:eastAsiaTheme="minorEastAsia" w:hAnsiTheme="minorHAnsi" w:cstheme="minorBidi"/>
              <w:noProof/>
              <w:kern w:val="2"/>
            </w:rPr>
          </w:pPr>
          <w:ins w:id="537" w:author="吴苏琪" w:date="2018-01-07T03:52:00Z">
            <w:del w:id="538" w:author="249326630@qq.com" w:date="2018-12-23T21:33:00Z">
              <w:r w:rsidRPr="006E0992" w:rsidDel="006E0992">
                <w:rPr>
                  <w:rStyle w:val="aa"/>
                  <w:noProof/>
                </w:rPr>
                <w:delText>2.1.15.22</w:delText>
              </w:r>
              <w:r w:rsidDel="006E0992">
                <w:rPr>
                  <w:rFonts w:asciiTheme="minorHAnsi" w:eastAsiaTheme="minorEastAsia" w:hAnsiTheme="minorHAnsi" w:cstheme="minorBidi"/>
                  <w:noProof/>
                  <w:kern w:val="2"/>
                </w:rPr>
                <w:tab/>
              </w:r>
              <w:r w:rsidRPr="006E0992" w:rsidDel="006E0992">
                <w:rPr>
                  <w:rStyle w:val="aa"/>
                  <w:noProof/>
                </w:rPr>
                <w:delText>课程链接（普通注册用户）</w:delText>
              </w:r>
              <w:r w:rsidDel="006E0992">
                <w:rPr>
                  <w:noProof/>
                  <w:webHidden/>
                </w:rPr>
                <w:tab/>
                <w:delText>79</w:delText>
              </w:r>
            </w:del>
          </w:ins>
        </w:p>
        <w:p w14:paraId="6977B906" w14:textId="77750D3B" w:rsidR="009E58F3" w:rsidDel="006E0992" w:rsidRDefault="009E58F3">
          <w:pPr>
            <w:pStyle w:val="41"/>
            <w:tabs>
              <w:tab w:val="left" w:pos="2520"/>
              <w:tab w:val="right" w:leader="dot" w:pos="8296"/>
            </w:tabs>
            <w:rPr>
              <w:ins w:id="539" w:author="吴苏琪" w:date="2018-01-07T03:52:00Z"/>
              <w:del w:id="540" w:author="249326630@qq.com" w:date="2018-12-23T21:33:00Z"/>
              <w:rFonts w:asciiTheme="minorHAnsi" w:eastAsiaTheme="minorEastAsia" w:hAnsiTheme="minorHAnsi" w:cstheme="minorBidi"/>
              <w:noProof/>
              <w:kern w:val="2"/>
            </w:rPr>
          </w:pPr>
          <w:ins w:id="541" w:author="吴苏琪" w:date="2018-01-07T03:52:00Z">
            <w:del w:id="542" w:author="249326630@qq.com" w:date="2018-12-23T21:33:00Z">
              <w:r w:rsidRPr="006E0992" w:rsidDel="006E0992">
                <w:rPr>
                  <w:rStyle w:val="aa"/>
                  <w:noProof/>
                </w:rPr>
                <w:delText>2.1.15.23</w:delText>
              </w:r>
              <w:r w:rsidDel="006E0992">
                <w:rPr>
                  <w:rFonts w:asciiTheme="minorHAnsi" w:eastAsiaTheme="minorEastAsia" w:hAnsiTheme="minorHAnsi" w:cstheme="minorBidi"/>
                  <w:noProof/>
                  <w:kern w:val="2"/>
                </w:rPr>
                <w:tab/>
              </w:r>
              <w:r w:rsidRPr="006E0992" w:rsidDel="006E0992">
                <w:rPr>
                  <w:rStyle w:val="aa"/>
                  <w:noProof/>
                </w:rPr>
                <w:delText>课程链接（教师）</w:delText>
              </w:r>
              <w:r w:rsidDel="006E0992">
                <w:rPr>
                  <w:noProof/>
                  <w:webHidden/>
                </w:rPr>
                <w:tab/>
                <w:delText>81</w:delText>
              </w:r>
            </w:del>
          </w:ins>
        </w:p>
        <w:p w14:paraId="310203B5" w14:textId="0620B6B0" w:rsidR="009E58F3" w:rsidDel="006E0992" w:rsidRDefault="009E58F3">
          <w:pPr>
            <w:pStyle w:val="41"/>
            <w:tabs>
              <w:tab w:val="left" w:pos="2520"/>
              <w:tab w:val="right" w:leader="dot" w:pos="8296"/>
            </w:tabs>
            <w:rPr>
              <w:ins w:id="543" w:author="吴苏琪" w:date="2018-01-07T03:52:00Z"/>
              <w:del w:id="544" w:author="249326630@qq.com" w:date="2018-12-23T21:33:00Z"/>
              <w:rFonts w:asciiTheme="minorHAnsi" w:eastAsiaTheme="minorEastAsia" w:hAnsiTheme="minorHAnsi" w:cstheme="minorBidi"/>
              <w:noProof/>
              <w:kern w:val="2"/>
            </w:rPr>
          </w:pPr>
          <w:ins w:id="545" w:author="吴苏琪" w:date="2018-01-07T03:52:00Z">
            <w:del w:id="546" w:author="249326630@qq.com" w:date="2018-12-23T21:33:00Z">
              <w:r w:rsidRPr="006E0992" w:rsidDel="006E0992">
                <w:rPr>
                  <w:rStyle w:val="aa"/>
                  <w:noProof/>
                </w:rPr>
                <w:delText>2.1.15.24</w:delText>
              </w:r>
              <w:r w:rsidDel="006E0992">
                <w:rPr>
                  <w:rFonts w:asciiTheme="minorHAnsi" w:eastAsiaTheme="minorEastAsia" w:hAnsiTheme="minorHAnsi" w:cstheme="minorBidi"/>
                  <w:noProof/>
                  <w:kern w:val="2"/>
                </w:rPr>
                <w:tab/>
              </w:r>
              <w:r w:rsidRPr="006E0992" w:rsidDel="006E0992">
                <w:rPr>
                  <w:rStyle w:val="aa"/>
                  <w:noProof/>
                </w:rPr>
                <w:delText>编辑课程链接</w:delText>
              </w:r>
              <w:r w:rsidDel="006E0992">
                <w:rPr>
                  <w:noProof/>
                  <w:webHidden/>
                </w:rPr>
                <w:tab/>
                <w:delText>82</w:delText>
              </w:r>
            </w:del>
          </w:ins>
        </w:p>
        <w:p w14:paraId="3554F924" w14:textId="4B9AAF58" w:rsidR="009E58F3" w:rsidDel="006E0992" w:rsidRDefault="009E58F3">
          <w:pPr>
            <w:pStyle w:val="41"/>
            <w:tabs>
              <w:tab w:val="left" w:pos="2520"/>
              <w:tab w:val="right" w:leader="dot" w:pos="8296"/>
            </w:tabs>
            <w:rPr>
              <w:ins w:id="547" w:author="吴苏琪" w:date="2018-01-07T03:52:00Z"/>
              <w:del w:id="548" w:author="249326630@qq.com" w:date="2018-12-23T21:33:00Z"/>
              <w:rFonts w:asciiTheme="minorHAnsi" w:eastAsiaTheme="minorEastAsia" w:hAnsiTheme="minorHAnsi" w:cstheme="minorBidi"/>
              <w:noProof/>
              <w:kern w:val="2"/>
            </w:rPr>
          </w:pPr>
          <w:ins w:id="549" w:author="吴苏琪" w:date="2018-01-07T03:52:00Z">
            <w:del w:id="550" w:author="249326630@qq.com" w:date="2018-12-23T21:33:00Z">
              <w:r w:rsidRPr="006E0992" w:rsidDel="006E0992">
                <w:rPr>
                  <w:rStyle w:val="aa"/>
                  <w:noProof/>
                </w:rPr>
                <w:delText>2.1.15.25</w:delText>
              </w:r>
              <w:r w:rsidDel="006E0992">
                <w:rPr>
                  <w:rFonts w:asciiTheme="minorHAnsi" w:eastAsiaTheme="minorEastAsia" w:hAnsiTheme="minorHAnsi" w:cstheme="minorBidi"/>
                  <w:noProof/>
                  <w:kern w:val="2"/>
                </w:rPr>
                <w:tab/>
              </w:r>
              <w:r w:rsidRPr="006E0992" w:rsidDel="006E0992">
                <w:rPr>
                  <w:rStyle w:val="aa"/>
                  <w:noProof/>
                </w:rPr>
                <w:delText>新增课程链接</w:delText>
              </w:r>
              <w:r w:rsidDel="006E0992">
                <w:rPr>
                  <w:noProof/>
                  <w:webHidden/>
                </w:rPr>
                <w:tab/>
                <w:delText>83</w:delText>
              </w:r>
            </w:del>
          </w:ins>
        </w:p>
        <w:p w14:paraId="17E6B15F" w14:textId="75370F5C" w:rsidR="009E58F3" w:rsidDel="006E0992" w:rsidRDefault="009E58F3">
          <w:pPr>
            <w:pStyle w:val="41"/>
            <w:tabs>
              <w:tab w:val="left" w:pos="2520"/>
              <w:tab w:val="right" w:leader="dot" w:pos="8296"/>
            </w:tabs>
            <w:rPr>
              <w:ins w:id="551" w:author="吴苏琪" w:date="2018-01-07T03:52:00Z"/>
              <w:del w:id="552" w:author="249326630@qq.com" w:date="2018-12-23T21:33:00Z"/>
              <w:rFonts w:asciiTheme="minorHAnsi" w:eastAsiaTheme="minorEastAsia" w:hAnsiTheme="minorHAnsi" w:cstheme="minorBidi"/>
              <w:noProof/>
              <w:kern w:val="2"/>
            </w:rPr>
          </w:pPr>
          <w:ins w:id="553" w:author="吴苏琪" w:date="2018-01-07T03:52:00Z">
            <w:del w:id="554" w:author="249326630@qq.com" w:date="2018-12-23T21:33:00Z">
              <w:r w:rsidRPr="006E0992" w:rsidDel="006E0992">
                <w:rPr>
                  <w:rStyle w:val="aa"/>
                  <w:noProof/>
                </w:rPr>
                <w:delText>2.1.15.26</w:delText>
              </w:r>
              <w:r w:rsidDel="006E0992">
                <w:rPr>
                  <w:rFonts w:asciiTheme="minorHAnsi" w:eastAsiaTheme="minorEastAsia" w:hAnsiTheme="minorHAnsi" w:cstheme="minorBidi"/>
                  <w:noProof/>
                  <w:kern w:val="2"/>
                </w:rPr>
                <w:tab/>
              </w:r>
              <w:r w:rsidRPr="006E0992" w:rsidDel="006E0992">
                <w:rPr>
                  <w:rStyle w:val="aa"/>
                  <w:noProof/>
                </w:rPr>
                <w:delText>课程搜索（普通注册用户）</w:delText>
              </w:r>
              <w:r w:rsidDel="006E0992">
                <w:rPr>
                  <w:noProof/>
                  <w:webHidden/>
                </w:rPr>
                <w:tab/>
                <w:delText>84</w:delText>
              </w:r>
            </w:del>
          </w:ins>
        </w:p>
        <w:p w14:paraId="082F5472" w14:textId="4E2B3240" w:rsidR="009E58F3" w:rsidDel="006E0992" w:rsidRDefault="009E58F3">
          <w:pPr>
            <w:pStyle w:val="31"/>
            <w:tabs>
              <w:tab w:val="left" w:pos="2100"/>
              <w:tab w:val="right" w:leader="dot" w:pos="8296"/>
            </w:tabs>
            <w:rPr>
              <w:ins w:id="555" w:author="吴苏琪" w:date="2018-01-07T03:52:00Z"/>
              <w:del w:id="556" w:author="249326630@qq.com" w:date="2018-12-23T21:33:00Z"/>
              <w:rFonts w:asciiTheme="minorHAnsi" w:eastAsiaTheme="minorEastAsia" w:hAnsiTheme="minorHAnsi" w:cstheme="minorBidi"/>
              <w:noProof/>
              <w:kern w:val="2"/>
            </w:rPr>
          </w:pPr>
          <w:ins w:id="557" w:author="吴苏琪" w:date="2018-01-07T03:52:00Z">
            <w:del w:id="558" w:author="249326630@qq.com" w:date="2018-12-23T21:33:00Z">
              <w:r w:rsidRPr="006E0992" w:rsidDel="006E0992">
                <w:rPr>
                  <w:rStyle w:val="aa"/>
                  <w:noProof/>
                </w:rPr>
                <w:delText>2.1.16</w:delText>
              </w:r>
              <w:r w:rsidDel="006E0992">
                <w:rPr>
                  <w:rFonts w:asciiTheme="minorHAnsi" w:eastAsiaTheme="minorEastAsia" w:hAnsiTheme="minorHAnsi" w:cstheme="minorBidi"/>
                  <w:noProof/>
                  <w:kern w:val="2"/>
                </w:rPr>
                <w:tab/>
              </w:r>
              <w:r w:rsidRPr="006E0992" w:rsidDel="006E0992">
                <w:rPr>
                  <w:rStyle w:val="aa"/>
                  <w:noProof/>
                </w:rPr>
                <w:delText>管理员登录</w:delText>
              </w:r>
              <w:r w:rsidDel="006E0992">
                <w:rPr>
                  <w:noProof/>
                  <w:webHidden/>
                </w:rPr>
                <w:tab/>
                <w:delText>85</w:delText>
              </w:r>
            </w:del>
          </w:ins>
        </w:p>
        <w:p w14:paraId="1AC73F1B" w14:textId="3E2889BD" w:rsidR="009E58F3" w:rsidDel="006E0992" w:rsidRDefault="009E58F3">
          <w:pPr>
            <w:pStyle w:val="31"/>
            <w:tabs>
              <w:tab w:val="left" w:pos="2100"/>
              <w:tab w:val="right" w:leader="dot" w:pos="8296"/>
            </w:tabs>
            <w:rPr>
              <w:ins w:id="559" w:author="吴苏琪" w:date="2018-01-07T03:52:00Z"/>
              <w:del w:id="560" w:author="249326630@qq.com" w:date="2018-12-23T21:33:00Z"/>
              <w:rFonts w:asciiTheme="minorHAnsi" w:eastAsiaTheme="minorEastAsia" w:hAnsiTheme="minorHAnsi" w:cstheme="minorBidi"/>
              <w:noProof/>
              <w:kern w:val="2"/>
            </w:rPr>
          </w:pPr>
          <w:ins w:id="561" w:author="吴苏琪" w:date="2018-01-07T03:52:00Z">
            <w:del w:id="562" w:author="249326630@qq.com" w:date="2018-12-23T21:33:00Z">
              <w:r w:rsidRPr="006E0992" w:rsidDel="006E0992">
                <w:rPr>
                  <w:rStyle w:val="aa"/>
                  <w:noProof/>
                </w:rPr>
                <w:delText>2.1.17</w:delText>
              </w:r>
              <w:r w:rsidDel="006E0992">
                <w:rPr>
                  <w:rFonts w:asciiTheme="minorHAnsi" w:eastAsiaTheme="minorEastAsia" w:hAnsiTheme="minorHAnsi" w:cstheme="minorBidi"/>
                  <w:noProof/>
                  <w:kern w:val="2"/>
                </w:rPr>
                <w:tab/>
              </w:r>
              <w:r w:rsidRPr="006E0992" w:rsidDel="006E0992">
                <w:rPr>
                  <w:rStyle w:val="aa"/>
                  <w:noProof/>
                </w:rPr>
                <w:delText>管理员后台首页</w:delText>
              </w:r>
              <w:r w:rsidDel="006E0992">
                <w:rPr>
                  <w:noProof/>
                  <w:webHidden/>
                </w:rPr>
                <w:tab/>
                <w:delText>86</w:delText>
              </w:r>
            </w:del>
          </w:ins>
        </w:p>
        <w:p w14:paraId="68CCB04B" w14:textId="56F71D0F" w:rsidR="009E58F3" w:rsidDel="006E0992" w:rsidRDefault="009E58F3">
          <w:pPr>
            <w:pStyle w:val="31"/>
            <w:tabs>
              <w:tab w:val="left" w:pos="2100"/>
              <w:tab w:val="right" w:leader="dot" w:pos="8296"/>
            </w:tabs>
            <w:rPr>
              <w:ins w:id="563" w:author="吴苏琪" w:date="2018-01-07T03:52:00Z"/>
              <w:del w:id="564" w:author="249326630@qq.com" w:date="2018-12-23T21:33:00Z"/>
              <w:rFonts w:asciiTheme="minorHAnsi" w:eastAsiaTheme="minorEastAsia" w:hAnsiTheme="minorHAnsi" w:cstheme="minorBidi"/>
              <w:noProof/>
              <w:kern w:val="2"/>
            </w:rPr>
          </w:pPr>
          <w:ins w:id="565" w:author="吴苏琪" w:date="2018-01-07T03:52:00Z">
            <w:del w:id="566" w:author="249326630@qq.com" w:date="2018-12-23T21:33:00Z">
              <w:r w:rsidRPr="006E0992" w:rsidDel="006E0992">
                <w:rPr>
                  <w:rStyle w:val="aa"/>
                  <w:noProof/>
                </w:rPr>
                <w:delText>2.1.18</w:delText>
              </w:r>
              <w:r w:rsidDel="006E0992">
                <w:rPr>
                  <w:rFonts w:asciiTheme="minorHAnsi" w:eastAsiaTheme="minorEastAsia" w:hAnsiTheme="minorHAnsi" w:cstheme="minorBidi"/>
                  <w:noProof/>
                  <w:kern w:val="2"/>
                </w:rPr>
                <w:tab/>
              </w:r>
              <w:r w:rsidRPr="006E0992" w:rsidDel="006E0992">
                <w:rPr>
                  <w:rStyle w:val="aa"/>
                  <w:noProof/>
                </w:rPr>
                <w:delText>管理员后台网站抬头</w:delText>
              </w:r>
              <w:r w:rsidDel="006E0992">
                <w:rPr>
                  <w:noProof/>
                  <w:webHidden/>
                </w:rPr>
                <w:tab/>
                <w:delText>87</w:delText>
              </w:r>
            </w:del>
          </w:ins>
        </w:p>
        <w:p w14:paraId="0F942403" w14:textId="33764A8C" w:rsidR="009E58F3" w:rsidDel="006E0992" w:rsidRDefault="009E58F3">
          <w:pPr>
            <w:pStyle w:val="41"/>
            <w:tabs>
              <w:tab w:val="left" w:pos="2520"/>
              <w:tab w:val="right" w:leader="dot" w:pos="8296"/>
            </w:tabs>
            <w:rPr>
              <w:ins w:id="567" w:author="吴苏琪" w:date="2018-01-07T03:52:00Z"/>
              <w:del w:id="568" w:author="249326630@qq.com" w:date="2018-12-23T21:33:00Z"/>
              <w:rFonts w:asciiTheme="minorHAnsi" w:eastAsiaTheme="minorEastAsia" w:hAnsiTheme="minorHAnsi" w:cstheme="minorBidi"/>
              <w:noProof/>
              <w:kern w:val="2"/>
            </w:rPr>
          </w:pPr>
          <w:ins w:id="569" w:author="吴苏琪" w:date="2018-01-07T03:52:00Z">
            <w:del w:id="570" w:author="249326630@qq.com" w:date="2018-12-23T21:33:00Z">
              <w:r w:rsidRPr="006E0992" w:rsidDel="006E0992">
                <w:rPr>
                  <w:rStyle w:val="aa"/>
                  <w:noProof/>
                </w:rPr>
                <w:delText>2.1.18.1</w:delText>
              </w:r>
              <w:r w:rsidDel="006E0992">
                <w:rPr>
                  <w:rFonts w:asciiTheme="minorHAnsi" w:eastAsiaTheme="minorEastAsia" w:hAnsiTheme="minorHAnsi" w:cstheme="minorBidi"/>
                  <w:noProof/>
                  <w:kern w:val="2"/>
                </w:rPr>
                <w:tab/>
              </w:r>
              <w:r w:rsidRPr="006E0992" w:rsidDel="006E0992">
                <w:rPr>
                  <w:rStyle w:val="aa"/>
                  <w:noProof/>
                </w:rPr>
                <w:delText>退出登录确认框</w:delText>
              </w:r>
              <w:r w:rsidDel="006E0992">
                <w:rPr>
                  <w:noProof/>
                  <w:webHidden/>
                </w:rPr>
                <w:tab/>
                <w:delText>88</w:delText>
              </w:r>
            </w:del>
          </w:ins>
        </w:p>
        <w:p w14:paraId="413636BF" w14:textId="3F04CC5F" w:rsidR="009E58F3" w:rsidDel="006E0992" w:rsidRDefault="009E58F3">
          <w:pPr>
            <w:pStyle w:val="31"/>
            <w:tabs>
              <w:tab w:val="left" w:pos="2100"/>
              <w:tab w:val="right" w:leader="dot" w:pos="8296"/>
            </w:tabs>
            <w:rPr>
              <w:ins w:id="571" w:author="吴苏琪" w:date="2018-01-07T03:52:00Z"/>
              <w:del w:id="572" w:author="249326630@qq.com" w:date="2018-12-23T21:33:00Z"/>
              <w:rFonts w:asciiTheme="minorHAnsi" w:eastAsiaTheme="minorEastAsia" w:hAnsiTheme="minorHAnsi" w:cstheme="minorBidi"/>
              <w:noProof/>
              <w:kern w:val="2"/>
            </w:rPr>
          </w:pPr>
          <w:ins w:id="573" w:author="吴苏琪" w:date="2018-01-07T03:52:00Z">
            <w:del w:id="574" w:author="249326630@qq.com" w:date="2018-12-23T21:33:00Z">
              <w:r w:rsidRPr="006E0992" w:rsidDel="006E0992">
                <w:rPr>
                  <w:rStyle w:val="aa"/>
                  <w:noProof/>
                </w:rPr>
                <w:delText>2.1.19</w:delText>
              </w:r>
              <w:r w:rsidDel="006E0992">
                <w:rPr>
                  <w:rFonts w:asciiTheme="minorHAnsi" w:eastAsiaTheme="minorEastAsia" w:hAnsiTheme="minorHAnsi" w:cstheme="minorBidi"/>
                  <w:noProof/>
                  <w:kern w:val="2"/>
                </w:rPr>
                <w:tab/>
              </w:r>
              <w:r w:rsidRPr="006E0992" w:rsidDel="006E0992">
                <w:rPr>
                  <w:rStyle w:val="aa"/>
                  <w:noProof/>
                </w:rPr>
                <w:delText>管理员导航菜单栏</w:delText>
              </w:r>
              <w:r w:rsidDel="006E0992">
                <w:rPr>
                  <w:noProof/>
                  <w:webHidden/>
                </w:rPr>
                <w:tab/>
                <w:delText>88</w:delText>
              </w:r>
            </w:del>
          </w:ins>
        </w:p>
        <w:p w14:paraId="57DF04F1" w14:textId="1C8F1D55" w:rsidR="009E58F3" w:rsidDel="006E0992" w:rsidRDefault="009E58F3">
          <w:pPr>
            <w:pStyle w:val="31"/>
            <w:tabs>
              <w:tab w:val="left" w:pos="2100"/>
              <w:tab w:val="right" w:leader="dot" w:pos="8296"/>
            </w:tabs>
            <w:rPr>
              <w:ins w:id="575" w:author="吴苏琪" w:date="2018-01-07T03:52:00Z"/>
              <w:del w:id="576" w:author="249326630@qq.com" w:date="2018-12-23T21:33:00Z"/>
              <w:rFonts w:asciiTheme="minorHAnsi" w:eastAsiaTheme="minorEastAsia" w:hAnsiTheme="minorHAnsi" w:cstheme="minorBidi"/>
              <w:noProof/>
              <w:kern w:val="2"/>
            </w:rPr>
          </w:pPr>
          <w:ins w:id="577" w:author="吴苏琪" w:date="2018-01-07T03:52:00Z">
            <w:del w:id="578" w:author="249326630@qq.com" w:date="2018-12-23T21:33:00Z">
              <w:r w:rsidRPr="006E0992" w:rsidDel="006E0992">
                <w:rPr>
                  <w:rStyle w:val="aa"/>
                  <w:noProof/>
                </w:rPr>
                <w:delText>2.1.20</w:delText>
              </w:r>
              <w:r w:rsidDel="006E0992">
                <w:rPr>
                  <w:rFonts w:asciiTheme="minorHAnsi" w:eastAsiaTheme="minorEastAsia" w:hAnsiTheme="minorHAnsi" w:cstheme="minorBidi"/>
                  <w:noProof/>
                  <w:kern w:val="2"/>
                </w:rPr>
                <w:tab/>
              </w:r>
              <w:r w:rsidRPr="006E0992" w:rsidDel="006E0992">
                <w:rPr>
                  <w:rStyle w:val="aa"/>
                  <w:noProof/>
                </w:rPr>
                <w:delText>管理员用户基础管理</w:delText>
              </w:r>
              <w:r w:rsidDel="006E0992">
                <w:rPr>
                  <w:noProof/>
                  <w:webHidden/>
                </w:rPr>
                <w:tab/>
                <w:delText>90</w:delText>
              </w:r>
            </w:del>
          </w:ins>
        </w:p>
        <w:p w14:paraId="21CD7D4D" w14:textId="2153FEE6" w:rsidR="009E58F3" w:rsidDel="006E0992" w:rsidRDefault="009E58F3">
          <w:pPr>
            <w:pStyle w:val="41"/>
            <w:tabs>
              <w:tab w:val="left" w:pos="2520"/>
              <w:tab w:val="right" w:leader="dot" w:pos="8296"/>
            </w:tabs>
            <w:rPr>
              <w:ins w:id="579" w:author="吴苏琪" w:date="2018-01-07T03:52:00Z"/>
              <w:del w:id="580" w:author="249326630@qq.com" w:date="2018-12-23T21:33:00Z"/>
              <w:rFonts w:asciiTheme="minorHAnsi" w:eastAsiaTheme="minorEastAsia" w:hAnsiTheme="minorHAnsi" w:cstheme="minorBidi"/>
              <w:noProof/>
              <w:kern w:val="2"/>
            </w:rPr>
          </w:pPr>
          <w:ins w:id="581" w:author="吴苏琪" w:date="2018-01-07T03:52:00Z">
            <w:del w:id="582" w:author="249326630@qq.com" w:date="2018-12-23T21:33:00Z">
              <w:r w:rsidRPr="006E0992" w:rsidDel="006E0992">
                <w:rPr>
                  <w:rStyle w:val="aa"/>
                  <w:noProof/>
                </w:rPr>
                <w:delText>2.1.20.1</w:delText>
              </w:r>
              <w:r w:rsidDel="006E0992">
                <w:rPr>
                  <w:rFonts w:asciiTheme="minorHAnsi" w:eastAsiaTheme="minorEastAsia" w:hAnsiTheme="minorHAnsi" w:cstheme="minorBidi"/>
                  <w:noProof/>
                  <w:kern w:val="2"/>
                </w:rPr>
                <w:tab/>
              </w:r>
              <w:r w:rsidRPr="006E0992" w:rsidDel="006E0992">
                <w:rPr>
                  <w:rStyle w:val="aa"/>
                  <w:noProof/>
                </w:rPr>
                <w:delText>用户复选拉黑确认</w:delText>
              </w:r>
              <w:r w:rsidDel="006E0992">
                <w:rPr>
                  <w:noProof/>
                  <w:webHidden/>
                </w:rPr>
                <w:tab/>
                <w:delText>91</w:delText>
              </w:r>
            </w:del>
          </w:ins>
        </w:p>
        <w:p w14:paraId="634CAE17" w14:textId="0A43A53E" w:rsidR="009E58F3" w:rsidDel="006E0992" w:rsidRDefault="009E58F3">
          <w:pPr>
            <w:pStyle w:val="41"/>
            <w:tabs>
              <w:tab w:val="left" w:pos="2520"/>
              <w:tab w:val="right" w:leader="dot" w:pos="8296"/>
            </w:tabs>
            <w:rPr>
              <w:ins w:id="583" w:author="吴苏琪" w:date="2018-01-07T03:52:00Z"/>
              <w:del w:id="584" w:author="249326630@qq.com" w:date="2018-12-23T21:33:00Z"/>
              <w:rFonts w:asciiTheme="minorHAnsi" w:eastAsiaTheme="minorEastAsia" w:hAnsiTheme="minorHAnsi" w:cstheme="minorBidi"/>
              <w:noProof/>
              <w:kern w:val="2"/>
            </w:rPr>
          </w:pPr>
          <w:ins w:id="585" w:author="吴苏琪" w:date="2018-01-07T03:52:00Z">
            <w:del w:id="586" w:author="249326630@qq.com" w:date="2018-12-23T21:33:00Z">
              <w:r w:rsidRPr="006E0992" w:rsidDel="006E0992">
                <w:rPr>
                  <w:rStyle w:val="aa"/>
                  <w:noProof/>
                </w:rPr>
                <w:delText>2.1.20.2</w:delText>
              </w:r>
              <w:r w:rsidDel="006E0992">
                <w:rPr>
                  <w:rFonts w:asciiTheme="minorHAnsi" w:eastAsiaTheme="minorEastAsia" w:hAnsiTheme="minorHAnsi" w:cstheme="minorBidi"/>
                  <w:noProof/>
                  <w:kern w:val="2"/>
                </w:rPr>
                <w:tab/>
              </w:r>
              <w:r w:rsidRPr="006E0992" w:rsidDel="006E0992">
                <w:rPr>
                  <w:rStyle w:val="aa"/>
                  <w:noProof/>
                </w:rPr>
                <w:delText>用户复选删除</w:delText>
              </w:r>
              <w:r w:rsidDel="006E0992">
                <w:rPr>
                  <w:noProof/>
                  <w:webHidden/>
                </w:rPr>
                <w:tab/>
                <w:delText>92</w:delText>
              </w:r>
            </w:del>
          </w:ins>
        </w:p>
        <w:p w14:paraId="0FBF8E43" w14:textId="443620C3" w:rsidR="009E58F3" w:rsidDel="006E0992" w:rsidRDefault="009E58F3">
          <w:pPr>
            <w:pStyle w:val="31"/>
            <w:tabs>
              <w:tab w:val="left" w:pos="2100"/>
              <w:tab w:val="right" w:leader="dot" w:pos="8296"/>
            </w:tabs>
            <w:rPr>
              <w:ins w:id="587" w:author="吴苏琪" w:date="2018-01-07T03:52:00Z"/>
              <w:del w:id="588" w:author="249326630@qq.com" w:date="2018-12-23T21:33:00Z"/>
              <w:rFonts w:asciiTheme="minorHAnsi" w:eastAsiaTheme="minorEastAsia" w:hAnsiTheme="minorHAnsi" w:cstheme="minorBidi"/>
              <w:noProof/>
              <w:kern w:val="2"/>
            </w:rPr>
          </w:pPr>
          <w:ins w:id="589" w:author="吴苏琪" w:date="2018-01-07T03:52:00Z">
            <w:del w:id="590" w:author="249326630@qq.com" w:date="2018-12-23T21:33:00Z">
              <w:r w:rsidRPr="006E0992" w:rsidDel="006E0992">
                <w:rPr>
                  <w:rStyle w:val="aa"/>
                  <w:noProof/>
                </w:rPr>
                <w:delText>2.1.21</w:delText>
              </w:r>
              <w:r w:rsidDel="006E0992">
                <w:rPr>
                  <w:rFonts w:asciiTheme="minorHAnsi" w:eastAsiaTheme="minorEastAsia" w:hAnsiTheme="minorHAnsi" w:cstheme="minorBidi"/>
                  <w:noProof/>
                  <w:kern w:val="2"/>
                </w:rPr>
                <w:tab/>
              </w:r>
              <w:r w:rsidRPr="006E0992" w:rsidDel="006E0992">
                <w:rPr>
                  <w:rStyle w:val="aa"/>
                  <w:noProof/>
                </w:rPr>
                <w:delText>管理员用户审核管理</w:delText>
              </w:r>
              <w:r w:rsidDel="006E0992">
                <w:rPr>
                  <w:noProof/>
                  <w:webHidden/>
                </w:rPr>
                <w:tab/>
                <w:delText>93</w:delText>
              </w:r>
            </w:del>
          </w:ins>
        </w:p>
        <w:p w14:paraId="42C15504" w14:textId="7832EC23" w:rsidR="009E58F3" w:rsidDel="006E0992" w:rsidRDefault="009E58F3">
          <w:pPr>
            <w:pStyle w:val="41"/>
            <w:tabs>
              <w:tab w:val="left" w:pos="2520"/>
              <w:tab w:val="right" w:leader="dot" w:pos="8296"/>
            </w:tabs>
            <w:rPr>
              <w:ins w:id="591" w:author="吴苏琪" w:date="2018-01-07T03:52:00Z"/>
              <w:del w:id="592" w:author="249326630@qq.com" w:date="2018-12-23T21:33:00Z"/>
              <w:rFonts w:asciiTheme="minorHAnsi" w:eastAsiaTheme="minorEastAsia" w:hAnsiTheme="minorHAnsi" w:cstheme="minorBidi"/>
              <w:noProof/>
              <w:kern w:val="2"/>
            </w:rPr>
          </w:pPr>
          <w:ins w:id="593" w:author="吴苏琪" w:date="2018-01-07T03:52:00Z">
            <w:del w:id="594" w:author="249326630@qq.com" w:date="2018-12-23T21:33:00Z">
              <w:r w:rsidRPr="006E0992" w:rsidDel="006E0992">
                <w:rPr>
                  <w:rStyle w:val="aa"/>
                  <w:noProof/>
                </w:rPr>
                <w:delText>2.1.21.1</w:delText>
              </w:r>
              <w:r w:rsidDel="006E0992">
                <w:rPr>
                  <w:rFonts w:asciiTheme="minorHAnsi" w:eastAsiaTheme="minorEastAsia" w:hAnsiTheme="minorHAnsi" w:cstheme="minorBidi"/>
                  <w:noProof/>
                  <w:kern w:val="2"/>
                </w:rPr>
                <w:tab/>
              </w:r>
              <w:r w:rsidRPr="006E0992" w:rsidDel="006E0992">
                <w:rPr>
                  <w:rStyle w:val="aa"/>
                  <w:noProof/>
                </w:rPr>
                <w:delText>用户审核拒绝</w:delText>
              </w:r>
              <w:r w:rsidDel="006E0992">
                <w:rPr>
                  <w:noProof/>
                  <w:webHidden/>
                </w:rPr>
                <w:tab/>
                <w:delText>94</w:delText>
              </w:r>
            </w:del>
          </w:ins>
        </w:p>
        <w:p w14:paraId="0DE74888" w14:textId="3CF56FD1" w:rsidR="009E58F3" w:rsidDel="006E0992" w:rsidRDefault="009E58F3">
          <w:pPr>
            <w:pStyle w:val="41"/>
            <w:tabs>
              <w:tab w:val="left" w:pos="2520"/>
              <w:tab w:val="right" w:leader="dot" w:pos="8296"/>
            </w:tabs>
            <w:rPr>
              <w:ins w:id="595" w:author="吴苏琪" w:date="2018-01-07T03:52:00Z"/>
              <w:del w:id="596" w:author="249326630@qq.com" w:date="2018-12-23T21:33:00Z"/>
              <w:rFonts w:asciiTheme="minorHAnsi" w:eastAsiaTheme="minorEastAsia" w:hAnsiTheme="minorHAnsi" w:cstheme="minorBidi"/>
              <w:noProof/>
              <w:kern w:val="2"/>
            </w:rPr>
          </w:pPr>
          <w:ins w:id="597" w:author="吴苏琪" w:date="2018-01-07T03:52:00Z">
            <w:del w:id="598" w:author="249326630@qq.com" w:date="2018-12-23T21:33:00Z">
              <w:r w:rsidRPr="006E0992" w:rsidDel="006E0992">
                <w:rPr>
                  <w:rStyle w:val="aa"/>
                  <w:noProof/>
                </w:rPr>
                <w:delText>2.1.21.2</w:delText>
              </w:r>
              <w:r w:rsidDel="006E0992">
                <w:rPr>
                  <w:rFonts w:asciiTheme="minorHAnsi" w:eastAsiaTheme="minorEastAsia" w:hAnsiTheme="minorHAnsi" w:cstheme="minorBidi"/>
                  <w:noProof/>
                  <w:kern w:val="2"/>
                </w:rPr>
                <w:tab/>
              </w:r>
              <w:r w:rsidRPr="006E0992" w:rsidDel="006E0992">
                <w:rPr>
                  <w:rStyle w:val="aa"/>
                  <w:noProof/>
                </w:rPr>
                <w:delText>用户审核复选拒绝</w:delText>
              </w:r>
              <w:r w:rsidDel="006E0992">
                <w:rPr>
                  <w:noProof/>
                  <w:webHidden/>
                </w:rPr>
                <w:tab/>
                <w:delText>95</w:delText>
              </w:r>
            </w:del>
          </w:ins>
        </w:p>
        <w:p w14:paraId="7CD64738" w14:textId="58C24156" w:rsidR="009E58F3" w:rsidDel="006E0992" w:rsidRDefault="009E58F3">
          <w:pPr>
            <w:pStyle w:val="31"/>
            <w:tabs>
              <w:tab w:val="left" w:pos="2100"/>
              <w:tab w:val="right" w:leader="dot" w:pos="8296"/>
            </w:tabs>
            <w:rPr>
              <w:ins w:id="599" w:author="吴苏琪" w:date="2018-01-07T03:52:00Z"/>
              <w:del w:id="600" w:author="249326630@qq.com" w:date="2018-12-23T21:33:00Z"/>
              <w:rFonts w:asciiTheme="minorHAnsi" w:eastAsiaTheme="minorEastAsia" w:hAnsiTheme="minorHAnsi" w:cstheme="minorBidi"/>
              <w:noProof/>
              <w:kern w:val="2"/>
            </w:rPr>
          </w:pPr>
          <w:ins w:id="601" w:author="吴苏琪" w:date="2018-01-07T03:52:00Z">
            <w:del w:id="602" w:author="249326630@qq.com" w:date="2018-12-23T21:33:00Z">
              <w:r w:rsidRPr="006E0992" w:rsidDel="006E0992">
                <w:rPr>
                  <w:rStyle w:val="aa"/>
                  <w:noProof/>
                </w:rPr>
                <w:delText>2.1.22</w:delText>
              </w:r>
              <w:r w:rsidDel="006E0992">
                <w:rPr>
                  <w:rFonts w:asciiTheme="minorHAnsi" w:eastAsiaTheme="minorEastAsia" w:hAnsiTheme="minorHAnsi" w:cstheme="minorBidi"/>
                  <w:noProof/>
                  <w:kern w:val="2"/>
                </w:rPr>
                <w:tab/>
              </w:r>
              <w:r w:rsidRPr="006E0992" w:rsidDel="006E0992">
                <w:rPr>
                  <w:rStyle w:val="aa"/>
                  <w:noProof/>
                </w:rPr>
                <w:delText>管理员教师管理</w:delText>
              </w:r>
              <w:r w:rsidDel="006E0992">
                <w:rPr>
                  <w:noProof/>
                  <w:webHidden/>
                </w:rPr>
                <w:tab/>
                <w:delText>95</w:delText>
              </w:r>
            </w:del>
          </w:ins>
        </w:p>
        <w:p w14:paraId="437729ED" w14:textId="3787F484" w:rsidR="009E58F3" w:rsidDel="006E0992" w:rsidRDefault="009E58F3">
          <w:pPr>
            <w:pStyle w:val="41"/>
            <w:tabs>
              <w:tab w:val="left" w:pos="2520"/>
              <w:tab w:val="right" w:leader="dot" w:pos="8296"/>
            </w:tabs>
            <w:rPr>
              <w:ins w:id="603" w:author="吴苏琪" w:date="2018-01-07T03:52:00Z"/>
              <w:del w:id="604" w:author="249326630@qq.com" w:date="2018-12-23T21:33:00Z"/>
              <w:rFonts w:asciiTheme="minorHAnsi" w:eastAsiaTheme="minorEastAsia" w:hAnsiTheme="minorHAnsi" w:cstheme="minorBidi"/>
              <w:noProof/>
              <w:kern w:val="2"/>
            </w:rPr>
          </w:pPr>
          <w:ins w:id="605" w:author="吴苏琪" w:date="2018-01-07T03:52:00Z">
            <w:del w:id="606" w:author="249326630@qq.com" w:date="2018-12-23T21:33:00Z">
              <w:r w:rsidRPr="006E0992" w:rsidDel="006E0992">
                <w:rPr>
                  <w:rStyle w:val="aa"/>
                  <w:noProof/>
                </w:rPr>
                <w:delText>2.1.22.1</w:delText>
              </w:r>
              <w:r w:rsidDel="006E0992">
                <w:rPr>
                  <w:rFonts w:asciiTheme="minorHAnsi" w:eastAsiaTheme="minorEastAsia" w:hAnsiTheme="minorHAnsi" w:cstheme="minorBidi"/>
                  <w:noProof/>
                  <w:kern w:val="2"/>
                </w:rPr>
                <w:tab/>
              </w:r>
              <w:r w:rsidRPr="006E0992" w:rsidDel="006E0992">
                <w:rPr>
                  <w:rStyle w:val="aa"/>
                  <w:noProof/>
                </w:rPr>
                <w:delText>新增教师</w:delText>
              </w:r>
              <w:r w:rsidDel="006E0992">
                <w:rPr>
                  <w:noProof/>
                  <w:webHidden/>
                </w:rPr>
                <w:tab/>
                <w:delText>97</w:delText>
              </w:r>
            </w:del>
          </w:ins>
        </w:p>
        <w:p w14:paraId="4D90493B" w14:textId="257858BC" w:rsidR="009E58F3" w:rsidDel="006E0992" w:rsidRDefault="009E58F3">
          <w:pPr>
            <w:pStyle w:val="41"/>
            <w:tabs>
              <w:tab w:val="left" w:pos="2520"/>
              <w:tab w:val="right" w:leader="dot" w:pos="8296"/>
            </w:tabs>
            <w:rPr>
              <w:ins w:id="607" w:author="吴苏琪" w:date="2018-01-07T03:52:00Z"/>
              <w:del w:id="608" w:author="249326630@qq.com" w:date="2018-12-23T21:33:00Z"/>
              <w:rFonts w:asciiTheme="minorHAnsi" w:eastAsiaTheme="minorEastAsia" w:hAnsiTheme="minorHAnsi" w:cstheme="minorBidi"/>
              <w:noProof/>
              <w:kern w:val="2"/>
            </w:rPr>
          </w:pPr>
          <w:ins w:id="609" w:author="吴苏琪" w:date="2018-01-07T03:52:00Z">
            <w:del w:id="610" w:author="249326630@qq.com" w:date="2018-12-23T21:33:00Z">
              <w:r w:rsidRPr="006E0992" w:rsidDel="006E0992">
                <w:rPr>
                  <w:rStyle w:val="aa"/>
                  <w:noProof/>
                </w:rPr>
                <w:delText>2.1.22.2</w:delText>
              </w:r>
              <w:r w:rsidDel="006E0992">
                <w:rPr>
                  <w:rFonts w:asciiTheme="minorHAnsi" w:eastAsiaTheme="minorEastAsia" w:hAnsiTheme="minorHAnsi" w:cstheme="minorBidi"/>
                  <w:noProof/>
                  <w:kern w:val="2"/>
                </w:rPr>
                <w:tab/>
              </w:r>
              <w:r w:rsidRPr="006E0992" w:rsidDel="006E0992">
                <w:rPr>
                  <w:rStyle w:val="aa"/>
                  <w:noProof/>
                </w:rPr>
                <w:delText>删除教师提示</w:delText>
              </w:r>
              <w:r w:rsidDel="006E0992">
                <w:rPr>
                  <w:noProof/>
                  <w:webHidden/>
                </w:rPr>
                <w:tab/>
                <w:delText>98</w:delText>
              </w:r>
            </w:del>
          </w:ins>
        </w:p>
        <w:p w14:paraId="335637FF" w14:textId="6AD8DF89" w:rsidR="009E58F3" w:rsidDel="006E0992" w:rsidRDefault="009E58F3">
          <w:pPr>
            <w:pStyle w:val="31"/>
            <w:tabs>
              <w:tab w:val="left" w:pos="2100"/>
              <w:tab w:val="right" w:leader="dot" w:pos="8296"/>
            </w:tabs>
            <w:rPr>
              <w:ins w:id="611" w:author="吴苏琪" w:date="2018-01-07T03:52:00Z"/>
              <w:del w:id="612" w:author="249326630@qq.com" w:date="2018-12-23T21:33:00Z"/>
              <w:rFonts w:asciiTheme="minorHAnsi" w:eastAsiaTheme="minorEastAsia" w:hAnsiTheme="minorHAnsi" w:cstheme="minorBidi"/>
              <w:noProof/>
              <w:kern w:val="2"/>
            </w:rPr>
          </w:pPr>
          <w:ins w:id="613" w:author="吴苏琪" w:date="2018-01-07T03:52:00Z">
            <w:del w:id="614" w:author="249326630@qq.com" w:date="2018-12-23T21:33:00Z">
              <w:r w:rsidRPr="006E0992" w:rsidDel="006E0992">
                <w:rPr>
                  <w:rStyle w:val="aa"/>
                  <w:noProof/>
                </w:rPr>
                <w:delText>2.1.23</w:delText>
              </w:r>
              <w:r w:rsidDel="006E0992">
                <w:rPr>
                  <w:rFonts w:asciiTheme="minorHAnsi" w:eastAsiaTheme="minorEastAsia" w:hAnsiTheme="minorHAnsi" w:cstheme="minorBidi"/>
                  <w:noProof/>
                  <w:kern w:val="2"/>
                </w:rPr>
                <w:tab/>
              </w:r>
              <w:r w:rsidRPr="006E0992" w:rsidDel="006E0992">
                <w:rPr>
                  <w:rStyle w:val="aa"/>
                  <w:noProof/>
                </w:rPr>
                <w:delText>管理员举报管理</w:delText>
              </w:r>
              <w:r w:rsidDel="006E0992">
                <w:rPr>
                  <w:noProof/>
                  <w:webHidden/>
                </w:rPr>
                <w:tab/>
                <w:delText>99</w:delText>
              </w:r>
            </w:del>
          </w:ins>
        </w:p>
        <w:p w14:paraId="0DAF0A21" w14:textId="3EB8C027" w:rsidR="009E58F3" w:rsidDel="006E0992" w:rsidRDefault="009E58F3">
          <w:pPr>
            <w:pStyle w:val="41"/>
            <w:tabs>
              <w:tab w:val="left" w:pos="2520"/>
              <w:tab w:val="right" w:leader="dot" w:pos="8296"/>
            </w:tabs>
            <w:rPr>
              <w:ins w:id="615" w:author="吴苏琪" w:date="2018-01-07T03:52:00Z"/>
              <w:del w:id="616" w:author="249326630@qq.com" w:date="2018-12-23T21:33:00Z"/>
              <w:rFonts w:asciiTheme="minorHAnsi" w:eastAsiaTheme="minorEastAsia" w:hAnsiTheme="minorHAnsi" w:cstheme="minorBidi"/>
              <w:noProof/>
              <w:kern w:val="2"/>
            </w:rPr>
          </w:pPr>
          <w:ins w:id="617" w:author="吴苏琪" w:date="2018-01-07T03:52:00Z">
            <w:del w:id="618" w:author="249326630@qq.com" w:date="2018-12-23T21:33:00Z">
              <w:r w:rsidRPr="006E0992" w:rsidDel="006E0992">
                <w:rPr>
                  <w:rStyle w:val="aa"/>
                  <w:noProof/>
                </w:rPr>
                <w:delText>2.1.23.1</w:delText>
              </w:r>
              <w:r w:rsidDel="006E0992">
                <w:rPr>
                  <w:rFonts w:asciiTheme="minorHAnsi" w:eastAsiaTheme="minorEastAsia" w:hAnsiTheme="minorHAnsi" w:cstheme="minorBidi"/>
                  <w:noProof/>
                  <w:kern w:val="2"/>
                </w:rPr>
                <w:tab/>
              </w:r>
              <w:r w:rsidRPr="006E0992" w:rsidDel="006E0992">
                <w:rPr>
                  <w:rStyle w:val="aa"/>
                  <w:noProof/>
                </w:rPr>
                <w:delText>举报贴删除确认</w:delText>
              </w:r>
              <w:r w:rsidDel="006E0992">
                <w:rPr>
                  <w:noProof/>
                  <w:webHidden/>
                </w:rPr>
                <w:tab/>
                <w:delText>100</w:delText>
              </w:r>
            </w:del>
          </w:ins>
        </w:p>
        <w:p w14:paraId="0F245B53" w14:textId="789BB68C" w:rsidR="009E58F3" w:rsidDel="006E0992" w:rsidRDefault="009E58F3">
          <w:pPr>
            <w:pStyle w:val="31"/>
            <w:tabs>
              <w:tab w:val="left" w:pos="2100"/>
              <w:tab w:val="right" w:leader="dot" w:pos="8296"/>
            </w:tabs>
            <w:rPr>
              <w:ins w:id="619" w:author="吴苏琪" w:date="2018-01-07T03:52:00Z"/>
              <w:del w:id="620" w:author="249326630@qq.com" w:date="2018-12-23T21:33:00Z"/>
              <w:rFonts w:asciiTheme="minorHAnsi" w:eastAsiaTheme="minorEastAsia" w:hAnsiTheme="minorHAnsi" w:cstheme="minorBidi"/>
              <w:noProof/>
              <w:kern w:val="2"/>
            </w:rPr>
          </w:pPr>
          <w:ins w:id="621" w:author="吴苏琪" w:date="2018-01-07T03:52:00Z">
            <w:del w:id="622" w:author="249326630@qq.com" w:date="2018-12-23T21:33:00Z">
              <w:r w:rsidRPr="006E0992" w:rsidDel="006E0992">
                <w:rPr>
                  <w:rStyle w:val="aa"/>
                  <w:noProof/>
                </w:rPr>
                <w:delText>2.1.24</w:delText>
              </w:r>
              <w:r w:rsidDel="006E0992">
                <w:rPr>
                  <w:rFonts w:asciiTheme="minorHAnsi" w:eastAsiaTheme="minorEastAsia" w:hAnsiTheme="minorHAnsi" w:cstheme="minorBidi"/>
                  <w:noProof/>
                  <w:kern w:val="2"/>
                </w:rPr>
                <w:tab/>
              </w:r>
              <w:r w:rsidRPr="006E0992" w:rsidDel="006E0992">
                <w:rPr>
                  <w:rStyle w:val="aa"/>
                  <w:noProof/>
                </w:rPr>
                <w:delText>管理员特殊帖管理</w:delText>
              </w:r>
              <w:r w:rsidDel="006E0992">
                <w:rPr>
                  <w:noProof/>
                  <w:webHidden/>
                </w:rPr>
                <w:tab/>
                <w:delText>101</w:delText>
              </w:r>
            </w:del>
          </w:ins>
        </w:p>
        <w:p w14:paraId="00D02FA3" w14:textId="13BAFABE" w:rsidR="009E58F3" w:rsidDel="006E0992" w:rsidRDefault="009E58F3">
          <w:pPr>
            <w:pStyle w:val="41"/>
            <w:tabs>
              <w:tab w:val="left" w:pos="2520"/>
              <w:tab w:val="right" w:leader="dot" w:pos="8296"/>
            </w:tabs>
            <w:rPr>
              <w:ins w:id="623" w:author="吴苏琪" w:date="2018-01-07T03:52:00Z"/>
              <w:del w:id="624" w:author="249326630@qq.com" w:date="2018-12-23T21:33:00Z"/>
              <w:rFonts w:asciiTheme="minorHAnsi" w:eastAsiaTheme="minorEastAsia" w:hAnsiTheme="minorHAnsi" w:cstheme="minorBidi"/>
              <w:noProof/>
              <w:kern w:val="2"/>
            </w:rPr>
          </w:pPr>
          <w:ins w:id="625" w:author="吴苏琪" w:date="2018-01-07T03:52:00Z">
            <w:del w:id="626" w:author="249326630@qq.com" w:date="2018-12-23T21:33:00Z">
              <w:r w:rsidRPr="006E0992" w:rsidDel="006E0992">
                <w:rPr>
                  <w:rStyle w:val="aa"/>
                  <w:noProof/>
                </w:rPr>
                <w:delText>2.1.24.1</w:delText>
              </w:r>
              <w:r w:rsidDel="006E0992">
                <w:rPr>
                  <w:rFonts w:asciiTheme="minorHAnsi" w:eastAsiaTheme="minorEastAsia" w:hAnsiTheme="minorHAnsi" w:cstheme="minorBidi"/>
                  <w:noProof/>
                  <w:kern w:val="2"/>
                </w:rPr>
                <w:tab/>
              </w:r>
              <w:r w:rsidRPr="006E0992" w:rsidDel="006E0992">
                <w:rPr>
                  <w:rStyle w:val="aa"/>
                  <w:noProof/>
                </w:rPr>
                <w:delText>特殊帖子从列表中清除提示</w:delText>
              </w:r>
              <w:r w:rsidDel="006E0992">
                <w:rPr>
                  <w:noProof/>
                  <w:webHidden/>
                </w:rPr>
                <w:tab/>
                <w:delText>102</w:delText>
              </w:r>
            </w:del>
          </w:ins>
        </w:p>
        <w:p w14:paraId="4DC02155" w14:textId="7895F0BE" w:rsidR="009E58F3" w:rsidDel="006E0992" w:rsidRDefault="009E58F3">
          <w:pPr>
            <w:pStyle w:val="31"/>
            <w:tabs>
              <w:tab w:val="left" w:pos="2100"/>
              <w:tab w:val="right" w:leader="dot" w:pos="8296"/>
            </w:tabs>
            <w:rPr>
              <w:ins w:id="627" w:author="吴苏琪" w:date="2018-01-07T03:52:00Z"/>
              <w:del w:id="628" w:author="249326630@qq.com" w:date="2018-12-23T21:33:00Z"/>
              <w:rFonts w:asciiTheme="minorHAnsi" w:eastAsiaTheme="minorEastAsia" w:hAnsiTheme="minorHAnsi" w:cstheme="minorBidi"/>
              <w:noProof/>
              <w:kern w:val="2"/>
            </w:rPr>
          </w:pPr>
          <w:ins w:id="629" w:author="吴苏琪" w:date="2018-01-07T03:52:00Z">
            <w:del w:id="630" w:author="249326630@qq.com" w:date="2018-12-23T21:33:00Z">
              <w:r w:rsidRPr="006E0992" w:rsidDel="006E0992">
                <w:rPr>
                  <w:rStyle w:val="aa"/>
                  <w:noProof/>
                </w:rPr>
                <w:delText>2.1.25</w:delText>
              </w:r>
              <w:r w:rsidDel="006E0992">
                <w:rPr>
                  <w:rFonts w:asciiTheme="minorHAnsi" w:eastAsiaTheme="minorEastAsia" w:hAnsiTheme="minorHAnsi" w:cstheme="minorBidi"/>
                  <w:noProof/>
                  <w:kern w:val="2"/>
                </w:rPr>
                <w:tab/>
              </w:r>
              <w:r w:rsidRPr="006E0992" w:rsidDel="006E0992">
                <w:rPr>
                  <w:rStyle w:val="aa"/>
                  <w:noProof/>
                </w:rPr>
                <w:delText>管理员课程管理</w:delText>
              </w:r>
              <w:r w:rsidDel="006E0992">
                <w:rPr>
                  <w:noProof/>
                  <w:webHidden/>
                </w:rPr>
                <w:tab/>
                <w:delText>103</w:delText>
              </w:r>
            </w:del>
          </w:ins>
        </w:p>
        <w:p w14:paraId="5ECB9EA8" w14:textId="7659D0E1" w:rsidR="009E58F3" w:rsidDel="006E0992" w:rsidRDefault="009E58F3">
          <w:pPr>
            <w:pStyle w:val="41"/>
            <w:tabs>
              <w:tab w:val="left" w:pos="2520"/>
              <w:tab w:val="right" w:leader="dot" w:pos="8296"/>
            </w:tabs>
            <w:rPr>
              <w:ins w:id="631" w:author="吴苏琪" w:date="2018-01-07T03:52:00Z"/>
              <w:del w:id="632" w:author="249326630@qq.com" w:date="2018-12-23T21:33:00Z"/>
              <w:rFonts w:asciiTheme="minorHAnsi" w:eastAsiaTheme="minorEastAsia" w:hAnsiTheme="minorHAnsi" w:cstheme="minorBidi"/>
              <w:noProof/>
              <w:kern w:val="2"/>
            </w:rPr>
          </w:pPr>
          <w:ins w:id="633" w:author="吴苏琪" w:date="2018-01-07T03:52:00Z">
            <w:del w:id="634" w:author="249326630@qq.com" w:date="2018-12-23T21:33:00Z">
              <w:r w:rsidRPr="006E0992" w:rsidDel="006E0992">
                <w:rPr>
                  <w:rStyle w:val="aa"/>
                  <w:noProof/>
                </w:rPr>
                <w:delText>2.1.25.1</w:delText>
              </w:r>
              <w:r w:rsidDel="006E0992">
                <w:rPr>
                  <w:rFonts w:asciiTheme="minorHAnsi" w:eastAsiaTheme="minorEastAsia" w:hAnsiTheme="minorHAnsi" w:cstheme="minorBidi"/>
                  <w:noProof/>
                  <w:kern w:val="2"/>
                </w:rPr>
                <w:tab/>
              </w:r>
              <w:r w:rsidRPr="006E0992" w:rsidDel="006E0992">
                <w:rPr>
                  <w:rStyle w:val="aa"/>
                  <w:noProof/>
                </w:rPr>
                <w:delText>课程删除</w:delText>
              </w:r>
              <w:r w:rsidDel="006E0992">
                <w:rPr>
                  <w:noProof/>
                  <w:webHidden/>
                </w:rPr>
                <w:tab/>
                <w:delText>104</w:delText>
              </w:r>
            </w:del>
          </w:ins>
        </w:p>
        <w:p w14:paraId="44928419" w14:textId="0EC28886" w:rsidR="009E58F3" w:rsidDel="006E0992" w:rsidRDefault="009E58F3">
          <w:pPr>
            <w:pStyle w:val="31"/>
            <w:tabs>
              <w:tab w:val="left" w:pos="2100"/>
              <w:tab w:val="right" w:leader="dot" w:pos="8296"/>
            </w:tabs>
            <w:rPr>
              <w:ins w:id="635" w:author="吴苏琪" w:date="2018-01-07T03:52:00Z"/>
              <w:del w:id="636" w:author="249326630@qq.com" w:date="2018-12-23T21:33:00Z"/>
              <w:rFonts w:asciiTheme="minorHAnsi" w:eastAsiaTheme="minorEastAsia" w:hAnsiTheme="minorHAnsi" w:cstheme="minorBidi"/>
              <w:noProof/>
              <w:kern w:val="2"/>
            </w:rPr>
          </w:pPr>
          <w:ins w:id="637" w:author="吴苏琪" w:date="2018-01-07T03:52:00Z">
            <w:del w:id="638" w:author="249326630@qq.com" w:date="2018-12-23T21:33:00Z">
              <w:r w:rsidRPr="006E0992" w:rsidDel="006E0992">
                <w:rPr>
                  <w:rStyle w:val="aa"/>
                  <w:noProof/>
                </w:rPr>
                <w:delText>2.1.26</w:delText>
              </w:r>
              <w:r w:rsidDel="006E0992">
                <w:rPr>
                  <w:rFonts w:asciiTheme="minorHAnsi" w:eastAsiaTheme="minorEastAsia" w:hAnsiTheme="minorHAnsi" w:cstheme="minorBidi"/>
                  <w:noProof/>
                  <w:kern w:val="2"/>
                </w:rPr>
                <w:tab/>
              </w:r>
              <w:r w:rsidRPr="006E0992" w:rsidDel="006E0992">
                <w:rPr>
                  <w:rStyle w:val="aa"/>
                  <w:noProof/>
                </w:rPr>
                <w:delText>管理员首页横幅</w:delText>
              </w:r>
              <w:r w:rsidDel="006E0992">
                <w:rPr>
                  <w:noProof/>
                  <w:webHidden/>
                </w:rPr>
                <w:tab/>
                <w:delText>104</w:delText>
              </w:r>
            </w:del>
          </w:ins>
        </w:p>
        <w:p w14:paraId="43E29098" w14:textId="5D125D42" w:rsidR="009E58F3" w:rsidDel="006E0992" w:rsidRDefault="009E58F3">
          <w:pPr>
            <w:pStyle w:val="41"/>
            <w:tabs>
              <w:tab w:val="left" w:pos="2520"/>
              <w:tab w:val="right" w:leader="dot" w:pos="8296"/>
            </w:tabs>
            <w:rPr>
              <w:ins w:id="639" w:author="吴苏琪" w:date="2018-01-07T03:52:00Z"/>
              <w:del w:id="640" w:author="249326630@qq.com" w:date="2018-12-23T21:33:00Z"/>
              <w:rFonts w:asciiTheme="minorHAnsi" w:eastAsiaTheme="minorEastAsia" w:hAnsiTheme="minorHAnsi" w:cstheme="minorBidi"/>
              <w:noProof/>
              <w:kern w:val="2"/>
            </w:rPr>
          </w:pPr>
          <w:ins w:id="641" w:author="吴苏琪" w:date="2018-01-07T03:52:00Z">
            <w:del w:id="642" w:author="249326630@qq.com" w:date="2018-12-23T21:33:00Z">
              <w:r w:rsidRPr="006E0992" w:rsidDel="006E0992">
                <w:rPr>
                  <w:rStyle w:val="aa"/>
                  <w:noProof/>
                </w:rPr>
                <w:delText>2.1.26.1</w:delText>
              </w:r>
              <w:r w:rsidDel="006E0992">
                <w:rPr>
                  <w:rFonts w:asciiTheme="minorHAnsi" w:eastAsiaTheme="minorEastAsia" w:hAnsiTheme="minorHAnsi" w:cstheme="minorBidi"/>
                  <w:noProof/>
                  <w:kern w:val="2"/>
                </w:rPr>
                <w:tab/>
              </w:r>
              <w:r w:rsidRPr="006E0992" w:rsidDel="006E0992">
                <w:rPr>
                  <w:rStyle w:val="aa"/>
                  <w:noProof/>
                </w:rPr>
                <w:delText>新增横幅</w:delText>
              </w:r>
              <w:r w:rsidDel="006E0992">
                <w:rPr>
                  <w:noProof/>
                  <w:webHidden/>
                </w:rPr>
                <w:tab/>
                <w:delText>105</w:delText>
              </w:r>
            </w:del>
          </w:ins>
        </w:p>
        <w:p w14:paraId="65D1E511" w14:textId="558DD26D" w:rsidR="009E58F3" w:rsidDel="006E0992" w:rsidRDefault="009E58F3">
          <w:pPr>
            <w:pStyle w:val="41"/>
            <w:tabs>
              <w:tab w:val="left" w:pos="2520"/>
              <w:tab w:val="right" w:leader="dot" w:pos="8296"/>
            </w:tabs>
            <w:rPr>
              <w:ins w:id="643" w:author="吴苏琪" w:date="2018-01-07T03:52:00Z"/>
              <w:del w:id="644" w:author="249326630@qq.com" w:date="2018-12-23T21:33:00Z"/>
              <w:rFonts w:asciiTheme="minorHAnsi" w:eastAsiaTheme="minorEastAsia" w:hAnsiTheme="minorHAnsi" w:cstheme="minorBidi"/>
              <w:noProof/>
              <w:kern w:val="2"/>
            </w:rPr>
          </w:pPr>
          <w:ins w:id="645" w:author="吴苏琪" w:date="2018-01-07T03:52:00Z">
            <w:del w:id="646" w:author="249326630@qq.com" w:date="2018-12-23T21:33:00Z">
              <w:r w:rsidRPr="006E0992" w:rsidDel="006E0992">
                <w:rPr>
                  <w:rStyle w:val="aa"/>
                  <w:noProof/>
                </w:rPr>
                <w:delText>2.1.26.2</w:delText>
              </w:r>
              <w:r w:rsidDel="006E0992">
                <w:rPr>
                  <w:rFonts w:asciiTheme="minorHAnsi" w:eastAsiaTheme="minorEastAsia" w:hAnsiTheme="minorHAnsi" w:cstheme="minorBidi"/>
                  <w:noProof/>
                  <w:kern w:val="2"/>
                </w:rPr>
                <w:tab/>
              </w:r>
              <w:r w:rsidRPr="006E0992" w:rsidDel="006E0992">
                <w:rPr>
                  <w:rStyle w:val="aa"/>
                  <w:noProof/>
                </w:rPr>
                <w:delText>删除横幅</w:delText>
              </w:r>
              <w:r w:rsidDel="006E0992">
                <w:rPr>
                  <w:noProof/>
                  <w:webHidden/>
                </w:rPr>
                <w:tab/>
                <w:delText>106</w:delText>
              </w:r>
            </w:del>
          </w:ins>
        </w:p>
        <w:p w14:paraId="404DB2D0" w14:textId="1E11DD66" w:rsidR="009E58F3" w:rsidDel="006E0992" w:rsidRDefault="009E58F3">
          <w:pPr>
            <w:pStyle w:val="41"/>
            <w:tabs>
              <w:tab w:val="left" w:pos="2520"/>
              <w:tab w:val="right" w:leader="dot" w:pos="8296"/>
            </w:tabs>
            <w:rPr>
              <w:ins w:id="647" w:author="吴苏琪" w:date="2018-01-07T03:52:00Z"/>
              <w:del w:id="648" w:author="249326630@qq.com" w:date="2018-12-23T21:33:00Z"/>
              <w:rFonts w:asciiTheme="minorHAnsi" w:eastAsiaTheme="minorEastAsia" w:hAnsiTheme="minorHAnsi" w:cstheme="minorBidi"/>
              <w:noProof/>
              <w:kern w:val="2"/>
            </w:rPr>
          </w:pPr>
          <w:ins w:id="649" w:author="吴苏琪" w:date="2018-01-07T03:52:00Z">
            <w:del w:id="650" w:author="249326630@qq.com" w:date="2018-12-23T21:33:00Z">
              <w:r w:rsidRPr="006E0992" w:rsidDel="006E0992">
                <w:rPr>
                  <w:rStyle w:val="aa"/>
                  <w:noProof/>
                </w:rPr>
                <w:delText>2.1.26.3</w:delText>
              </w:r>
              <w:r w:rsidDel="006E0992">
                <w:rPr>
                  <w:rFonts w:asciiTheme="minorHAnsi" w:eastAsiaTheme="minorEastAsia" w:hAnsiTheme="minorHAnsi" w:cstheme="minorBidi"/>
                  <w:noProof/>
                  <w:kern w:val="2"/>
                </w:rPr>
                <w:tab/>
              </w:r>
              <w:r w:rsidRPr="006E0992" w:rsidDel="006E0992">
                <w:rPr>
                  <w:rStyle w:val="aa"/>
                  <w:noProof/>
                </w:rPr>
                <w:delText>横幅编辑</w:delText>
              </w:r>
              <w:r w:rsidDel="006E0992">
                <w:rPr>
                  <w:noProof/>
                  <w:webHidden/>
                </w:rPr>
                <w:tab/>
                <w:delText>107</w:delText>
              </w:r>
            </w:del>
          </w:ins>
        </w:p>
        <w:p w14:paraId="7FD1B624" w14:textId="1DA63328" w:rsidR="009E58F3" w:rsidDel="006E0992" w:rsidRDefault="009E58F3">
          <w:pPr>
            <w:pStyle w:val="31"/>
            <w:tabs>
              <w:tab w:val="left" w:pos="2100"/>
              <w:tab w:val="right" w:leader="dot" w:pos="8296"/>
            </w:tabs>
            <w:rPr>
              <w:ins w:id="651" w:author="吴苏琪" w:date="2018-01-07T03:52:00Z"/>
              <w:del w:id="652" w:author="249326630@qq.com" w:date="2018-12-23T21:33:00Z"/>
              <w:rFonts w:asciiTheme="minorHAnsi" w:eastAsiaTheme="minorEastAsia" w:hAnsiTheme="minorHAnsi" w:cstheme="minorBidi"/>
              <w:noProof/>
              <w:kern w:val="2"/>
            </w:rPr>
          </w:pPr>
          <w:ins w:id="653" w:author="吴苏琪" w:date="2018-01-07T03:52:00Z">
            <w:del w:id="654" w:author="249326630@qq.com" w:date="2018-12-23T21:33:00Z">
              <w:r w:rsidRPr="006E0992" w:rsidDel="006E0992">
                <w:rPr>
                  <w:rStyle w:val="aa"/>
                  <w:noProof/>
                </w:rPr>
                <w:delText>2.1.27</w:delText>
              </w:r>
              <w:r w:rsidDel="006E0992">
                <w:rPr>
                  <w:rFonts w:asciiTheme="minorHAnsi" w:eastAsiaTheme="minorEastAsia" w:hAnsiTheme="minorHAnsi" w:cstheme="minorBidi"/>
                  <w:noProof/>
                  <w:kern w:val="2"/>
                </w:rPr>
                <w:tab/>
              </w:r>
              <w:r w:rsidRPr="006E0992" w:rsidDel="006E0992">
                <w:rPr>
                  <w:rStyle w:val="aa"/>
                  <w:noProof/>
                </w:rPr>
                <w:delText>管理员底部管理</w:delText>
              </w:r>
              <w:r w:rsidDel="006E0992">
                <w:rPr>
                  <w:noProof/>
                  <w:webHidden/>
                </w:rPr>
                <w:tab/>
                <w:delText>108</w:delText>
              </w:r>
            </w:del>
          </w:ins>
        </w:p>
        <w:p w14:paraId="2B458874" w14:textId="1A02D654" w:rsidR="009E58F3" w:rsidDel="006E0992" w:rsidRDefault="009E58F3">
          <w:pPr>
            <w:pStyle w:val="41"/>
            <w:tabs>
              <w:tab w:val="left" w:pos="2520"/>
              <w:tab w:val="right" w:leader="dot" w:pos="8296"/>
            </w:tabs>
            <w:rPr>
              <w:ins w:id="655" w:author="吴苏琪" w:date="2018-01-07T03:52:00Z"/>
              <w:del w:id="656" w:author="249326630@qq.com" w:date="2018-12-23T21:33:00Z"/>
              <w:rFonts w:asciiTheme="minorHAnsi" w:eastAsiaTheme="minorEastAsia" w:hAnsiTheme="minorHAnsi" w:cstheme="minorBidi"/>
              <w:noProof/>
              <w:kern w:val="2"/>
            </w:rPr>
          </w:pPr>
          <w:ins w:id="657" w:author="吴苏琪" w:date="2018-01-07T03:52:00Z">
            <w:del w:id="658" w:author="249326630@qq.com" w:date="2018-12-23T21:33:00Z">
              <w:r w:rsidRPr="006E0992" w:rsidDel="006E0992">
                <w:rPr>
                  <w:rStyle w:val="aa"/>
                  <w:noProof/>
                </w:rPr>
                <w:delText>2.1.27.1</w:delText>
              </w:r>
              <w:r w:rsidDel="006E0992">
                <w:rPr>
                  <w:rFonts w:asciiTheme="minorHAnsi" w:eastAsiaTheme="minorEastAsia" w:hAnsiTheme="minorHAnsi" w:cstheme="minorBidi"/>
                  <w:noProof/>
                  <w:kern w:val="2"/>
                </w:rPr>
                <w:tab/>
              </w:r>
              <w:r w:rsidRPr="006E0992" w:rsidDel="006E0992">
                <w:rPr>
                  <w:rStyle w:val="aa"/>
                  <w:noProof/>
                </w:rPr>
                <w:delText>编辑友情链接</w:delText>
              </w:r>
              <w:r w:rsidDel="006E0992">
                <w:rPr>
                  <w:noProof/>
                  <w:webHidden/>
                </w:rPr>
                <w:tab/>
                <w:delText>109</w:delText>
              </w:r>
            </w:del>
          </w:ins>
        </w:p>
        <w:p w14:paraId="259089E8" w14:textId="4A0E4525" w:rsidR="009E58F3" w:rsidDel="006E0992" w:rsidRDefault="009E58F3">
          <w:pPr>
            <w:pStyle w:val="41"/>
            <w:tabs>
              <w:tab w:val="left" w:pos="2520"/>
              <w:tab w:val="right" w:leader="dot" w:pos="8296"/>
            </w:tabs>
            <w:rPr>
              <w:ins w:id="659" w:author="吴苏琪" w:date="2018-01-07T03:52:00Z"/>
              <w:del w:id="660" w:author="249326630@qq.com" w:date="2018-12-23T21:33:00Z"/>
              <w:rFonts w:asciiTheme="minorHAnsi" w:eastAsiaTheme="minorEastAsia" w:hAnsiTheme="minorHAnsi" w:cstheme="minorBidi"/>
              <w:noProof/>
              <w:kern w:val="2"/>
            </w:rPr>
          </w:pPr>
          <w:ins w:id="661" w:author="吴苏琪" w:date="2018-01-07T03:52:00Z">
            <w:del w:id="662" w:author="249326630@qq.com" w:date="2018-12-23T21:33:00Z">
              <w:r w:rsidRPr="006E0992" w:rsidDel="006E0992">
                <w:rPr>
                  <w:rStyle w:val="aa"/>
                  <w:noProof/>
                </w:rPr>
                <w:delText>2.1.27.2</w:delText>
              </w:r>
              <w:r w:rsidDel="006E0992">
                <w:rPr>
                  <w:rFonts w:asciiTheme="minorHAnsi" w:eastAsiaTheme="minorEastAsia" w:hAnsiTheme="minorHAnsi" w:cstheme="minorBidi"/>
                  <w:noProof/>
                  <w:kern w:val="2"/>
                </w:rPr>
                <w:tab/>
              </w:r>
              <w:r w:rsidRPr="006E0992" w:rsidDel="006E0992">
                <w:rPr>
                  <w:rStyle w:val="aa"/>
                  <w:noProof/>
                </w:rPr>
                <w:delText>新增友情链接</w:delText>
              </w:r>
              <w:r w:rsidDel="006E0992">
                <w:rPr>
                  <w:noProof/>
                  <w:webHidden/>
                </w:rPr>
                <w:tab/>
                <w:delText>110</w:delText>
              </w:r>
            </w:del>
          </w:ins>
        </w:p>
        <w:p w14:paraId="350752DD" w14:textId="5692477B" w:rsidR="009E58F3" w:rsidDel="006E0992" w:rsidRDefault="009E58F3">
          <w:pPr>
            <w:pStyle w:val="41"/>
            <w:tabs>
              <w:tab w:val="left" w:pos="2520"/>
              <w:tab w:val="right" w:leader="dot" w:pos="8296"/>
            </w:tabs>
            <w:rPr>
              <w:ins w:id="663" w:author="吴苏琪" w:date="2018-01-07T03:52:00Z"/>
              <w:del w:id="664" w:author="249326630@qq.com" w:date="2018-12-23T21:33:00Z"/>
              <w:rFonts w:asciiTheme="minorHAnsi" w:eastAsiaTheme="minorEastAsia" w:hAnsiTheme="minorHAnsi" w:cstheme="minorBidi"/>
              <w:noProof/>
              <w:kern w:val="2"/>
            </w:rPr>
          </w:pPr>
          <w:ins w:id="665" w:author="吴苏琪" w:date="2018-01-07T03:52:00Z">
            <w:del w:id="666" w:author="249326630@qq.com" w:date="2018-12-23T21:33:00Z">
              <w:r w:rsidRPr="006E0992" w:rsidDel="006E0992">
                <w:rPr>
                  <w:rStyle w:val="aa"/>
                  <w:noProof/>
                </w:rPr>
                <w:delText>2.1.27.3</w:delText>
              </w:r>
              <w:r w:rsidDel="006E0992">
                <w:rPr>
                  <w:rFonts w:asciiTheme="minorHAnsi" w:eastAsiaTheme="minorEastAsia" w:hAnsiTheme="minorHAnsi" w:cstheme="minorBidi"/>
                  <w:noProof/>
                  <w:kern w:val="2"/>
                </w:rPr>
                <w:tab/>
              </w:r>
              <w:r w:rsidRPr="006E0992" w:rsidDel="006E0992">
                <w:rPr>
                  <w:rStyle w:val="aa"/>
                  <w:noProof/>
                </w:rPr>
                <w:delText>友情链接删除提示</w:delText>
              </w:r>
              <w:r w:rsidDel="006E0992">
                <w:rPr>
                  <w:noProof/>
                  <w:webHidden/>
                </w:rPr>
                <w:tab/>
                <w:delText>111</w:delText>
              </w:r>
            </w:del>
          </w:ins>
        </w:p>
        <w:p w14:paraId="7502A9FF" w14:textId="03A1CF5F" w:rsidR="009E58F3" w:rsidDel="006E0992" w:rsidRDefault="009E58F3">
          <w:pPr>
            <w:pStyle w:val="31"/>
            <w:tabs>
              <w:tab w:val="left" w:pos="2100"/>
              <w:tab w:val="right" w:leader="dot" w:pos="8296"/>
            </w:tabs>
            <w:rPr>
              <w:ins w:id="667" w:author="吴苏琪" w:date="2018-01-07T03:52:00Z"/>
              <w:del w:id="668" w:author="249326630@qq.com" w:date="2018-12-23T21:33:00Z"/>
              <w:rFonts w:asciiTheme="minorHAnsi" w:eastAsiaTheme="minorEastAsia" w:hAnsiTheme="minorHAnsi" w:cstheme="minorBidi"/>
              <w:noProof/>
              <w:kern w:val="2"/>
            </w:rPr>
          </w:pPr>
          <w:ins w:id="669" w:author="吴苏琪" w:date="2018-01-07T03:52:00Z">
            <w:del w:id="670" w:author="249326630@qq.com" w:date="2018-12-23T21:33:00Z">
              <w:r w:rsidRPr="006E0992" w:rsidDel="006E0992">
                <w:rPr>
                  <w:rStyle w:val="aa"/>
                  <w:noProof/>
                </w:rPr>
                <w:delText>2.1.28</w:delText>
              </w:r>
              <w:r w:rsidDel="006E0992">
                <w:rPr>
                  <w:rFonts w:asciiTheme="minorHAnsi" w:eastAsiaTheme="minorEastAsia" w:hAnsiTheme="minorHAnsi" w:cstheme="minorBidi"/>
                  <w:noProof/>
                  <w:kern w:val="2"/>
                </w:rPr>
                <w:tab/>
              </w:r>
              <w:r w:rsidRPr="006E0992" w:rsidDel="006E0992">
                <w:rPr>
                  <w:rStyle w:val="aa"/>
                  <w:noProof/>
                </w:rPr>
                <w:delText>管理员通知管理</w:delText>
              </w:r>
              <w:r w:rsidDel="006E0992">
                <w:rPr>
                  <w:noProof/>
                  <w:webHidden/>
                </w:rPr>
                <w:tab/>
                <w:delText>112</w:delText>
              </w:r>
            </w:del>
          </w:ins>
        </w:p>
        <w:p w14:paraId="024080F2" w14:textId="35F71808" w:rsidR="009E58F3" w:rsidDel="006E0992" w:rsidRDefault="009E58F3">
          <w:pPr>
            <w:pStyle w:val="41"/>
            <w:tabs>
              <w:tab w:val="left" w:pos="2520"/>
              <w:tab w:val="right" w:leader="dot" w:pos="8296"/>
            </w:tabs>
            <w:rPr>
              <w:ins w:id="671" w:author="吴苏琪" w:date="2018-01-07T03:52:00Z"/>
              <w:del w:id="672" w:author="249326630@qq.com" w:date="2018-12-23T21:33:00Z"/>
              <w:rFonts w:asciiTheme="minorHAnsi" w:eastAsiaTheme="minorEastAsia" w:hAnsiTheme="minorHAnsi" w:cstheme="minorBidi"/>
              <w:noProof/>
              <w:kern w:val="2"/>
            </w:rPr>
          </w:pPr>
          <w:ins w:id="673" w:author="吴苏琪" w:date="2018-01-07T03:52:00Z">
            <w:del w:id="674" w:author="249326630@qq.com" w:date="2018-12-23T21:33:00Z">
              <w:r w:rsidRPr="006E0992" w:rsidDel="006E0992">
                <w:rPr>
                  <w:rStyle w:val="aa"/>
                  <w:noProof/>
                </w:rPr>
                <w:delText>2.1.28.1</w:delText>
              </w:r>
              <w:r w:rsidDel="006E0992">
                <w:rPr>
                  <w:rFonts w:asciiTheme="minorHAnsi" w:eastAsiaTheme="minorEastAsia" w:hAnsiTheme="minorHAnsi" w:cstheme="minorBidi"/>
                  <w:noProof/>
                  <w:kern w:val="2"/>
                </w:rPr>
                <w:tab/>
              </w:r>
              <w:r w:rsidRPr="006E0992" w:rsidDel="006E0992">
                <w:rPr>
                  <w:rStyle w:val="aa"/>
                  <w:noProof/>
                </w:rPr>
                <w:delText>新增系统通知</w:delText>
              </w:r>
              <w:r w:rsidDel="006E0992">
                <w:rPr>
                  <w:noProof/>
                  <w:webHidden/>
                </w:rPr>
                <w:tab/>
                <w:delText>113</w:delText>
              </w:r>
            </w:del>
          </w:ins>
        </w:p>
        <w:p w14:paraId="7F9F6734" w14:textId="73B65E8D" w:rsidR="009E58F3" w:rsidDel="006E0992" w:rsidRDefault="009E58F3">
          <w:pPr>
            <w:pStyle w:val="41"/>
            <w:tabs>
              <w:tab w:val="left" w:pos="2520"/>
              <w:tab w:val="right" w:leader="dot" w:pos="8296"/>
            </w:tabs>
            <w:rPr>
              <w:ins w:id="675" w:author="吴苏琪" w:date="2018-01-07T03:52:00Z"/>
              <w:del w:id="676" w:author="249326630@qq.com" w:date="2018-12-23T21:33:00Z"/>
              <w:rFonts w:asciiTheme="minorHAnsi" w:eastAsiaTheme="minorEastAsia" w:hAnsiTheme="minorHAnsi" w:cstheme="minorBidi"/>
              <w:noProof/>
              <w:kern w:val="2"/>
            </w:rPr>
          </w:pPr>
          <w:ins w:id="677" w:author="吴苏琪" w:date="2018-01-07T03:52:00Z">
            <w:del w:id="678" w:author="249326630@qq.com" w:date="2018-12-23T21:33:00Z">
              <w:r w:rsidRPr="006E0992" w:rsidDel="006E0992">
                <w:rPr>
                  <w:rStyle w:val="aa"/>
                  <w:noProof/>
                </w:rPr>
                <w:delText>2.1.28.2</w:delText>
              </w:r>
              <w:r w:rsidDel="006E0992">
                <w:rPr>
                  <w:rFonts w:asciiTheme="minorHAnsi" w:eastAsiaTheme="minorEastAsia" w:hAnsiTheme="minorHAnsi" w:cstheme="minorBidi"/>
                  <w:noProof/>
                  <w:kern w:val="2"/>
                </w:rPr>
                <w:tab/>
              </w:r>
              <w:r w:rsidRPr="006E0992" w:rsidDel="006E0992">
                <w:rPr>
                  <w:rStyle w:val="aa"/>
                  <w:noProof/>
                </w:rPr>
                <w:delText>通知删除确认</w:delText>
              </w:r>
              <w:r w:rsidDel="006E0992">
                <w:rPr>
                  <w:noProof/>
                  <w:webHidden/>
                </w:rPr>
                <w:tab/>
                <w:delText>114</w:delText>
              </w:r>
            </w:del>
          </w:ins>
        </w:p>
        <w:p w14:paraId="214724F0" w14:textId="15659C07" w:rsidR="009E58F3" w:rsidDel="006E0992" w:rsidRDefault="009E58F3">
          <w:pPr>
            <w:pStyle w:val="31"/>
            <w:tabs>
              <w:tab w:val="left" w:pos="2100"/>
              <w:tab w:val="right" w:leader="dot" w:pos="8296"/>
            </w:tabs>
            <w:rPr>
              <w:ins w:id="679" w:author="吴苏琪" w:date="2018-01-07T03:52:00Z"/>
              <w:del w:id="680" w:author="249326630@qq.com" w:date="2018-12-23T21:33:00Z"/>
              <w:rFonts w:asciiTheme="minorHAnsi" w:eastAsiaTheme="minorEastAsia" w:hAnsiTheme="minorHAnsi" w:cstheme="minorBidi"/>
              <w:noProof/>
              <w:kern w:val="2"/>
            </w:rPr>
          </w:pPr>
          <w:ins w:id="681" w:author="吴苏琪" w:date="2018-01-07T03:52:00Z">
            <w:del w:id="682" w:author="249326630@qq.com" w:date="2018-12-23T21:33:00Z">
              <w:r w:rsidRPr="006E0992" w:rsidDel="006E0992">
                <w:rPr>
                  <w:rStyle w:val="aa"/>
                  <w:noProof/>
                </w:rPr>
                <w:delText>2.1.29</w:delText>
              </w:r>
              <w:r w:rsidDel="006E0992">
                <w:rPr>
                  <w:rFonts w:asciiTheme="minorHAnsi" w:eastAsiaTheme="minorEastAsia" w:hAnsiTheme="minorHAnsi" w:cstheme="minorBidi"/>
                  <w:noProof/>
                  <w:kern w:val="2"/>
                </w:rPr>
                <w:tab/>
              </w:r>
              <w:r w:rsidRPr="006E0992" w:rsidDel="006E0992">
                <w:rPr>
                  <w:rStyle w:val="aa"/>
                  <w:noProof/>
                </w:rPr>
                <w:delText>管理员备份管理</w:delText>
              </w:r>
              <w:r w:rsidDel="006E0992">
                <w:rPr>
                  <w:noProof/>
                  <w:webHidden/>
                </w:rPr>
                <w:tab/>
                <w:delText>115</w:delText>
              </w:r>
            </w:del>
          </w:ins>
        </w:p>
        <w:p w14:paraId="4160DD16" w14:textId="693AC4E1" w:rsidR="009E58F3" w:rsidDel="006E0992" w:rsidRDefault="009E58F3">
          <w:pPr>
            <w:pStyle w:val="41"/>
            <w:tabs>
              <w:tab w:val="left" w:pos="2520"/>
              <w:tab w:val="right" w:leader="dot" w:pos="8296"/>
            </w:tabs>
            <w:rPr>
              <w:ins w:id="683" w:author="吴苏琪" w:date="2018-01-07T03:52:00Z"/>
              <w:del w:id="684" w:author="249326630@qq.com" w:date="2018-12-23T21:33:00Z"/>
              <w:rFonts w:asciiTheme="minorHAnsi" w:eastAsiaTheme="minorEastAsia" w:hAnsiTheme="minorHAnsi" w:cstheme="minorBidi"/>
              <w:noProof/>
              <w:kern w:val="2"/>
            </w:rPr>
          </w:pPr>
          <w:ins w:id="685" w:author="吴苏琪" w:date="2018-01-07T03:52:00Z">
            <w:del w:id="686" w:author="249326630@qq.com" w:date="2018-12-23T21:33:00Z">
              <w:r w:rsidRPr="006E0992" w:rsidDel="006E0992">
                <w:rPr>
                  <w:rStyle w:val="aa"/>
                  <w:noProof/>
                </w:rPr>
                <w:delText>2.1.29.1</w:delText>
              </w:r>
              <w:r w:rsidDel="006E0992">
                <w:rPr>
                  <w:rFonts w:asciiTheme="minorHAnsi" w:eastAsiaTheme="minorEastAsia" w:hAnsiTheme="minorHAnsi" w:cstheme="minorBidi"/>
                  <w:noProof/>
                  <w:kern w:val="2"/>
                </w:rPr>
                <w:tab/>
              </w:r>
              <w:r w:rsidRPr="006E0992" w:rsidDel="006E0992">
                <w:rPr>
                  <w:rStyle w:val="aa"/>
                  <w:noProof/>
                </w:rPr>
                <w:delText>自动备份设置</w:delText>
              </w:r>
              <w:r w:rsidDel="006E0992">
                <w:rPr>
                  <w:noProof/>
                  <w:webHidden/>
                </w:rPr>
                <w:tab/>
                <w:delText>116</w:delText>
              </w:r>
            </w:del>
          </w:ins>
        </w:p>
        <w:p w14:paraId="3C0E5CED" w14:textId="1A94103E" w:rsidR="009E58F3" w:rsidDel="006E0992" w:rsidRDefault="009E58F3">
          <w:pPr>
            <w:pStyle w:val="41"/>
            <w:tabs>
              <w:tab w:val="left" w:pos="2520"/>
              <w:tab w:val="right" w:leader="dot" w:pos="8296"/>
            </w:tabs>
            <w:rPr>
              <w:ins w:id="687" w:author="吴苏琪" w:date="2018-01-07T03:52:00Z"/>
              <w:del w:id="688" w:author="249326630@qq.com" w:date="2018-12-23T21:33:00Z"/>
              <w:rFonts w:asciiTheme="minorHAnsi" w:eastAsiaTheme="minorEastAsia" w:hAnsiTheme="minorHAnsi" w:cstheme="minorBidi"/>
              <w:noProof/>
              <w:kern w:val="2"/>
            </w:rPr>
          </w:pPr>
          <w:ins w:id="689" w:author="吴苏琪" w:date="2018-01-07T03:52:00Z">
            <w:del w:id="690" w:author="249326630@qq.com" w:date="2018-12-23T21:33:00Z">
              <w:r w:rsidRPr="006E0992" w:rsidDel="006E0992">
                <w:rPr>
                  <w:rStyle w:val="aa"/>
                  <w:noProof/>
                </w:rPr>
                <w:delText>2.1.29.2</w:delText>
              </w:r>
              <w:r w:rsidDel="006E0992">
                <w:rPr>
                  <w:rFonts w:asciiTheme="minorHAnsi" w:eastAsiaTheme="minorEastAsia" w:hAnsiTheme="minorHAnsi" w:cstheme="minorBidi"/>
                  <w:noProof/>
                  <w:kern w:val="2"/>
                </w:rPr>
                <w:tab/>
              </w:r>
              <w:r w:rsidRPr="006E0992" w:rsidDel="006E0992">
                <w:rPr>
                  <w:rStyle w:val="aa"/>
                  <w:noProof/>
                </w:rPr>
                <w:delText>手动备份设置</w:delText>
              </w:r>
              <w:r w:rsidDel="006E0992">
                <w:rPr>
                  <w:noProof/>
                  <w:webHidden/>
                </w:rPr>
                <w:tab/>
                <w:delText>117</w:delText>
              </w:r>
            </w:del>
          </w:ins>
        </w:p>
        <w:p w14:paraId="0E0FB1F7" w14:textId="094488D9" w:rsidR="009E58F3" w:rsidDel="006E0992" w:rsidRDefault="009E58F3">
          <w:pPr>
            <w:pStyle w:val="41"/>
            <w:tabs>
              <w:tab w:val="left" w:pos="2520"/>
              <w:tab w:val="right" w:leader="dot" w:pos="8296"/>
            </w:tabs>
            <w:rPr>
              <w:ins w:id="691" w:author="吴苏琪" w:date="2018-01-07T03:52:00Z"/>
              <w:del w:id="692" w:author="249326630@qq.com" w:date="2018-12-23T21:33:00Z"/>
              <w:rFonts w:asciiTheme="minorHAnsi" w:eastAsiaTheme="minorEastAsia" w:hAnsiTheme="minorHAnsi" w:cstheme="minorBidi"/>
              <w:noProof/>
              <w:kern w:val="2"/>
            </w:rPr>
          </w:pPr>
          <w:ins w:id="693" w:author="吴苏琪" w:date="2018-01-07T03:52:00Z">
            <w:del w:id="694" w:author="249326630@qq.com" w:date="2018-12-23T21:33:00Z">
              <w:r w:rsidRPr="006E0992" w:rsidDel="006E0992">
                <w:rPr>
                  <w:rStyle w:val="aa"/>
                  <w:noProof/>
                </w:rPr>
                <w:delText>2.1.29.3</w:delText>
              </w:r>
              <w:r w:rsidDel="006E0992">
                <w:rPr>
                  <w:rFonts w:asciiTheme="minorHAnsi" w:eastAsiaTheme="minorEastAsia" w:hAnsiTheme="minorHAnsi" w:cstheme="minorBidi"/>
                  <w:noProof/>
                  <w:kern w:val="2"/>
                </w:rPr>
                <w:tab/>
              </w:r>
              <w:r w:rsidRPr="006E0992" w:rsidDel="006E0992">
                <w:rPr>
                  <w:rStyle w:val="aa"/>
                  <w:noProof/>
                </w:rPr>
                <w:delText>备份恢复</w:delText>
              </w:r>
              <w:r w:rsidDel="006E0992">
                <w:rPr>
                  <w:noProof/>
                  <w:webHidden/>
                </w:rPr>
                <w:tab/>
                <w:delText>118</w:delText>
              </w:r>
            </w:del>
          </w:ins>
        </w:p>
        <w:p w14:paraId="0B2AF73F" w14:textId="31515B0F" w:rsidR="009E58F3" w:rsidDel="006E0992" w:rsidRDefault="009E58F3">
          <w:pPr>
            <w:pStyle w:val="41"/>
            <w:tabs>
              <w:tab w:val="left" w:pos="2520"/>
              <w:tab w:val="right" w:leader="dot" w:pos="8296"/>
            </w:tabs>
            <w:rPr>
              <w:ins w:id="695" w:author="吴苏琪" w:date="2018-01-07T03:52:00Z"/>
              <w:del w:id="696" w:author="249326630@qq.com" w:date="2018-12-23T21:33:00Z"/>
              <w:rFonts w:asciiTheme="minorHAnsi" w:eastAsiaTheme="minorEastAsia" w:hAnsiTheme="minorHAnsi" w:cstheme="minorBidi"/>
              <w:noProof/>
              <w:kern w:val="2"/>
            </w:rPr>
          </w:pPr>
          <w:ins w:id="697" w:author="吴苏琪" w:date="2018-01-07T03:52:00Z">
            <w:del w:id="698" w:author="249326630@qq.com" w:date="2018-12-23T21:33:00Z">
              <w:r w:rsidRPr="006E0992" w:rsidDel="006E0992">
                <w:rPr>
                  <w:rStyle w:val="aa"/>
                  <w:noProof/>
                </w:rPr>
                <w:delText>2.1.29.4</w:delText>
              </w:r>
              <w:r w:rsidDel="006E0992">
                <w:rPr>
                  <w:rFonts w:asciiTheme="minorHAnsi" w:eastAsiaTheme="minorEastAsia" w:hAnsiTheme="minorHAnsi" w:cstheme="minorBidi"/>
                  <w:noProof/>
                  <w:kern w:val="2"/>
                </w:rPr>
                <w:tab/>
              </w:r>
              <w:r w:rsidRPr="006E0992" w:rsidDel="006E0992">
                <w:rPr>
                  <w:rStyle w:val="aa"/>
                  <w:noProof/>
                </w:rPr>
                <w:delText>备份删除确认</w:delText>
              </w:r>
              <w:r w:rsidDel="006E0992">
                <w:rPr>
                  <w:noProof/>
                  <w:webHidden/>
                </w:rPr>
                <w:tab/>
                <w:delText>118</w:delText>
              </w:r>
            </w:del>
          </w:ins>
        </w:p>
        <w:p w14:paraId="0A5BED4D" w14:textId="55DBC2E0" w:rsidR="009E58F3" w:rsidDel="006E0992" w:rsidRDefault="009E58F3">
          <w:pPr>
            <w:pStyle w:val="31"/>
            <w:tabs>
              <w:tab w:val="left" w:pos="2100"/>
              <w:tab w:val="right" w:leader="dot" w:pos="8296"/>
            </w:tabs>
            <w:rPr>
              <w:ins w:id="699" w:author="吴苏琪" w:date="2018-01-07T03:52:00Z"/>
              <w:del w:id="700" w:author="249326630@qq.com" w:date="2018-12-23T21:33:00Z"/>
              <w:rFonts w:asciiTheme="minorHAnsi" w:eastAsiaTheme="minorEastAsia" w:hAnsiTheme="minorHAnsi" w:cstheme="minorBidi"/>
              <w:noProof/>
              <w:kern w:val="2"/>
            </w:rPr>
          </w:pPr>
          <w:ins w:id="701" w:author="吴苏琪" w:date="2018-01-07T03:52:00Z">
            <w:del w:id="702" w:author="249326630@qq.com" w:date="2018-12-23T21:33:00Z">
              <w:r w:rsidRPr="006E0992" w:rsidDel="006E0992">
                <w:rPr>
                  <w:rStyle w:val="aa"/>
                  <w:noProof/>
                </w:rPr>
                <w:delText>2.1.30</w:delText>
              </w:r>
              <w:r w:rsidDel="006E0992">
                <w:rPr>
                  <w:rFonts w:asciiTheme="minorHAnsi" w:eastAsiaTheme="minorEastAsia" w:hAnsiTheme="minorHAnsi" w:cstheme="minorBidi"/>
                  <w:noProof/>
                  <w:kern w:val="2"/>
                </w:rPr>
                <w:tab/>
              </w:r>
              <w:r w:rsidRPr="006E0992" w:rsidDel="006E0992">
                <w:rPr>
                  <w:rStyle w:val="aa"/>
                  <w:noProof/>
                </w:rPr>
                <w:delText>管理员具体帖子页</w:delText>
              </w:r>
              <w:r w:rsidDel="006E0992">
                <w:rPr>
                  <w:noProof/>
                  <w:webHidden/>
                </w:rPr>
                <w:tab/>
                <w:delText>119</w:delText>
              </w:r>
            </w:del>
          </w:ins>
        </w:p>
        <w:p w14:paraId="03AB6C68" w14:textId="063599EB" w:rsidR="009E58F3" w:rsidDel="006E0992" w:rsidRDefault="009E58F3">
          <w:pPr>
            <w:pStyle w:val="21"/>
            <w:tabs>
              <w:tab w:val="left" w:pos="1260"/>
              <w:tab w:val="right" w:leader="dot" w:pos="8296"/>
            </w:tabs>
            <w:rPr>
              <w:ins w:id="703" w:author="吴苏琪" w:date="2018-01-07T03:52:00Z"/>
              <w:del w:id="704" w:author="249326630@qq.com" w:date="2018-12-23T21:33:00Z"/>
              <w:rFonts w:asciiTheme="minorHAnsi" w:eastAsiaTheme="minorEastAsia" w:hAnsiTheme="minorHAnsi" w:cstheme="minorBidi"/>
              <w:noProof/>
              <w:kern w:val="2"/>
            </w:rPr>
          </w:pPr>
          <w:ins w:id="705" w:author="吴苏琪" w:date="2018-01-07T03:52:00Z">
            <w:del w:id="706" w:author="249326630@qq.com" w:date="2018-12-23T21:33:00Z">
              <w:r w:rsidRPr="006E0992" w:rsidDel="006E0992">
                <w:rPr>
                  <w:rStyle w:val="aa"/>
                  <w:noProof/>
                </w:rPr>
                <w:delText>2.2</w:delText>
              </w:r>
              <w:r w:rsidDel="006E0992">
                <w:rPr>
                  <w:rFonts w:asciiTheme="minorHAnsi" w:eastAsiaTheme="minorEastAsia" w:hAnsiTheme="minorHAnsi" w:cstheme="minorBidi"/>
                  <w:noProof/>
                  <w:kern w:val="2"/>
                </w:rPr>
                <w:tab/>
              </w:r>
              <w:r w:rsidRPr="006E0992" w:rsidDel="006E0992">
                <w:rPr>
                  <w:rStyle w:val="aa"/>
                  <w:noProof/>
                </w:rPr>
                <w:delText>性能</w:delText>
              </w:r>
              <w:r w:rsidDel="006E0992">
                <w:rPr>
                  <w:noProof/>
                  <w:webHidden/>
                </w:rPr>
                <w:tab/>
                <w:delText>120</w:delText>
              </w:r>
            </w:del>
          </w:ins>
        </w:p>
        <w:p w14:paraId="626A858E" w14:textId="41BE856B" w:rsidR="009E58F3" w:rsidDel="006E0992" w:rsidRDefault="009E58F3">
          <w:pPr>
            <w:pStyle w:val="31"/>
            <w:tabs>
              <w:tab w:val="left" w:pos="1680"/>
              <w:tab w:val="right" w:leader="dot" w:pos="8296"/>
            </w:tabs>
            <w:rPr>
              <w:ins w:id="707" w:author="吴苏琪" w:date="2018-01-07T03:52:00Z"/>
              <w:del w:id="708" w:author="249326630@qq.com" w:date="2018-12-23T21:33:00Z"/>
              <w:rFonts w:asciiTheme="minorHAnsi" w:eastAsiaTheme="minorEastAsia" w:hAnsiTheme="minorHAnsi" w:cstheme="minorBidi"/>
              <w:noProof/>
              <w:kern w:val="2"/>
            </w:rPr>
          </w:pPr>
          <w:ins w:id="709" w:author="吴苏琪" w:date="2018-01-07T03:52:00Z">
            <w:del w:id="710" w:author="249326630@qq.com" w:date="2018-12-23T21:33:00Z">
              <w:r w:rsidRPr="006E0992" w:rsidDel="006E0992">
                <w:rPr>
                  <w:rStyle w:val="aa"/>
                  <w:noProof/>
                </w:rPr>
                <w:delText>2.2.1</w:delText>
              </w:r>
              <w:r w:rsidDel="006E0992">
                <w:rPr>
                  <w:rFonts w:asciiTheme="minorHAnsi" w:eastAsiaTheme="minorEastAsia" w:hAnsiTheme="minorHAnsi" w:cstheme="minorBidi"/>
                  <w:noProof/>
                  <w:kern w:val="2"/>
                </w:rPr>
                <w:tab/>
              </w:r>
              <w:r w:rsidRPr="006E0992" w:rsidDel="006E0992">
                <w:rPr>
                  <w:rStyle w:val="aa"/>
                  <w:noProof/>
                </w:rPr>
                <w:delText>精度</w:delText>
              </w:r>
              <w:r w:rsidDel="006E0992">
                <w:rPr>
                  <w:noProof/>
                  <w:webHidden/>
                </w:rPr>
                <w:tab/>
                <w:delText>120</w:delText>
              </w:r>
            </w:del>
          </w:ins>
        </w:p>
        <w:p w14:paraId="2B928622" w14:textId="2A00A954" w:rsidR="009E58F3" w:rsidDel="006E0992" w:rsidRDefault="009E58F3">
          <w:pPr>
            <w:pStyle w:val="31"/>
            <w:tabs>
              <w:tab w:val="left" w:pos="1680"/>
              <w:tab w:val="right" w:leader="dot" w:pos="8296"/>
            </w:tabs>
            <w:rPr>
              <w:ins w:id="711" w:author="吴苏琪" w:date="2018-01-07T03:52:00Z"/>
              <w:del w:id="712" w:author="249326630@qq.com" w:date="2018-12-23T21:33:00Z"/>
              <w:rFonts w:asciiTheme="minorHAnsi" w:eastAsiaTheme="minorEastAsia" w:hAnsiTheme="minorHAnsi" w:cstheme="minorBidi"/>
              <w:noProof/>
              <w:kern w:val="2"/>
            </w:rPr>
          </w:pPr>
          <w:ins w:id="713" w:author="吴苏琪" w:date="2018-01-07T03:52:00Z">
            <w:del w:id="714" w:author="249326630@qq.com" w:date="2018-12-23T21:33:00Z">
              <w:r w:rsidRPr="006E0992" w:rsidDel="006E0992">
                <w:rPr>
                  <w:rStyle w:val="aa"/>
                  <w:noProof/>
                </w:rPr>
                <w:delText>2.2.2</w:delText>
              </w:r>
              <w:r w:rsidDel="006E0992">
                <w:rPr>
                  <w:rFonts w:asciiTheme="minorHAnsi" w:eastAsiaTheme="minorEastAsia" w:hAnsiTheme="minorHAnsi" w:cstheme="minorBidi"/>
                  <w:noProof/>
                  <w:kern w:val="2"/>
                </w:rPr>
                <w:tab/>
              </w:r>
              <w:r w:rsidRPr="006E0992" w:rsidDel="006E0992">
                <w:rPr>
                  <w:rStyle w:val="aa"/>
                  <w:noProof/>
                </w:rPr>
                <w:delText>时间特性</w:delText>
              </w:r>
              <w:r w:rsidDel="006E0992">
                <w:rPr>
                  <w:noProof/>
                  <w:webHidden/>
                </w:rPr>
                <w:tab/>
                <w:delText>120</w:delText>
              </w:r>
            </w:del>
          </w:ins>
        </w:p>
        <w:p w14:paraId="2F308F42" w14:textId="51FCB6B4" w:rsidR="009E58F3" w:rsidDel="006E0992" w:rsidRDefault="009E58F3">
          <w:pPr>
            <w:pStyle w:val="31"/>
            <w:tabs>
              <w:tab w:val="left" w:pos="1680"/>
              <w:tab w:val="right" w:leader="dot" w:pos="8296"/>
            </w:tabs>
            <w:rPr>
              <w:ins w:id="715" w:author="吴苏琪" w:date="2018-01-07T03:52:00Z"/>
              <w:del w:id="716" w:author="249326630@qq.com" w:date="2018-12-23T21:33:00Z"/>
              <w:rFonts w:asciiTheme="minorHAnsi" w:eastAsiaTheme="minorEastAsia" w:hAnsiTheme="minorHAnsi" w:cstheme="minorBidi"/>
              <w:noProof/>
              <w:kern w:val="2"/>
            </w:rPr>
          </w:pPr>
          <w:ins w:id="717" w:author="吴苏琪" w:date="2018-01-07T03:52:00Z">
            <w:del w:id="718" w:author="249326630@qq.com" w:date="2018-12-23T21:33:00Z">
              <w:r w:rsidRPr="006E0992" w:rsidDel="006E0992">
                <w:rPr>
                  <w:rStyle w:val="aa"/>
                  <w:noProof/>
                </w:rPr>
                <w:delText>2.2.3</w:delText>
              </w:r>
              <w:r w:rsidDel="006E0992">
                <w:rPr>
                  <w:rFonts w:asciiTheme="minorHAnsi" w:eastAsiaTheme="minorEastAsia" w:hAnsiTheme="minorHAnsi" w:cstheme="minorBidi"/>
                  <w:noProof/>
                  <w:kern w:val="2"/>
                </w:rPr>
                <w:tab/>
              </w:r>
              <w:r w:rsidRPr="006E0992" w:rsidDel="006E0992">
                <w:rPr>
                  <w:rStyle w:val="aa"/>
                  <w:noProof/>
                </w:rPr>
                <w:delText>灵活性</w:delText>
              </w:r>
              <w:r w:rsidDel="006E0992">
                <w:rPr>
                  <w:noProof/>
                  <w:webHidden/>
                </w:rPr>
                <w:tab/>
                <w:delText>120</w:delText>
              </w:r>
            </w:del>
          </w:ins>
        </w:p>
        <w:p w14:paraId="74F4A6B3" w14:textId="7431F4BF" w:rsidR="009E58F3" w:rsidDel="006E0992" w:rsidRDefault="009E58F3">
          <w:pPr>
            <w:pStyle w:val="21"/>
            <w:tabs>
              <w:tab w:val="left" w:pos="1260"/>
              <w:tab w:val="right" w:leader="dot" w:pos="8296"/>
            </w:tabs>
            <w:rPr>
              <w:ins w:id="719" w:author="吴苏琪" w:date="2018-01-07T03:52:00Z"/>
              <w:del w:id="720" w:author="249326630@qq.com" w:date="2018-12-23T21:33:00Z"/>
              <w:rFonts w:asciiTheme="minorHAnsi" w:eastAsiaTheme="minorEastAsia" w:hAnsiTheme="minorHAnsi" w:cstheme="minorBidi"/>
              <w:noProof/>
              <w:kern w:val="2"/>
            </w:rPr>
          </w:pPr>
          <w:ins w:id="721" w:author="吴苏琪" w:date="2018-01-07T03:52:00Z">
            <w:del w:id="722" w:author="249326630@qq.com" w:date="2018-12-23T21:33:00Z">
              <w:r w:rsidRPr="006E0992" w:rsidDel="006E0992">
                <w:rPr>
                  <w:rStyle w:val="aa"/>
                  <w:noProof/>
                </w:rPr>
                <w:delText>2.3</w:delText>
              </w:r>
              <w:r w:rsidDel="006E0992">
                <w:rPr>
                  <w:rFonts w:asciiTheme="minorHAnsi" w:eastAsiaTheme="minorEastAsia" w:hAnsiTheme="minorHAnsi" w:cstheme="minorBidi"/>
                  <w:noProof/>
                  <w:kern w:val="2"/>
                </w:rPr>
                <w:tab/>
              </w:r>
              <w:r w:rsidRPr="006E0992" w:rsidDel="006E0992">
                <w:rPr>
                  <w:rStyle w:val="aa"/>
                  <w:noProof/>
                </w:rPr>
                <w:delText>安全保密</w:delText>
              </w:r>
              <w:r w:rsidDel="006E0992">
                <w:rPr>
                  <w:noProof/>
                  <w:webHidden/>
                </w:rPr>
                <w:tab/>
                <w:delText>120</w:delText>
              </w:r>
            </w:del>
          </w:ins>
        </w:p>
        <w:p w14:paraId="68AC050E" w14:textId="61BDCDFA" w:rsidR="009E58F3" w:rsidDel="006E0992" w:rsidRDefault="009E58F3">
          <w:pPr>
            <w:pStyle w:val="12"/>
            <w:tabs>
              <w:tab w:val="left" w:pos="420"/>
              <w:tab w:val="right" w:leader="dot" w:pos="8296"/>
            </w:tabs>
            <w:rPr>
              <w:ins w:id="723" w:author="吴苏琪" w:date="2018-01-07T03:52:00Z"/>
              <w:del w:id="724" w:author="249326630@qq.com" w:date="2018-12-23T21:33:00Z"/>
              <w:rFonts w:asciiTheme="minorHAnsi" w:eastAsiaTheme="minorEastAsia" w:hAnsiTheme="minorHAnsi" w:cstheme="minorBidi"/>
              <w:noProof/>
              <w:kern w:val="2"/>
            </w:rPr>
          </w:pPr>
          <w:ins w:id="725" w:author="吴苏琪" w:date="2018-01-07T03:52:00Z">
            <w:del w:id="726" w:author="249326630@qq.com" w:date="2018-12-23T21:33:00Z">
              <w:r w:rsidRPr="006E0992" w:rsidDel="006E0992">
                <w:rPr>
                  <w:rStyle w:val="aa"/>
                  <w:noProof/>
                </w:rPr>
                <w:delText>3</w:delText>
              </w:r>
              <w:r w:rsidDel="006E0992">
                <w:rPr>
                  <w:rFonts w:asciiTheme="minorHAnsi" w:eastAsiaTheme="minorEastAsia" w:hAnsiTheme="minorHAnsi" w:cstheme="minorBidi"/>
                  <w:noProof/>
                  <w:kern w:val="2"/>
                </w:rPr>
                <w:tab/>
              </w:r>
              <w:r w:rsidRPr="006E0992" w:rsidDel="006E0992">
                <w:rPr>
                  <w:rStyle w:val="aa"/>
                  <w:noProof/>
                </w:rPr>
                <w:delText>运行环境</w:delText>
              </w:r>
              <w:r w:rsidDel="006E0992">
                <w:rPr>
                  <w:noProof/>
                  <w:webHidden/>
                </w:rPr>
                <w:tab/>
                <w:delText>121</w:delText>
              </w:r>
            </w:del>
          </w:ins>
        </w:p>
        <w:p w14:paraId="2A4AD6CF" w14:textId="530CF092" w:rsidR="009E58F3" w:rsidDel="006E0992" w:rsidRDefault="009E58F3">
          <w:pPr>
            <w:pStyle w:val="21"/>
            <w:tabs>
              <w:tab w:val="left" w:pos="1260"/>
              <w:tab w:val="right" w:leader="dot" w:pos="8296"/>
            </w:tabs>
            <w:rPr>
              <w:ins w:id="727" w:author="吴苏琪" w:date="2018-01-07T03:52:00Z"/>
              <w:del w:id="728" w:author="249326630@qq.com" w:date="2018-12-23T21:33:00Z"/>
              <w:rFonts w:asciiTheme="minorHAnsi" w:eastAsiaTheme="minorEastAsia" w:hAnsiTheme="minorHAnsi" w:cstheme="minorBidi"/>
              <w:noProof/>
              <w:kern w:val="2"/>
            </w:rPr>
          </w:pPr>
          <w:ins w:id="729" w:author="吴苏琪" w:date="2018-01-07T03:52:00Z">
            <w:del w:id="730" w:author="249326630@qq.com" w:date="2018-12-23T21:33:00Z">
              <w:r w:rsidRPr="006E0992" w:rsidDel="006E0992">
                <w:rPr>
                  <w:rStyle w:val="aa"/>
                  <w:noProof/>
                </w:rPr>
                <w:delText>3.1</w:delText>
              </w:r>
              <w:r w:rsidDel="006E0992">
                <w:rPr>
                  <w:rFonts w:asciiTheme="minorHAnsi" w:eastAsiaTheme="minorEastAsia" w:hAnsiTheme="minorHAnsi" w:cstheme="minorBidi"/>
                  <w:noProof/>
                  <w:kern w:val="2"/>
                </w:rPr>
                <w:tab/>
              </w:r>
              <w:r w:rsidRPr="006E0992" w:rsidDel="006E0992">
                <w:rPr>
                  <w:rStyle w:val="aa"/>
                  <w:noProof/>
                </w:rPr>
                <w:delText>硬设备</w:delText>
              </w:r>
              <w:r w:rsidDel="006E0992">
                <w:rPr>
                  <w:noProof/>
                  <w:webHidden/>
                </w:rPr>
                <w:tab/>
                <w:delText>121</w:delText>
              </w:r>
            </w:del>
          </w:ins>
        </w:p>
        <w:p w14:paraId="141F8C2F" w14:textId="4E8AE61D" w:rsidR="009E58F3" w:rsidDel="006E0992" w:rsidRDefault="009E58F3">
          <w:pPr>
            <w:pStyle w:val="21"/>
            <w:tabs>
              <w:tab w:val="left" w:pos="1260"/>
              <w:tab w:val="right" w:leader="dot" w:pos="8296"/>
            </w:tabs>
            <w:rPr>
              <w:ins w:id="731" w:author="吴苏琪" w:date="2018-01-07T03:52:00Z"/>
              <w:del w:id="732" w:author="249326630@qq.com" w:date="2018-12-23T21:33:00Z"/>
              <w:rFonts w:asciiTheme="minorHAnsi" w:eastAsiaTheme="minorEastAsia" w:hAnsiTheme="minorHAnsi" w:cstheme="minorBidi"/>
              <w:noProof/>
              <w:kern w:val="2"/>
            </w:rPr>
          </w:pPr>
          <w:ins w:id="733" w:author="吴苏琪" w:date="2018-01-07T03:52:00Z">
            <w:del w:id="734" w:author="249326630@qq.com" w:date="2018-12-23T21:33:00Z">
              <w:r w:rsidRPr="006E0992" w:rsidDel="006E0992">
                <w:rPr>
                  <w:rStyle w:val="aa"/>
                  <w:noProof/>
                </w:rPr>
                <w:delText>3.2</w:delText>
              </w:r>
              <w:r w:rsidDel="006E0992">
                <w:rPr>
                  <w:rFonts w:asciiTheme="minorHAnsi" w:eastAsiaTheme="minorEastAsia" w:hAnsiTheme="minorHAnsi" w:cstheme="minorBidi"/>
                  <w:noProof/>
                  <w:kern w:val="2"/>
                </w:rPr>
                <w:tab/>
              </w:r>
              <w:r w:rsidRPr="006E0992" w:rsidDel="006E0992">
                <w:rPr>
                  <w:rStyle w:val="aa"/>
                  <w:noProof/>
                </w:rPr>
                <w:delText>支持软件</w:delText>
              </w:r>
              <w:r w:rsidDel="006E0992">
                <w:rPr>
                  <w:noProof/>
                  <w:webHidden/>
                </w:rPr>
                <w:tab/>
                <w:delText>121</w:delText>
              </w:r>
            </w:del>
          </w:ins>
        </w:p>
        <w:p w14:paraId="19519768" w14:textId="05F6DA17" w:rsidR="009E58F3" w:rsidDel="006E0992" w:rsidRDefault="009E58F3">
          <w:pPr>
            <w:pStyle w:val="21"/>
            <w:tabs>
              <w:tab w:val="left" w:pos="1260"/>
              <w:tab w:val="right" w:leader="dot" w:pos="8296"/>
            </w:tabs>
            <w:rPr>
              <w:ins w:id="735" w:author="吴苏琪" w:date="2018-01-07T03:52:00Z"/>
              <w:del w:id="736" w:author="249326630@qq.com" w:date="2018-12-23T21:33:00Z"/>
              <w:rFonts w:asciiTheme="minorHAnsi" w:eastAsiaTheme="minorEastAsia" w:hAnsiTheme="minorHAnsi" w:cstheme="minorBidi"/>
              <w:noProof/>
              <w:kern w:val="2"/>
            </w:rPr>
          </w:pPr>
          <w:ins w:id="737" w:author="吴苏琪" w:date="2018-01-07T03:52:00Z">
            <w:del w:id="738" w:author="249326630@qq.com" w:date="2018-12-23T21:33:00Z">
              <w:r w:rsidRPr="006E0992" w:rsidDel="006E0992">
                <w:rPr>
                  <w:rStyle w:val="aa"/>
                  <w:noProof/>
                </w:rPr>
                <w:delText>3.3</w:delText>
              </w:r>
              <w:r w:rsidDel="006E0992">
                <w:rPr>
                  <w:rFonts w:asciiTheme="minorHAnsi" w:eastAsiaTheme="minorEastAsia" w:hAnsiTheme="minorHAnsi" w:cstheme="minorBidi"/>
                  <w:noProof/>
                  <w:kern w:val="2"/>
                </w:rPr>
                <w:tab/>
              </w:r>
              <w:r w:rsidRPr="006E0992" w:rsidDel="006E0992">
                <w:rPr>
                  <w:rStyle w:val="aa"/>
                  <w:noProof/>
                </w:rPr>
                <w:delText>数据结构</w:delText>
              </w:r>
              <w:r w:rsidDel="006E0992">
                <w:rPr>
                  <w:noProof/>
                  <w:webHidden/>
                </w:rPr>
                <w:tab/>
                <w:delText>121</w:delText>
              </w:r>
            </w:del>
          </w:ins>
        </w:p>
        <w:p w14:paraId="6A2A2A53" w14:textId="2BF8D238" w:rsidR="009E58F3" w:rsidDel="006E0992" w:rsidRDefault="009E58F3">
          <w:pPr>
            <w:pStyle w:val="12"/>
            <w:tabs>
              <w:tab w:val="left" w:pos="420"/>
              <w:tab w:val="right" w:leader="dot" w:pos="8296"/>
            </w:tabs>
            <w:rPr>
              <w:ins w:id="739" w:author="吴苏琪" w:date="2018-01-07T03:52:00Z"/>
              <w:del w:id="740" w:author="249326630@qq.com" w:date="2018-12-23T21:33:00Z"/>
              <w:rFonts w:asciiTheme="minorHAnsi" w:eastAsiaTheme="minorEastAsia" w:hAnsiTheme="minorHAnsi" w:cstheme="minorBidi"/>
              <w:noProof/>
              <w:kern w:val="2"/>
            </w:rPr>
          </w:pPr>
          <w:ins w:id="741" w:author="吴苏琪" w:date="2018-01-07T03:52:00Z">
            <w:del w:id="742" w:author="249326630@qq.com" w:date="2018-12-23T21:33:00Z">
              <w:r w:rsidRPr="006E0992" w:rsidDel="006E0992">
                <w:rPr>
                  <w:rStyle w:val="aa"/>
                  <w:noProof/>
                </w:rPr>
                <w:delText>4</w:delText>
              </w:r>
              <w:r w:rsidDel="006E0992">
                <w:rPr>
                  <w:rFonts w:asciiTheme="minorHAnsi" w:eastAsiaTheme="minorEastAsia" w:hAnsiTheme="minorHAnsi" w:cstheme="minorBidi"/>
                  <w:noProof/>
                  <w:kern w:val="2"/>
                </w:rPr>
                <w:tab/>
              </w:r>
              <w:r w:rsidRPr="006E0992" w:rsidDel="006E0992">
                <w:rPr>
                  <w:rStyle w:val="aa"/>
                  <w:noProof/>
                </w:rPr>
                <w:delText>使用过程</w:delText>
              </w:r>
              <w:r w:rsidDel="006E0992">
                <w:rPr>
                  <w:noProof/>
                  <w:webHidden/>
                </w:rPr>
                <w:tab/>
                <w:delText>121</w:delText>
              </w:r>
            </w:del>
          </w:ins>
        </w:p>
        <w:p w14:paraId="6EA69F2C" w14:textId="2A80E064" w:rsidR="009E58F3" w:rsidDel="006E0992" w:rsidRDefault="009E58F3">
          <w:pPr>
            <w:pStyle w:val="21"/>
            <w:tabs>
              <w:tab w:val="left" w:pos="1260"/>
              <w:tab w:val="right" w:leader="dot" w:pos="8296"/>
            </w:tabs>
            <w:rPr>
              <w:ins w:id="743" w:author="吴苏琪" w:date="2018-01-07T03:52:00Z"/>
              <w:del w:id="744" w:author="249326630@qq.com" w:date="2018-12-23T21:33:00Z"/>
              <w:rFonts w:asciiTheme="minorHAnsi" w:eastAsiaTheme="minorEastAsia" w:hAnsiTheme="minorHAnsi" w:cstheme="minorBidi"/>
              <w:noProof/>
              <w:kern w:val="2"/>
            </w:rPr>
          </w:pPr>
          <w:ins w:id="745" w:author="吴苏琪" w:date="2018-01-07T03:52:00Z">
            <w:del w:id="746" w:author="249326630@qq.com" w:date="2018-12-23T21:33:00Z">
              <w:r w:rsidRPr="006E0992" w:rsidDel="006E0992">
                <w:rPr>
                  <w:rStyle w:val="aa"/>
                  <w:noProof/>
                </w:rPr>
                <w:delText>4.1</w:delText>
              </w:r>
              <w:r w:rsidDel="006E0992">
                <w:rPr>
                  <w:rFonts w:asciiTheme="minorHAnsi" w:eastAsiaTheme="minorEastAsia" w:hAnsiTheme="minorHAnsi" w:cstheme="minorBidi"/>
                  <w:noProof/>
                  <w:kern w:val="2"/>
                </w:rPr>
                <w:tab/>
              </w:r>
              <w:r w:rsidRPr="006E0992" w:rsidDel="006E0992">
                <w:rPr>
                  <w:rStyle w:val="aa"/>
                  <w:noProof/>
                </w:rPr>
                <w:delText>安装与初始化</w:delText>
              </w:r>
              <w:r w:rsidDel="006E0992">
                <w:rPr>
                  <w:noProof/>
                  <w:webHidden/>
                </w:rPr>
                <w:tab/>
                <w:delText>121</w:delText>
              </w:r>
            </w:del>
          </w:ins>
        </w:p>
        <w:p w14:paraId="09353FD7" w14:textId="5B058491" w:rsidR="009E58F3" w:rsidDel="006E0992" w:rsidRDefault="009E58F3">
          <w:pPr>
            <w:pStyle w:val="21"/>
            <w:tabs>
              <w:tab w:val="left" w:pos="1260"/>
              <w:tab w:val="right" w:leader="dot" w:pos="8296"/>
            </w:tabs>
            <w:rPr>
              <w:ins w:id="747" w:author="吴苏琪" w:date="2018-01-07T03:52:00Z"/>
              <w:del w:id="748" w:author="249326630@qq.com" w:date="2018-12-23T21:33:00Z"/>
              <w:rFonts w:asciiTheme="minorHAnsi" w:eastAsiaTheme="minorEastAsia" w:hAnsiTheme="minorHAnsi" w:cstheme="minorBidi"/>
              <w:noProof/>
              <w:kern w:val="2"/>
            </w:rPr>
          </w:pPr>
          <w:ins w:id="749" w:author="吴苏琪" w:date="2018-01-07T03:52:00Z">
            <w:del w:id="750" w:author="249326630@qq.com" w:date="2018-12-23T21:33:00Z">
              <w:r w:rsidRPr="006E0992" w:rsidDel="006E0992">
                <w:rPr>
                  <w:rStyle w:val="aa"/>
                  <w:noProof/>
                </w:rPr>
                <w:delText>4.2</w:delText>
              </w:r>
              <w:r w:rsidDel="006E0992">
                <w:rPr>
                  <w:rFonts w:asciiTheme="minorHAnsi" w:eastAsiaTheme="minorEastAsia" w:hAnsiTheme="minorHAnsi" w:cstheme="minorBidi"/>
                  <w:noProof/>
                  <w:kern w:val="2"/>
                </w:rPr>
                <w:tab/>
              </w:r>
              <w:r w:rsidRPr="006E0992" w:rsidDel="006E0992">
                <w:rPr>
                  <w:rStyle w:val="aa"/>
                  <w:noProof/>
                </w:rPr>
                <w:delText>输入</w:delText>
              </w:r>
              <w:r w:rsidDel="006E0992">
                <w:rPr>
                  <w:noProof/>
                  <w:webHidden/>
                </w:rPr>
                <w:tab/>
                <w:delText>121</w:delText>
              </w:r>
            </w:del>
          </w:ins>
        </w:p>
        <w:p w14:paraId="5ADEE176" w14:textId="540814EA" w:rsidR="009E58F3" w:rsidDel="006E0992" w:rsidRDefault="009E58F3">
          <w:pPr>
            <w:pStyle w:val="31"/>
            <w:tabs>
              <w:tab w:val="left" w:pos="1680"/>
              <w:tab w:val="right" w:leader="dot" w:pos="8296"/>
            </w:tabs>
            <w:rPr>
              <w:ins w:id="751" w:author="吴苏琪" w:date="2018-01-07T03:52:00Z"/>
              <w:del w:id="752" w:author="249326630@qq.com" w:date="2018-12-23T21:33:00Z"/>
              <w:rFonts w:asciiTheme="minorHAnsi" w:eastAsiaTheme="minorEastAsia" w:hAnsiTheme="minorHAnsi" w:cstheme="minorBidi"/>
              <w:noProof/>
              <w:kern w:val="2"/>
            </w:rPr>
          </w:pPr>
          <w:ins w:id="753" w:author="吴苏琪" w:date="2018-01-07T03:52:00Z">
            <w:del w:id="754" w:author="249326630@qq.com" w:date="2018-12-23T21:33:00Z">
              <w:r w:rsidRPr="006E0992" w:rsidDel="006E0992">
                <w:rPr>
                  <w:rStyle w:val="aa"/>
                  <w:noProof/>
                </w:rPr>
                <w:delText>4.2.1</w:delText>
              </w:r>
              <w:r w:rsidDel="006E0992">
                <w:rPr>
                  <w:rFonts w:asciiTheme="minorHAnsi" w:eastAsiaTheme="minorEastAsia" w:hAnsiTheme="minorHAnsi" w:cstheme="minorBidi"/>
                  <w:noProof/>
                  <w:kern w:val="2"/>
                </w:rPr>
                <w:tab/>
              </w:r>
              <w:r w:rsidRPr="006E0992" w:rsidDel="006E0992">
                <w:rPr>
                  <w:rStyle w:val="aa"/>
                  <w:noProof/>
                </w:rPr>
                <w:delText>输入数据的现实背景</w:delText>
              </w:r>
              <w:r w:rsidDel="006E0992">
                <w:rPr>
                  <w:noProof/>
                  <w:webHidden/>
                </w:rPr>
                <w:tab/>
                <w:delText>122</w:delText>
              </w:r>
            </w:del>
          </w:ins>
        </w:p>
        <w:p w14:paraId="337C5B36" w14:textId="2D83C727" w:rsidR="009E58F3" w:rsidDel="006E0992" w:rsidRDefault="009E58F3">
          <w:pPr>
            <w:pStyle w:val="31"/>
            <w:tabs>
              <w:tab w:val="left" w:pos="1680"/>
              <w:tab w:val="right" w:leader="dot" w:pos="8296"/>
            </w:tabs>
            <w:rPr>
              <w:ins w:id="755" w:author="吴苏琪" w:date="2018-01-07T03:52:00Z"/>
              <w:del w:id="756" w:author="249326630@qq.com" w:date="2018-12-23T21:33:00Z"/>
              <w:rFonts w:asciiTheme="minorHAnsi" w:eastAsiaTheme="minorEastAsia" w:hAnsiTheme="minorHAnsi" w:cstheme="minorBidi"/>
              <w:noProof/>
              <w:kern w:val="2"/>
            </w:rPr>
          </w:pPr>
          <w:ins w:id="757" w:author="吴苏琪" w:date="2018-01-07T03:52:00Z">
            <w:del w:id="758" w:author="249326630@qq.com" w:date="2018-12-23T21:33:00Z">
              <w:r w:rsidRPr="006E0992" w:rsidDel="006E0992">
                <w:rPr>
                  <w:rStyle w:val="aa"/>
                  <w:noProof/>
                </w:rPr>
                <w:delText>4.2.2</w:delText>
              </w:r>
              <w:r w:rsidDel="006E0992">
                <w:rPr>
                  <w:rFonts w:asciiTheme="minorHAnsi" w:eastAsiaTheme="minorEastAsia" w:hAnsiTheme="minorHAnsi" w:cstheme="minorBidi"/>
                  <w:noProof/>
                  <w:kern w:val="2"/>
                </w:rPr>
                <w:tab/>
              </w:r>
              <w:r w:rsidRPr="006E0992" w:rsidDel="006E0992">
                <w:rPr>
                  <w:rStyle w:val="aa"/>
                  <w:noProof/>
                </w:rPr>
                <w:delText>输入格式</w:delText>
              </w:r>
              <w:r w:rsidDel="006E0992">
                <w:rPr>
                  <w:noProof/>
                  <w:webHidden/>
                </w:rPr>
                <w:tab/>
                <w:delText>122</w:delText>
              </w:r>
            </w:del>
          </w:ins>
        </w:p>
        <w:p w14:paraId="44C3FD4F" w14:textId="78810F59" w:rsidR="009E58F3" w:rsidDel="006E0992" w:rsidRDefault="009E58F3">
          <w:pPr>
            <w:pStyle w:val="31"/>
            <w:tabs>
              <w:tab w:val="left" w:pos="1680"/>
              <w:tab w:val="right" w:leader="dot" w:pos="8296"/>
            </w:tabs>
            <w:rPr>
              <w:ins w:id="759" w:author="吴苏琪" w:date="2018-01-07T03:52:00Z"/>
              <w:del w:id="760" w:author="249326630@qq.com" w:date="2018-12-23T21:33:00Z"/>
              <w:rFonts w:asciiTheme="minorHAnsi" w:eastAsiaTheme="minorEastAsia" w:hAnsiTheme="minorHAnsi" w:cstheme="minorBidi"/>
              <w:noProof/>
              <w:kern w:val="2"/>
            </w:rPr>
          </w:pPr>
          <w:ins w:id="761" w:author="吴苏琪" w:date="2018-01-07T03:52:00Z">
            <w:del w:id="762" w:author="249326630@qq.com" w:date="2018-12-23T21:33:00Z">
              <w:r w:rsidRPr="006E0992" w:rsidDel="006E0992">
                <w:rPr>
                  <w:rStyle w:val="aa"/>
                  <w:noProof/>
                </w:rPr>
                <w:delText>4.2.3</w:delText>
              </w:r>
              <w:r w:rsidDel="006E0992">
                <w:rPr>
                  <w:rFonts w:asciiTheme="minorHAnsi" w:eastAsiaTheme="minorEastAsia" w:hAnsiTheme="minorHAnsi" w:cstheme="minorBidi"/>
                  <w:noProof/>
                  <w:kern w:val="2"/>
                </w:rPr>
                <w:tab/>
              </w:r>
              <w:r w:rsidRPr="006E0992" w:rsidDel="006E0992">
                <w:rPr>
                  <w:rStyle w:val="aa"/>
                  <w:noProof/>
                </w:rPr>
                <w:delText>输入举例</w:delText>
              </w:r>
              <w:r w:rsidDel="006E0992">
                <w:rPr>
                  <w:noProof/>
                  <w:webHidden/>
                </w:rPr>
                <w:tab/>
                <w:delText>122</w:delText>
              </w:r>
            </w:del>
          </w:ins>
        </w:p>
        <w:p w14:paraId="2DD99F9C" w14:textId="3D147222" w:rsidR="009E58F3" w:rsidDel="006E0992" w:rsidRDefault="009E58F3">
          <w:pPr>
            <w:pStyle w:val="21"/>
            <w:tabs>
              <w:tab w:val="left" w:pos="1260"/>
              <w:tab w:val="right" w:leader="dot" w:pos="8296"/>
            </w:tabs>
            <w:rPr>
              <w:ins w:id="763" w:author="吴苏琪" w:date="2018-01-07T03:52:00Z"/>
              <w:del w:id="764" w:author="249326630@qq.com" w:date="2018-12-23T21:33:00Z"/>
              <w:rFonts w:asciiTheme="minorHAnsi" w:eastAsiaTheme="minorEastAsia" w:hAnsiTheme="minorHAnsi" w:cstheme="minorBidi"/>
              <w:noProof/>
              <w:kern w:val="2"/>
            </w:rPr>
          </w:pPr>
          <w:ins w:id="765" w:author="吴苏琪" w:date="2018-01-07T03:52:00Z">
            <w:del w:id="766" w:author="249326630@qq.com" w:date="2018-12-23T21:33:00Z">
              <w:r w:rsidRPr="006E0992" w:rsidDel="006E0992">
                <w:rPr>
                  <w:rStyle w:val="aa"/>
                  <w:noProof/>
                </w:rPr>
                <w:delText>4.3</w:delText>
              </w:r>
              <w:r w:rsidDel="006E0992">
                <w:rPr>
                  <w:rFonts w:asciiTheme="minorHAnsi" w:eastAsiaTheme="minorEastAsia" w:hAnsiTheme="minorHAnsi" w:cstheme="minorBidi"/>
                  <w:noProof/>
                  <w:kern w:val="2"/>
                </w:rPr>
                <w:tab/>
              </w:r>
              <w:r w:rsidRPr="006E0992" w:rsidDel="006E0992">
                <w:rPr>
                  <w:rStyle w:val="aa"/>
                  <w:noProof/>
                </w:rPr>
                <w:delText>输出对每项输出做出说明</w:delText>
              </w:r>
              <w:r w:rsidDel="006E0992">
                <w:rPr>
                  <w:noProof/>
                  <w:webHidden/>
                </w:rPr>
                <w:tab/>
                <w:delText>122</w:delText>
              </w:r>
            </w:del>
          </w:ins>
        </w:p>
        <w:p w14:paraId="10CCEA55" w14:textId="358DA1E0" w:rsidR="009E58F3" w:rsidDel="006E0992" w:rsidRDefault="009E58F3">
          <w:pPr>
            <w:pStyle w:val="31"/>
            <w:tabs>
              <w:tab w:val="left" w:pos="1680"/>
              <w:tab w:val="right" w:leader="dot" w:pos="8296"/>
            </w:tabs>
            <w:rPr>
              <w:ins w:id="767" w:author="吴苏琪" w:date="2018-01-07T03:52:00Z"/>
              <w:del w:id="768" w:author="249326630@qq.com" w:date="2018-12-23T21:33:00Z"/>
              <w:rFonts w:asciiTheme="minorHAnsi" w:eastAsiaTheme="minorEastAsia" w:hAnsiTheme="minorHAnsi" w:cstheme="minorBidi"/>
              <w:noProof/>
              <w:kern w:val="2"/>
            </w:rPr>
          </w:pPr>
          <w:ins w:id="769" w:author="吴苏琪" w:date="2018-01-07T03:52:00Z">
            <w:del w:id="770" w:author="249326630@qq.com" w:date="2018-12-23T21:33:00Z">
              <w:r w:rsidRPr="006E0992" w:rsidDel="006E0992">
                <w:rPr>
                  <w:rStyle w:val="aa"/>
                  <w:noProof/>
                </w:rPr>
                <w:delText>4.3.1</w:delText>
              </w:r>
              <w:r w:rsidDel="006E0992">
                <w:rPr>
                  <w:rFonts w:asciiTheme="minorHAnsi" w:eastAsiaTheme="minorEastAsia" w:hAnsiTheme="minorHAnsi" w:cstheme="minorBidi"/>
                  <w:noProof/>
                  <w:kern w:val="2"/>
                </w:rPr>
                <w:tab/>
              </w:r>
              <w:r w:rsidRPr="006E0992" w:rsidDel="006E0992">
                <w:rPr>
                  <w:rStyle w:val="aa"/>
                  <w:noProof/>
                </w:rPr>
                <w:delText>输出数据的现实背景</w:delText>
              </w:r>
              <w:r w:rsidDel="006E0992">
                <w:rPr>
                  <w:noProof/>
                  <w:webHidden/>
                </w:rPr>
                <w:tab/>
                <w:delText>122</w:delText>
              </w:r>
            </w:del>
          </w:ins>
        </w:p>
        <w:p w14:paraId="20467D5F" w14:textId="38948534" w:rsidR="009E58F3" w:rsidDel="006E0992" w:rsidRDefault="009E58F3">
          <w:pPr>
            <w:pStyle w:val="31"/>
            <w:tabs>
              <w:tab w:val="left" w:pos="1680"/>
              <w:tab w:val="right" w:leader="dot" w:pos="8296"/>
            </w:tabs>
            <w:rPr>
              <w:ins w:id="771" w:author="吴苏琪" w:date="2018-01-07T03:52:00Z"/>
              <w:del w:id="772" w:author="249326630@qq.com" w:date="2018-12-23T21:33:00Z"/>
              <w:rFonts w:asciiTheme="minorHAnsi" w:eastAsiaTheme="minorEastAsia" w:hAnsiTheme="minorHAnsi" w:cstheme="minorBidi"/>
              <w:noProof/>
              <w:kern w:val="2"/>
            </w:rPr>
          </w:pPr>
          <w:ins w:id="773" w:author="吴苏琪" w:date="2018-01-07T03:52:00Z">
            <w:del w:id="774" w:author="249326630@qq.com" w:date="2018-12-23T21:33:00Z">
              <w:r w:rsidRPr="006E0992" w:rsidDel="006E0992">
                <w:rPr>
                  <w:rStyle w:val="aa"/>
                  <w:noProof/>
                </w:rPr>
                <w:delText>4.3.2</w:delText>
              </w:r>
              <w:r w:rsidDel="006E0992">
                <w:rPr>
                  <w:rFonts w:asciiTheme="minorHAnsi" w:eastAsiaTheme="minorEastAsia" w:hAnsiTheme="minorHAnsi" w:cstheme="minorBidi"/>
                  <w:noProof/>
                  <w:kern w:val="2"/>
                </w:rPr>
                <w:tab/>
              </w:r>
              <w:r w:rsidRPr="006E0992" w:rsidDel="006E0992">
                <w:rPr>
                  <w:rStyle w:val="aa"/>
                  <w:noProof/>
                </w:rPr>
                <w:delText>输出格式</w:delText>
              </w:r>
              <w:r w:rsidDel="006E0992">
                <w:rPr>
                  <w:noProof/>
                  <w:webHidden/>
                </w:rPr>
                <w:tab/>
                <w:delText>123</w:delText>
              </w:r>
            </w:del>
          </w:ins>
        </w:p>
        <w:p w14:paraId="4B446BB8" w14:textId="66EDFFCB" w:rsidR="009E58F3" w:rsidDel="006E0992" w:rsidRDefault="009E58F3">
          <w:pPr>
            <w:pStyle w:val="31"/>
            <w:tabs>
              <w:tab w:val="left" w:pos="1680"/>
              <w:tab w:val="right" w:leader="dot" w:pos="8296"/>
            </w:tabs>
            <w:rPr>
              <w:ins w:id="775" w:author="吴苏琪" w:date="2018-01-07T03:52:00Z"/>
              <w:del w:id="776" w:author="249326630@qq.com" w:date="2018-12-23T21:33:00Z"/>
              <w:rFonts w:asciiTheme="minorHAnsi" w:eastAsiaTheme="minorEastAsia" w:hAnsiTheme="minorHAnsi" w:cstheme="minorBidi"/>
              <w:noProof/>
              <w:kern w:val="2"/>
            </w:rPr>
          </w:pPr>
          <w:ins w:id="777" w:author="吴苏琪" w:date="2018-01-07T03:52:00Z">
            <w:del w:id="778" w:author="249326630@qq.com" w:date="2018-12-23T21:33:00Z">
              <w:r w:rsidRPr="006E0992" w:rsidDel="006E0992">
                <w:rPr>
                  <w:rStyle w:val="aa"/>
                  <w:noProof/>
                </w:rPr>
                <w:delText>4.3.3</w:delText>
              </w:r>
              <w:r w:rsidDel="006E0992">
                <w:rPr>
                  <w:rFonts w:asciiTheme="minorHAnsi" w:eastAsiaTheme="minorEastAsia" w:hAnsiTheme="minorHAnsi" w:cstheme="minorBidi"/>
                  <w:noProof/>
                  <w:kern w:val="2"/>
                </w:rPr>
                <w:tab/>
              </w:r>
              <w:r w:rsidRPr="006E0992" w:rsidDel="006E0992">
                <w:rPr>
                  <w:rStyle w:val="aa"/>
                  <w:noProof/>
                </w:rPr>
                <w:delText>输出举例</w:delText>
              </w:r>
              <w:r w:rsidDel="006E0992">
                <w:rPr>
                  <w:noProof/>
                  <w:webHidden/>
                </w:rPr>
                <w:tab/>
                <w:delText>123</w:delText>
              </w:r>
            </w:del>
          </w:ins>
        </w:p>
        <w:p w14:paraId="1AE55341" w14:textId="2B5DB3F6" w:rsidR="009E58F3" w:rsidDel="006E0992" w:rsidRDefault="009E58F3">
          <w:pPr>
            <w:pStyle w:val="21"/>
            <w:tabs>
              <w:tab w:val="left" w:pos="1260"/>
              <w:tab w:val="right" w:leader="dot" w:pos="8296"/>
            </w:tabs>
            <w:rPr>
              <w:ins w:id="779" w:author="吴苏琪" w:date="2018-01-07T03:52:00Z"/>
              <w:del w:id="780" w:author="249326630@qq.com" w:date="2018-12-23T21:33:00Z"/>
              <w:rFonts w:asciiTheme="minorHAnsi" w:eastAsiaTheme="minorEastAsia" w:hAnsiTheme="minorHAnsi" w:cstheme="minorBidi"/>
              <w:noProof/>
              <w:kern w:val="2"/>
            </w:rPr>
          </w:pPr>
          <w:ins w:id="781" w:author="吴苏琪" w:date="2018-01-07T03:52:00Z">
            <w:del w:id="782" w:author="249326630@qq.com" w:date="2018-12-23T21:33:00Z">
              <w:r w:rsidRPr="006E0992" w:rsidDel="006E0992">
                <w:rPr>
                  <w:rStyle w:val="aa"/>
                  <w:noProof/>
                </w:rPr>
                <w:delText>4.4</w:delText>
              </w:r>
              <w:r w:rsidDel="006E0992">
                <w:rPr>
                  <w:rFonts w:asciiTheme="minorHAnsi" w:eastAsiaTheme="minorEastAsia" w:hAnsiTheme="minorHAnsi" w:cstheme="minorBidi"/>
                  <w:noProof/>
                  <w:kern w:val="2"/>
                </w:rPr>
                <w:tab/>
              </w:r>
              <w:r w:rsidRPr="006E0992" w:rsidDel="006E0992">
                <w:rPr>
                  <w:rStyle w:val="aa"/>
                  <w:noProof/>
                </w:rPr>
                <w:delText>文卷查询</w:delText>
              </w:r>
              <w:r w:rsidDel="006E0992">
                <w:rPr>
                  <w:noProof/>
                  <w:webHidden/>
                </w:rPr>
                <w:tab/>
                <w:delText>123</w:delText>
              </w:r>
            </w:del>
          </w:ins>
        </w:p>
        <w:p w14:paraId="6AB79D2F" w14:textId="2419DEF6" w:rsidR="009E58F3" w:rsidDel="006E0992" w:rsidRDefault="009E58F3">
          <w:pPr>
            <w:pStyle w:val="21"/>
            <w:tabs>
              <w:tab w:val="left" w:pos="1260"/>
              <w:tab w:val="right" w:leader="dot" w:pos="8296"/>
            </w:tabs>
            <w:rPr>
              <w:ins w:id="783" w:author="吴苏琪" w:date="2018-01-07T03:52:00Z"/>
              <w:del w:id="784" w:author="249326630@qq.com" w:date="2018-12-23T21:33:00Z"/>
              <w:rFonts w:asciiTheme="minorHAnsi" w:eastAsiaTheme="minorEastAsia" w:hAnsiTheme="minorHAnsi" w:cstheme="minorBidi"/>
              <w:noProof/>
              <w:kern w:val="2"/>
            </w:rPr>
          </w:pPr>
          <w:ins w:id="785" w:author="吴苏琪" w:date="2018-01-07T03:52:00Z">
            <w:del w:id="786" w:author="249326630@qq.com" w:date="2018-12-23T21:33:00Z">
              <w:r w:rsidRPr="006E0992" w:rsidDel="006E0992">
                <w:rPr>
                  <w:rStyle w:val="aa"/>
                  <w:noProof/>
                </w:rPr>
                <w:delText>4.5</w:delText>
              </w:r>
              <w:r w:rsidDel="006E0992">
                <w:rPr>
                  <w:rFonts w:asciiTheme="minorHAnsi" w:eastAsiaTheme="minorEastAsia" w:hAnsiTheme="minorHAnsi" w:cstheme="minorBidi"/>
                  <w:noProof/>
                  <w:kern w:val="2"/>
                </w:rPr>
                <w:tab/>
              </w:r>
              <w:r w:rsidRPr="006E0992" w:rsidDel="006E0992">
                <w:rPr>
                  <w:rStyle w:val="aa"/>
                  <w:noProof/>
                </w:rPr>
                <w:delText>出错处理和恢复</w:delText>
              </w:r>
              <w:r w:rsidDel="006E0992">
                <w:rPr>
                  <w:noProof/>
                  <w:webHidden/>
                </w:rPr>
                <w:tab/>
                <w:delText>123</w:delText>
              </w:r>
            </w:del>
          </w:ins>
        </w:p>
        <w:p w14:paraId="2115F33C" w14:textId="01BDC786" w:rsidR="009E58F3" w:rsidDel="006E0992" w:rsidRDefault="009E58F3">
          <w:pPr>
            <w:pStyle w:val="21"/>
            <w:tabs>
              <w:tab w:val="left" w:pos="1260"/>
              <w:tab w:val="right" w:leader="dot" w:pos="8296"/>
            </w:tabs>
            <w:rPr>
              <w:ins w:id="787" w:author="吴苏琪" w:date="2018-01-07T03:52:00Z"/>
              <w:del w:id="788" w:author="249326630@qq.com" w:date="2018-12-23T21:33:00Z"/>
              <w:rFonts w:asciiTheme="minorHAnsi" w:eastAsiaTheme="minorEastAsia" w:hAnsiTheme="minorHAnsi" w:cstheme="minorBidi"/>
              <w:noProof/>
              <w:kern w:val="2"/>
            </w:rPr>
          </w:pPr>
          <w:ins w:id="789" w:author="吴苏琪" w:date="2018-01-07T03:52:00Z">
            <w:del w:id="790" w:author="249326630@qq.com" w:date="2018-12-23T21:33:00Z">
              <w:r w:rsidRPr="006E0992" w:rsidDel="006E0992">
                <w:rPr>
                  <w:rStyle w:val="aa"/>
                  <w:noProof/>
                </w:rPr>
                <w:delText>4.6</w:delText>
              </w:r>
              <w:r w:rsidDel="006E0992">
                <w:rPr>
                  <w:rFonts w:asciiTheme="minorHAnsi" w:eastAsiaTheme="minorEastAsia" w:hAnsiTheme="minorHAnsi" w:cstheme="minorBidi"/>
                  <w:noProof/>
                  <w:kern w:val="2"/>
                </w:rPr>
                <w:tab/>
              </w:r>
              <w:r w:rsidRPr="006E0992" w:rsidDel="006E0992">
                <w:rPr>
                  <w:rStyle w:val="aa"/>
                  <w:noProof/>
                </w:rPr>
                <w:delText>终端操作</w:delText>
              </w:r>
              <w:r w:rsidDel="006E0992">
                <w:rPr>
                  <w:noProof/>
                  <w:webHidden/>
                </w:rPr>
                <w:tab/>
                <w:delText>123</w:delText>
              </w:r>
            </w:del>
          </w:ins>
        </w:p>
        <w:p w14:paraId="6BDE6532" w14:textId="5D0E2B8B" w:rsidR="003248E4" w:rsidDel="006E0992" w:rsidRDefault="003248E4">
          <w:pPr>
            <w:pStyle w:val="12"/>
            <w:tabs>
              <w:tab w:val="right" w:leader="dot" w:pos="8296"/>
            </w:tabs>
            <w:rPr>
              <w:del w:id="791" w:author="249326630@qq.com" w:date="2018-12-23T21:33:00Z"/>
              <w:rFonts w:asciiTheme="minorHAnsi" w:eastAsiaTheme="minorEastAsia" w:hAnsiTheme="minorHAnsi" w:cstheme="minorBidi"/>
              <w:noProof/>
              <w:kern w:val="2"/>
            </w:rPr>
          </w:pPr>
          <w:del w:id="792" w:author="249326630@qq.com" w:date="2018-12-23T21:33:00Z">
            <w:r w:rsidRPr="00C569B0" w:rsidDel="006E0992">
              <w:rPr>
                <w:rFonts w:hint="eastAsia"/>
                <w:noProof/>
                <w:rPrChange w:id="793" w:author="吴苏琪" w:date="2018-01-07T03:47:00Z">
                  <w:rPr>
                    <w:rStyle w:val="aa"/>
                    <w:rFonts w:ascii="Times New Roman" w:hAnsi="Times New Roman" w:cs="Times New Roman" w:hint="eastAsia"/>
                    <w:b/>
                    <w:bCs/>
                    <w:noProof/>
                    <w:kern w:val="44"/>
                  </w:rPr>
                </w:rPrChange>
              </w:rPr>
              <w:delText>版</w:delText>
            </w:r>
            <w:r w:rsidRPr="00C569B0" w:rsidDel="006E0992">
              <w:rPr>
                <w:noProof/>
                <w:rPrChange w:id="794" w:author="吴苏琪" w:date="2018-01-07T03:47:00Z">
                  <w:rPr>
                    <w:rStyle w:val="aa"/>
                    <w:rFonts w:ascii="Times New Roman" w:hAnsi="Times New Roman" w:cs="Times New Roman"/>
                    <w:b/>
                    <w:bCs/>
                    <w:noProof/>
                    <w:kern w:val="44"/>
                  </w:rPr>
                </w:rPrChange>
              </w:rPr>
              <w:delText xml:space="preserve"> </w:delText>
            </w:r>
            <w:r w:rsidRPr="00C569B0" w:rsidDel="006E0992">
              <w:rPr>
                <w:rFonts w:hint="eastAsia"/>
                <w:noProof/>
                <w:rPrChange w:id="795" w:author="吴苏琪" w:date="2018-01-07T03:47:00Z">
                  <w:rPr>
                    <w:rStyle w:val="aa"/>
                    <w:rFonts w:ascii="Times New Roman" w:hAnsi="Times New Roman" w:cs="Times New Roman" w:hint="eastAsia"/>
                    <w:b/>
                    <w:bCs/>
                    <w:noProof/>
                    <w:kern w:val="44"/>
                  </w:rPr>
                </w:rPrChange>
              </w:rPr>
              <w:delText>本</w:delText>
            </w:r>
            <w:r w:rsidRPr="00C569B0" w:rsidDel="006E0992">
              <w:rPr>
                <w:noProof/>
                <w:rPrChange w:id="796" w:author="吴苏琪" w:date="2018-01-07T03:47:00Z">
                  <w:rPr>
                    <w:rStyle w:val="aa"/>
                    <w:rFonts w:ascii="Times New Roman" w:hAnsi="Times New Roman" w:cs="Times New Roman"/>
                    <w:b/>
                    <w:bCs/>
                    <w:noProof/>
                    <w:kern w:val="44"/>
                  </w:rPr>
                </w:rPrChange>
              </w:rPr>
              <w:delText xml:space="preserve"> </w:delText>
            </w:r>
            <w:r w:rsidRPr="00C569B0" w:rsidDel="006E0992">
              <w:rPr>
                <w:rFonts w:hint="eastAsia"/>
                <w:noProof/>
                <w:rPrChange w:id="797" w:author="吴苏琪" w:date="2018-01-07T03:47:00Z">
                  <w:rPr>
                    <w:rStyle w:val="aa"/>
                    <w:rFonts w:ascii="Times New Roman" w:hAnsi="Times New Roman" w:cs="Times New Roman" w:hint="eastAsia"/>
                    <w:b/>
                    <w:bCs/>
                    <w:noProof/>
                    <w:kern w:val="44"/>
                  </w:rPr>
                </w:rPrChange>
              </w:rPr>
              <w:delText>历</w:delText>
            </w:r>
            <w:r w:rsidRPr="00C569B0" w:rsidDel="006E0992">
              <w:rPr>
                <w:noProof/>
                <w:rPrChange w:id="798" w:author="吴苏琪" w:date="2018-01-07T03:47:00Z">
                  <w:rPr>
                    <w:rStyle w:val="aa"/>
                    <w:rFonts w:ascii="Times New Roman" w:hAnsi="Times New Roman" w:cs="Times New Roman"/>
                    <w:b/>
                    <w:bCs/>
                    <w:noProof/>
                    <w:kern w:val="44"/>
                  </w:rPr>
                </w:rPrChange>
              </w:rPr>
              <w:delText xml:space="preserve"> </w:delText>
            </w:r>
            <w:r w:rsidRPr="00C569B0" w:rsidDel="006E0992">
              <w:rPr>
                <w:rFonts w:hint="eastAsia"/>
                <w:noProof/>
                <w:rPrChange w:id="799" w:author="吴苏琪" w:date="2018-01-07T03:47:00Z">
                  <w:rPr>
                    <w:rStyle w:val="aa"/>
                    <w:rFonts w:ascii="Times New Roman" w:hAnsi="Times New Roman" w:cs="Times New Roman" w:hint="eastAsia"/>
                    <w:b/>
                    <w:bCs/>
                    <w:noProof/>
                    <w:kern w:val="44"/>
                  </w:rPr>
                </w:rPrChange>
              </w:rPr>
              <w:delText>史</w:delText>
            </w:r>
            <w:r w:rsidDel="006E0992">
              <w:rPr>
                <w:noProof/>
                <w:webHidden/>
              </w:rPr>
              <w:tab/>
              <w:delText>2</w:delText>
            </w:r>
          </w:del>
        </w:p>
        <w:p w14:paraId="4DDD0D0C" w14:textId="4DFAC651" w:rsidR="003248E4" w:rsidDel="006E0992" w:rsidRDefault="003248E4">
          <w:pPr>
            <w:pStyle w:val="12"/>
            <w:tabs>
              <w:tab w:val="left" w:pos="420"/>
              <w:tab w:val="right" w:leader="dot" w:pos="8296"/>
            </w:tabs>
            <w:rPr>
              <w:del w:id="800" w:author="249326630@qq.com" w:date="2018-12-23T21:33:00Z"/>
              <w:rFonts w:asciiTheme="minorHAnsi" w:eastAsiaTheme="minorEastAsia" w:hAnsiTheme="minorHAnsi" w:cstheme="minorBidi"/>
              <w:noProof/>
              <w:kern w:val="2"/>
            </w:rPr>
          </w:pPr>
          <w:del w:id="801" w:author="249326630@qq.com" w:date="2018-12-23T21:33:00Z">
            <w:r w:rsidRPr="00C569B0" w:rsidDel="006E0992">
              <w:rPr>
                <w:noProof/>
                <w:rPrChange w:id="802" w:author="吴苏琪" w:date="2018-01-07T03:47:00Z">
                  <w:rPr>
                    <w:rStyle w:val="aa"/>
                    <w:noProof/>
                  </w:rPr>
                </w:rPrChange>
              </w:rPr>
              <w:delText>1</w:delText>
            </w:r>
            <w:r w:rsidDel="006E0992">
              <w:rPr>
                <w:rFonts w:asciiTheme="minorHAnsi" w:eastAsiaTheme="minorEastAsia" w:hAnsiTheme="minorHAnsi" w:cstheme="minorBidi"/>
                <w:noProof/>
                <w:kern w:val="2"/>
              </w:rPr>
              <w:tab/>
            </w:r>
            <w:r w:rsidRPr="00C569B0" w:rsidDel="006E0992">
              <w:rPr>
                <w:noProof/>
                <w:rPrChange w:id="803" w:author="吴苏琪" w:date="2018-01-07T03:47:00Z">
                  <w:rPr>
                    <w:rStyle w:val="aa"/>
                    <w:noProof/>
                  </w:rPr>
                </w:rPrChange>
              </w:rPr>
              <w:delText>引言</w:delText>
            </w:r>
            <w:r w:rsidDel="006E0992">
              <w:rPr>
                <w:noProof/>
                <w:webHidden/>
              </w:rPr>
              <w:tab/>
              <w:delText>6</w:delText>
            </w:r>
          </w:del>
        </w:p>
        <w:p w14:paraId="344A7621" w14:textId="3A26DF8C" w:rsidR="003248E4" w:rsidDel="006E0992" w:rsidRDefault="003248E4">
          <w:pPr>
            <w:pStyle w:val="21"/>
            <w:tabs>
              <w:tab w:val="left" w:pos="1260"/>
              <w:tab w:val="right" w:leader="dot" w:pos="8296"/>
            </w:tabs>
            <w:rPr>
              <w:del w:id="804" w:author="249326630@qq.com" w:date="2018-12-23T21:33:00Z"/>
              <w:rFonts w:asciiTheme="minorHAnsi" w:eastAsiaTheme="minorEastAsia" w:hAnsiTheme="minorHAnsi" w:cstheme="minorBidi"/>
              <w:noProof/>
              <w:kern w:val="2"/>
            </w:rPr>
          </w:pPr>
          <w:del w:id="805" w:author="249326630@qq.com" w:date="2018-12-23T21:33:00Z">
            <w:r w:rsidRPr="00C569B0" w:rsidDel="006E0992">
              <w:rPr>
                <w:noProof/>
                <w:rPrChange w:id="806" w:author="吴苏琪" w:date="2018-01-07T03:47:00Z">
                  <w:rPr>
                    <w:rStyle w:val="aa"/>
                    <w:noProof/>
                  </w:rPr>
                </w:rPrChange>
              </w:rPr>
              <w:delText>1.1</w:delText>
            </w:r>
            <w:r w:rsidDel="006E0992">
              <w:rPr>
                <w:rFonts w:asciiTheme="minorHAnsi" w:eastAsiaTheme="minorEastAsia" w:hAnsiTheme="minorHAnsi" w:cstheme="minorBidi"/>
                <w:noProof/>
                <w:kern w:val="2"/>
              </w:rPr>
              <w:tab/>
            </w:r>
            <w:r w:rsidRPr="00C569B0" w:rsidDel="006E0992">
              <w:rPr>
                <w:noProof/>
                <w:rPrChange w:id="807" w:author="吴苏琪" w:date="2018-01-07T03:47:00Z">
                  <w:rPr>
                    <w:rStyle w:val="aa"/>
                    <w:noProof/>
                  </w:rPr>
                </w:rPrChange>
              </w:rPr>
              <w:delText>编写目的</w:delText>
            </w:r>
            <w:r w:rsidDel="006E0992">
              <w:rPr>
                <w:noProof/>
                <w:webHidden/>
              </w:rPr>
              <w:tab/>
              <w:delText>6</w:delText>
            </w:r>
          </w:del>
        </w:p>
        <w:p w14:paraId="27A291A1" w14:textId="05F09C0E" w:rsidR="003248E4" w:rsidDel="006E0992" w:rsidRDefault="003248E4">
          <w:pPr>
            <w:pStyle w:val="21"/>
            <w:tabs>
              <w:tab w:val="left" w:pos="1260"/>
              <w:tab w:val="right" w:leader="dot" w:pos="8296"/>
            </w:tabs>
            <w:rPr>
              <w:del w:id="808" w:author="249326630@qq.com" w:date="2018-12-23T21:33:00Z"/>
              <w:rFonts w:asciiTheme="minorHAnsi" w:eastAsiaTheme="minorEastAsia" w:hAnsiTheme="minorHAnsi" w:cstheme="minorBidi"/>
              <w:noProof/>
              <w:kern w:val="2"/>
            </w:rPr>
          </w:pPr>
          <w:del w:id="809" w:author="249326630@qq.com" w:date="2018-12-23T21:33:00Z">
            <w:r w:rsidRPr="00C569B0" w:rsidDel="006E0992">
              <w:rPr>
                <w:noProof/>
                <w:rPrChange w:id="810" w:author="吴苏琪" w:date="2018-01-07T03:47:00Z">
                  <w:rPr>
                    <w:rStyle w:val="aa"/>
                    <w:noProof/>
                  </w:rPr>
                </w:rPrChange>
              </w:rPr>
              <w:delText>1.2</w:delText>
            </w:r>
            <w:r w:rsidDel="006E0992">
              <w:rPr>
                <w:rFonts w:asciiTheme="minorHAnsi" w:eastAsiaTheme="minorEastAsia" w:hAnsiTheme="minorHAnsi" w:cstheme="minorBidi"/>
                <w:noProof/>
                <w:kern w:val="2"/>
              </w:rPr>
              <w:tab/>
            </w:r>
            <w:r w:rsidRPr="00C569B0" w:rsidDel="006E0992">
              <w:rPr>
                <w:noProof/>
                <w:rPrChange w:id="811" w:author="吴苏琪" w:date="2018-01-07T03:47:00Z">
                  <w:rPr>
                    <w:rStyle w:val="aa"/>
                    <w:noProof/>
                  </w:rPr>
                </w:rPrChange>
              </w:rPr>
              <w:delText>背景</w:delText>
            </w:r>
            <w:r w:rsidDel="006E0992">
              <w:rPr>
                <w:noProof/>
                <w:webHidden/>
              </w:rPr>
              <w:tab/>
              <w:delText>6</w:delText>
            </w:r>
          </w:del>
        </w:p>
        <w:p w14:paraId="22B98576" w14:textId="6E21704F" w:rsidR="003248E4" w:rsidDel="006E0992" w:rsidRDefault="003248E4">
          <w:pPr>
            <w:pStyle w:val="31"/>
            <w:tabs>
              <w:tab w:val="left" w:pos="1680"/>
              <w:tab w:val="right" w:leader="dot" w:pos="8296"/>
            </w:tabs>
            <w:rPr>
              <w:del w:id="812" w:author="249326630@qq.com" w:date="2018-12-23T21:33:00Z"/>
              <w:rFonts w:asciiTheme="minorHAnsi" w:eastAsiaTheme="minorEastAsia" w:hAnsiTheme="minorHAnsi" w:cstheme="minorBidi"/>
              <w:noProof/>
              <w:kern w:val="2"/>
            </w:rPr>
          </w:pPr>
          <w:del w:id="813" w:author="249326630@qq.com" w:date="2018-12-23T21:33:00Z">
            <w:r w:rsidRPr="00C569B0" w:rsidDel="006E0992">
              <w:rPr>
                <w:noProof/>
                <w:rPrChange w:id="814" w:author="吴苏琪" w:date="2018-01-07T03:47:00Z">
                  <w:rPr>
                    <w:rStyle w:val="aa"/>
                    <w:noProof/>
                  </w:rPr>
                </w:rPrChange>
              </w:rPr>
              <w:delText>1.2.1</w:delText>
            </w:r>
            <w:r w:rsidDel="006E0992">
              <w:rPr>
                <w:rFonts w:asciiTheme="minorHAnsi" w:eastAsiaTheme="minorEastAsia" w:hAnsiTheme="minorHAnsi" w:cstheme="minorBidi"/>
                <w:noProof/>
                <w:kern w:val="2"/>
              </w:rPr>
              <w:tab/>
            </w:r>
            <w:r w:rsidRPr="00C569B0" w:rsidDel="006E0992">
              <w:rPr>
                <w:noProof/>
                <w:rPrChange w:id="815" w:author="吴苏琪" w:date="2018-01-07T03:47:00Z">
                  <w:rPr>
                    <w:rStyle w:val="aa"/>
                    <w:noProof/>
                  </w:rPr>
                </w:rPrChange>
              </w:rPr>
              <w:delText>项目名称</w:delText>
            </w:r>
            <w:r w:rsidDel="006E0992">
              <w:rPr>
                <w:noProof/>
                <w:webHidden/>
              </w:rPr>
              <w:tab/>
              <w:delText>6</w:delText>
            </w:r>
          </w:del>
        </w:p>
        <w:p w14:paraId="4241CDA5" w14:textId="75A41340" w:rsidR="003248E4" w:rsidDel="006E0992" w:rsidRDefault="003248E4">
          <w:pPr>
            <w:pStyle w:val="31"/>
            <w:tabs>
              <w:tab w:val="left" w:pos="1680"/>
              <w:tab w:val="right" w:leader="dot" w:pos="8296"/>
            </w:tabs>
            <w:rPr>
              <w:del w:id="816" w:author="249326630@qq.com" w:date="2018-12-23T21:33:00Z"/>
              <w:rFonts w:asciiTheme="minorHAnsi" w:eastAsiaTheme="minorEastAsia" w:hAnsiTheme="minorHAnsi" w:cstheme="minorBidi"/>
              <w:noProof/>
              <w:kern w:val="2"/>
            </w:rPr>
          </w:pPr>
          <w:del w:id="817" w:author="249326630@qq.com" w:date="2018-12-23T21:33:00Z">
            <w:r w:rsidRPr="00C569B0" w:rsidDel="006E0992">
              <w:rPr>
                <w:noProof/>
                <w:rPrChange w:id="818" w:author="吴苏琪" w:date="2018-01-07T03:47:00Z">
                  <w:rPr>
                    <w:rStyle w:val="aa"/>
                    <w:noProof/>
                  </w:rPr>
                </w:rPrChange>
              </w:rPr>
              <w:delText>1.2.2</w:delText>
            </w:r>
            <w:r w:rsidDel="006E0992">
              <w:rPr>
                <w:rFonts w:asciiTheme="minorHAnsi" w:eastAsiaTheme="minorEastAsia" w:hAnsiTheme="minorHAnsi" w:cstheme="minorBidi"/>
                <w:noProof/>
                <w:kern w:val="2"/>
              </w:rPr>
              <w:tab/>
            </w:r>
            <w:r w:rsidRPr="00C569B0" w:rsidDel="006E0992">
              <w:rPr>
                <w:noProof/>
                <w:rPrChange w:id="819" w:author="吴苏琪" w:date="2018-01-07T03:47:00Z">
                  <w:rPr>
                    <w:rStyle w:val="aa"/>
                    <w:noProof/>
                  </w:rPr>
                </w:rPrChange>
              </w:rPr>
              <w:delText>项目提出者</w:delText>
            </w:r>
            <w:r w:rsidDel="006E0992">
              <w:rPr>
                <w:noProof/>
                <w:webHidden/>
              </w:rPr>
              <w:tab/>
              <w:delText>6</w:delText>
            </w:r>
          </w:del>
        </w:p>
        <w:p w14:paraId="717AFB3F" w14:textId="0299744B" w:rsidR="003248E4" w:rsidDel="006E0992" w:rsidRDefault="003248E4">
          <w:pPr>
            <w:pStyle w:val="31"/>
            <w:tabs>
              <w:tab w:val="left" w:pos="1680"/>
              <w:tab w:val="right" w:leader="dot" w:pos="8296"/>
            </w:tabs>
            <w:rPr>
              <w:del w:id="820" w:author="249326630@qq.com" w:date="2018-12-23T21:33:00Z"/>
              <w:rFonts w:asciiTheme="minorHAnsi" w:eastAsiaTheme="minorEastAsia" w:hAnsiTheme="minorHAnsi" w:cstheme="minorBidi"/>
              <w:noProof/>
              <w:kern w:val="2"/>
            </w:rPr>
          </w:pPr>
          <w:del w:id="821" w:author="249326630@qq.com" w:date="2018-12-23T21:33:00Z">
            <w:r w:rsidRPr="00C569B0" w:rsidDel="006E0992">
              <w:rPr>
                <w:noProof/>
                <w:rPrChange w:id="822" w:author="吴苏琪" w:date="2018-01-07T03:47:00Z">
                  <w:rPr>
                    <w:rStyle w:val="aa"/>
                    <w:noProof/>
                  </w:rPr>
                </w:rPrChange>
              </w:rPr>
              <w:delText>1.2.3</w:delText>
            </w:r>
            <w:r w:rsidDel="006E0992">
              <w:rPr>
                <w:rFonts w:asciiTheme="minorHAnsi" w:eastAsiaTheme="minorEastAsia" w:hAnsiTheme="minorHAnsi" w:cstheme="minorBidi"/>
                <w:noProof/>
                <w:kern w:val="2"/>
              </w:rPr>
              <w:tab/>
            </w:r>
            <w:r w:rsidRPr="00C569B0" w:rsidDel="006E0992">
              <w:rPr>
                <w:noProof/>
                <w:rPrChange w:id="823" w:author="吴苏琪" w:date="2018-01-07T03:47:00Z">
                  <w:rPr>
                    <w:rStyle w:val="aa"/>
                    <w:noProof/>
                  </w:rPr>
                </w:rPrChange>
              </w:rPr>
              <w:delText>项目开发团队</w:delText>
            </w:r>
            <w:r w:rsidDel="006E0992">
              <w:rPr>
                <w:noProof/>
                <w:webHidden/>
              </w:rPr>
              <w:tab/>
              <w:delText>6</w:delText>
            </w:r>
          </w:del>
        </w:p>
        <w:p w14:paraId="16058498" w14:textId="01E87C36" w:rsidR="003248E4" w:rsidDel="006E0992" w:rsidRDefault="003248E4">
          <w:pPr>
            <w:pStyle w:val="12"/>
            <w:tabs>
              <w:tab w:val="left" w:pos="420"/>
              <w:tab w:val="right" w:leader="dot" w:pos="8296"/>
            </w:tabs>
            <w:rPr>
              <w:del w:id="824" w:author="249326630@qq.com" w:date="2018-12-23T21:33:00Z"/>
              <w:rFonts w:asciiTheme="minorHAnsi" w:eastAsiaTheme="minorEastAsia" w:hAnsiTheme="minorHAnsi" w:cstheme="minorBidi"/>
              <w:noProof/>
              <w:kern w:val="2"/>
            </w:rPr>
          </w:pPr>
          <w:del w:id="825" w:author="249326630@qq.com" w:date="2018-12-23T21:33:00Z">
            <w:r w:rsidRPr="00C569B0" w:rsidDel="006E0992">
              <w:rPr>
                <w:noProof/>
                <w:rPrChange w:id="826" w:author="吴苏琪" w:date="2018-01-07T03:47:00Z">
                  <w:rPr>
                    <w:rStyle w:val="aa"/>
                    <w:noProof/>
                  </w:rPr>
                </w:rPrChange>
              </w:rPr>
              <w:delText>2</w:delText>
            </w:r>
            <w:r w:rsidDel="006E0992">
              <w:rPr>
                <w:rFonts w:asciiTheme="minorHAnsi" w:eastAsiaTheme="minorEastAsia" w:hAnsiTheme="minorHAnsi" w:cstheme="minorBidi"/>
                <w:noProof/>
                <w:kern w:val="2"/>
              </w:rPr>
              <w:tab/>
            </w:r>
            <w:r w:rsidRPr="00C569B0" w:rsidDel="006E0992">
              <w:rPr>
                <w:noProof/>
                <w:rPrChange w:id="827" w:author="吴苏琪" w:date="2018-01-07T03:47:00Z">
                  <w:rPr>
                    <w:rStyle w:val="aa"/>
                    <w:noProof/>
                  </w:rPr>
                </w:rPrChange>
              </w:rPr>
              <w:delText>用途</w:delText>
            </w:r>
            <w:r w:rsidDel="006E0992">
              <w:rPr>
                <w:noProof/>
                <w:webHidden/>
              </w:rPr>
              <w:tab/>
              <w:delText>7</w:delText>
            </w:r>
          </w:del>
        </w:p>
        <w:p w14:paraId="6CBC737D" w14:textId="018FDACD" w:rsidR="003248E4" w:rsidDel="006E0992" w:rsidRDefault="003248E4">
          <w:pPr>
            <w:pStyle w:val="21"/>
            <w:tabs>
              <w:tab w:val="left" w:pos="1260"/>
              <w:tab w:val="right" w:leader="dot" w:pos="8296"/>
            </w:tabs>
            <w:rPr>
              <w:del w:id="828" w:author="249326630@qq.com" w:date="2018-12-23T21:33:00Z"/>
              <w:rFonts w:asciiTheme="minorHAnsi" w:eastAsiaTheme="minorEastAsia" w:hAnsiTheme="minorHAnsi" w:cstheme="minorBidi"/>
              <w:noProof/>
              <w:kern w:val="2"/>
            </w:rPr>
          </w:pPr>
          <w:del w:id="829" w:author="249326630@qq.com" w:date="2018-12-23T21:33:00Z">
            <w:r w:rsidRPr="00C569B0" w:rsidDel="006E0992">
              <w:rPr>
                <w:noProof/>
                <w:rPrChange w:id="830" w:author="吴苏琪" w:date="2018-01-07T03:47:00Z">
                  <w:rPr>
                    <w:rStyle w:val="aa"/>
                    <w:noProof/>
                  </w:rPr>
                </w:rPrChange>
              </w:rPr>
              <w:delText>2.1</w:delText>
            </w:r>
            <w:r w:rsidDel="006E0992">
              <w:rPr>
                <w:rFonts w:asciiTheme="minorHAnsi" w:eastAsiaTheme="minorEastAsia" w:hAnsiTheme="minorHAnsi" w:cstheme="minorBidi"/>
                <w:noProof/>
                <w:kern w:val="2"/>
              </w:rPr>
              <w:tab/>
            </w:r>
            <w:r w:rsidRPr="00C569B0" w:rsidDel="006E0992">
              <w:rPr>
                <w:noProof/>
                <w:rPrChange w:id="831" w:author="吴苏琪" w:date="2018-01-07T03:47:00Z">
                  <w:rPr>
                    <w:rStyle w:val="aa"/>
                    <w:noProof/>
                  </w:rPr>
                </w:rPrChange>
              </w:rPr>
              <w:delText>功能</w:delText>
            </w:r>
            <w:r w:rsidDel="006E0992">
              <w:rPr>
                <w:noProof/>
                <w:webHidden/>
              </w:rPr>
              <w:tab/>
              <w:delText>7</w:delText>
            </w:r>
          </w:del>
        </w:p>
        <w:p w14:paraId="14A76C10" w14:textId="121B2663" w:rsidR="003248E4" w:rsidDel="006E0992" w:rsidRDefault="003248E4">
          <w:pPr>
            <w:pStyle w:val="31"/>
            <w:tabs>
              <w:tab w:val="left" w:pos="1680"/>
              <w:tab w:val="right" w:leader="dot" w:pos="8296"/>
            </w:tabs>
            <w:rPr>
              <w:del w:id="832" w:author="249326630@qq.com" w:date="2018-12-23T21:33:00Z"/>
              <w:rFonts w:asciiTheme="minorHAnsi" w:eastAsiaTheme="minorEastAsia" w:hAnsiTheme="minorHAnsi" w:cstheme="minorBidi"/>
              <w:noProof/>
              <w:kern w:val="2"/>
            </w:rPr>
          </w:pPr>
          <w:del w:id="833" w:author="249326630@qq.com" w:date="2018-12-23T21:33:00Z">
            <w:r w:rsidRPr="00C569B0" w:rsidDel="006E0992">
              <w:rPr>
                <w:noProof/>
                <w:rPrChange w:id="834" w:author="吴苏琪" w:date="2018-01-07T03:47:00Z">
                  <w:rPr>
                    <w:rStyle w:val="aa"/>
                    <w:noProof/>
                  </w:rPr>
                </w:rPrChange>
              </w:rPr>
              <w:delText>2.1.1</w:delText>
            </w:r>
            <w:r w:rsidDel="006E0992">
              <w:rPr>
                <w:rFonts w:asciiTheme="minorHAnsi" w:eastAsiaTheme="minorEastAsia" w:hAnsiTheme="minorHAnsi" w:cstheme="minorBidi"/>
                <w:noProof/>
                <w:kern w:val="2"/>
              </w:rPr>
              <w:tab/>
            </w:r>
            <w:r w:rsidRPr="00C569B0" w:rsidDel="006E0992">
              <w:rPr>
                <w:noProof/>
                <w:rPrChange w:id="835" w:author="吴苏琪" w:date="2018-01-07T03:47:00Z">
                  <w:rPr>
                    <w:rStyle w:val="aa"/>
                    <w:noProof/>
                  </w:rPr>
                </w:rPrChange>
              </w:rPr>
              <w:delText>未登录状态首页</w:delText>
            </w:r>
            <w:r w:rsidDel="006E0992">
              <w:rPr>
                <w:noProof/>
                <w:webHidden/>
              </w:rPr>
              <w:tab/>
              <w:delText>7</w:delText>
            </w:r>
          </w:del>
        </w:p>
        <w:p w14:paraId="75E959C8" w14:textId="3CEC618C" w:rsidR="003248E4" w:rsidDel="006E0992" w:rsidRDefault="003248E4">
          <w:pPr>
            <w:pStyle w:val="31"/>
            <w:tabs>
              <w:tab w:val="left" w:pos="1680"/>
              <w:tab w:val="right" w:leader="dot" w:pos="8296"/>
            </w:tabs>
            <w:rPr>
              <w:del w:id="836" w:author="249326630@qq.com" w:date="2018-12-23T21:33:00Z"/>
              <w:rFonts w:asciiTheme="minorHAnsi" w:eastAsiaTheme="minorEastAsia" w:hAnsiTheme="minorHAnsi" w:cstheme="minorBidi"/>
              <w:noProof/>
              <w:kern w:val="2"/>
            </w:rPr>
          </w:pPr>
          <w:del w:id="837" w:author="249326630@qq.com" w:date="2018-12-23T21:33:00Z">
            <w:r w:rsidRPr="00C569B0" w:rsidDel="006E0992">
              <w:rPr>
                <w:noProof/>
                <w:rPrChange w:id="838" w:author="吴苏琪" w:date="2018-01-07T03:47:00Z">
                  <w:rPr>
                    <w:rStyle w:val="aa"/>
                    <w:noProof/>
                  </w:rPr>
                </w:rPrChange>
              </w:rPr>
              <w:delText>2.1.2</w:delText>
            </w:r>
            <w:r w:rsidDel="006E0992">
              <w:rPr>
                <w:rFonts w:asciiTheme="minorHAnsi" w:eastAsiaTheme="minorEastAsia" w:hAnsiTheme="minorHAnsi" w:cstheme="minorBidi"/>
                <w:noProof/>
                <w:kern w:val="2"/>
              </w:rPr>
              <w:tab/>
            </w:r>
            <w:r w:rsidRPr="00C569B0" w:rsidDel="006E0992">
              <w:rPr>
                <w:noProof/>
                <w:rPrChange w:id="839" w:author="吴苏琪" w:date="2018-01-07T03:47:00Z">
                  <w:rPr>
                    <w:rStyle w:val="aa"/>
                    <w:noProof/>
                  </w:rPr>
                </w:rPrChange>
              </w:rPr>
              <w:delText>如何注册</w:delText>
            </w:r>
            <w:r w:rsidDel="006E0992">
              <w:rPr>
                <w:noProof/>
                <w:webHidden/>
              </w:rPr>
              <w:tab/>
              <w:delText>8</w:delText>
            </w:r>
          </w:del>
        </w:p>
        <w:p w14:paraId="142641CC" w14:textId="0B55A7F5" w:rsidR="003248E4" w:rsidDel="006E0992" w:rsidRDefault="003248E4">
          <w:pPr>
            <w:pStyle w:val="31"/>
            <w:tabs>
              <w:tab w:val="left" w:pos="1680"/>
              <w:tab w:val="right" w:leader="dot" w:pos="8296"/>
            </w:tabs>
            <w:rPr>
              <w:del w:id="840" w:author="249326630@qq.com" w:date="2018-12-23T21:33:00Z"/>
              <w:rFonts w:asciiTheme="minorHAnsi" w:eastAsiaTheme="minorEastAsia" w:hAnsiTheme="minorHAnsi" w:cstheme="minorBidi"/>
              <w:noProof/>
              <w:kern w:val="2"/>
            </w:rPr>
          </w:pPr>
          <w:del w:id="841" w:author="249326630@qq.com" w:date="2018-12-23T21:33:00Z">
            <w:r w:rsidRPr="00C569B0" w:rsidDel="006E0992">
              <w:rPr>
                <w:noProof/>
                <w:rPrChange w:id="842" w:author="吴苏琪" w:date="2018-01-07T03:47:00Z">
                  <w:rPr>
                    <w:rStyle w:val="aa"/>
                    <w:noProof/>
                  </w:rPr>
                </w:rPrChange>
              </w:rPr>
              <w:delText>2.1.3</w:delText>
            </w:r>
            <w:r w:rsidDel="006E0992">
              <w:rPr>
                <w:rFonts w:asciiTheme="minorHAnsi" w:eastAsiaTheme="minorEastAsia" w:hAnsiTheme="minorHAnsi" w:cstheme="minorBidi"/>
                <w:noProof/>
                <w:kern w:val="2"/>
              </w:rPr>
              <w:tab/>
            </w:r>
            <w:r w:rsidRPr="00C569B0" w:rsidDel="006E0992">
              <w:rPr>
                <w:noProof/>
                <w:rPrChange w:id="843" w:author="吴苏琪" w:date="2018-01-07T03:47:00Z">
                  <w:rPr>
                    <w:rStyle w:val="aa"/>
                    <w:noProof/>
                  </w:rPr>
                </w:rPrChange>
              </w:rPr>
              <w:delText>如何登录</w:delText>
            </w:r>
            <w:r w:rsidDel="006E0992">
              <w:rPr>
                <w:noProof/>
                <w:webHidden/>
              </w:rPr>
              <w:tab/>
              <w:delText>9</w:delText>
            </w:r>
          </w:del>
        </w:p>
        <w:p w14:paraId="1AB6F791" w14:textId="15D76A72" w:rsidR="003248E4" w:rsidDel="006E0992" w:rsidRDefault="003248E4">
          <w:pPr>
            <w:pStyle w:val="31"/>
            <w:tabs>
              <w:tab w:val="left" w:pos="1680"/>
              <w:tab w:val="right" w:leader="dot" w:pos="8296"/>
            </w:tabs>
            <w:rPr>
              <w:del w:id="844" w:author="249326630@qq.com" w:date="2018-12-23T21:33:00Z"/>
              <w:rFonts w:asciiTheme="minorHAnsi" w:eastAsiaTheme="minorEastAsia" w:hAnsiTheme="minorHAnsi" w:cstheme="minorBidi"/>
              <w:noProof/>
              <w:kern w:val="2"/>
            </w:rPr>
          </w:pPr>
          <w:del w:id="845" w:author="249326630@qq.com" w:date="2018-12-23T21:33:00Z">
            <w:r w:rsidRPr="00C569B0" w:rsidDel="006E0992">
              <w:rPr>
                <w:noProof/>
                <w:rPrChange w:id="846" w:author="吴苏琪" w:date="2018-01-07T03:47:00Z">
                  <w:rPr>
                    <w:rStyle w:val="aa"/>
                    <w:noProof/>
                  </w:rPr>
                </w:rPrChange>
              </w:rPr>
              <w:delText>2.1.4</w:delText>
            </w:r>
            <w:r w:rsidDel="006E0992">
              <w:rPr>
                <w:rFonts w:asciiTheme="minorHAnsi" w:eastAsiaTheme="minorEastAsia" w:hAnsiTheme="minorHAnsi" w:cstheme="minorBidi"/>
                <w:noProof/>
                <w:kern w:val="2"/>
              </w:rPr>
              <w:tab/>
            </w:r>
            <w:r w:rsidRPr="00C569B0" w:rsidDel="006E0992">
              <w:rPr>
                <w:noProof/>
                <w:rPrChange w:id="847" w:author="吴苏琪" w:date="2018-01-07T03:47:00Z">
                  <w:rPr>
                    <w:rStyle w:val="aa"/>
                    <w:noProof/>
                  </w:rPr>
                </w:rPrChange>
              </w:rPr>
              <w:delText>找回密码</w:delText>
            </w:r>
            <w:r w:rsidDel="006E0992">
              <w:rPr>
                <w:noProof/>
                <w:webHidden/>
              </w:rPr>
              <w:tab/>
              <w:delText>10</w:delText>
            </w:r>
          </w:del>
        </w:p>
        <w:p w14:paraId="784441F3" w14:textId="3A2DD355" w:rsidR="003248E4" w:rsidDel="006E0992" w:rsidRDefault="003248E4">
          <w:pPr>
            <w:pStyle w:val="31"/>
            <w:tabs>
              <w:tab w:val="left" w:pos="1680"/>
              <w:tab w:val="right" w:leader="dot" w:pos="8296"/>
            </w:tabs>
            <w:rPr>
              <w:del w:id="848" w:author="249326630@qq.com" w:date="2018-12-23T21:33:00Z"/>
              <w:rFonts w:asciiTheme="minorHAnsi" w:eastAsiaTheme="minorEastAsia" w:hAnsiTheme="minorHAnsi" w:cstheme="minorBidi"/>
              <w:noProof/>
              <w:kern w:val="2"/>
            </w:rPr>
          </w:pPr>
          <w:del w:id="849" w:author="249326630@qq.com" w:date="2018-12-23T21:33:00Z">
            <w:r w:rsidRPr="00C569B0" w:rsidDel="006E0992">
              <w:rPr>
                <w:noProof/>
                <w:rPrChange w:id="850" w:author="吴苏琪" w:date="2018-01-07T03:47:00Z">
                  <w:rPr>
                    <w:rStyle w:val="aa"/>
                    <w:noProof/>
                  </w:rPr>
                </w:rPrChange>
              </w:rPr>
              <w:delText>2.1.5</w:delText>
            </w:r>
            <w:r w:rsidDel="006E0992">
              <w:rPr>
                <w:rFonts w:asciiTheme="minorHAnsi" w:eastAsiaTheme="minorEastAsia" w:hAnsiTheme="minorHAnsi" w:cstheme="minorBidi"/>
                <w:noProof/>
                <w:kern w:val="2"/>
              </w:rPr>
              <w:tab/>
            </w:r>
            <w:r w:rsidRPr="00C569B0" w:rsidDel="006E0992">
              <w:rPr>
                <w:noProof/>
                <w:rPrChange w:id="851" w:author="吴苏琪" w:date="2018-01-07T03:47:00Z">
                  <w:rPr>
                    <w:rStyle w:val="aa"/>
                    <w:noProof/>
                  </w:rPr>
                </w:rPrChange>
              </w:rPr>
              <w:delText>成功登录首页</w:delText>
            </w:r>
            <w:r w:rsidDel="006E0992">
              <w:rPr>
                <w:noProof/>
                <w:webHidden/>
              </w:rPr>
              <w:tab/>
              <w:delText>11</w:delText>
            </w:r>
          </w:del>
        </w:p>
        <w:p w14:paraId="6DA30408" w14:textId="252E9BA3" w:rsidR="003248E4" w:rsidDel="006E0992" w:rsidRDefault="003248E4">
          <w:pPr>
            <w:pStyle w:val="31"/>
            <w:tabs>
              <w:tab w:val="left" w:pos="1680"/>
              <w:tab w:val="right" w:leader="dot" w:pos="8296"/>
            </w:tabs>
            <w:rPr>
              <w:del w:id="852" w:author="249326630@qq.com" w:date="2018-12-23T21:33:00Z"/>
              <w:rFonts w:asciiTheme="minorHAnsi" w:eastAsiaTheme="minorEastAsia" w:hAnsiTheme="minorHAnsi" w:cstheme="minorBidi"/>
              <w:noProof/>
              <w:kern w:val="2"/>
            </w:rPr>
          </w:pPr>
          <w:del w:id="853" w:author="249326630@qq.com" w:date="2018-12-23T21:33:00Z">
            <w:r w:rsidRPr="00C569B0" w:rsidDel="006E0992">
              <w:rPr>
                <w:noProof/>
                <w:rPrChange w:id="854" w:author="吴苏琪" w:date="2018-01-07T03:47:00Z">
                  <w:rPr>
                    <w:rStyle w:val="aa"/>
                    <w:noProof/>
                  </w:rPr>
                </w:rPrChange>
              </w:rPr>
              <w:delText>2.1.6</w:delText>
            </w:r>
            <w:r w:rsidDel="006E0992">
              <w:rPr>
                <w:rFonts w:asciiTheme="minorHAnsi" w:eastAsiaTheme="minorEastAsia" w:hAnsiTheme="minorHAnsi" w:cstheme="minorBidi"/>
                <w:noProof/>
                <w:kern w:val="2"/>
              </w:rPr>
              <w:tab/>
            </w:r>
            <w:r w:rsidRPr="00C569B0" w:rsidDel="006E0992">
              <w:rPr>
                <w:noProof/>
                <w:rPrChange w:id="855" w:author="吴苏琪" w:date="2018-01-07T03:47:00Z">
                  <w:rPr>
                    <w:rStyle w:val="aa"/>
                    <w:noProof/>
                  </w:rPr>
                </w:rPrChange>
              </w:rPr>
              <w:delText>导航栏</w:delText>
            </w:r>
            <w:r w:rsidDel="006E0992">
              <w:rPr>
                <w:noProof/>
                <w:webHidden/>
              </w:rPr>
              <w:tab/>
              <w:delText>12</w:delText>
            </w:r>
          </w:del>
        </w:p>
        <w:p w14:paraId="21DE9162" w14:textId="7A95FAFA" w:rsidR="003248E4" w:rsidDel="006E0992" w:rsidRDefault="003248E4">
          <w:pPr>
            <w:pStyle w:val="31"/>
            <w:tabs>
              <w:tab w:val="left" w:pos="1680"/>
              <w:tab w:val="right" w:leader="dot" w:pos="8296"/>
            </w:tabs>
            <w:rPr>
              <w:del w:id="856" w:author="249326630@qq.com" w:date="2018-12-23T21:33:00Z"/>
              <w:rFonts w:asciiTheme="minorHAnsi" w:eastAsiaTheme="minorEastAsia" w:hAnsiTheme="minorHAnsi" w:cstheme="minorBidi"/>
              <w:noProof/>
              <w:kern w:val="2"/>
            </w:rPr>
          </w:pPr>
          <w:del w:id="857" w:author="249326630@qq.com" w:date="2018-12-23T21:33:00Z">
            <w:r w:rsidRPr="00C569B0" w:rsidDel="006E0992">
              <w:rPr>
                <w:noProof/>
                <w:rPrChange w:id="858" w:author="吴苏琪" w:date="2018-01-07T03:47:00Z">
                  <w:rPr>
                    <w:rStyle w:val="aa"/>
                    <w:noProof/>
                  </w:rPr>
                </w:rPrChange>
              </w:rPr>
              <w:delText>2.1.7</w:delText>
            </w:r>
            <w:r w:rsidDel="006E0992">
              <w:rPr>
                <w:rFonts w:asciiTheme="minorHAnsi" w:eastAsiaTheme="minorEastAsia" w:hAnsiTheme="minorHAnsi" w:cstheme="minorBidi"/>
                <w:noProof/>
                <w:kern w:val="2"/>
              </w:rPr>
              <w:tab/>
            </w:r>
            <w:r w:rsidRPr="00C569B0" w:rsidDel="006E0992">
              <w:rPr>
                <w:noProof/>
                <w:rPrChange w:id="859" w:author="吴苏琪" w:date="2018-01-07T03:47:00Z">
                  <w:rPr>
                    <w:rStyle w:val="aa"/>
                    <w:noProof/>
                  </w:rPr>
                </w:rPrChange>
              </w:rPr>
              <w:delText>页脚</w:delText>
            </w:r>
            <w:r w:rsidDel="006E0992">
              <w:rPr>
                <w:noProof/>
                <w:webHidden/>
              </w:rPr>
              <w:tab/>
              <w:delText>13</w:delText>
            </w:r>
          </w:del>
        </w:p>
        <w:p w14:paraId="727C146C" w14:textId="2547EC54" w:rsidR="003248E4" w:rsidDel="006E0992" w:rsidRDefault="003248E4">
          <w:pPr>
            <w:pStyle w:val="31"/>
            <w:tabs>
              <w:tab w:val="left" w:pos="1680"/>
              <w:tab w:val="right" w:leader="dot" w:pos="8296"/>
            </w:tabs>
            <w:rPr>
              <w:del w:id="860" w:author="249326630@qq.com" w:date="2018-12-23T21:33:00Z"/>
              <w:rFonts w:asciiTheme="minorHAnsi" w:eastAsiaTheme="minorEastAsia" w:hAnsiTheme="minorHAnsi" w:cstheme="minorBidi"/>
              <w:noProof/>
              <w:kern w:val="2"/>
            </w:rPr>
          </w:pPr>
          <w:del w:id="861" w:author="249326630@qq.com" w:date="2018-12-23T21:33:00Z">
            <w:r w:rsidRPr="00C569B0" w:rsidDel="006E0992">
              <w:rPr>
                <w:noProof/>
                <w:rPrChange w:id="862" w:author="吴苏琪" w:date="2018-01-07T03:47:00Z">
                  <w:rPr>
                    <w:rStyle w:val="aa"/>
                    <w:noProof/>
                  </w:rPr>
                </w:rPrChange>
              </w:rPr>
              <w:delText>2.1.8</w:delText>
            </w:r>
            <w:r w:rsidDel="006E0992">
              <w:rPr>
                <w:rFonts w:asciiTheme="minorHAnsi" w:eastAsiaTheme="minorEastAsia" w:hAnsiTheme="minorHAnsi" w:cstheme="minorBidi"/>
                <w:noProof/>
                <w:kern w:val="2"/>
              </w:rPr>
              <w:tab/>
            </w:r>
            <w:r w:rsidRPr="00C569B0" w:rsidDel="006E0992">
              <w:rPr>
                <w:noProof/>
                <w:rPrChange w:id="863" w:author="吴苏琪" w:date="2018-01-07T03:47:00Z">
                  <w:rPr>
                    <w:rStyle w:val="aa"/>
                    <w:noProof/>
                  </w:rPr>
                </w:rPrChange>
              </w:rPr>
              <w:delText>查看具体通知</w:delText>
            </w:r>
            <w:r w:rsidDel="006E0992">
              <w:rPr>
                <w:noProof/>
                <w:webHidden/>
              </w:rPr>
              <w:tab/>
              <w:delText>14</w:delText>
            </w:r>
          </w:del>
        </w:p>
        <w:p w14:paraId="1D285970" w14:textId="60C20A12" w:rsidR="003248E4" w:rsidDel="006E0992" w:rsidRDefault="003248E4">
          <w:pPr>
            <w:pStyle w:val="31"/>
            <w:tabs>
              <w:tab w:val="left" w:pos="1680"/>
              <w:tab w:val="right" w:leader="dot" w:pos="8296"/>
            </w:tabs>
            <w:rPr>
              <w:del w:id="864" w:author="249326630@qq.com" w:date="2018-12-23T21:33:00Z"/>
              <w:rFonts w:asciiTheme="minorHAnsi" w:eastAsiaTheme="minorEastAsia" w:hAnsiTheme="minorHAnsi" w:cstheme="minorBidi"/>
              <w:noProof/>
              <w:kern w:val="2"/>
            </w:rPr>
          </w:pPr>
          <w:del w:id="865" w:author="249326630@qq.com" w:date="2018-12-23T21:33:00Z">
            <w:r w:rsidRPr="00C569B0" w:rsidDel="006E0992">
              <w:rPr>
                <w:noProof/>
                <w:rPrChange w:id="866" w:author="吴苏琪" w:date="2018-01-07T03:47:00Z">
                  <w:rPr>
                    <w:rStyle w:val="aa"/>
                    <w:noProof/>
                  </w:rPr>
                </w:rPrChange>
              </w:rPr>
              <w:delText>2.1.9</w:delText>
            </w:r>
            <w:r w:rsidDel="006E0992">
              <w:rPr>
                <w:rFonts w:asciiTheme="minorHAnsi" w:eastAsiaTheme="minorEastAsia" w:hAnsiTheme="minorHAnsi" w:cstheme="minorBidi"/>
                <w:noProof/>
                <w:kern w:val="2"/>
              </w:rPr>
              <w:tab/>
            </w:r>
            <w:r w:rsidRPr="00C569B0" w:rsidDel="006E0992">
              <w:rPr>
                <w:noProof/>
                <w:rPrChange w:id="867" w:author="吴苏琪" w:date="2018-01-07T03:47:00Z">
                  <w:rPr>
                    <w:rStyle w:val="aa"/>
                    <w:noProof/>
                  </w:rPr>
                </w:rPrChange>
              </w:rPr>
              <w:delText>退出登录</w:delText>
            </w:r>
            <w:r w:rsidDel="006E0992">
              <w:rPr>
                <w:noProof/>
                <w:webHidden/>
              </w:rPr>
              <w:tab/>
              <w:delText>14</w:delText>
            </w:r>
          </w:del>
        </w:p>
        <w:p w14:paraId="2FFBEE3D" w14:textId="34EEA8AF" w:rsidR="003248E4" w:rsidDel="006E0992" w:rsidRDefault="003248E4">
          <w:pPr>
            <w:pStyle w:val="31"/>
            <w:tabs>
              <w:tab w:val="left" w:pos="2100"/>
              <w:tab w:val="right" w:leader="dot" w:pos="8296"/>
            </w:tabs>
            <w:rPr>
              <w:del w:id="868" w:author="249326630@qq.com" w:date="2018-12-23T21:33:00Z"/>
              <w:rFonts w:asciiTheme="minorHAnsi" w:eastAsiaTheme="minorEastAsia" w:hAnsiTheme="minorHAnsi" w:cstheme="minorBidi"/>
              <w:noProof/>
              <w:kern w:val="2"/>
            </w:rPr>
          </w:pPr>
          <w:del w:id="869" w:author="249326630@qq.com" w:date="2018-12-23T21:33:00Z">
            <w:r w:rsidRPr="00C569B0" w:rsidDel="006E0992">
              <w:rPr>
                <w:noProof/>
                <w:rPrChange w:id="870" w:author="吴苏琪" w:date="2018-01-07T03:47:00Z">
                  <w:rPr>
                    <w:rStyle w:val="aa"/>
                    <w:noProof/>
                  </w:rPr>
                </w:rPrChange>
              </w:rPr>
              <w:delText>2.1.10</w:delText>
            </w:r>
            <w:r w:rsidDel="006E0992">
              <w:rPr>
                <w:rFonts w:asciiTheme="minorHAnsi" w:eastAsiaTheme="minorEastAsia" w:hAnsiTheme="minorHAnsi" w:cstheme="minorBidi"/>
                <w:noProof/>
                <w:kern w:val="2"/>
              </w:rPr>
              <w:tab/>
            </w:r>
            <w:r w:rsidRPr="00C569B0" w:rsidDel="006E0992">
              <w:rPr>
                <w:noProof/>
                <w:rPrChange w:id="871" w:author="吴苏琪" w:date="2018-01-07T03:47:00Z">
                  <w:rPr>
                    <w:rStyle w:val="aa"/>
                    <w:noProof/>
                  </w:rPr>
                </w:rPrChange>
              </w:rPr>
              <w:delText>个人中心</w:delText>
            </w:r>
            <w:r w:rsidDel="006E0992">
              <w:rPr>
                <w:noProof/>
                <w:webHidden/>
              </w:rPr>
              <w:tab/>
              <w:delText>15</w:delText>
            </w:r>
          </w:del>
        </w:p>
        <w:p w14:paraId="6EEF57C0" w14:textId="3DC348BE" w:rsidR="003248E4" w:rsidDel="006E0992" w:rsidRDefault="003248E4">
          <w:pPr>
            <w:pStyle w:val="41"/>
            <w:tabs>
              <w:tab w:val="left" w:pos="2520"/>
              <w:tab w:val="right" w:leader="dot" w:pos="8296"/>
            </w:tabs>
            <w:rPr>
              <w:del w:id="872" w:author="249326630@qq.com" w:date="2018-12-23T21:33:00Z"/>
              <w:rFonts w:asciiTheme="minorHAnsi" w:eastAsiaTheme="minorEastAsia" w:hAnsiTheme="minorHAnsi" w:cstheme="minorBidi"/>
              <w:noProof/>
              <w:kern w:val="2"/>
            </w:rPr>
          </w:pPr>
          <w:del w:id="873" w:author="249326630@qq.com" w:date="2018-12-23T21:33:00Z">
            <w:r w:rsidRPr="00C569B0" w:rsidDel="006E0992">
              <w:rPr>
                <w:noProof/>
                <w:rPrChange w:id="874" w:author="吴苏琪" w:date="2018-01-07T03:47:00Z">
                  <w:rPr>
                    <w:rStyle w:val="aa"/>
                    <w:noProof/>
                  </w:rPr>
                </w:rPrChange>
              </w:rPr>
              <w:delText>2.1.10.1</w:delText>
            </w:r>
            <w:r w:rsidDel="006E0992">
              <w:rPr>
                <w:rFonts w:asciiTheme="minorHAnsi" w:eastAsiaTheme="minorEastAsia" w:hAnsiTheme="minorHAnsi" w:cstheme="minorBidi"/>
                <w:noProof/>
                <w:kern w:val="2"/>
              </w:rPr>
              <w:tab/>
            </w:r>
            <w:r w:rsidRPr="00C569B0" w:rsidDel="006E0992">
              <w:rPr>
                <w:noProof/>
                <w:rPrChange w:id="875" w:author="吴苏琪" w:date="2018-01-07T03:47:00Z">
                  <w:rPr>
                    <w:rStyle w:val="aa"/>
                    <w:noProof/>
                  </w:rPr>
                </w:rPrChange>
              </w:rPr>
              <w:delText>个人信息</w:delText>
            </w:r>
            <w:r w:rsidDel="006E0992">
              <w:rPr>
                <w:noProof/>
                <w:webHidden/>
              </w:rPr>
              <w:tab/>
              <w:delText>15</w:delText>
            </w:r>
          </w:del>
        </w:p>
        <w:p w14:paraId="6F06466D" w14:textId="77850C07" w:rsidR="003248E4" w:rsidDel="006E0992" w:rsidRDefault="003248E4">
          <w:pPr>
            <w:pStyle w:val="41"/>
            <w:tabs>
              <w:tab w:val="left" w:pos="2520"/>
              <w:tab w:val="right" w:leader="dot" w:pos="8296"/>
            </w:tabs>
            <w:rPr>
              <w:del w:id="876" w:author="249326630@qq.com" w:date="2018-12-23T21:33:00Z"/>
              <w:rFonts w:asciiTheme="minorHAnsi" w:eastAsiaTheme="minorEastAsia" w:hAnsiTheme="minorHAnsi" w:cstheme="minorBidi"/>
              <w:noProof/>
              <w:kern w:val="2"/>
            </w:rPr>
          </w:pPr>
          <w:del w:id="877" w:author="249326630@qq.com" w:date="2018-12-23T21:33:00Z">
            <w:r w:rsidRPr="00C569B0" w:rsidDel="006E0992">
              <w:rPr>
                <w:noProof/>
                <w:rPrChange w:id="878" w:author="吴苏琪" w:date="2018-01-07T03:47:00Z">
                  <w:rPr>
                    <w:rStyle w:val="aa"/>
                    <w:noProof/>
                  </w:rPr>
                </w:rPrChange>
              </w:rPr>
              <w:delText>2.1.10.2</w:delText>
            </w:r>
            <w:r w:rsidDel="006E0992">
              <w:rPr>
                <w:rFonts w:asciiTheme="minorHAnsi" w:eastAsiaTheme="minorEastAsia" w:hAnsiTheme="minorHAnsi" w:cstheme="minorBidi"/>
                <w:noProof/>
                <w:kern w:val="2"/>
              </w:rPr>
              <w:tab/>
            </w:r>
            <w:r w:rsidRPr="00C569B0" w:rsidDel="006E0992">
              <w:rPr>
                <w:noProof/>
                <w:rPrChange w:id="879" w:author="吴苏琪" w:date="2018-01-07T03:47:00Z">
                  <w:rPr>
                    <w:rStyle w:val="aa"/>
                    <w:noProof/>
                  </w:rPr>
                </w:rPrChange>
              </w:rPr>
              <w:delText>更换头像</w:delText>
            </w:r>
            <w:r w:rsidDel="006E0992">
              <w:rPr>
                <w:noProof/>
                <w:webHidden/>
              </w:rPr>
              <w:tab/>
              <w:delText>15</w:delText>
            </w:r>
          </w:del>
        </w:p>
        <w:p w14:paraId="5EC8B02B" w14:textId="4A77C5AD" w:rsidR="003248E4" w:rsidDel="006E0992" w:rsidRDefault="003248E4">
          <w:pPr>
            <w:pStyle w:val="41"/>
            <w:tabs>
              <w:tab w:val="left" w:pos="2520"/>
              <w:tab w:val="right" w:leader="dot" w:pos="8296"/>
            </w:tabs>
            <w:rPr>
              <w:del w:id="880" w:author="249326630@qq.com" w:date="2018-12-23T21:33:00Z"/>
              <w:rFonts w:asciiTheme="minorHAnsi" w:eastAsiaTheme="minorEastAsia" w:hAnsiTheme="minorHAnsi" w:cstheme="minorBidi"/>
              <w:noProof/>
              <w:kern w:val="2"/>
            </w:rPr>
          </w:pPr>
          <w:del w:id="881" w:author="249326630@qq.com" w:date="2018-12-23T21:33:00Z">
            <w:r w:rsidRPr="00C569B0" w:rsidDel="006E0992">
              <w:rPr>
                <w:noProof/>
                <w:rPrChange w:id="882" w:author="吴苏琪" w:date="2018-01-07T03:47:00Z">
                  <w:rPr>
                    <w:rStyle w:val="aa"/>
                    <w:noProof/>
                  </w:rPr>
                </w:rPrChange>
              </w:rPr>
              <w:delText>2.1.10.3</w:delText>
            </w:r>
            <w:r w:rsidDel="006E0992">
              <w:rPr>
                <w:rFonts w:asciiTheme="minorHAnsi" w:eastAsiaTheme="minorEastAsia" w:hAnsiTheme="minorHAnsi" w:cstheme="minorBidi"/>
                <w:noProof/>
                <w:kern w:val="2"/>
              </w:rPr>
              <w:tab/>
            </w:r>
            <w:r w:rsidRPr="00C569B0" w:rsidDel="006E0992">
              <w:rPr>
                <w:noProof/>
                <w:rPrChange w:id="883" w:author="吴苏琪" w:date="2018-01-07T03:47:00Z">
                  <w:rPr>
                    <w:rStyle w:val="aa"/>
                    <w:noProof/>
                  </w:rPr>
                </w:rPrChange>
              </w:rPr>
              <w:delText>修改密码</w:delText>
            </w:r>
            <w:r w:rsidDel="006E0992">
              <w:rPr>
                <w:noProof/>
                <w:webHidden/>
              </w:rPr>
              <w:tab/>
              <w:delText>16</w:delText>
            </w:r>
          </w:del>
        </w:p>
        <w:p w14:paraId="541B431A" w14:textId="57B97BE1" w:rsidR="003248E4" w:rsidDel="006E0992" w:rsidRDefault="003248E4">
          <w:pPr>
            <w:pStyle w:val="41"/>
            <w:tabs>
              <w:tab w:val="left" w:pos="2520"/>
              <w:tab w:val="right" w:leader="dot" w:pos="8296"/>
            </w:tabs>
            <w:rPr>
              <w:del w:id="884" w:author="249326630@qq.com" w:date="2018-12-23T21:33:00Z"/>
              <w:rFonts w:asciiTheme="minorHAnsi" w:eastAsiaTheme="minorEastAsia" w:hAnsiTheme="minorHAnsi" w:cstheme="minorBidi"/>
              <w:noProof/>
              <w:kern w:val="2"/>
            </w:rPr>
          </w:pPr>
          <w:del w:id="885" w:author="249326630@qq.com" w:date="2018-12-23T21:33:00Z">
            <w:r w:rsidRPr="00C569B0" w:rsidDel="006E0992">
              <w:rPr>
                <w:noProof/>
                <w:rPrChange w:id="886" w:author="吴苏琪" w:date="2018-01-07T03:47:00Z">
                  <w:rPr>
                    <w:rStyle w:val="aa"/>
                    <w:noProof/>
                  </w:rPr>
                </w:rPrChange>
              </w:rPr>
              <w:delText>2.1.10.4</w:delText>
            </w:r>
            <w:r w:rsidDel="006E0992">
              <w:rPr>
                <w:rFonts w:asciiTheme="minorHAnsi" w:eastAsiaTheme="minorEastAsia" w:hAnsiTheme="minorHAnsi" w:cstheme="minorBidi"/>
                <w:noProof/>
                <w:kern w:val="2"/>
              </w:rPr>
              <w:tab/>
            </w:r>
            <w:r w:rsidRPr="00C569B0" w:rsidDel="006E0992">
              <w:rPr>
                <w:noProof/>
                <w:rPrChange w:id="887" w:author="吴苏琪" w:date="2018-01-07T03:47:00Z">
                  <w:rPr>
                    <w:rStyle w:val="aa"/>
                    <w:noProof/>
                  </w:rPr>
                </w:rPrChange>
              </w:rPr>
              <w:delText>教师申请</w:delText>
            </w:r>
            <w:r w:rsidDel="006E0992">
              <w:rPr>
                <w:noProof/>
                <w:webHidden/>
              </w:rPr>
              <w:tab/>
              <w:delText>17</w:delText>
            </w:r>
          </w:del>
        </w:p>
        <w:p w14:paraId="34EA2259" w14:textId="2CE96546" w:rsidR="003248E4" w:rsidDel="006E0992" w:rsidRDefault="003248E4">
          <w:pPr>
            <w:pStyle w:val="41"/>
            <w:tabs>
              <w:tab w:val="left" w:pos="2520"/>
              <w:tab w:val="right" w:leader="dot" w:pos="8296"/>
            </w:tabs>
            <w:rPr>
              <w:del w:id="888" w:author="249326630@qq.com" w:date="2018-12-23T21:33:00Z"/>
              <w:rFonts w:asciiTheme="minorHAnsi" w:eastAsiaTheme="minorEastAsia" w:hAnsiTheme="minorHAnsi" w:cstheme="minorBidi"/>
              <w:noProof/>
              <w:kern w:val="2"/>
            </w:rPr>
          </w:pPr>
          <w:del w:id="889" w:author="249326630@qq.com" w:date="2018-12-23T21:33:00Z">
            <w:r w:rsidRPr="00C569B0" w:rsidDel="006E0992">
              <w:rPr>
                <w:noProof/>
                <w:rPrChange w:id="890" w:author="吴苏琪" w:date="2018-01-07T03:47:00Z">
                  <w:rPr>
                    <w:rStyle w:val="aa"/>
                    <w:noProof/>
                  </w:rPr>
                </w:rPrChange>
              </w:rPr>
              <w:delText>2.1.10.5</w:delText>
            </w:r>
            <w:r w:rsidDel="006E0992">
              <w:rPr>
                <w:rFonts w:asciiTheme="minorHAnsi" w:eastAsiaTheme="minorEastAsia" w:hAnsiTheme="minorHAnsi" w:cstheme="minorBidi"/>
                <w:noProof/>
                <w:kern w:val="2"/>
              </w:rPr>
              <w:tab/>
            </w:r>
            <w:r w:rsidRPr="00C569B0" w:rsidDel="006E0992">
              <w:rPr>
                <w:noProof/>
                <w:rPrChange w:id="891" w:author="吴苏琪" w:date="2018-01-07T03:47:00Z">
                  <w:rPr>
                    <w:rStyle w:val="aa"/>
                    <w:noProof/>
                  </w:rPr>
                </w:rPrChange>
              </w:rPr>
              <w:delText>我的开课</w:delText>
            </w:r>
            <w:r w:rsidDel="006E0992">
              <w:rPr>
                <w:noProof/>
                <w:webHidden/>
              </w:rPr>
              <w:tab/>
              <w:delText>18</w:delText>
            </w:r>
          </w:del>
        </w:p>
        <w:p w14:paraId="15348B5F" w14:textId="42C9F699" w:rsidR="003248E4" w:rsidDel="006E0992" w:rsidRDefault="003248E4">
          <w:pPr>
            <w:pStyle w:val="41"/>
            <w:tabs>
              <w:tab w:val="left" w:pos="2520"/>
              <w:tab w:val="right" w:leader="dot" w:pos="8296"/>
            </w:tabs>
            <w:rPr>
              <w:del w:id="892" w:author="249326630@qq.com" w:date="2018-12-23T21:33:00Z"/>
              <w:rFonts w:asciiTheme="minorHAnsi" w:eastAsiaTheme="minorEastAsia" w:hAnsiTheme="minorHAnsi" w:cstheme="minorBidi"/>
              <w:noProof/>
              <w:kern w:val="2"/>
            </w:rPr>
          </w:pPr>
          <w:del w:id="893" w:author="249326630@qq.com" w:date="2018-12-23T21:33:00Z">
            <w:r w:rsidRPr="00C569B0" w:rsidDel="006E0992">
              <w:rPr>
                <w:noProof/>
                <w:rPrChange w:id="894" w:author="吴苏琪" w:date="2018-01-07T03:47:00Z">
                  <w:rPr>
                    <w:rStyle w:val="aa"/>
                    <w:noProof/>
                  </w:rPr>
                </w:rPrChange>
              </w:rPr>
              <w:delText>2.1.10.6</w:delText>
            </w:r>
            <w:r w:rsidDel="006E0992">
              <w:rPr>
                <w:rFonts w:asciiTheme="minorHAnsi" w:eastAsiaTheme="minorEastAsia" w:hAnsiTheme="minorHAnsi" w:cstheme="minorBidi"/>
                <w:noProof/>
                <w:kern w:val="2"/>
              </w:rPr>
              <w:tab/>
            </w:r>
            <w:r w:rsidRPr="00C569B0" w:rsidDel="006E0992">
              <w:rPr>
                <w:noProof/>
                <w:rPrChange w:id="895" w:author="吴苏琪" w:date="2018-01-07T03:47:00Z">
                  <w:rPr>
                    <w:rStyle w:val="aa"/>
                    <w:noProof/>
                  </w:rPr>
                </w:rPrChange>
              </w:rPr>
              <w:delText>关注课程</w:delText>
            </w:r>
            <w:r w:rsidDel="006E0992">
              <w:rPr>
                <w:noProof/>
                <w:webHidden/>
              </w:rPr>
              <w:tab/>
              <w:delText>19</w:delText>
            </w:r>
          </w:del>
        </w:p>
        <w:p w14:paraId="1BD38997" w14:textId="26090D39" w:rsidR="003248E4" w:rsidDel="006E0992" w:rsidRDefault="003248E4">
          <w:pPr>
            <w:pStyle w:val="31"/>
            <w:tabs>
              <w:tab w:val="left" w:pos="2100"/>
              <w:tab w:val="right" w:leader="dot" w:pos="8296"/>
            </w:tabs>
            <w:rPr>
              <w:del w:id="896" w:author="249326630@qq.com" w:date="2018-12-23T21:33:00Z"/>
              <w:rFonts w:asciiTheme="minorHAnsi" w:eastAsiaTheme="minorEastAsia" w:hAnsiTheme="minorHAnsi" w:cstheme="minorBidi"/>
              <w:noProof/>
              <w:kern w:val="2"/>
            </w:rPr>
          </w:pPr>
          <w:del w:id="897" w:author="249326630@qq.com" w:date="2018-12-23T21:33:00Z">
            <w:r w:rsidRPr="00C569B0" w:rsidDel="006E0992">
              <w:rPr>
                <w:noProof/>
                <w:rPrChange w:id="898" w:author="吴苏琪" w:date="2018-01-07T03:47:00Z">
                  <w:rPr>
                    <w:rStyle w:val="aa"/>
                    <w:noProof/>
                  </w:rPr>
                </w:rPrChange>
              </w:rPr>
              <w:delText>2.1.11</w:delText>
            </w:r>
            <w:r w:rsidDel="006E0992">
              <w:rPr>
                <w:rFonts w:asciiTheme="minorHAnsi" w:eastAsiaTheme="minorEastAsia" w:hAnsiTheme="minorHAnsi" w:cstheme="minorBidi"/>
                <w:noProof/>
                <w:kern w:val="2"/>
              </w:rPr>
              <w:tab/>
            </w:r>
            <w:r w:rsidRPr="00C569B0" w:rsidDel="006E0992">
              <w:rPr>
                <w:noProof/>
                <w:rPrChange w:id="899" w:author="吴苏琪" w:date="2018-01-07T03:47:00Z">
                  <w:rPr>
                    <w:rStyle w:val="aa"/>
                    <w:noProof/>
                  </w:rPr>
                </w:rPrChange>
              </w:rPr>
              <w:delText>教师页</w:delText>
            </w:r>
            <w:r w:rsidDel="006E0992">
              <w:rPr>
                <w:noProof/>
                <w:webHidden/>
              </w:rPr>
              <w:tab/>
              <w:delText>19</w:delText>
            </w:r>
          </w:del>
        </w:p>
        <w:p w14:paraId="1D5223AC" w14:textId="3D12C623" w:rsidR="003248E4" w:rsidDel="006E0992" w:rsidRDefault="003248E4">
          <w:pPr>
            <w:pStyle w:val="41"/>
            <w:tabs>
              <w:tab w:val="left" w:pos="2520"/>
              <w:tab w:val="right" w:leader="dot" w:pos="8296"/>
            </w:tabs>
            <w:rPr>
              <w:del w:id="900" w:author="249326630@qq.com" w:date="2018-12-23T21:33:00Z"/>
              <w:rFonts w:asciiTheme="minorHAnsi" w:eastAsiaTheme="minorEastAsia" w:hAnsiTheme="minorHAnsi" w:cstheme="minorBidi"/>
              <w:noProof/>
              <w:kern w:val="2"/>
            </w:rPr>
          </w:pPr>
          <w:del w:id="901" w:author="249326630@qq.com" w:date="2018-12-23T21:33:00Z">
            <w:r w:rsidRPr="00C569B0" w:rsidDel="006E0992">
              <w:rPr>
                <w:noProof/>
                <w:rPrChange w:id="902" w:author="吴苏琪" w:date="2018-01-07T03:47:00Z">
                  <w:rPr>
                    <w:rStyle w:val="aa"/>
                    <w:noProof/>
                  </w:rPr>
                </w:rPrChange>
              </w:rPr>
              <w:delText>2.1.11.1</w:delText>
            </w:r>
            <w:r w:rsidDel="006E0992">
              <w:rPr>
                <w:rFonts w:asciiTheme="minorHAnsi" w:eastAsiaTheme="minorEastAsia" w:hAnsiTheme="minorHAnsi" w:cstheme="minorBidi"/>
                <w:noProof/>
                <w:kern w:val="2"/>
              </w:rPr>
              <w:tab/>
            </w:r>
            <w:r w:rsidRPr="00C569B0" w:rsidDel="006E0992">
              <w:rPr>
                <w:noProof/>
                <w:rPrChange w:id="903" w:author="吴苏琪" w:date="2018-01-07T03:47:00Z">
                  <w:rPr>
                    <w:rStyle w:val="aa"/>
                    <w:noProof/>
                  </w:rPr>
                </w:rPrChange>
              </w:rPr>
              <w:delText>教师详情</w:delText>
            </w:r>
            <w:r w:rsidDel="006E0992">
              <w:rPr>
                <w:noProof/>
                <w:webHidden/>
              </w:rPr>
              <w:tab/>
              <w:delText>19</w:delText>
            </w:r>
          </w:del>
        </w:p>
        <w:p w14:paraId="732F51B3" w14:textId="6B799DD8" w:rsidR="003248E4" w:rsidDel="006E0992" w:rsidRDefault="003248E4">
          <w:pPr>
            <w:pStyle w:val="41"/>
            <w:tabs>
              <w:tab w:val="left" w:pos="2520"/>
              <w:tab w:val="right" w:leader="dot" w:pos="8296"/>
            </w:tabs>
            <w:rPr>
              <w:del w:id="904" w:author="249326630@qq.com" w:date="2018-12-23T21:33:00Z"/>
              <w:rFonts w:asciiTheme="minorHAnsi" w:eastAsiaTheme="minorEastAsia" w:hAnsiTheme="minorHAnsi" w:cstheme="minorBidi"/>
              <w:noProof/>
              <w:kern w:val="2"/>
            </w:rPr>
          </w:pPr>
          <w:del w:id="905" w:author="249326630@qq.com" w:date="2018-12-23T21:33:00Z">
            <w:r w:rsidRPr="00C569B0" w:rsidDel="006E0992">
              <w:rPr>
                <w:noProof/>
                <w:rPrChange w:id="906" w:author="吴苏琪" w:date="2018-01-07T03:47:00Z">
                  <w:rPr>
                    <w:rStyle w:val="aa"/>
                    <w:noProof/>
                  </w:rPr>
                </w:rPrChange>
              </w:rPr>
              <w:delText>2.1.11.2</w:delText>
            </w:r>
            <w:r w:rsidDel="006E0992">
              <w:rPr>
                <w:rFonts w:asciiTheme="minorHAnsi" w:eastAsiaTheme="minorEastAsia" w:hAnsiTheme="minorHAnsi" w:cstheme="minorBidi"/>
                <w:noProof/>
                <w:kern w:val="2"/>
              </w:rPr>
              <w:tab/>
            </w:r>
            <w:r w:rsidRPr="00C569B0" w:rsidDel="006E0992">
              <w:rPr>
                <w:noProof/>
                <w:rPrChange w:id="907" w:author="吴苏琪" w:date="2018-01-07T03:47:00Z">
                  <w:rPr>
                    <w:rStyle w:val="aa"/>
                    <w:noProof/>
                  </w:rPr>
                </w:rPrChange>
              </w:rPr>
              <w:delText>查看教师个人信息</w:delText>
            </w:r>
            <w:r w:rsidDel="006E0992">
              <w:rPr>
                <w:noProof/>
                <w:webHidden/>
              </w:rPr>
              <w:tab/>
              <w:delText>20</w:delText>
            </w:r>
          </w:del>
        </w:p>
        <w:p w14:paraId="795E4685" w14:textId="5720AA9D" w:rsidR="003248E4" w:rsidDel="006E0992" w:rsidRDefault="003248E4">
          <w:pPr>
            <w:pStyle w:val="41"/>
            <w:tabs>
              <w:tab w:val="left" w:pos="2520"/>
              <w:tab w:val="right" w:leader="dot" w:pos="8296"/>
            </w:tabs>
            <w:rPr>
              <w:del w:id="908" w:author="249326630@qq.com" w:date="2018-12-23T21:33:00Z"/>
              <w:rFonts w:asciiTheme="minorHAnsi" w:eastAsiaTheme="minorEastAsia" w:hAnsiTheme="minorHAnsi" w:cstheme="minorBidi"/>
              <w:noProof/>
              <w:kern w:val="2"/>
            </w:rPr>
          </w:pPr>
          <w:del w:id="909" w:author="249326630@qq.com" w:date="2018-12-23T21:33:00Z">
            <w:r w:rsidRPr="00C569B0" w:rsidDel="006E0992">
              <w:rPr>
                <w:noProof/>
                <w:rPrChange w:id="910" w:author="吴苏琪" w:date="2018-01-07T03:47:00Z">
                  <w:rPr>
                    <w:rStyle w:val="aa"/>
                    <w:noProof/>
                  </w:rPr>
                </w:rPrChange>
              </w:rPr>
              <w:delText>2.1.11.3</w:delText>
            </w:r>
            <w:r w:rsidDel="006E0992">
              <w:rPr>
                <w:rFonts w:asciiTheme="minorHAnsi" w:eastAsiaTheme="minorEastAsia" w:hAnsiTheme="minorHAnsi" w:cstheme="minorBidi"/>
                <w:noProof/>
                <w:kern w:val="2"/>
              </w:rPr>
              <w:tab/>
            </w:r>
            <w:r w:rsidRPr="00C569B0" w:rsidDel="006E0992">
              <w:rPr>
                <w:noProof/>
                <w:rPrChange w:id="911" w:author="吴苏琪" w:date="2018-01-07T03:47:00Z">
                  <w:rPr>
                    <w:rStyle w:val="aa"/>
                    <w:noProof/>
                  </w:rPr>
                </w:rPrChange>
              </w:rPr>
              <w:delText>查看教师从业经历</w:delText>
            </w:r>
            <w:r w:rsidDel="006E0992">
              <w:rPr>
                <w:noProof/>
                <w:webHidden/>
              </w:rPr>
              <w:tab/>
              <w:delText>20</w:delText>
            </w:r>
          </w:del>
        </w:p>
        <w:p w14:paraId="30C45E51" w14:textId="7D9C69B3" w:rsidR="003248E4" w:rsidDel="006E0992" w:rsidRDefault="003248E4">
          <w:pPr>
            <w:pStyle w:val="41"/>
            <w:tabs>
              <w:tab w:val="left" w:pos="2520"/>
              <w:tab w:val="right" w:leader="dot" w:pos="8296"/>
            </w:tabs>
            <w:rPr>
              <w:del w:id="912" w:author="249326630@qq.com" w:date="2018-12-23T21:33:00Z"/>
              <w:rFonts w:asciiTheme="minorHAnsi" w:eastAsiaTheme="minorEastAsia" w:hAnsiTheme="minorHAnsi" w:cstheme="minorBidi"/>
              <w:noProof/>
              <w:kern w:val="2"/>
            </w:rPr>
          </w:pPr>
          <w:del w:id="913" w:author="249326630@qq.com" w:date="2018-12-23T21:33:00Z">
            <w:r w:rsidRPr="00C569B0" w:rsidDel="006E0992">
              <w:rPr>
                <w:noProof/>
                <w:rPrChange w:id="914" w:author="吴苏琪" w:date="2018-01-07T03:47:00Z">
                  <w:rPr>
                    <w:rStyle w:val="aa"/>
                    <w:noProof/>
                  </w:rPr>
                </w:rPrChange>
              </w:rPr>
              <w:delText>2.1.11.4</w:delText>
            </w:r>
            <w:r w:rsidDel="006E0992">
              <w:rPr>
                <w:rFonts w:asciiTheme="minorHAnsi" w:eastAsiaTheme="minorEastAsia" w:hAnsiTheme="minorHAnsi" w:cstheme="minorBidi"/>
                <w:noProof/>
                <w:kern w:val="2"/>
              </w:rPr>
              <w:tab/>
            </w:r>
            <w:r w:rsidRPr="00C569B0" w:rsidDel="006E0992">
              <w:rPr>
                <w:noProof/>
                <w:rPrChange w:id="915" w:author="吴苏琪" w:date="2018-01-07T03:47:00Z">
                  <w:rPr>
                    <w:rStyle w:val="aa"/>
                    <w:noProof/>
                  </w:rPr>
                </w:rPrChange>
              </w:rPr>
              <w:delText>查看教师所获荣誉</w:delText>
            </w:r>
            <w:r w:rsidDel="006E0992">
              <w:rPr>
                <w:noProof/>
                <w:webHidden/>
              </w:rPr>
              <w:tab/>
              <w:delText>20</w:delText>
            </w:r>
          </w:del>
        </w:p>
        <w:p w14:paraId="786328F5" w14:textId="24DC2179" w:rsidR="003248E4" w:rsidDel="006E0992" w:rsidRDefault="003248E4">
          <w:pPr>
            <w:pStyle w:val="41"/>
            <w:tabs>
              <w:tab w:val="left" w:pos="2520"/>
              <w:tab w:val="right" w:leader="dot" w:pos="8296"/>
            </w:tabs>
            <w:rPr>
              <w:del w:id="916" w:author="249326630@qq.com" w:date="2018-12-23T21:33:00Z"/>
              <w:rFonts w:asciiTheme="minorHAnsi" w:eastAsiaTheme="minorEastAsia" w:hAnsiTheme="minorHAnsi" w:cstheme="minorBidi"/>
              <w:noProof/>
              <w:kern w:val="2"/>
            </w:rPr>
          </w:pPr>
          <w:del w:id="917" w:author="249326630@qq.com" w:date="2018-12-23T21:33:00Z">
            <w:r w:rsidRPr="00C569B0" w:rsidDel="006E0992">
              <w:rPr>
                <w:noProof/>
                <w:rPrChange w:id="918" w:author="吴苏琪" w:date="2018-01-07T03:47:00Z">
                  <w:rPr>
                    <w:rStyle w:val="aa"/>
                    <w:noProof/>
                  </w:rPr>
                </w:rPrChange>
              </w:rPr>
              <w:delText>2.1.11.5</w:delText>
            </w:r>
            <w:r w:rsidDel="006E0992">
              <w:rPr>
                <w:rFonts w:asciiTheme="minorHAnsi" w:eastAsiaTheme="minorEastAsia" w:hAnsiTheme="minorHAnsi" w:cstheme="minorBidi"/>
                <w:noProof/>
                <w:kern w:val="2"/>
              </w:rPr>
              <w:tab/>
            </w:r>
            <w:r w:rsidRPr="00C569B0" w:rsidDel="006E0992">
              <w:rPr>
                <w:noProof/>
                <w:rPrChange w:id="919" w:author="吴苏琪" w:date="2018-01-07T03:47:00Z">
                  <w:rPr>
                    <w:rStyle w:val="aa"/>
                    <w:noProof/>
                  </w:rPr>
                </w:rPrChange>
              </w:rPr>
              <w:delText>查看教师所开课程</w:delText>
            </w:r>
            <w:r w:rsidDel="006E0992">
              <w:rPr>
                <w:noProof/>
                <w:webHidden/>
              </w:rPr>
              <w:tab/>
              <w:delText>21</w:delText>
            </w:r>
          </w:del>
        </w:p>
        <w:p w14:paraId="0F272F8D" w14:textId="7C214EF1" w:rsidR="003248E4" w:rsidDel="006E0992" w:rsidRDefault="003248E4">
          <w:pPr>
            <w:pStyle w:val="31"/>
            <w:tabs>
              <w:tab w:val="left" w:pos="2100"/>
              <w:tab w:val="right" w:leader="dot" w:pos="8296"/>
            </w:tabs>
            <w:rPr>
              <w:del w:id="920" w:author="249326630@qq.com" w:date="2018-12-23T21:33:00Z"/>
              <w:rFonts w:asciiTheme="minorHAnsi" w:eastAsiaTheme="minorEastAsia" w:hAnsiTheme="minorHAnsi" w:cstheme="minorBidi"/>
              <w:noProof/>
              <w:kern w:val="2"/>
            </w:rPr>
          </w:pPr>
          <w:del w:id="921" w:author="249326630@qq.com" w:date="2018-12-23T21:33:00Z">
            <w:r w:rsidRPr="00C569B0" w:rsidDel="006E0992">
              <w:rPr>
                <w:noProof/>
                <w:rPrChange w:id="922" w:author="吴苏琪" w:date="2018-01-07T03:47:00Z">
                  <w:rPr>
                    <w:rStyle w:val="aa"/>
                    <w:noProof/>
                  </w:rPr>
                </w:rPrChange>
              </w:rPr>
              <w:delText>2.1.12</w:delText>
            </w:r>
            <w:r w:rsidDel="006E0992">
              <w:rPr>
                <w:rFonts w:asciiTheme="minorHAnsi" w:eastAsiaTheme="minorEastAsia" w:hAnsiTheme="minorHAnsi" w:cstheme="minorBidi"/>
                <w:noProof/>
                <w:kern w:val="2"/>
              </w:rPr>
              <w:tab/>
            </w:r>
            <w:r w:rsidRPr="00C569B0" w:rsidDel="006E0992">
              <w:rPr>
                <w:noProof/>
                <w:rPrChange w:id="923" w:author="吴苏琪" w:date="2018-01-07T03:47:00Z">
                  <w:rPr>
                    <w:rStyle w:val="aa"/>
                    <w:noProof/>
                  </w:rPr>
                </w:rPrChange>
              </w:rPr>
              <w:delText>论坛首页</w:delText>
            </w:r>
            <w:r w:rsidDel="006E0992">
              <w:rPr>
                <w:noProof/>
                <w:webHidden/>
              </w:rPr>
              <w:tab/>
              <w:delText>21</w:delText>
            </w:r>
          </w:del>
        </w:p>
        <w:p w14:paraId="6D57E11A" w14:textId="53265C3E" w:rsidR="003248E4" w:rsidDel="006E0992" w:rsidRDefault="003248E4">
          <w:pPr>
            <w:pStyle w:val="31"/>
            <w:tabs>
              <w:tab w:val="left" w:pos="2100"/>
              <w:tab w:val="right" w:leader="dot" w:pos="8296"/>
            </w:tabs>
            <w:rPr>
              <w:del w:id="924" w:author="249326630@qq.com" w:date="2018-12-23T21:33:00Z"/>
              <w:rFonts w:asciiTheme="minorHAnsi" w:eastAsiaTheme="minorEastAsia" w:hAnsiTheme="minorHAnsi" w:cstheme="minorBidi"/>
              <w:noProof/>
              <w:kern w:val="2"/>
            </w:rPr>
          </w:pPr>
          <w:del w:id="925" w:author="249326630@qq.com" w:date="2018-12-23T21:33:00Z">
            <w:r w:rsidRPr="00C569B0" w:rsidDel="006E0992">
              <w:rPr>
                <w:noProof/>
                <w:rPrChange w:id="926" w:author="吴苏琪" w:date="2018-01-07T03:47:00Z">
                  <w:rPr>
                    <w:rStyle w:val="aa"/>
                    <w:noProof/>
                  </w:rPr>
                </w:rPrChange>
              </w:rPr>
              <w:delText>2.1.13</w:delText>
            </w:r>
            <w:r w:rsidDel="006E0992">
              <w:rPr>
                <w:rFonts w:asciiTheme="minorHAnsi" w:eastAsiaTheme="minorEastAsia" w:hAnsiTheme="minorHAnsi" w:cstheme="minorBidi"/>
                <w:noProof/>
                <w:kern w:val="2"/>
              </w:rPr>
              <w:tab/>
            </w:r>
            <w:r w:rsidRPr="00C569B0" w:rsidDel="006E0992">
              <w:rPr>
                <w:noProof/>
                <w:rPrChange w:id="927" w:author="吴苏琪" w:date="2018-01-07T03:47:00Z">
                  <w:rPr>
                    <w:rStyle w:val="aa"/>
                    <w:noProof/>
                  </w:rPr>
                </w:rPrChange>
              </w:rPr>
              <w:delText>发帖</w:delText>
            </w:r>
            <w:r w:rsidDel="006E0992">
              <w:rPr>
                <w:noProof/>
                <w:webHidden/>
              </w:rPr>
              <w:tab/>
              <w:delText>22</w:delText>
            </w:r>
          </w:del>
        </w:p>
        <w:p w14:paraId="5F639B14" w14:textId="5EAA5C5F" w:rsidR="003248E4" w:rsidDel="006E0992" w:rsidRDefault="003248E4">
          <w:pPr>
            <w:pStyle w:val="31"/>
            <w:tabs>
              <w:tab w:val="left" w:pos="2100"/>
              <w:tab w:val="right" w:leader="dot" w:pos="8296"/>
            </w:tabs>
            <w:rPr>
              <w:del w:id="928" w:author="249326630@qq.com" w:date="2018-12-23T21:33:00Z"/>
              <w:rFonts w:asciiTheme="minorHAnsi" w:eastAsiaTheme="minorEastAsia" w:hAnsiTheme="minorHAnsi" w:cstheme="minorBidi"/>
              <w:noProof/>
              <w:kern w:val="2"/>
            </w:rPr>
          </w:pPr>
          <w:del w:id="929" w:author="249326630@qq.com" w:date="2018-12-23T21:33:00Z">
            <w:r w:rsidRPr="00C569B0" w:rsidDel="006E0992">
              <w:rPr>
                <w:noProof/>
                <w:rPrChange w:id="930" w:author="吴苏琪" w:date="2018-01-07T03:47:00Z">
                  <w:rPr>
                    <w:rStyle w:val="aa"/>
                    <w:noProof/>
                  </w:rPr>
                </w:rPrChange>
              </w:rPr>
              <w:delText>2.1.14</w:delText>
            </w:r>
            <w:r w:rsidDel="006E0992">
              <w:rPr>
                <w:rFonts w:asciiTheme="minorHAnsi" w:eastAsiaTheme="minorEastAsia" w:hAnsiTheme="minorHAnsi" w:cstheme="minorBidi"/>
                <w:noProof/>
                <w:kern w:val="2"/>
              </w:rPr>
              <w:tab/>
            </w:r>
            <w:r w:rsidRPr="00C569B0" w:rsidDel="006E0992">
              <w:rPr>
                <w:noProof/>
                <w:rPrChange w:id="931" w:author="吴苏琪" w:date="2018-01-07T03:47:00Z">
                  <w:rPr>
                    <w:rStyle w:val="aa"/>
                    <w:noProof/>
                  </w:rPr>
                </w:rPrChange>
              </w:rPr>
              <w:delText>帖子详情页</w:delText>
            </w:r>
            <w:r w:rsidDel="006E0992">
              <w:rPr>
                <w:noProof/>
                <w:webHidden/>
              </w:rPr>
              <w:tab/>
              <w:delText>23</w:delText>
            </w:r>
          </w:del>
        </w:p>
        <w:p w14:paraId="0B413931" w14:textId="6B37F6A8" w:rsidR="003248E4" w:rsidDel="006E0992" w:rsidRDefault="003248E4">
          <w:pPr>
            <w:pStyle w:val="41"/>
            <w:tabs>
              <w:tab w:val="left" w:pos="2520"/>
              <w:tab w:val="right" w:leader="dot" w:pos="8296"/>
            </w:tabs>
            <w:rPr>
              <w:del w:id="932" w:author="249326630@qq.com" w:date="2018-12-23T21:33:00Z"/>
              <w:rFonts w:asciiTheme="minorHAnsi" w:eastAsiaTheme="minorEastAsia" w:hAnsiTheme="minorHAnsi" w:cstheme="minorBidi"/>
              <w:noProof/>
              <w:kern w:val="2"/>
            </w:rPr>
          </w:pPr>
          <w:del w:id="933" w:author="249326630@qq.com" w:date="2018-12-23T21:33:00Z">
            <w:r w:rsidRPr="00C569B0" w:rsidDel="006E0992">
              <w:rPr>
                <w:noProof/>
                <w:rPrChange w:id="934" w:author="吴苏琪" w:date="2018-01-07T03:47:00Z">
                  <w:rPr>
                    <w:rStyle w:val="aa"/>
                    <w:noProof/>
                  </w:rPr>
                </w:rPrChange>
              </w:rPr>
              <w:delText>2.1.14.1</w:delText>
            </w:r>
            <w:r w:rsidDel="006E0992">
              <w:rPr>
                <w:rFonts w:asciiTheme="minorHAnsi" w:eastAsiaTheme="minorEastAsia" w:hAnsiTheme="minorHAnsi" w:cstheme="minorBidi"/>
                <w:noProof/>
                <w:kern w:val="2"/>
              </w:rPr>
              <w:tab/>
            </w:r>
            <w:r w:rsidRPr="00C569B0" w:rsidDel="006E0992">
              <w:rPr>
                <w:noProof/>
                <w:rPrChange w:id="935" w:author="吴苏琪" w:date="2018-01-07T03:47:00Z">
                  <w:rPr>
                    <w:rStyle w:val="aa"/>
                    <w:noProof/>
                  </w:rPr>
                </w:rPrChange>
              </w:rPr>
              <w:delText>发表回复</w:delText>
            </w:r>
            <w:r w:rsidDel="006E0992">
              <w:rPr>
                <w:noProof/>
                <w:webHidden/>
              </w:rPr>
              <w:tab/>
              <w:delText>24</w:delText>
            </w:r>
          </w:del>
        </w:p>
        <w:p w14:paraId="603BC7FE" w14:textId="3AD498DC" w:rsidR="003248E4" w:rsidDel="006E0992" w:rsidRDefault="003248E4">
          <w:pPr>
            <w:pStyle w:val="31"/>
            <w:tabs>
              <w:tab w:val="left" w:pos="2100"/>
              <w:tab w:val="right" w:leader="dot" w:pos="8296"/>
            </w:tabs>
            <w:rPr>
              <w:del w:id="936" w:author="249326630@qq.com" w:date="2018-12-23T21:33:00Z"/>
              <w:rFonts w:asciiTheme="minorHAnsi" w:eastAsiaTheme="minorEastAsia" w:hAnsiTheme="minorHAnsi" w:cstheme="minorBidi"/>
              <w:noProof/>
              <w:kern w:val="2"/>
            </w:rPr>
          </w:pPr>
          <w:del w:id="937" w:author="249326630@qq.com" w:date="2018-12-23T21:33:00Z">
            <w:r w:rsidRPr="00C569B0" w:rsidDel="006E0992">
              <w:rPr>
                <w:noProof/>
                <w:rPrChange w:id="938" w:author="吴苏琪" w:date="2018-01-07T03:47:00Z">
                  <w:rPr>
                    <w:rStyle w:val="aa"/>
                    <w:noProof/>
                  </w:rPr>
                </w:rPrChange>
              </w:rPr>
              <w:delText>2.1.15</w:delText>
            </w:r>
            <w:r w:rsidDel="006E0992">
              <w:rPr>
                <w:rFonts w:asciiTheme="minorHAnsi" w:eastAsiaTheme="minorEastAsia" w:hAnsiTheme="minorHAnsi" w:cstheme="minorBidi"/>
                <w:noProof/>
                <w:kern w:val="2"/>
              </w:rPr>
              <w:tab/>
            </w:r>
            <w:r w:rsidRPr="00C569B0" w:rsidDel="006E0992">
              <w:rPr>
                <w:noProof/>
                <w:rPrChange w:id="939" w:author="吴苏琪" w:date="2018-01-07T03:47:00Z">
                  <w:rPr>
                    <w:rStyle w:val="aa"/>
                    <w:noProof/>
                  </w:rPr>
                </w:rPrChange>
              </w:rPr>
              <w:delText>课程页</w:delText>
            </w:r>
            <w:r w:rsidDel="006E0992">
              <w:rPr>
                <w:noProof/>
                <w:webHidden/>
              </w:rPr>
              <w:tab/>
              <w:delText>25</w:delText>
            </w:r>
          </w:del>
        </w:p>
        <w:p w14:paraId="70744824" w14:textId="3F8B72F5" w:rsidR="003248E4" w:rsidDel="006E0992" w:rsidRDefault="003248E4">
          <w:pPr>
            <w:pStyle w:val="41"/>
            <w:tabs>
              <w:tab w:val="left" w:pos="2520"/>
              <w:tab w:val="right" w:leader="dot" w:pos="8296"/>
            </w:tabs>
            <w:rPr>
              <w:del w:id="940" w:author="249326630@qq.com" w:date="2018-12-23T21:33:00Z"/>
              <w:rFonts w:asciiTheme="minorHAnsi" w:eastAsiaTheme="minorEastAsia" w:hAnsiTheme="minorHAnsi" w:cstheme="minorBidi"/>
              <w:noProof/>
              <w:kern w:val="2"/>
            </w:rPr>
          </w:pPr>
          <w:del w:id="941" w:author="249326630@qq.com" w:date="2018-12-23T21:33:00Z">
            <w:r w:rsidRPr="00C569B0" w:rsidDel="006E0992">
              <w:rPr>
                <w:noProof/>
                <w:rPrChange w:id="942" w:author="吴苏琪" w:date="2018-01-07T03:47:00Z">
                  <w:rPr>
                    <w:rStyle w:val="aa"/>
                    <w:noProof/>
                  </w:rPr>
                </w:rPrChange>
              </w:rPr>
              <w:delText>2.1.15.1</w:delText>
            </w:r>
            <w:r w:rsidDel="006E0992">
              <w:rPr>
                <w:rFonts w:asciiTheme="minorHAnsi" w:eastAsiaTheme="minorEastAsia" w:hAnsiTheme="minorHAnsi" w:cstheme="minorBidi"/>
                <w:noProof/>
                <w:kern w:val="2"/>
              </w:rPr>
              <w:tab/>
            </w:r>
            <w:r w:rsidRPr="00C569B0" w:rsidDel="006E0992">
              <w:rPr>
                <w:noProof/>
                <w:rPrChange w:id="943" w:author="吴苏琪" w:date="2018-01-07T03:47:00Z">
                  <w:rPr>
                    <w:rStyle w:val="aa"/>
                    <w:noProof/>
                  </w:rPr>
                </w:rPrChange>
              </w:rPr>
              <w:delText>课程公告（普通注册用户）</w:delText>
            </w:r>
            <w:r w:rsidDel="006E0992">
              <w:rPr>
                <w:noProof/>
                <w:webHidden/>
              </w:rPr>
              <w:tab/>
              <w:delText>27</w:delText>
            </w:r>
          </w:del>
        </w:p>
        <w:p w14:paraId="38008A5C" w14:textId="6644366F" w:rsidR="003248E4" w:rsidDel="006E0992" w:rsidRDefault="003248E4">
          <w:pPr>
            <w:pStyle w:val="41"/>
            <w:tabs>
              <w:tab w:val="left" w:pos="2520"/>
              <w:tab w:val="right" w:leader="dot" w:pos="8296"/>
            </w:tabs>
            <w:rPr>
              <w:del w:id="944" w:author="249326630@qq.com" w:date="2018-12-23T21:33:00Z"/>
              <w:rFonts w:asciiTheme="minorHAnsi" w:eastAsiaTheme="minorEastAsia" w:hAnsiTheme="minorHAnsi" w:cstheme="minorBidi"/>
              <w:noProof/>
              <w:kern w:val="2"/>
            </w:rPr>
          </w:pPr>
          <w:del w:id="945" w:author="249326630@qq.com" w:date="2018-12-23T21:33:00Z">
            <w:r w:rsidRPr="00C569B0" w:rsidDel="006E0992">
              <w:rPr>
                <w:noProof/>
                <w:rPrChange w:id="946" w:author="吴苏琪" w:date="2018-01-07T03:47:00Z">
                  <w:rPr>
                    <w:rStyle w:val="aa"/>
                    <w:noProof/>
                  </w:rPr>
                </w:rPrChange>
              </w:rPr>
              <w:delText>2.1.15.2</w:delText>
            </w:r>
            <w:r w:rsidDel="006E0992">
              <w:rPr>
                <w:rFonts w:asciiTheme="minorHAnsi" w:eastAsiaTheme="minorEastAsia" w:hAnsiTheme="minorHAnsi" w:cstheme="minorBidi"/>
                <w:noProof/>
                <w:kern w:val="2"/>
              </w:rPr>
              <w:tab/>
            </w:r>
            <w:r w:rsidRPr="00C569B0" w:rsidDel="006E0992">
              <w:rPr>
                <w:noProof/>
                <w:rPrChange w:id="947" w:author="吴苏琪" w:date="2018-01-07T03:47:00Z">
                  <w:rPr>
                    <w:rStyle w:val="aa"/>
                    <w:noProof/>
                  </w:rPr>
                </w:rPrChange>
              </w:rPr>
              <w:delText>课程公告（教师）</w:delText>
            </w:r>
            <w:r w:rsidDel="006E0992">
              <w:rPr>
                <w:noProof/>
                <w:webHidden/>
              </w:rPr>
              <w:tab/>
              <w:delText>28</w:delText>
            </w:r>
          </w:del>
        </w:p>
        <w:p w14:paraId="07C8B9E0" w14:textId="68FABA6B" w:rsidR="003248E4" w:rsidDel="006E0992" w:rsidRDefault="003248E4">
          <w:pPr>
            <w:pStyle w:val="41"/>
            <w:tabs>
              <w:tab w:val="left" w:pos="2520"/>
              <w:tab w:val="right" w:leader="dot" w:pos="8296"/>
            </w:tabs>
            <w:rPr>
              <w:del w:id="948" w:author="249326630@qq.com" w:date="2018-12-23T21:33:00Z"/>
              <w:rFonts w:asciiTheme="minorHAnsi" w:eastAsiaTheme="minorEastAsia" w:hAnsiTheme="minorHAnsi" w:cstheme="minorBidi"/>
              <w:noProof/>
              <w:kern w:val="2"/>
            </w:rPr>
          </w:pPr>
          <w:del w:id="949" w:author="249326630@qq.com" w:date="2018-12-23T21:33:00Z">
            <w:r w:rsidRPr="00C569B0" w:rsidDel="006E0992">
              <w:rPr>
                <w:noProof/>
                <w:rPrChange w:id="950" w:author="吴苏琪" w:date="2018-01-07T03:47:00Z">
                  <w:rPr>
                    <w:rStyle w:val="aa"/>
                    <w:noProof/>
                  </w:rPr>
                </w:rPrChange>
              </w:rPr>
              <w:delText>2.1.15.3</w:delText>
            </w:r>
            <w:r w:rsidDel="006E0992">
              <w:rPr>
                <w:rFonts w:asciiTheme="minorHAnsi" w:eastAsiaTheme="minorEastAsia" w:hAnsiTheme="minorHAnsi" w:cstheme="minorBidi"/>
                <w:noProof/>
                <w:kern w:val="2"/>
              </w:rPr>
              <w:tab/>
            </w:r>
            <w:r w:rsidRPr="00C569B0" w:rsidDel="006E0992">
              <w:rPr>
                <w:noProof/>
                <w:rPrChange w:id="951" w:author="吴苏琪" w:date="2018-01-07T03:47:00Z">
                  <w:rPr>
                    <w:rStyle w:val="aa"/>
                    <w:noProof/>
                  </w:rPr>
                </w:rPrChange>
              </w:rPr>
              <w:delText>课程介绍（普通注册用户）</w:delText>
            </w:r>
            <w:r w:rsidDel="006E0992">
              <w:rPr>
                <w:noProof/>
                <w:webHidden/>
              </w:rPr>
              <w:tab/>
              <w:delText>30</w:delText>
            </w:r>
          </w:del>
        </w:p>
        <w:p w14:paraId="3A8F80AB" w14:textId="334DA9A6" w:rsidR="003248E4" w:rsidDel="006E0992" w:rsidRDefault="003248E4">
          <w:pPr>
            <w:pStyle w:val="41"/>
            <w:tabs>
              <w:tab w:val="left" w:pos="2520"/>
              <w:tab w:val="right" w:leader="dot" w:pos="8296"/>
            </w:tabs>
            <w:rPr>
              <w:del w:id="952" w:author="249326630@qq.com" w:date="2018-12-23T21:33:00Z"/>
              <w:rFonts w:asciiTheme="minorHAnsi" w:eastAsiaTheme="minorEastAsia" w:hAnsiTheme="minorHAnsi" w:cstheme="minorBidi"/>
              <w:noProof/>
              <w:kern w:val="2"/>
            </w:rPr>
          </w:pPr>
          <w:del w:id="953" w:author="249326630@qq.com" w:date="2018-12-23T21:33:00Z">
            <w:r w:rsidRPr="00C569B0" w:rsidDel="006E0992">
              <w:rPr>
                <w:noProof/>
                <w:rPrChange w:id="954" w:author="吴苏琪" w:date="2018-01-07T03:47:00Z">
                  <w:rPr>
                    <w:rStyle w:val="aa"/>
                    <w:noProof/>
                  </w:rPr>
                </w:rPrChange>
              </w:rPr>
              <w:delText>2.1.15.4</w:delText>
            </w:r>
            <w:r w:rsidDel="006E0992">
              <w:rPr>
                <w:rFonts w:asciiTheme="minorHAnsi" w:eastAsiaTheme="minorEastAsia" w:hAnsiTheme="minorHAnsi" w:cstheme="minorBidi"/>
                <w:noProof/>
                <w:kern w:val="2"/>
              </w:rPr>
              <w:tab/>
            </w:r>
            <w:r w:rsidRPr="00C569B0" w:rsidDel="006E0992">
              <w:rPr>
                <w:noProof/>
                <w:rPrChange w:id="955" w:author="吴苏琪" w:date="2018-01-07T03:47:00Z">
                  <w:rPr>
                    <w:rStyle w:val="aa"/>
                    <w:noProof/>
                  </w:rPr>
                </w:rPrChange>
              </w:rPr>
              <w:delText>课程介绍（教师）</w:delText>
            </w:r>
            <w:r w:rsidDel="006E0992">
              <w:rPr>
                <w:noProof/>
                <w:webHidden/>
              </w:rPr>
              <w:tab/>
              <w:delText>30</w:delText>
            </w:r>
          </w:del>
        </w:p>
        <w:p w14:paraId="2E48061A" w14:textId="72246128" w:rsidR="003248E4" w:rsidDel="006E0992" w:rsidRDefault="003248E4">
          <w:pPr>
            <w:pStyle w:val="41"/>
            <w:tabs>
              <w:tab w:val="left" w:pos="2520"/>
              <w:tab w:val="right" w:leader="dot" w:pos="8296"/>
            </w:tabs>
            <w:rPr>
              <w:del w:id="956" w:author="249326630@qq.com" w:date="2018-12-23T21:33:00Z"/>
              <w:rFonts w:asciiTheme="minorHAnsi" w:eastAsiaTheme="minorEastAsia" w:hAnsiTheme="minorHAnsi" w:cstheme="minorBidi"/>
              <w:noProof/>
              <w:kern w:val="2"/>
            </w:rPr>
          </w:pPr>
          <w:del w:id="957" w:author="249326630@qq.com" w:date="2018-12-23T21:33:00Z">
            <w:r w:rsidRPr="00C569B0" w:rsidDel="006E0992">
              <w:rPr>
                <w:noProof/>
                <w:rPrChange w:id="958" w:author="吴苏琪" w:date="2018-01-07T03:47:00Z">
                  <w:rPr>
                    <w:rStyle w:val="aa"/>
                    <w:noProof/>
                  </w:rPr>
                </w:rPrChange>
              </w:rPr>
              <w:delText>2.1.15.5</w:delText>
            </w:r>
            <w:r w:rsidDel="006E0992">
              <w:rPr>
                <w:rFonts w:asciiTheme="minorHAnsi" w:eastAsiaTheme="minorEastAsia" w:hAnsiTheme="minorHAnsi" w:cstheme="minorBidi"/>
                <w:noProof/>
                <w:kern w:val="2"/>
              </w:rPr>
              <w:tab/>
            </w:r>
            <w:r w:rsidRPr="00C569B0" w:rsidDel="006E0992">
              <w:rPr>
                <w:noProof/>
                <w:rPrChange w:id="959" w:author="吴苏琪" w:date="2018-01-07T03:47:00Z">
                  <w:rPr>
                    <w:rStyle w:val="aa"/>
                    <w:noProof/>
                  </w:rPr>
                </w:rPrChange>
              </w:rPr>
              <w:delText>教师介绍（普通注册用户）</w:delText>
            </w:r>
            <w:r w:rsidDel="006E0992">
              <w:rPr>
                <w:noProof/>
                <w:webHidden/>
              </w:rPr>
              <w:tab/>
              <w:delText>32</w:delText>
            </w:r>
          </w:del>
        </w:p>
        <w:p w14:paraId="1C1ECF17" w14:textId="39CA03A7" w:rsidR="003248E4" w:rsidDel="006E0992" w:rsidRDefault="003248E4">
          <w:pPr>
            <w:pStyle w:val="41"/>
            <w:tabs>
              <w:tab w:val="left" w:pos="2520"/>
              <w:tab w:val="right" w:leader="dot" w:pos="8296"/>
            </w:tabs>
            <w:rPr>
              <w:del w:id="960" w:author="249326630@qq.com" w:date="2018-12-23T21:33:00Z"/>
              <w:rFonts w:asciiTheme="minorHAnsi" w:eastAsiaTheme="minorEastAsia" w:hAnsiTheme="minorHAnsi" w:cstheme="minorBidi"/>
              <w:noProof/>
              <w:kern w:val="2"/>
            </w:rPr>
          </w:pPr>
          <w:del w:id="961" w:author="249326630@qq.com" w:date="2018-12-23T21:33:00Z">
            <w:r w:rsidRPr="00C569B0" w:rsidDel="006E0992">
              <w:rPr>
                <w:noProof/>
                <w:rPrChange w:id="962" w:author="吴苏琪" w:date="2018-01-07T03:47:00Z">
                  <w:rPr>
                    <w:rStyle w:val="aa"/>
                    <w:noProof/>
                  </w:rPr>
                </w:rPrChange>
              </w:rPr>
              <w:delText>2.1.15.6</w:delText>
            </w:r>
            <w:r w:rsidDel="006E0992">
              <w:rPr>
                <w:rFonts w:asciiTheme="minorHAnsi" w:eastAsiaTheme="minorEastAsia" w:hAnsiTheme="minorHAnsi" w:cstheme="minorBidi"/>
                <w:noProof/>
                <w:kern w:val="2"/>
              </w:rPr>
              <w:tab/>
            </w:r>
            <w:r w:rsidRPr="00C569B0" w:rsidDel="006E0992">
              <w:rPr>
                <w:noProof/>
                <w:rPrChange w:id="963" w:author="吴苏琪" w:date="2018-01-07T03:47:00Z">
                  <w:rPr>
                    <w:rStyle w:val="aa"/>
                    <w:noProof/>
                  </w:rPr>
                </w:rPrChange>
              </w:rPr>
              <w:delText>教师介绍（教师）</w:delText>
            </w:r>
            <w:r w:rsidDel="006E0992">
              <w:rPr>
                <w:noProof/>
                <w:webHidden/>
              </w:rPr>
              <w:tab/>
              <w:delText>33</w:delText>
            </w:r>
          </w:del>
        </w:p>
        <w:p w14:paraId="64FB6F4F" w14:textId="3C5D0ECE" w:rsidR="003248E4" w:rsidDel="006E0992" w:rsidRDefault="003248E4">
          <w:pPr>
            <w:pStyle w:val="41"/>
            <w:tabs>
              <w:tab w:val="left" w:pos="2520"/>
              <w:tab w:val="right" w:leader="dot" w:pos="8296"/>
            </w:tabs>
            <w:rPr>
              <w:del w:id="964" w:author="249326630@qq.com" w:date="2018-12-23T21:33:00Z"/>
              <w:rFonts w:asciiTheme="minorHAnsi" w:eastAsiaTheme="minorEastAsia" w:hAnsiTheme="minorHAnsi" w:cstheme="minorBidi"/>
              <w:noProof/>
              <w:kern w:val="2"/>
            </w:rPr>
          </w:pPr>
          <w:del w:id="965" w:author="249326630@qq.com" w:date="2018-12-23T21:33:00Z">
            <w:r w:rsidRPr="00C569B0" w:rsidDel="006E0992">
              <w:rPr>
                <w:noProof/>
                <w:rPrChange w:id="966" w:author="吴苏琪" w:date="2018-01-07T03:47:00Z">
                  <w:rPr>
                    <w:rStyle w:val="aa"/>
                    <w:noProof/>
                  </w:rPr>
                </w:rPrChange>
              </w:rPr>
              <w:delText>2.1.15.7</w:delText>
            </w:r>
            <w:r w:rsidDel="006E0992">
              <w:rPr>
                <w:rFonts w:asciiTheme="minorHAnsi" w:eastAsiaTheme="minorEastAsia" w:hAnsiTheme="minorHAnsi" w:cstheme="minorBidi"/>
                <w:noProof/>
                <w:kern w:val="2"/>
              </w:rPr>
              <w:tab/>
            </w:r>
            <w:r w:rsidRPr="00C569B0" w:rsidDel="006E0992">
              <w:rPr>
                <w:noProof/>
                <w:rPrChange w:id="967" w:author="吴苏琪" w:date="2018-01-07T03:47:00Z">
                  <w:rPr>
                    <w:rStyle w:val="aa"/>
                    <w:noProof/>
                  </w:rPr>
                </w:rPrChange>
              </w:rPr>
              <w:delText>课程资料（普通注册用户）</w:delText>
            </w:r>
            <w:r w:rsidDel="006E0992">
              <w:rPr>
                <w:noProof/>
                <w:webHidden/>
              </w:rPr>
              <w:tab/>
              <w:delText>33</w:delText>
            </w:r>
          </w:del>
        </w:p>
        <w:p w14:paraId="1CEA0E41" w14:textId="4F29293F" w:rsidR="003248E4" w:rsidDel="006E0992" w:rsidRDefault="003248E4">
          <w:pPr>
            <w:pStyle w:val="41"/>
            <w:tabs>
              <w:tab w:val="left" w:pos="2520"/>
              <w:tab w:val="right" w:leader="dot" w:pos="8296"/>
            </w:tabs>
            <w:rPr>
              <w:del w:id="968" w:author="249326630@qq.com" w:date="2018-12-23T21:33:00Z"/>
              <w:rFonts w:asciiTheme="minorHAnsi" w:eastAsiaTheme="minorEastAsia" w:hAnsiTheme="minorHAnsi" w:cstheme="minorBidi"/>
              <w:noProof/>
              <w:kern w:val="2"/>
            </w:rPr>
          </w:pPr>
          <w:del w:id="969" w:author="249326630@qq.com" w:date="2018-12-23T21:33:00Z">
            <w:r w:rsidRPr="00C569B0" w:rsidDel="006E0992">
              <w:rPr>
                <w:noProof/>
                <w:rPrChange w:id="970" w:author="吴苏琪" w:date="2018-01-07T03:47:00Z">
                  <w:rPr>
                    <w:rStyle w:val="aa"/>
                    <w:noProof/>
                  </w:rPr>
                </w:rPrChange>
              </w:rPr>
              <w:delText>2.1.15.8</w:delText>
            </w:r>
            <w:r w:rsidDel="006E0992">
              <w:rPr>
                <w:rFonts w:asciiTheme="minorHAnsi" w:eastAsiaTheme="minorEastAsia" w:hAnsiTheme="minorHAnsi" w:cstheme="minorBidi"/>
                <w:noProof/>
                <w:kern w:val="2"/>
              </w:rPr>
              <w:tab/>
            </w:r>
            <w:r w:rsidRPr="00C569B0" w:rsidDel="006E0992">
              <w:rPr>
                <w:noProof/>
                <w:rPrChange w:id="971" w:author="吴苏琪" w:date="2018-01-07T03:47:00Z">
                  <w:rPr>
                    <w:rStyle w:val="aa"/>
                    <w:noProof/>
                  </w:rPr>
                </w:rPrChange>
              </w:rPr>
              <w:delText>课程资料（教师）</w:delText>
            </w:r>
            <w:r w:rsidDel="006E0992">
              <w:rPr>
                <w:noProof/>
                <w:webHidden/>
              </w:rPr>
              <w:tab/>
              <w:delText>34</w:delText>
            </w:r>
          </w:del>
        </w:p>
        <w:p w14:paraId="5A31A44F" w14:textId="0D535EF4" w:rsidR="003248E4" w:rsidDel="006E0992" w:rsidRDefault="003248E4">
          <w:pPr>
            <w:pStyle w:val="41"/>
            <w:tabs>
              <w:tab w:val="left" w:pos="2520"/>
              <w:tab w:val="right" w:leader="dot" w:pos="8296"/>
            </w:tabs>
            <w:rPr>
              <w:del w:id="972" w:author="249326630@qq.com" w:date="2018-12-23T21:33:00Z"/>
              <w:rFonts w:asciiTheme="minorHAnsi" w:eastAsiaTheme="minorEastAsia" w:hAnsiTheme="minorHAnsi" w:cstheme="minorBidi"/>
              <w:noProof/>
              <w:kern w:val="2"/>
            </w:rPr>
          </w:pPr>
          <w:del w:id="973" w:author="249326630@qq.com" w:date="2018-12-23T21:33:00Z">
            <w:r w:rsidRPr="00C569B0" w:rsidDel="006E0992">
              <w:rPr>
                <w:noProof/>
                <w:rPrChange w:id="974" w:author="吴苏琪" w:date="2018-01-07T03:47:00Z">
                  <w:rPr>
                    <w:rStyle w:val="aa"/>
                    <w:noProof/>
                  </w:rPr>
                </w:rPrChange>
              </w:rPr>
              <w:delText>2.1.15.9</w:delText>
            </w:r>
            <w:r w:rsidDel="006E0992">
              <w:rPr>
                <w:rFonts w:asciiTheme="minorHAnsi" w:eastAsiaTheme="minorEastAsia" w:hAnsiTheme="minorHAnsi" w:cstheme="minorBidi"/>
                <w:noProof/>
                <w:kern w:val="2"/>
              </w:rPr>
              <w:tab/>
            </w:r>
            <w:r w:rsidRPr="00C569B0" w:rsidDel="006E0992">
              <w:rPr>
                <w:noProof/>
                <w:rPrChange w:id="975" w:author="吴苏琪" w:date="2018-01-07T03:47:00Z">
                  <w:rPr>
                    <w:rStyle w:val="aa"/>
                    <w:noProof/>
                  </w:rPr>
                </w:rPrChange>
              </w:rPr>
              <w:delText>资料删除确认</w:delText>
            </w:r>
            <w:r w:rsidDel="006E0992">
              <w:rPr>
                <w:noProof/>
                <w:webHidden/>
              </w:rPr>
              <w:tab/>
              <w:delText>35</w:delText>
            </w:r>
          </w:del>
        </w:p>
        <w:p w14:paraId="3D795C97" w14:textId="2C9BE13E" w:rsidR="003248E4" w:rsidDel="006E0992" w:rsidRDefault="003248E4">
          <w:pPr>
            <w:pStyle w:val="41"/>
            <w:tabs>
              <w:tab w:val="left" w:pos="2520"/>
              <w:tab w:val="right" w:leader="dot" w:pos="8296"/>
            </w:tabs>
            <w:rPr>
              <w:del w:id="976" w:author="249326630@qq.com" w:date="2018-12-23T21:33:00Z"/>
              <w:rFonts w:asciiTheme="minorHAnsi" w:eastAsiaTheme="minorEastAsia" w:hAnsiTheme="minorHAnsi" w:cstheme="minorBidi"/>
              <w:noProof/>
              <w:kern w:val="2"/>
            </w:rPr>
          </w:pPr>
          <w:del w:id="977" w:author="249326630@qq.com" w:date="2018-12-23T21:33:00Z">
            <w:r w:rsidRPr="00C569B0" w:rsidDel="006E0992">
              <w:rPr>
                <w:noProof/>
                <w:rPrChange w:id="978" w:author="吴苏琪" w:date="2018-01-07T03:47:00Z">
                  <w:rPr>
                    <w:rStyle w:val="aa"/>
                    <w:noProof/>
                  </w:rPr>
                </w:rPrChange>
              </w:rPr>
              <w:delText>2.1.15.10</w:delText>
            </w:r>
            <w:r w:rsidDel="006E0992">
              <w:rPr>
                <w:rFonts w:asciiTheme="minorHAnsi" w:eastAsiaTheme="minorEastAsia" w:hAnsiTheme="minorHAnsi" w:cstheme="minorBidi"/>
                <w:noProof/>
                <w:kern w:val="2"/>
              </w:rPr>
              <w:tab/>
            </w:r>
            <w:r w:rsidRPr="00C569B0" w:rsidDel="006E0992">
              <w:rPr>
                <w:noProof/>
                <w:rPrChange w:id="979" w:author="吴苏琪" w:date="2018-01-07T03:47:00Z">
                  <w:rPr>
                    <w:rStyle w:val="aa"/>
                    <w:noProof/>
                  </w:rPr>
                </w:rPrChange>
              </w:rPr>
              <w:delText>上传资料</w:delText>
            </w:r>
            <w:r w:rsidDel="006E0992">
              <w:rPr>
                <w:noProof/>
                <w:webHidden/>
              </w:rPr>
              <w:tab/>
              <w:delText>35</w:delText>
            </w:r>
          </w:del>
        </w:p>
        <w:p w14:paraId="73E1EA4A" w14:textId="6A1B6096" w:rsidR="003248E4" w:rsidDel="006E0992" w:rsidRDefault="003248E4">
          <w:pPr>
            <w:pStyle w:val="41"/>
            <w:tabs>
              <w:tab w:val="left" w:pos="2520"/>
              <w:tab w:val="right" w:leader="dot" w:pos="8296"/>
            </w:tabs>
            <w:rPr>
              <w:del w:id="980" w:author="249326630@qq.com" w:date="2018-12-23T21:33:00Z"/>
              <w:rFonts w:asciiTheme="minorHAnsi" w:eastAsiaTheme="minorEastAsia" w:hAnsiTheme="minorHAnsi" w:cstheme="minorBidi"/>
              <w:noProof/>
              <w:kern w:val="2"/>
            </w:rPr>
          </w:pPr>
          <w:del w:id="981" w:author="249326630@qq.com" w:date="2018-12-23T21:33:00Z">
            <w:r w:rsidRPr="00C569B0" w:rsidDel="006E0992">
              <w:rPr>
                <w:noProof/>
                <w:rPrChange w:id="982" w:author="吴苏琪" w:date="2018-01-07T03:47:00Z">
                  <w:rPr>
                    <w:rStyle w:val="aa"/>
                    <w:noProof/>
                  </w:rPr>
                </w:rPrChange>
              </w:rPr>
              <w:delText>2.1.15.11</w:delText>
            </w:r>
            <w:r w:rsidDel="006E0992">
              <w:rPr>
                <w:rFonts w:asciiTheme="minorHAnsi" w:eastAsiaTheme="minorEastAsia" w:hAnsiTheme="minorHAnsi" w:cstheme="minorBidi"/>
                <w:noProof/>
                <w:kern w:val="2"/>
              </w:rPr>
              <w:tab/>
            </w:r>
            <w:r w:rsidRPr="00C569B0" w:rsidDel="006E0992">
              <w:rPr>
                <w:noProof/>
                <w:rPrChange w:id="983" w:author="吴苏琪" w:date="2018-01-07T03:47:00Z">
                  <w:rPr>
                    <w:rStyle w:val="aa"/>
                    <w:noProof/>
                  </w:rPr>
                </w:rPrChange>
              </w:rPr>
              <w:delText>编辑资料</w:delText>
            </w:r>
            <w:r w:rsidDel="006E0992">
              <w:rPr>
                <w:noProof/>
                <w:webHidden/>
              </w:rPr>
              <w:tab/>
              <w:delText>36</w:delText>
            </w:r>
          </w:del>
        </w:p>
        <w:p w14:paraId="3CE60621" w14:textId="137DBF15" w:rsidR="003248E4" w:rsidDel="006E0992" w:rsidRDefault="003248E4">
          <w:pPr>
            <w:pStyle w:val="41"/>
            <w:tabs>
              <w:tab w:val="left" w:pos="2520"/>
              <w:tab w:val="right" w:leader="dot" w:pos="8296"/>
            </w:tabs>
            <w:rPr>
              <w:del w:id="984" w:author="249326630@qq.com" w:date="2018-12-23T21:33:00Z"/>
              <w:rFonts w:asciiTheme="minorHAnsi" w:eastAsiaTheme="minorEastAsia" w:hAnsiTheme="minorHAnsi" w:cstheme="minorBidi"/>
              <w:noProof/>
              <w:kern w:val="2"/>
            </w:rPr>
          </w:pPr>
          <w:del w:id="985" w:author="249326630@qq.com" w:date="2018-12-23T21:33:00Z">
            <w:r w:rsidRPr="00C569B0" w:rsidDel="006E0992">
              <w:rPr>
                <w:noProof/>
                <w:rPrChange w:id="986" w:author="吴苏琪" w:date="2018-01-07T03:47:00Z">
                  <w:rPr>
                    <w:rStyle w:val="aa"/>
                    <w:noProof/>
                  </w:rPr>
                </w:rPrChange>
              </w:rPr>
              <w:delText>2.1.15.12</w:delText>
            </w:r>
            <w:r w:rsidDel="006E0992">
              <w:rPr>
                <w:rFonts w:asciiTheme="minorHAnsi" w:eastAsiaTheme="minorEastAsia" w:hAnsiTheme="minorHAnsi" w:cstheme="minorBidi"/>
                <w:noProof/>
                <w:kern w:val="2"/>
              </w:rPr>
              <w:tab/>
            </w:r>
            <w:r w:rsidRPr="00C569B0" w:rsidDel="006E0992">
              <w:rPr>
                <w:noProof/>
                <w:rPrChange w:id="987" w:author="吴苏琪" w:date="2018-01-07T03:47:00Z">
                  <w:rPr>
                    <w:rStyle w:val="aa"/>
                    <w:noProof/>
                  </w:rPr>
                </w:rPrChange>
              </w:rPr>
              <w:delText>课程答疑（普通注册用户）</w:delText>
            </w:r>
            <w:r w:rsidDel="006E0992">
              <w:rPr>
                <w:noProof/>
                <w:webHidden/>
              </w:rPr>
              <w:tab/>
              <w:delText>37</w:delText>
            </w:r>
          </w:del>
        </w:p>
        <w:p w14:paraId="5F85F388" w14:textId="0E76F2CE" w:rsidR="003248E4" w:rsidDel="006E0992" w:rsidRDefault="003248E4">
          <w:pPr>
            <w:pStyle w:val="41"/>
            <w:tabs>
              <w:tab w:val="left" w:pos="2520"/>
              <w:tab w:val="right" w:leader="dot" w:pos="8296"/>
            </w:tabs>
            <w:rPr>
              <w:del w:id="988" w:author="249326630@qq.com" w:date="2018-12-23T21:33:00Z"/>
              <w:rFonts w:asciiTheme="minorHAnsi" w:eastAsiaTheme="minorEastAsia" w:hAnsiTheme="minorHAnsi" w:cstheme="minorBidi"/>
              <w:noProof/>
              <w:kern w:val="2"/>
            </w:rPr>
          </w:pPr>
          <w:del w:id="989" w:author="249326630@qq.com" w:date="2018-12-23T21:33:00Z">
            <w:r w:rsidRPr="00C569B0" w:rsidDel="006E0992">
              <w:rPr>
                <w:noProof/>
                <w:rPrChange w:id="990" w:author="吴苏琪" w:date="2018-01-07T03:47:00Z">
                  <w:rPr>
                    <w:rStyle w:val="aa"/>
                    <w:noProof/>
                  </w:rPr>
                </w:rPrChange>
              </w:rPr>
              <w:delText>2.1.15.13</w:delText>
            </w:r>
            <w:r w:rsidDel="006E0992">
              <w:rPr>
                <w:rFonts w:asciiTheme="minorHAnsi" w:eastAsiaTheme="minorEastAsia" w:hAnsiTheme="minorHAnsi" w:cstheme="minorBidi"/>
                <w:noProof/>
                <w:kern w:val="2"/>
              </w:rPr>
              <w:tab/>
            </w:r>
            <w:r w:rsidRPr="00C569B0" w:rsidDel="006E0992">
              <w:rPr>
                <w:noProof/>
                <w:rPrChange w:id="991" w:author="吴苏琪" w:date="2018-01-07T03:47:00Z">
                  <w:rPr>
                    <w:rStyle w:val="aa"/>
                    <w:noProof/>
                  </w:rPr>
                </w:rPrChange>
              </w:rPr>
              <w:delText>预览往期答疑室</w:delText>
            </w:r>
            <w:r w:rsidDel="006E0992">
              <w:rPr>
                <w:noProof/>
                <w:webHidden/>
              </w:rPr>
              <w:tab/>
              <w:delText>38</w:delText>
            </w:r>
          </w:del>
        </w:p>
        <w:p w14:paraId="30DC968D" w14:textId="3B980BF8" w:rsidR="003248E4" w:rsidDel="006E0992" w:rsidRDefault="003248E4">
          <w:pPr>
            <w:pStyle w:val="41"/>
            <w:tabs>
              <w:tab w:val="left" w:pos="2520"/>
              <w:tab w:val="right" w:leader="dot" w:pos="8296"/>
            </w:tabs>
            <w:rPr>
              <w:del w:id="992" w:author="249326630@qq.com" w:date="2018-12-23T21:33:00Z"/>
              <w:rFonts w:asciiTheme="minorHAnsi" w:eastAsiaTheme="minorEastAsia" w:hAnsiTheme="minorHAnsi" w:cstheme="minorBidi"/>
              <w:noProof/>
              <w:kern w:val="2"/>
            </w:rPr>
          </w:pPr>
          <w:del w:id="993" w:author="249326630@qq.com" w:date="2018-12-23T21:33:00Z">
            <w:r w:rsidRPr="00C569B0" w:rsidDel="006E0992">
              <w:rPr>
                <w:noProof/>
                <w:rPrChange w:id="994" w:author="吴苏琪" w:date="2018-01-07T03:47:00Z">
                  <w:rPr>
                    <w:rStyle w:val="aa"/>
                    <w:noProof/>
                  </w:rPr>
                </w:rPrChange>
              </w:rPr>
              <w:delText>2.1.15.14</w:delText>
            </w:r>
            <w:r w:rsidDel="006E0992">
              <w:rPr>
                <w:rFonts w:asciiTheme="minorHAnsi" w:eastAsiaTheme="minorEastAsia" w:hAnsiTheme="minorHAnsi" w:cstheme="minorBidi"/>
                <w:noProof/>
                <w:kern w:val="2"/>
              </w:rPr>
              <w:tab/>
            </w:r>
            <w:r w:rsidRPr="00C569B0" w:rsidDel="006E0992">
              <w:rPr>
                <w:noProof/>
                <w:rPrChange w:id="995" w:author="吴苏琪" w:date="2018-01-07T03:47:00Z">
                  <w:rPr>
                    <w:rStyle w:val="aa"/>
                    <w:noProof/>
                  </w:rPr>
                </w:rPrChange>
              </w:rPr>
              <w:delText>答疑室（普通注册用户）</w:delText>
            </w:r>
            <w:r w:rsidDel="006E0992">
              <w:rPr>
                <w:noProof/>
                <w:webHidden/>
              </w:rPr>
              <w:tab/>
              <w:delText>39</w:delText>
            </w:r>
          </w:del>
        </w:p>
        <w:p w14:paraId="19887984" w14:textId="63683AE8" w:rsidR="003248E4" w:rsidDel="006E0992" w:rsidRDefault="003248E4">
          <w:pPr>
            <w:pStyle w:val="41"/>
            <w:tabs>
              <w:tab w:val="left" w:pos="2520"/>
              <w:tab w:val="right" w:leader="dot" w:pos="8296"/>
            </w:tabs>
            <w:rPr>
              <w:del w:id="996" w:author="249326630@qq.com" w:date="2018-12-23T21:33:00Z"/>
              <w:rFonts w:asciiTheme="minorHAnsi" w:eastAsiaTheme="minorEastAsia" w:hAnsiTheme="minorHAnsi" w:cstheme="minorBidi"/>
              <w:noProof/>
              <w:kern w:val="2"/>
            </w:rPr>
          </w:pPr>
          <w:del w:id="997" w:author="249326630@qq.com" w:date="2018-12-23T21:33:00Z">
            <w:r w:rsidRPr="00C569B0" w:rsidDel="006E0992">
              <w:rPr>
                <w:noProof/>
                <w:rPrChange w:id="998" w:author="吴苏琪" w:date="2018-01-07T03:47:00Z">
                  <w:rPr>
                    <w:rStyle w:val="aa"/>
                    <w:noProof/>
                  </w:rPr>
                </w:rPrChange>
              </w:rPr>
              <w:delText>2.1.15.15</w:delText>
            </w:r>
            <w:r w:rsidDel="006E0992">
              <w:rPr>
                <w:rFonts w:asciiTheme="minorHAnsi" w:eastAsiaTheme="minorEastAsia" w:hAnsiTheme="minorHAnsi" w:cstheme="minorBidi"/>
                <w:noProof/>
                <w:kern w:val="2"/>
              </w:rPr>
              <w:tab/>
            </w:r>
            <w:r w:rsidRPr="00C569B0" w:rsidDel="006E0992">
              <w:rPr>
                <w:noProof/>
                <w:rPrChange w:id="999" w:author="吴苏琪" w:date="2018-01-07T03:47:00Z">
                  <w:rPr>
                    <w:rStyle w:val="aa"/>
                    <w:noProof/>
                  </w:rPr>
                </w:rPrChange>
              </w:rPr>
              <w:delText>答疑室（教师）</w:delText>
            </w:r>
            <w:r w:rsidDel="006E0992">
              <w:rPr>
                <w:noProof/>
                <w:webHidden/>
              </w:rPr>
              <w:tab/>
              <w:delText>40</w:delText>
            </w:r>
          </w:del>
        </w:p>
        <w:p w14:paraId="23AA6BB6" w14:textId="01956A6E" w:rsidR="003248E4" w:rsidDel="006E0992" w:rsidRDefault="003248E4">
          <w:pPr>
            <w:pStyle w:val="41"/>
            <w:tabs>
              <w:tab w:val="left" w:pos="2520"/>
              <w:tab w:val="right" w:leader="dot" w:pos="8296"/>
            </w:tabs>
            <w:rPr>
              <w:del w:id="1000" w:author="249326630@qq.com" w:date="2018-12-23T21:33:00Z"/>
              <w:rFonts w:asciiTheme="minorHAnsi" w:eastAsiaTheme="minorEastAsia" w:hAnsiTheme="minorHAnsi" w:cstheme="minorBidi"/>
              <w:noProof/>
              <w:kern w:val="2"/>
            </w:rPr>
          </w:pPr>
          <w:del w:id="1001" w:author="249326630@qq.com" w:date="2018-12-23T21:33:00Z">
            <w:r w:rsidRPr="00C569B0" w:rsidDel="006E0992">
              <w:rPr>
                <w:noProof/>
                <w:rPrChange w:id="1002" w:author="吴苏琪" w:date="2018-01-07T03:47:00Z">
                  <w:rPr>
                    <w:rStyle w:val="aa"/>
                    <w:noProof/>
                  </w:rPr>
                </w:rPrChange>
              </w:rPr>
              <w:delText>2.1.15.16</w:delText>
            </w:r>
            <w:r w:rsidDel="006E0992">
              <w:rPr>
                <w:rFonts w:asciiTheme="minorHAnsi" w:eastAsiaTheme="minorEastAsia" w:hAnsiTheme="minorHAnsi" w:cstheme="minorBidi"/>
                <w:noProof/>
                <w:kern w:val="2"/>
              </w:rPr>
              <w:tab/>
            </w:r>
            <w:r w:rsidRPr="00C569B0" w:rsidDel="006E0992">
              <w:rPr>
                <w:noProof/>
                <w:rPrChange w:id="1003" w:author="吴苏琪" w:date="2018-01-07T03:47:00Z">
                  <w:rPr>
                    <w:rStyle w:val="aa"/>
                    <w:noProof/>
                  </w:rPr>
                </w:rPrChange>
              </w:rPr>
              <w:delText>课程答疑（教师）</w:delText>
            </w:r>
            <w:r w:rsidDel="006E0992">
              <w:rPr>
                <w:noProof/>
                <w:webHidden/>
              </w:rPr>
              <w:tab/>
              <w:delText>41</w:delText>
            </w:r>
          </w:del>
        </w:p>
        <w:p w14:paraId="5BF2E5C7" w14:textId="10A1C5A0" w:rsidR="003248E4" w:rsidDel="006E0992" w:rsidRDefault="003248E4">
          <w:pPr>
            <w:pStyle w:val="41"/>
            <w:tabs>
              <w:tab w:val="left" w:pos="2520"/>
              <w:tab w:val="right" w:leader="dot" w:pos="8296"/>
            </w:tabs>
            <w:rPr>
              <w:del w:id="1004" w:author="249326630@qq.com" w:date="2018-12-23T21:33:00Z"/>
              <w:rFonts w:asciiTheme="minorHAnsi" w:eastAsiaTheme="minorEastAsia" w:hAnsiTheme="minorHAnsi" w:cstheme="minorBidi"/>
              <w:noProof/>
              <w:kern w:val="2"/>
            </w:rPr>
          </w:pPr>
          <w:del w:id="1005" w:author="249326630@qq.com" w:date="2018-12-23T21:33:00Z">
            <w:r w:rsidRPr="00C569B0" w:rsidDel="006E0992">
              <w:rPr>
                <w:noProof/>
                <w:rPrChange w:id="1006" w:author="吴苏琪" w:date="2018-01-07T03:47:00Z">
                  <w:rPr>
                    <w:rStyle w:val="aa"/>
                    <w:noProof/>
                  </w:rPr>
                </w:rPrChange>
              </w:rPr>
              <w:delText>2.1.15.17</w:delText>
            </w:r>
            <w:r w:rsidDel="006E0992">
              <w:rPr>
                <w:rFonts w:asciiTheme="minorHAnsi" w:eastAsiaTheme="minorEastAsia" w:hAnsiTheme="minorHAnsi" w:cstheme="minorBidi"/>
                <w:noProof/>
                <w:kern w:val="2"/>
              </w:rPr>
              <w:tab/>
            </w:r>
            <w:r w:rsidRPr="00C569B0" w:rsidDel="006E0992">
              <w:rPr>
                <w:noProof/>
                <w:rPrChange w:id="1007" w:author="吴苏琪" w:date="2018-01-07T03:47:00Z">
                  <w:rPr>
                    <w:rStyle w:val="aa"/>
                    <w:noProof/>
                  </w:rPr>
                </w:rPrChange>
              </w:rPr>
              <w:delText>新增答疑室</w:delText>
            </w:r>
            <w:r w:rsidDel="006E0992">
              <w:rPr>
                <w:noProof/>
                <w:webHidden/>
              </w:rPr>
              <w:tab/>
              <w:delText>42</w:delText>
            </w:r>
          </w:del>
        </w:p>
        <w:p w14:paraId="1065FA22" w14:textId="2D257763" w:rsidR="003248E4" w:rsidDel="006E0992" w:rsidRDefault="003248E4">
          <w:pPr>
            <w:pStyle w:val="41"/>
            <w:tabs>
              <w:tab w:val="left" w:pos="2520"/>
              <w:tab w:val="right" w:leader="dot" w:pos="8296"/>
            </w:tabs>
            <w:rPr>
              <w:del w:id="1008" w:author="249326630@qq.com" w:date="2018-12-23T21:33:00Z"/>
              <w:rFonts w:asciiTheme="minorHAnsi" w:eastAsiaTheme="minorEastAsia" w:hAnsiTheme="minorHAnsi" w:cstheme="minorBidi"/>
              <w:noProof/>
              <w:kern w:val="2"/>
            </w:rPr>
          </w:pPr>
          <w:del w:id="1009" w:author="249326630@qq.com" w:date="2018-12-23T21:33:00Z">
            <w:r w:rsidRPr="00C569B0" w:rsidDel="006E0992">
              <w:rPr>
                <w:noProof/>
                <w:rPrChange w:id="1010" w:author="吴苏琪" w:date="2018-01-07T03:47:00Z">
                  <w:rPr>
                    <w:rStyle w:val="aa"/>
                    <w:noProof/>
                  </w:rPr>
                </w:rPrChange>
              </w:rPr>
              <w:delText>2.1.15.18</w:delText>
            </w:r>
            <w:r w:rsidDel="006E0992">
              <w:rPr>
                <w:rFonts w:asciiTheme="minorHAnsi" w:eastAsiaTheme="minorEastAsia" w:hAnsiTheme="minorHAnsi" w:cstheme="minorBidi"/>
                <w:noProof/>
                <w:kern w:val="2"/>
              </w:rPr>
              <w:tab/>
            </w:r>
            <w:r w:rsidRPr="00C569B0" w:rsidDel="006E0992">
              <w:rPr>
                <w:noProof/>
                <w:rPrChange w:id="1011" w:author="吴苏琪" w:date="2018-01-07T03:47:00Z">
                  <w:rPr>
                    <w:rStyle w:val="aa"/>
                    <w:noProof/>
                  </w:rPr>
                </w:rPrChange>
              </w:rPr>
              <w:delText>课程论坛（普通注册用户）</w:delText>
            </w:r>
            <w:r w:rsidDel="006E0992">
              <w:rPr>
                <w:noProof/>
                <w:webHidden/>
              </w:rPr>
              <w:tab/>
              <w:delText>43</w:delText>
            </w:r>
          </w:del>
        </w:p>
        <w:p w14:paraId="3339A0FA" w14:textId="0D3308CF" w:rsidR="003248E4" w:rsidDel="006E0992" w:rsidRDefault="003248E4">
          <w:pPr>
            <w:pStyle w:val="41"/>
            <w:tabs>
              <w:tab w:val="left" w:pos="2520"/>
              <w:tab w:val="right" w:leader="dot" w:pos="8296"/>
            </w:tabs>
            <w:rPr>
              <w:del w:id="1012" w:author="249326630@qq.com" w:date="2018-12-23T21:33:00Z"/>
              <w:rFonts w:asciiTheme="minorHAnsi" w:eastAsiaTheme="minorEastAsia" w:hAnsiTheme="minorHAnsi" w:cstheme="minorBidi"/>
              <w:noProof/>
              <w:kern w:val="2"/>
            </w:rPr>
          </w:pPr>
          <w:del w:id="1013" w:author="249326630@qq.com" w:date="2018-12-23T21:33:00Z">
            <w:r w:rsidRPr="00C569B0" w:rsidDel="006E0992">
              <w:rPr>
                <w:noProof/>
                <w:rPrChange w:id="1014" w:author="吴苏琪" w:date="2018-01-07T03:47:00Z">
                  <w:rPr>
                    <w:rStyle w:val="aa"/>
                    <w:noProof/>
                  </w:rPr>
                </w:rPrChange>
              </w:rPr>
              <w:delText>2.1.15.19</w:delText>
            </w:r>
            <w:r w:rsidDel="006E0992">
              <w:rPr>
                <w:rFonts w:asciiTheme="minorHAnsi" w:eastAsiaTheme="minorEastAsia" w:hAnsiTheme="minorHAnsi" w:cstheme="minorBidi"/>
                <w:noProof/>
                <w:kern w:val="2"/>
              </w:rPr>
              <w:tab/>
            </w:r>
            <w:r w:rsidRPr="00C569B0" w:rsidDel="006E0992">
              <w:rPr>
                <w:noProof/>
                <w:rPrChange w:id="1015" w:author="吴苏琪" w:date="2018-01-07T03:47:00Z">
                  <w:rPr>
                    <w:rStyle w:val="aa"/>
                    <w:noProof/>
                  </w:rPr>
                </w:rPrChange>
              </w:rPr>
              <w:delText>课程论坛发帖</w:delText>
            </w:r>
            <w:r w:rsidDel="006E0992">
              <w:rPr>
                <w:noProof/>
                <w:webHidden/>
              </w:rPr>
              <w:tab/>
              <w:delText>44</w:delText>
            </w:r>
          </w:del>
        </w:p>
        <w:p w14:paraId="44E15A41" w14:textId="4B8C5EF4" w:rsidR="003248E4" w:rsidDel="006E0992" w:rsidRDefault="003248E4">
          <w:pPr>
            <w:pStyle w:val="41"/>
            <w:tabs>
              <w:tab w:val="left" w:pos="2520"/>
              <w:tab w:val="right" w:leader="dot" w:pos="8296"/>
            </w:tabs>
            <w:rPr>
              <w:del w:id="1016" w:author="249326630@qq.com" w:date="2018-12-23T21:33:00Z"/>
              <w:rFonts w:asciiTheme="minorHAnsi" w:eastAsiaTheme="minorEastAsia" w:hAnsiTheme="minorHAnsi" w:cstheme="minorBidi"/>
              <w:noProof/>
              <w:kern w:val="2"/>
            </w:rPr>
          </w:pPr>
          <w:del w:id="1017" w:author="249326630@qq.com" w:date="2018-12-23T21:33:00Z">
            <w:r w:rsidRPr="00C569B0" w:rsidDel="006E0992">
              <w:rPr>
                <w:noProof/>
                <w:rPrChange w:id="1018" w:author="吴苏琪" w:date="2018-01-07T03:47:00Z">
                  <w:rPr>
                    <w:rStyle w:val="aa"/>
                    <w:noProof/>
                  </w:rPr>
                </w:rPrChange>
              </w:rPr>
              <w:delText>2.1.15.20</w:delText>
            </w:r>
            <w:r w:rsidDel="006E0992">
              <w:rPr>
                <w:rFonts w:asciiTheme="minorHAnsi" w:eastAsiaTheme="minorEastAsia" w:hAnsiTheme="minorHAnsi" w:cstheme="minorBidi"/>
                <w:noProof/>
                <w:kern w:val="2"/>
              </w:rPr>
              <w:tab/>
            </w:r>
            <w:r w:rsidRPr="00C569B0" w:rsidDel="006E0992">
              <w:rPr>
                <w:noProof/>
                <w:rPrChange w:id="1019" w:author="吴苏琪" w:date="2018-01-07T03:47:00Z">
                  <w:rPr>
                    <w:rStyle w:val="aa"/>
                    <w:noProof/>
                  </w:rPr>
                </w:rPrChange>
              </w:rPr>
              <w:delText>课程论坛具体帖子</w:delText>
            </w:r>
            <w:r w:rsidDel="006E0992">
              <w:rPr>
                <w:noProof/>
                <w:webHidden/>
              </w:rPr>
              <w:tab/>
              <w:delText>45</w:delText>
            </w:r>
          </w:del>
        </w:p>
        <w:p w14:paraId="14505BBD" w14:textId="55377171" w:rsidR="003248E4" w:rsidDel="006E0992" w:rsidRDefault="003248E4">
          <w:pPr>
            <w:pStyle w:val="41"/>
            <w:tabs>
              <w:tab w:val="left" w:pos="2520"/>
              <w:tab w:val="right" w:leader="dot" w:pos="8296"/>
            </w:tabs>
            <w:rPr>
              <w:del w:id="1020" w:author="249326630@qq.com" w:date="2018-12-23T21:33:00Z"/>
              <w:rFonts w:asciiTheme="minorHAnsi" w:eastAsiaTheme="minorEastAsia" w:hAnsiTheme="minorHAnsi" w:cstheme="minorBidi"/>
              <w:noProof/>
              <w:kern w:val="2"/>
            </w:rPr>
          </w:pPr>
          <w:del w:id="1021" w:author="249326630@qq.com" w:date="2018-12-23T21:33:00Z">
            <w:r w:rsidRPr="00C569B0" w:rsidDel="006E0992">
              <w:rPr>
                <w:noProof/>
                <w:rPrChange w:id="1022" w:author="吴苏琪" w:date="2018-01-07T03:47:00Z">
                  <w:rPr>
                    <w:rStyle w:val="aa"/>
                    <w:noProof/>
                  </w:rPr>
                </w:rPrChange>
              </w:rPr>
              <w:delText>2.1.15.21</w:delText>
            </w:r>
            <w:r w:rsidDel="006E0992">
              <w:rPr>
                <w:rFonts w:asciiTheme="minorHAnsi" w:eastAsiaTheme="minorEastAsia" w:hAnsiTheme="minorHAnsi" w:cstheme="minorBidi"/>
                <w:noProof/>
                <w:kern w:val="2"/>
              </w:rPr>
              <w:tab/>
            </w:r>
            <w:r w:rsidRPr="00C569B0" w:rsidDel="006E0992">
              <w:rPr>
                <w:noProof/>
                <w:rPrChange w:id="1023" w:author="吴苏琪" w:date="2018-01-07T03:47:00Z">
                  <w:rPr>
                    <w:rStyle w:val="aa"/>
                    <w:noProof/>
                  </w:rPr>
                </w:rPrChange>
              </w:rPr>
              <w:delText>课程论坛（教师）</w:delText>
            </w:r>
            <w:r w:rsidDel="006E0992">
              <w:rPr>
                <w:noProof/>
                <w:webHidden/>
              </w:rPr>
              <w:tab/>
              <w:delText>45</w:delText>
            </w:r>
          </w:del>
        </w:p>
        <w:p w14:paraId="69DC1941" w14:textId="52C62A54" w:rsidR="003248E4" w:rsidDel="006E0992" w:rsidRDefault="003248E4">
          <w:pPr>
            <w:pStyle w:val="41"/>
            <w:tabs>
              <w:tab w:val="left" w:pos="2520"/>
              <w:tab w:val="right" w:leader="dot" w:pos="8296"/>
            </w:tabs>
            <w:rPr>
              <w:del w:id="1024" w:author="249326630@qq.com" w:date="2018-12-23T21:33:00Z"/>
              <w:rFonts w:asciiTheme="minorHAnsi" w:eastAsiaTheme="minorEastAsia" w:hAnsiTheme="minorHAnsi" w:cstheme="minorBidi"/>
              <w:noProof/>
              <w:kern w:val="2"/>
            </w:rPr>
          </w:pPr>
          <w:del w:id="1025" w:author="249326630@qq.com" w:date="2018-12-23T21:33:00Z">
            <w:r w:rsidRPr="00C569B0" w:rsidDel="006E0992">
              <w:rPr>
                <w:noProof/>
                <w:rPrChange w:id="1026" w:author="吴苏琪" w:date="2018-01-07T03:47:00Z">
                  <w:rPr>
                    <w:rStyle w:val="aa"/>
                    <w:noProof/>
                  </w:rPr>
                </w:rPrChange>
              </w:rPr>
              <w:delText>2.1.15.22</w:delText>
            </w:r>
            <w:r w:rsidDel="006E0992">
              <w:rPr>
                <w:rFonts w:asciiTheme="minorHAnsi" w:eastAsiaTheme="minorEastAsia" w:hAnsiTheme="minorHAnsi" w:cstheme="minorBidi"/>
                <w:noProof/>
                <w:kern w:val="2"/>
              </w:rPr>
              <w:tab/>
            </w:r>
            <w:r w:rsidRPr="00C569B0" w:rsidDel="006E0992">
              <w:rPr>
                <w:noProof/>
                <w:rPrChange w:id="1027" w:author="吴苏琪" w:date="2018-01-07T03:47:00Z">
                  <w:rPr>
                    <w:rStyle w:val="aa"/>
                    <w:noProof/>
                  </w:rPr>
                </w:rPrChange>
              </w:rPr>
              <w:delText>课程链接（普通注册用户）</w:delText>
            </w:r>
            <w:r w:rsidDel="006E0992">
              <w:rPr>
                <w:noProof/>
                <w:webHidden/>
              </w:rPr>
              <w:tab/>
              <w:delText>45</w:delText>
            </w:r>
          </w:del>
        </w:p>
        <w:p w14:paraId="3BC1CA46" w14:textId="14F021C1" w:rsidR="003248E4" w:rsidDel="006E0992" w:rsidRDefault="003248E4">
          <w:pPr>
            <w:pStyle w:val="41"/>
            <w:tabs>
              <w:tab w:val="left" w:pos="2520"/>
              <w:tab w:val="right" w:leader="dot" w:pos="8296"/>
            </w:tabs>
            <w:rPr>
              <w:del w:id="1028" w:author="249326630@qq.com" w:date="2018-12-23T21:33:00Z"/>
              <w:rFonts w:asciiTheme="minorHAnsi" w:eastAsiaTheme="minorEastAsia" w:hAnsiTheme="minorHAnsi" w:cstheme="minorBidi"/>
              <w:noProof/>
              <w:kern w:val="2"/>
            </w:rPr>
          </w:pPr>
          <w:del w:id="1029" w:author="249326630@qq.com" w:date="2018-12-23T21:33:00Z">
            <w:r w:rsidRPr="00C569B0" w:rsidDel="006E0992">
              <w:rPr>
                <w:noProof/>
                <w:rPrChange w:id="1030" w:author="吴苏琪" w:date="2018-01-07T03:47:00Z">
                  <w:rPr>
                    <w:rStyle w:val="aa"/>
                    <w:noProof/>
                  </w:rPr>
                </w:rPrChange>
              </w:rPr>
              <w:delText>2.1.15.23</w:delText>
            </w:r>
            <w:r w:rsidDel="006E0992">
              <w:rPr>
                <w:rFonts w:asciiTheme="minorHAnsi" w:eastAsiaTheme="minorEastAsia" w:hAnsiTheme="minorHAnsi" w:cstheme="minorBidi"/>
                <w:noProof/>
                <w:kern w:val="2"/>
              </w:rPr>
              <w:tab/>
            </w:r>
            <w:r w:rsidRPr="00C569B0" w:rsidDel="006E0992">
              <w:rPr>
                <w:noProof/>
                <w:rPrChange w:id="1031" w:author="吴苏琪" w:date="2018-01-07T03:47:00Z">
                  <w:rPr>
                    <w:rStyle w:val="aa"/>
                    <w:noProof/>
                  </w:rPr>
                </w:rPrChange>
              </w:rPr>
              <w:delText>课程链接（教师）</w:delText>
            </w:r>
            <w:r w:rsidDel="006E0992">
              <w:rPr>
                <w:noProof/>
                <w:webHidden/>
              </w:rPr>
              <w:tab/>
              <w:delText>45</w:delText>
            </w:r>
          </w:del>
        </w:p>
        <w:p w14:paraId="1479BC58" w14:textId="29B2745A" w:rsidR="003248E4" w:rsidDel="006E0992" w:rsidRDefault="003248E4">
          <w:pPr>
            <w:pStyle w:val="41"/>
            <w:tabs>
              <w:tab w:val="left" w:pos="2520"/>
              <w:tab w:val="right" w:leader="dot" w:pos="8296"/>
            </w:tabs>
            <w:rPr>
              <w:del w:id="1032" w:author="249326630@qq.com" w:date="2018-12-23T21:33:00Z"/>
              <w:rFonts w:asciiTheme="minorHAnsi" w:eastAsiaTheme="minorEastAsia" w:hAnsiTheme="minorHAnsi" w:cstheme="minorBidi"/>
              <w:noProof/>
              <w:kern w:val="2"/>
            </w:rPr>
          </w:pPr>
          <w:del w:id="1033" w:author="249326630@qq.com" w:date="2018-12-23T21:33:00Z">
            <w:r w:rsidRPr="00C569B0" w:rsidDel="006E0992">
              <w:rPr>
                <w:noProof/>
                <w:rPrChange w:id="1034" w:author="吴苏琪" w:date="2018-01-07T03:47:00Z">
                  <w:rPr>
                    <w:rStyle w:val="aa"/>
                    <w:noProof/>
                  </w:rPr>
                </w:rPrChange>
              </w:rPr>
              <w:delText>2.1.15.24</w:delText>
            </w:r>
            <w:r w:rsidDel="006E0992">
              <w:rPr>
                <w:rFonts w:asciiTheme="minorHAnsi" w:eastAsiaTheme="minorEastAsia" w:hAnsiTheme="minorHAnsi" w:cstheme="minorBidi"/>
                <w:noProof/>
                <w:kern w:val="2"/>
              </w:rPr>
              <w:tab/>
            </w:r>
            <w:r w:rsidRPr="00C569B0" w:rsidDel="006E0992">
              <w:rPr>
                <w:noProof/>
                <w:rPrChange w:id="1035" w:author="吴苏琪" w:date="2018-01-07T03:47:00Z">
                  <w:rPr>
                    <w:rStyle w:val="aa"/>
                    <w:noProof/>
                  </w:rPr>
                </w:rPrChange>
              </w:rPr>
              <w:delText>编辑课程链接</w:delText>
            </w:r>
            <w:r w:rsidDel="006E0992">
              <w:rPr>
                <w:noProof/>
                <w:webHidden/>
              </w:rPr>
              <w:tab/>
              <w:delText>46</w:delText>
            </w:r>
          </w:del>
        </w:p>
        <w:p w14:paraId="1D3B3870" w14:textId="0E6183AD" w:rsidR="003248E4" w:rsidDel="006E0992" w:rsidRDefault="003248E4">
          <w:pPr>
            <w:pStyle w:val="41"/>
            <w:tabs>
              <w:tab w:val="left" w:pos="2520"/>
              <w:tab w:val="right" w:leader="dot" w:pos="8296"/>
            </w:tabs>
            <w:rPr>
              <w:del w:id="1036" w:author="249326630@qq.com" w:date="2018-12-23T21:33:00Z"/>
              <w:rFonts w:asciiTheme="minorHAnsi" w:eastAsiaTheme="minorEastAsia" w:hAnsiTheme="minorHAnsi" w:cstheme="minorBidi"/>
              <w:noProof/>
              <w:kern w:val="2"/>
            </w:rPr>
          </w:pPr>
          <w:del w:id="1037" w:author="249326630@qq.com" w:date="2018-12-23T21:33:00Z">
            <w:r w:rsidRPr="00C569B0" w:rsidDel="006E0992">
              <w:rPr>
                <w:noProof/>
                <w:rPrChange w:id="1038" w:author="吴苏琪" w:date="2018-01-07T03:47:00Z">
                  <w:rPr>
                    <w:rStyle w:val="aa"/>
                    <w:noProof/>
                  </w:rPr>
                </w:rPrChange>
              </w:rPr>
              <w:delText>2.1.15.25</w:delText>
            </w:r>
            <w:r w:rsidDel="006E0992">
              <w:rPr>
                <w:rFonts w:asciiTheme="minorHAnsi" w:eastAsiaTheme="minorEastAsia" w:hAnsiTheme="minorHAnsi" w:cstheme="minorBidi"/>
                <w:noProof/>
                <w:kern w:val="2"/>
              </w:rPr>
              <w:tab/>
            </w:r>
            <w:r w:rsidRPr="00C569B0" w:rsidDel="006E0992">
              <w:rPr>
                <w:noProof/>
                <w:rPrChange w:id="1039" w:author="吴苏琪" w:date="2018-01-07T03:47:00Z">
                  <w:rPr>
                    <w:rStyle w:val="aa"/>
                    <w:noProof/>
                  </w:rPr>
                </w:rPrChange>
              </w:rPr>
              <w:delText>新增课程链接</w:delText>
            </w:r>
            <w:r w:rsidDel="006E0992">
              <w:rPr>
                <w:noProof/>
                <w:webHidden/>
              </w:rPr>
              <w:tab/>
              <w:delText>47</w:delText>
            </w:r>
          </w:del>
        </w:p>
        <w:p w14:paraId="03F0EA92" w14:textId="1D7D6F7F" w:rsidR="003248E4" w:rsidDel="006E0992" w:rsidRDefault="003248E4">
          <w:pPr>
            <w:pStyle w:val="41"/>
            <w:tabs>
              <w:tab w:val="left" w:pos="2520"/>
              <w:tab w:val="right" w:leader="dot" w:pos="8296"/>
            </w:tabs>
            <w:rPr>
              <w:del w:id="1040" w:author="249326630@qq.com" w:date="2018-12-23T21:33:00Z"/>
              <w:rFonts w:asciiTheme="minorHAnsi" w:eastAsiaTheme="minorEastAsia" w:hAnsiTheme="minorHAnsi" w:cstheme="minorBidi"/>
              <w:noProof/>
              <w:kern w:val="2"/>
            </w:rPr>
          </w:pPr>
          <w:del w:id="1041" w:author="249326630@qq.com" w:date="2018-12-23T21:33:00Z">
            <w:r w:rsidRPr="00C569B0" w:rsidDel="006E0992">
              <w:rPr>
                <w:noProof/>
                <w:rPrChange w:id="1042" w:author="吴苏琪" w:date="2018-01-07T03:47:00Z">
                  <w:rPr>
                    <w:rStyle w:val="aa"/>
                    <w:noProof/>
                  </w:rPr>
                </w:rPrChange>
              </w:rPr>
              <w:delText>2.1.15.26</w:delText>
            </w:r>
            <w:r w:rsidDel="006E0992">
              <w:rPr>
                <w:rFonts w:asciiTheme="minorHAnsi" w:eastAsiaTheme="minorEastAsia" w:hAnsiTheme="minorHAnsi" w:cstheme="minorBidi"/>
                <w:noProof/>
                <w:kern w:val="2"/>
              </w:rPr>
              <w:tab/>
            </w:r>
            <w:r w:rsidRPr="00C569B0" w:rsidDel="006E0992">
              <w:rPr>
                <w:noProof/>
                <w:rPrChange w:id="1043" w:author="吴苏琪" w:date="2018-01-07T03:47:00Z">
                  <w:rPr>
                    <w:rStyle w:val="aa"/>
                    <w:noProof/>
                  </w:rPr>
                </w:rPrChange>
              </w:rPr>
              <w:delText>课程搜索（普通注册用户）</w:delText>
            </w:r>
            <w:r w:rsidDel="006E0992">
              <w:rPr>
                <w:noProof/>
                <w:webHidden/>
              </w:rPr>
              <w:tab/>
              <w:delText>48</w:delText>
            </w:r>
          </w:del>
        </w:p>
        <w:p w14:paraId="4C639A43" w14:textId="5B5FF4CC" w:rsidR="003248E4" w:rsidDel="006E0992" w:rsidRDefault="003248E4">
          <w:pPr>
            <w:pStyle w:val="31"/>
            <w:tabs>
              <w:tab w:val="left" w:pos="2100"/>
              <w:tab w:val="right" w:leader="dot" w:pos="8296"/>
            </w:tabs>
            <w:rPr>
              <w:del w:id="1044" w:author="249326630@qq.com" w:date="2018-12-23T21:33:00Z"/>
              <w:rFonts w:asciiTheme="minorHAnsi" w:eastAsiaTheme="minorEastAsia" w:hAnsiTheme="minorHAnsi" w:cstheme="minorBidi"/>
              <w:noProof/>
              <w:kern w:val="2"/>
            </w:rPr>
          </w:pPr>
          <w:del w:id="1045" w:author="249326630@qq.com" w:date="2018-12-23T21:33:00Z">
            <w:r w:rsidRPr="00C569B0" w:rsidDel="006E0992">
              <w:rPr>
                <w:noProof/>
                <w:rPrChange w:id="1046" w:author="吴苏琪" w:date="2018-01-07T03:47:00Z">
                  <w:rPr>
                    <w:rStyle w:val="aa"/>
                    <w:noProof/>
                  </w:rPr>
                </w:rPrChange>
              </w:rPr>
              <w:delText>2.1.16</w:delText>
            </w:r>
            <w:r w:rsidDel="006E0992">
              <w:rPr>
                <w:rFonts w:asciiTheme="minorHAnsi" w:eastAsiaTheme="minorEastAsia" w:hAnsiTheme="minorHAnsi" w:cstheme="minorBidi"/>
                <w:noProof/>
                <w:kern w:val="2"/>
              </w:rPr>
              <w:tab/>
            </w:r>
            <w:r w:rsidRPr="00C569B0" w:rsidDel="006E0992">
              <w:rPr>
                <w:noProof/>
                <w:rPrChange w:id="1047" w:author="吴苏琪" w:date="2018-01-07T03:47:00Z">
                  <w:rPr>
                    <w:rStyle w:val="aa"/>
                    <w:noProof/>
                  </w:rPr>
                </w:rPrChange>
              </w:rPr>
              <w:delText>管理员登录</w:delText>
            </w:r>
            <w:r w:rsidDel="006E0992">
              <w:rPr>
                <w:noProof/>
                <w:webHidden/>
              </w:rPr>
              <w:tab/>
              <w:delText>49</w:delText>
            </w:r>
          </w:del>
        </w:p>
        <w:p w14:paraId="2421D129" w14:textId="6367C71B" w:rsidR="003248E4" w:rsidDel="006E0992" w:rsidRDefault="003248E4">
          <w:pPr>
            <w:pStyle w:val="31"/>
            <w:tabs>
              <w:tab w:val="left" w:pos="2100"/>
              <w:tab w:val="right" w:leader="dot" w:pos="8296"/>
            </w:tabs>
            <w:rPr>
              <w:del w:id="1048" w:author="249326630@qq.com" w:date="2018-12-23T21:33:00Z"/>
              <w:rFonts w:asciiTheme="minorHAnsi" w:eastAsiaTheme="minorEastAsia" w:hAnsiTheme="minorHAnsi" w:cstheme="minorBidi"/>
              <w:noProof/>
              <w:kern w:val="2"/>
            </w:rPr>
          </w:pPr>
          <w:del w:id="1049" w:author="249326630@qq.com" w:date="2018-12-23T21:33:00Z">
            <w:r w:rsidRPr="00C569B0" w:rsidDel="006E0992">
              <w:rPr>
                <w:noProof/>
                <w:rPrChange w:id="1050" w:author="吴苏琪" w:date="2018-01-07T03:47:00Z">
                  <w:rPr>
                    <w:rStyle w:val="aa"/>
                    <w:noProof/>
                  </w:rPr>
                </w:rPrChange>
              </w:rPr>
              <w:delText>2.1.17</w:delText>
            </w:r>
            <w:r w:rsidDel="006E0992">
              <w:rPr>
                <w:rFonts w:asciiTheme="minorHAnsi" w:eastAsiaTheme="minorEastAsia" w:hAnsiTheme="minorHAnsi" w:cstheme="minorBidi"/>
                <w:noProof/>
                <w:kern w:val="2"/>
              </w:rPr>
              <w:tab/>
            </w:r>
            <w:r w:rsidRPr="00C569B0" w:rsidDel="006E0992">
              <w:rPr>
                <w:noProof/>
                <w:rPrChange w:id="1051" w:author="吴苏琪" w:date="2018-01-07T03:47:00Z">
                  <w:rPr>
                    <w:rStyle w:val="aa"/>
                    <w:noProof/>
                  </w:rPr>
                </w:rPrChange>
              </w:rPr>
              <w:delText>管理员后台首页</w:delText>
            </w:r>
            <w:r w:rsidDel="006E0992">
              <w:rPr>
                <w:noProof/>
                <w:webHidden/>
              </w:rPr>
              <w:tab/>
              <w:delText>50</w:delText>
            </w:r>
          </w:del>
        </w:p>
        <w:p w14:paraId="4061DD0C" w14:textId="731762F3" w:rsidR="003248E4" w:rsidDel="006E0992" w:rsidRDefault="003248E4">
          <w:pPr>
            <w:pStyle w:val="31"/>
            <w:tabs>
              <w:tab w:val="left" w:pos="2100"/>
              <w:tab w:val="right" w:leader="dot" w:pos="8296"/>
            </w:tabs>
            <w:rPr>
              <w:del w:id="1052" w:author="249326630@qq.com" w:date="2018-12-23T21:33:00Z"/>
              <w:rFonts w:asciiTheme="minorHAnsi" w:eastAsiaTheme="minorEastAsia" w:hAnsiTheme="minorHAnsi" w:cstheme="minorBidi"/>
              <w:noProof/>
              <w:kern w:val="2"/>
            </w:rPr>
          </w:pPr>
          <w:del w:id="1053" w:author="249326630@qq.com" w:date="2018-12-23T21:33:00Z">
            <w:r w:rsidRPr="00C569B0" w:rsidDel="006E0992">
              <w:rPr>
                <w:noProof/>
                <w:rPrChange w:id="1054" w:author="吴苏琪" w:date="2018-01-07T03:47:00Z">
                  <w:rPr>
                    <w:rStyle w:val="aa"/>
                    <w:noProof/>
                  </w:rPr>
                </w:rPrChange>
              </w:rPr>
              <w:delText>2.1.18</w:delText>
            </w:r>
            <w:r w:rsidDel="006E0992">
              <w:rPr>
                <w:rFonts w:asciiTheme="minorHAnsi" w:eastAsiaTheme="minorEastAsia" w:hAnsiTheme="minorHAnsi" w:cstheme="minorBidi"/>
                <w:noProof/>
                <w:kern w:val="2"/>
              </w:rPr>
              <w:tab/>
            </w:r>
            <w:r w:rsidRPr="00C569B0" w:rsidDel="006E0992">
              <w:rPr>
                <w:noProof/>
                <w:rPrChange w:id="1055" w:author="吴苏琪" w:date="2018-01-07T03:47:00Z">
                  <w:rPr>
                    <w:rStyle w:val="aa"/>
                    <w:noProof/>
                  </w:rPr>
                </w:rPrChange>
              </w:rPr>
              <w:delText>管理员后台网站抬头</w:delText>
            </w:r>
            <w:r w:rsidDel="006E0992">
              <w:rPr>
                <w:noProof/>
                <w:webHidden/>
              </w:rPr>
              <w:tab/>
              <w:delText>51</w:delText>
            </w:r>
          </w:del>
        </w:p>
        <w:p w14:paraId="0569F652" w14:textId="7237130A" w:rsidR="003248E4" w:rsidDel="006E0992" w:rsidRDefault="003248E4">
          <w:pPr>
            <w:pStyle w:val="41"/>
            <w:tabs>
              <w:tab w:val="left" w:pos="2520"/>
              <w:tab w:val="right" w:leader="dot" w:pos="8296"/>
            </w:tabs>
            <w:rPr>
              <w:del w:id="1056" w:author="249326630@qq.com" w:date="2018-12-23T21:33:00Z"/>
              <w:rFonts w:asciiTheme="minorHAnsi" w:eastAsiaTheme="minorEastAsia" w:hAnsiTheme="minorHAnsi" w:cstheme="minorBidi"/>
              <w:noProof/>
              <w:kern w:val="2"/>
            </w:rPr>
          </w:pPr>
          <w:del w:id="1057" w:author="249326630@qq.com" w:date="2018-12-23T21:33:00Z">
            <w:r w:rsidRPr="00C569B0" w:rsidDel="006E0992">
              <w:rPr>
                <w:noProof/>
                <w:rPrChange w:id="1058" w:author="吴苏琪" w:date="2018-01-07T03:47:00Z">
                  <w:rPr>
                    <w:rStyle w:val="aa"/>
                    <w:noProof/>
                  </w:rPr>
                </w:rPrChange>
              </w:rPr>
              <w:delText>2.1.18.1</w:delText>
            </w:r>
            <w:r w:rsidDel="006E0992">
              <w:rPr>
                <w:rFonts w:asciiTheme="minorHAnsi" w:eastAsiaTheme="minorEastAsia" w:hAnsiTheme="minorHAnsi" w:cstheme="minorBidi"/>
                <w:noProof/>
                <w:kern w:val="2"/>
              </w:rPr>
              <w:tab/>
            </w:r>
            <w:r w:rsidRPr="00C569B0" w:rsidDel="006E0992">
              <w:rPr>
                <w:noProof/>
                <w:rPrChange w:id="1059" w:author="吴苏琪" w:date="2018-01-07T03:47:00Z">
                  <w:rPr>
                    <w:rStyle w:val="aa"/>
                    <w:noProof/>
                  </w:rPr>
                </w:rPrChange>
              </w:rPr>
              <w:delText>退出登录确认框</w:delText>
            </w:r>
            <w:r w:rsidDel="006E0992">
              <w:rPr>
                <w:noProof/>
                <w:webHidden/>
              </w:rPr>
              <w:tab/>
              <w:delText>52</w:delText>
            </w:r>
          </w:del>
        </w:p>
        <w:p w14:paraId="4D1B5CEA" w14:textId="47E97073" w:rsidR="003248E4" w:rsidDel="006E0992" w:rsidRDefault="003248E4">
          <w:pPr>
            <w:pStyle w:val="31"/>
            <w:tabs>
              <w:tab w:val="left" w:pos="2100"/>
              <w:tab w:val="right" w:leader="dot" w:pos="8296"/>
            </w:tabs>
            <w:rPr>
              <w:del w:id="1060" w:author="249326630@qq.com" w:date="2018-12-23T21:33:00Z"/>
              <w:rFonts w:asciiTheme="minorHAnsi" w:eastAsiaTheme="minorEastAsia" w:hAnsiTheme="minorHAnsi" w:cstheme="minorBidi"/>
              <w:noProof/>
              <w:kern w:val="2"/>
            </w:rPr>
          </w:pPr>
          <w:del w:id="1061" w:author="249326630@qq.com" w:date="2018-12-23T21:33:00Z">
            <w:r w:rsidRPr="00C569B0" w:rsidDel="006E0992">
              <w:rPr>
                <w:noProof/>
                <w:rPrChange w:id="1062" w:author="吴苏琪" w:date="2018-01-07T03:47:00Z">
                  <w:rPr>
                    <w:rStyle w:val="aa"/>
                    <w:noProof/>
                  </w:rPr>
                </w:rPrChange>
              </w:rPr>
              <w:delText>2.1.19</w:delText>
            </w:r>
            <w:r w:rsidDel="006E0992">
              <w:rPr>
                <w:rFonts w:asciiTheme="minorHAnsi" w:eastAsiaTheme="minorEastAsia" w:hAnsiTheme="minorHAnsi" w:cstheme="minorBidi"/>
                <w:noProof/>
                <w:kern w:val="2"/>
              </w:rPr>
              <w:tab/>
            </w:r>
            <w:r w:rsidRPr="00C569B0" w:rsidDel="006E0992">
              <w:rPr>
                <w:noProof/>
                <w:rPrChange w:id="1063" w:author="吴苏琪" w:date="2018-01-07T03:47:00Z">
                  <w:rPr>
                    <w:rStyle w:val="aa"/>
                    <w:noProof/>
                  </w:rPr>
                </w:rPrChange>
              </w:rPr>
              <w:delText>导航菜单栏</w:delText>
            </w:r>
            <w:r w:rsidDel="006E0992">
              <w:rPr>
                <w:noProof/>
                <w:webHidden/>
              </w:rPr>
              <w:tab/>
              <w:delText>52</w:delText>
            </w:r>
          </w:del>
        </w:p>
        <w:p w14:paraId="2DC84E88" w14:textId="0D734578" w:rsidR="003248E4" w:rsidDel="006E0992" w:rsidRDefault="003248E4">
          <w:pPr>
            <w:pStyle w:val="31"/>
            <w:tabs>
              <w:tab w:val="left" w:pos="2100"/>
              <w:tab w:val="right" w:leader="dot" w:pos="8296"/>
            </w:tabs>
            <w:rPr>
              <w:del w:id="1064" w:author="249326630@qq.com" w:date="2018-12-23T21:33:00Z"/>
              <w:rFonts w:asciiTheme="minorHAnsi" w:eastAsiaTheme="minorEastAsia" w:hAnsiTheme="minorHAnsi" w:cstheme="minorBidi"/>
              <w:noProof/>
              <w:kern w:val="2"/>
            </w:rPr>
          </w:pPr>
          <w:del w:id="1065" w:author="249326630@qq.com" w:date="2018-12-23T21:33:00Z">
            <w:r w:rsidRPr="00C569B0" w:rsidDel="006E0992">
              <w:rPr>
                <w:noProof/>
                <w:rPrChange w:id="1066" w:author="吴苏琪" w:date="2018-01-07T03:47:00Z">
                  <w:rPr>
                    <w:rStyle w:val="aa"/>
                    <w:noProof/>
                  </w:rPr>
                </w:rPrChange>
              </w:rPr>
              <w:delText>2.1.20</w:delText>
            </w:r>
            <w:r w:rsidDel="006E0992">
              <w:rPr>
                <w:rFonts w:asciiTheme="minorHAnsi" w:eastAsiaTheme="minorEastAsia" w:hAnsiTheme="minorHAnsi" w:cstheme="minorBidi"/>
                <w:noProof/>
                <w:kern w:val="2"/>
              </w:rPr>
              <w:tab/>
            </w:r>
            <w:r w:rsidRPr="00C569B0" w:rsidDel="006E0992">
              <w:rPr>
                <w:noProof/>
                <w:rPrChange w:id="1067" w:author="吴苏琪" w:date="2018-01-07T03:47:00Z">
                  <w:rPr>
                    <w:rStyle w:val="aa"/>
                    <w:noProof/>
                  </w:rPr>
                </w:rPrChange>
              </w:rPr>
              <w:delText>用户基础管理</w:delText>
            </w:r>
            <w:r w:rsidDel="006E0992">
              <w:rPr>
                <w:noProof/>
                <w:webHidden/>
              </w:rPr>
              <w:tab/>
              <w:delText>53</w:delText>
            </w:r>
          </w:del>
        </w:p>
        <w:p w14:paraId="787982DB" w14:textId="1E059B3D" w:rsidR="003248E4" w:rsidDel="006E0992" w:rsidRDefault="003248E4">
          <w:pPr>
            <w:pStyle w:val="41"/>
            <w:tabs>
              <w:tab w:val="left" w:pos="2520"/>
              <w:tab w:val="right" w:leader="dot" w:pos="8296"/>
            </w:tabs>
            <w:rPr>
              <w:del w:id="1068" w:author="249326630@qq.com" w:date="2018-12-23T21:33:00Z"/>
              <w:rFonts w:asciiTheme="minorHAnsi" w:eastAsiaTheme="minorEastAsia" w:hAnsiTheme="minorHAnsi" w:cstheme="minorBidi"/>
              <w:noProof/>
              <w:kern w:val="2"/>
            </w:rPr>
          </w:pPr>
          <w:del w:id="1069" w:author="249326630@qq.com" w:date="2018-12-23T21:33:00Z">
            <w:r w:rsidRPr="00C569B0" w:rsidDel="006E0992">
              <w:rPr>
                <w:noProof/>
                <w:rPrChange w:id="1070" w:author="吴苏琪" w:date="2018-01-07T03:47:00Z">
                  <w:rPr>
                    <w:rStyle w:val="aa"/>
                    <w:noProof/>
                  </w:rPr>
                </w:rPrChange>
              </w:rPr>
              <w:delText>2.1.20.1</w:delText>
            </w:r>
            <w:r w:rsidDel="006E0992">
              <w:rPr>
                <w:rFonts w:asciiTheme="minorHAnsi" w:eastAsiaTheme="minorEastAsia" w:hAnsiTheme="minorHAnsi" w:cstheme="minorBidi"/>
                <w:noProof/>
                <w:kern w:val="2"/>
              </w:rPr>
              <w:tab/>
            </w:r>
            <w:r w:rsidRPr="00C569B0" w:rsidDel="006E0992">
              <w:rPr>
                <w:noProof/>
                <w:rPrChange w:id="1071" w:author="吴苏琪" w:date="2018-01-07T03:47:00Z">
                  <w:rPr>
                    <w:rStyle w:val="aa"/>
                    <w:noProof/>
                  </w:rPr>
                </w:rPrChange>
              </w:rPr>
              <w:delText>用户复选拉黑确认</w:delText>
            </w:r>
            <w:r w:rsidDel="006E0992">
              <w:rPr>
                <w:noProof/>
                <w:webHidden/>
              </w:rPr>
              <w:tab/>
              <w:delText>55</w:delText>
            </w:r>
          </w:del>
        </w:p>
        <w:p w14:paraId="689E0863" w14:textId="33C14325" w:rsidR="003248E4" w:rsidDel="006E0992" w:rsidRDefault="003248E4">
          <w:pPr>
            <w:pStyle w:val="41"/>
            <w:tabs>
              <w:tab w:val="left" w:pos="2520"/>
              <w:tab w:val="right" w:leader="dot" w:pos="8296"/>
            </w:tabs>
            <w:rPr>
              <w:del w:id="1072" w:author="249326630@qq.com" w:date="2018-12-23T21:33:00Z"/>
              <w:rFonts w:asciiTheme="minorHAnsi" w:eastAsiaTheme="minorEastAsia" w:hAnsiTheme="minorHAnsi" w:cstheme="minorBidi"/>
              <w:noProof/>
              <w:kern w:val="2"/>
            </w:rPr>
          </w:pPr>
          <w:del w:id="1073" w:author="249326630@qq.com" w:date="2018-12-23T21:33:00Z">
            <w:r w:rsidRPr="00C569B0" w:rsidDel="006E0992">
              <w:rPr>
                <w:noProof/>
                <w:rPrChange w:id="1074" w:author="吴苏琪" w:date="2018-01-07T03:47:00Z">
                  <w:rPr>
                    <w:rStyle w:val="aa"/>
                    <w:noProof/>
                  </w:rPr>
                </w:rPrChange>
              </w:rPr>
              <w:delText>2.1.20.2</w:delText>
            </w:r>
            <w:r w:rsidDel="006E0992">
              <w:rPr>
                <w:rFonts w:asciiTheme="minorHAnsi" w:eastAsiaTheme="minorEastAsia" w:hAnsiTheme="minorHAnsi" w:cstheme="minorBidi"/>
                <w:noProof/>
                <w:kern w:val="2"/>
              </w:rPr>
              <w:tab/>
            </w:r>
            <w:r w:rsidRPr="00C569B0" w:rsidDel="006E0992">
              <w:rPr>
                <w:noProof/>
                <w:rPrChange w:id="1075" w:author="吴苏琪" w:date="2018-01-07T03:47:00Z">
                  <w:rPr>
                    <w:rStyle w:val="aa"/>
                    <w:noProof/>
                  </w:rPr>
                </w:rPrChange>
              </w:rPr>
              <w:delText>用户复选删除</w:delText>
            </w:r>
            <w:r w:rsidDel="006E0992">
              <w:rPr>
                <w:noProof/>
                <w:webHidden/>
              </w:rPr>
              <w:tab/>
              <w:delText>55</w:delText>
            </w:r>
          </w:del>
        </w:p>
        <w:p w14:paraId="11B4AF7C" w14:textId="14FE0005" w:rsidR="003248E4" w:rsidDel="006E0992" w:rsidRDefault="003248E4">
          <w:pPr>
            <w:pStyle w:val="31"/>
            <w:tabs>
              <w:tab w:val="left" w:pos="2100"/>
              <w:tab w:val="right" w:leader="dot" w:pos="8296"/>
            </w:tabs>
            <w:rPr>
              <w:del w:id="1076" w:author="249326630@qq.com" w:date="2018-12-23T21:33:00Z"/>
              <w:rFonts w:asciiTheme="minorHAnsi" w:eastAsiaTheme="minorEastAsia" w:hAnsiTheme="minorHAnsi" w:cstheme="minorBidi"/>
              <w:noProof/>
              <w:kern w:val="2"/>
            </w:rPr>
          </w:pPr>
          <w:del w:id="1077" w:author="249326630@qq.com" w:date="2018-12-23T21:33:00Z">
            <w:r w:rsidRPr="00C569B0" w:rsidDel="006E0992">
              <w:rPr>
                <w:noProof/>
                <w:rPrChange w:id="1078" w:author="吴苏琪" w:date="2018-01-07T03:47:00Z">
                  <w:rPr>
                    <w:rStyle w:val="aa"/>
                    <w:noProof/>
                  </w:rPr>
                </w:rPrChange>
              </w:rPr>
              <w:delText>2.1.21</w:delText>
            </w:r>
            <w:r w:rsidDel="006E0992">
              <w:rPr>
                <w:rFonts w:asciiTheme="minorHAnsi" w:eastAsiaTheme="minorEastAsia" w:hAnsiTheme="minorHAnsi" w:cstheme="minorBidi"/>
                <w:noProof/>
                <w:kern w:val="2"/>
              </w:rPr>
              <w:tab/>
            </w:r>
            <w:r w:rsidRPr="00C569B0" w:rsidDel="006E0992">
              <w:rPr>
                <w:noProof/>
                <w:rPrChange w:id="1079" w:author="吴苏琪" w:date="2018-01-07T03:47:00Z">
                  <w:rPr>
                    <w:rStyle w:val="aa"/>
                    <w:noProof/>
                  </w:rPr>
                </w:rPrChange>
              </w:rPr>
              <w:delText>用户审核管理</w:delText>
            </w:r>
            <w:r w:rsidDel="006E0992">
              <w:rPr>
                <w:noProof/>
                <w:webHidden/>
              </w:rPr>
              <w:tab/>
              <w:delText>56</w:delText>
            </w:r>
          </w:del>
        </w:p>
        <w:p w14:paraId="5BBCE2A4" w14:textId="308BBF13" w:rsidR="003248E4" w:rsidDel="006E0992" w:rsidRDefault="003248E4">
          <w:pPr>
            <w:pStyle w:val="41"/>
            <w:tabs>
              <w:tab w:val="left" w:pos="2520"/>
              <w:tab w:val="right" w:leader="dot" w:pos="8296"/>
            </w:tabs>
            <w:rPr>
              <w:del w:id="1080" w:author="249326630@qq.com" w:date="2018-12-23T21:33:00Z"/>
              <w:rFonts w:asciiTheme="minorHAnsi" w:eastAsiaTheme="minorEastAsia" w:hAnsiTheme="minorHAnsi" w:cstheme="minorBidi"/>
              <w:noProof/>
              <w:kern w:val="2"/>
            </w:rPr>
          </w:pPr>
          <w:del w:id="1081" w:author="249326630@qq.com" w:date="2018-12-23T21:33:00Z">
            <w:r w:rsidRPr="00C569B0" w:rsidDel="006E0992">
              <w:rPr>
                <w:noProof/>
                <w:rPrChange w:id="1082" w:author="吴苏琪" w:date="2018-01-07T03:47:00Z">
                  <w:rPr>
                    <w:rStyle w:val="aa"/>
                    <w:noProof/>
                  </w:rPr>
                </w:rPrChange>
              </w:rPr>
              <w:delText>2.1.21.1</w:delText>
            </w:r>
            <w:r w:rsidDel="006E0992">
              <w:rPr>
                <w:rFonts w:asciiTheme="minorHAnsi" w:eastAsiaTheme="minorEastAsia" w:hAnsiTheme="minorHAnsi" w:cstheme="minorBidi"/>
                <w:noProof/>
                <w:kern w:val="2"/>
              </w:rPr>
              <w:tab/>
            </w:r>
            <w:r w:rsidRPr="00C569B0" w:rsidDel="006E0992">
              <w:rPr>
                <w:noProof/>
                <w:rPrChange w:id="1083" w:author="吴苏琪" w:date="2018-01-07T03:47:00Z">
                  <w:rPr>
                    <w:rStyle w:val="aa"/>
                    <w:noProof/>
                  </w:rPr>
                </w:rPrChange>
              </w:rPr>
              <w:delText>用户审核拒绝</w:delText>
            </w:r>
            <w:r w:rsidDel="006E0992">
              <w:rPr>
                <w:noProof/>
                <w:webHidden/>
              </w:rPr>
              <w:tab/>
              <w:delText>57</w:delText>
            </w:r>
          </w:del>
        </w:p>
        <w:p w14:paraId="784F8910" w14:textId="2974B951" w:rsidR="003248E4" w:rsidDel="006E0992" w:rsidRDefault="003248E4">
          <w:pPr>
            <w:pStyle w:val="41"/>
            <w:tabs>
              <w:tab w:val="left" w:pos="2520"/>
              <w:tab w:val="right" w:leader="dot" w:pos="8296"/>
            </w:tabs>
            <w:rPr>
              <w:del w:id="1084" w:author="249326630@qq.com" w:date="2018-12-23T21:33:00Z"/>
              <w:rFonts w:asciiTheme="minorHAnsi" w:eastAsiaTheme="minorEastAsia" w:hAnsiTheme="minorHAnsi" w:cstheme="minorBidi"/>
              <w:noProof/>
              <w:kern w:val="2"/>
            </w:rPr>
          </w:pPr>
          <w:del w:id="1085" w:author="249326630@qq.com" w:date="2018-12-23T21:33:00Z">
            <w:r w:rsidRPr="00C569B0" w:rsidDel="006E0992">
              <w:rPr>
                <w:noProof/>
                <w:rPrChange w:id="1086" w:author="吴苏琪" w:date="2018-01-07T03:47:00Z">
                  <w:rPr>
                    <w:rStyle w:val="aa"/>
                    <w:noProof/>
                  </w:rPr>
                </w:rPrChange>
              </w:rPr>
              <w:delText>2.1.21.2</w:delText>
            </w:r>
            <w:r w:rsidDel="006E0992">
              <w:rPr>
                <w:rFonts w:asciiTheme="minorHAnsi" w:eastAsiaTheme="minorEastAsia" w:hAnsiTheme="minorHAnsi" w:cstheme="minorBidi"/>
                <w:noProof/>
                <w:kern w:val="2"/>
              </w:rPr>
              <w:tab/>
            </w:r>
            <w:r w:rsidRPr="00C569B0" w:rsidDel="006E0992">
              <w:rPr>
                <w:noProof/>
                <w:rPrChange w:id="1087" w:author="吴苏琪" w:date="2018-01-07T03:47:00Z">
                  <w:rPr>
                    <w:rStyle w:val="aa"/>
                    <w:noProof/>
                  </w:rPr>
                </w:rPrChange>
              </w:rPr>
              <w:delText>用户审核复选拒绝</w:delText>
            </w:r>
            <w:r w:rsidDel="006E0992">
              <w:rPr>
                <w:noProof/>
                <w:webHidden/>
              </w:rPr>
              <w:tab/>
              <w:delText>58</w:delText>
            </w:r>
          </w:del>
        </w:p>
        <w:p w14:paraId="1E4A22B3" w14:textId="445EAA08" w:rsidR="003248E4" w:rsidDel="006E0992" w:rsidRDefault="003248E4">
          <w:pPr>
            <w:pStyle w:val="31"/>
            <w:tabs>
              <w:tab w:val="left" w:pos="2100"/>
              <w:tab w:val="right" w:leader="dot" w:pos="8296"/>
            </w:tabs>
            <w:rPr>
              <w:del w:id="1088" w:author="249326630@qq.com" w:date="2018-12-23T21:33:00Z"/>
              <w:rFonts w:asciiTheme="minorHAnsi" w:eastAsiaTheme="minorEastAsia" w:hAnsiTheme="minorHAnsi" w:cstheme="minorBidi"/>
              <w:noProof/>
              <w:kern w:val="2"/>
            </w:rPr>
          </w:pPr>
          <w:del w:id="1089" w:author="249326630@qq.com" w:date="2018-12-23T21:33:00Z">
            <w:r w:rsidRPr="00C569B0" w:rsidDel="006E0992">
              <w:rPr>
                <w:noProof/>
                <w:rPrChange w:id="1090" w:author="吴苏琪" w:date="2018-01-07T03:47:00Z">
                  <w:rPr>
                    <w:rStyle w:val="aa"/>
                    <w:noProof/>
                  </w:rPr>
                </w:rPrChange>
              </w:rPr>
              <w:delText>2.1.22</w:delText>
            </w:r>
            <w:r w:rsidDel="006E0992">
              <w:rPr>
                <w:rFonts w:asciiTheme="minorHAnsi" w:eastAsiaTheme="minorEastAsia" w:hAnsiTheme="minorHAnsi" w:cstheme="minorBidi"/>
                <w:noProof/>
                <w:kern w:val="2"/>
              </w:rPr>
              <w:tab/>
            </w:r>
            <w:r w:rsidRPr="00C569B0" w:rsidDel="006E0992">
              <w:rPr>
                <w:noProof/>
                <w:rPrChange w:id="1091" w:author="吴苏琪" w:date="2018-01-07T03:47:00Z">
                  <w:rPr>
                    <w:rStyle w:val="aa"/>
                    <w:noProof/>
                  </w:rPr>
                </w:rPrChange>
              </w:rPr>
              <w:delText>教师管理</w:delText>
            </w:r>
            <w:r w:rsidDel="006E0992">
              <w:rPr>
                <w:noProof/>
                <w:webHidden/>
              </w:rPr>
              <w:tab/>
              <w:delText>58</w:delText>
            </w:r>
          </w:del>
        </w:p>
        <w:p w14:paraId="1D21F87C" w14:textId="7BB97949" w:rsidR="003248E4" w:rsidDel="006E0992" w:rsidRDefault="003248E4">
          <w:pPr>
            <w:pStyle w:val="41"/>
            <w:tabs>
              <w:tab w:val="left" w:pos="2520"/>
              <w:tab w:val="right" w:leader="dot" w:pos="8296"/>
            </w:tabs>
            <w:rPr>
              <w:del w:id="1092" w:author="249326630@qq.com" w:date="2018-12-23T21:33:00Z"/>
              <w:rFonts w:asciiTheme="minorHAnsi" w:eastAsiaTheme="minorEastAsia" w:hAnsiTheme="minorHAnsi" w:cstheme="minorBidi"/>
              <w:noProof/>
              <w:kern w:val="2"/>
            </w:rPr>
          </w:pPr>
          <w:del w:id="1093" w:author="249326630@qq.com" w:date="2018-12-23T21:33:00Z">
            <w:r w:rsidRPr="00C569B0" w:rsidDel="006E0992">
              <w:rPr>
                <w:noProof/>
                <w:rPrChange w:id="1094" w:author="吴苏琪" w:date="2018-01-07T03:47:00Z">
                  <w:rPr>
                    <w:rStyle w:val="aa"/>
                    <w:noProof/>
                  </w:rPr>
                </w:rPrChange>
              </w:rPr>
              <w:delText>2.1.22.1</w:delText>
            </w:r>
            <w:r w:rsidDel="006E0992">
              <w:rPr>
                <w:rFonts w:asciiTheme="minorHAnsi" w:eastAsiaTheme="minorEastAsia" w:hAnsiTheme="minorHAnsi" w:cstheme="minorBidi"/>
                <w:noProof/>
                <w:kern w:val="2"/>
              </w:rPr>
              <w:tab/>
            </w:r>
            <w:r w:rsidRPr="00C569B0" w:rsidDel="006E0992">
              <w:rPr>
                <w:noProof/>
                <w:rPrChange w:id="1095" w:author="吴苏琪" w:date="2018-01-07T03:47:00Z">
                  <w:rPr>
                    <w:rStyle w:val="aa"/>
                    <w:noProof/>
                  </w:rPr>
                </w:rPrChange>
              </w:rPr>
              <w:delText>新增教师</w:delText>
            </w:r>
            <w:r w:rsidDel="006E0992">
              <w:rPr>
                <w:noProof/>
                <w:webHidden/>
              </w:rPr>
              <w:tab/>
              <w:delText>60</w:delText>
            </w:r>
          </w:del>
        </w:p>
        <w:p w14:paraId="3B465D27" w14:textId="11D994A2" w:rsidR="003248E4" w:rsidDel="006E0992" w:rsidRDefault="003248E4">
          <w:pPr>
            <w:pStyle w:val="41"/>
            <w:tabs>
              <w:tab w:val="left" w:pos="2520"/>
              <w:tab w:val="right" w:leader="dot" w:pos="8296"/>
            </w:tabs>
            <w:rPr>
              <w:del w:id="1096" w:author="249326630@qq.com" w:date="2018-12-23T21:33:00Z"/>
              <w:rFonts w:asciiTheme="minorHAnsi" w:eastAsiaTheme="minorEastAsia" w:hAnsiTheme="minorHAnsi" w:cstheme="minorBidi"/>
              <w:noProof/>
              <w:kern w:val="2"/>
            </w:rPr>
          </w:pPr>
          <w:del w:id="1097" w:author="249326630@qq.com" w:date="2018-12-23T21:33:00Z">
            <w:r w:rsidRPr="00C569B0" w:rsidDel="006E0992">
              <w:rPr>
                <w:noProof/>
                <w:rPrChange w:id="1098" w:author="吴苏琪" w:date="2018-01-07T03:47:00Z">
                  <w:rPr>
                    <w:rStyle w:val="aa"/>
                    <w:noProof/>
                  </w:rPr>
                </w:rPrChange>
              </w:rPr>
              <w:delText>2.1.22.2</w:delText>
            </w:r>
            <w:r w:rsidDel="006E0992">
              <w:rPr>
                <w:rFonts w:asciiTheme="minorHAnsi" w:eastAsiaTheme="minorEastAsia" w:hAnsiTheme="minorHAnsi" w:cstheme="minorBidi"/>
                <w:noProof/>
                <w:kern w:val="2"/>
              </w:rPr>
              <w:tab/>
            </w:r>
            <w:r w:rsidRPr="00C569B0" w:rsidDel="006E0992">
              <w:rPr>
                <w:noProof/>
                <w:rPrChange w:id="1099" w:author="吴苏琪" w:date="2018-01-07T03:47:00Z">
                  <w:rPr>
                    <w:rStyle w:val="aa"/>
                    <w:noProof/>
                  </w:rPr>
                </w:rPrChange>
              </w:rPr>
              <w:delText>删除教师提示</w:delText>
            </w:r>
            <w:r w:rsidDel="006E0992">
              <w:rPr>
                <w:noProof/>
                <w:webHidden/>
              </w:rPr>
              <w:tab/>
              <w:delText>61</w:delText>
            </w:r>
          </w:del>
        </w:p>
        <w:p w14:paraId="15706C2D" w14:textId="4E098F18" w:rsidR="003248E4" w:rsidDel="006E0992" w:rsidRDefault="003248E4">
          <w:pPr>
            <w:pStyle w:val="31"/>
            <w:tabs>
              <w:tab w:val="left" w:pos="2100"/>
              <w:tab w:val="right" w:leader="dot" w:pos="8296"/>
            </w:tabs>
            <w:rPr>
              <w:del w:id="1100" w:author="249326630@qq.com" w:date="2018-12-23T21:33:00Z"/>
              <w:rFonts w:asciiTheme="minorHAnsi" w:eastAsiaTheme="minorEastAsia" w:hAnsiTheme="minorHAnsi" w:cstheme="minorBidi"/>
              <w:noProof/>
              <w:kern w:val="2"/>
            </w:rPr>
          </w:pPr>
          <w:del w:id="1101" w:author="249326630@qq.com" w:date="2018-12-23T21:33:00Z">
            <w:r w:rsidRPr="00C569B0" w:rsidDel="006E0992">
              <w:rPr>
                <w:noProof/>
                <w:rPrChange w:id="1102" w:author="吴苏琪" w:date="2018-01-07T03:47:00Z">
                  <w:rPr>
                    <w:rStyle w:val="aa"/>
                    <w:noProof/>
                  </w:rPr>
                </w:rPrChange>
              </w:rPr>
              <w:delText>2.1.23</w:delText>
            </w:r>
            <w:r w:rsidDel="006E0992">
              <w:rPr>
                <w:rFonts w:asciiTheme="minorHAnsi" w:eastAsiaTheme="minorEastAsia" w:hAnsiTheme="minorHAnsi" w:cstheme="minorBidi"/>
                <w:noProof/>
                <w:kern w:val="2"/>
              </w:rPr>
              <w:tab/>
            </w:r>
            <w:r w:rsidRPr="00C569B0" w:rsidDel="006E0992">
              <w:rPr>
                <w:noProof/>
                <w:rPrChange w:id="1103" w:author="吴苏琪" w:date="2018-01-07T03:47:00Z">
                  <w:rPr>
                    <w:rStyle w:val="aa"/>
                    <w:noProof/>
                  </w:rPr>
                </w:rPrChange>
              </w:rPr>
              <w:delText>举报管理</w:delText>
            </w:r>
            <w:r w:rsidDel="006E0992">
              <w:rPr>
                <w:noProof/>
                <w:webHidden/>
              </w:rPr>
              <w:tab/>
              <w:delText>62</w:delText>
            </w:r>
          </w:del>
        </w:p>
        <w:p w14:paraId="14F2A702" w14:textId="35DB203D" w:rsidR="003248E4" w:rsidDel="006E0992" w:rsidRDefault="003248E4">
          <w:pPr>
            <w:pStyle w:val="41"/>
            <w:tabs>
              <w:tab w:val="left" w:pos="2520"/>
              <w:tab w:val="right" w:leader="dot" w:pos="8296"/>
            </w:tabs>
            <w:rPr>
              <w:del w:id="1104" w:author="249326630@qq.com" w:date="2018-12-23T21:33:00Z"/>
              <w:rFonts w:asciiTheme="minorHAnsi" w:eastAsiaTheme="minorEastAsia" w:hAnsiTheme="minorHAnsi" w:cstheme="minorBidi"/>
              <w:noProof/>
              <w:kern w:val="2"/>
            </w:rPr>
          </w:pPr>
          <w:del w:id="1105" w:author="249326630@qq.com" w:date="2018-12-23T21:33:00Z">
            <w:r w:rsidRPr="00C569B0" w:rsidDel="006E0992">
              <w:rPr>
                <w:noProof/>
                <w:rPrChange w:id="1106" w:author="吴苏琪" w:date="2018-01-07T03:47:00Z">
                  <w:rPr>
                    <w:rStyle w:val="aa"/>
                    <w:noProof/>
                  </w:rPr>
                </w:rPrChange>
              </w:rPr>
              <w:delText>2.1.23.1</w:delText>
            </w:r>
            <w:r w:rsidDel="006E0992">
              <w:rPr>
                <w:rFonts w:asciiTheme="minorHAnsi" w:eastAsiaTheme="minorEastAsia" w:hAnsiTheme="minorHAnsi" w:cstheme="minorBidi"/>
                <w:noProof/>
                <w:kern w:val="2"/>
              </w:rPr>
              <w:tab/>
            </w:r>
            <w:r w:rsidRPr="00C569B0" w:rsidDel="006E0992">
              <w:rPr>
                <w:noProof/>
                <w:rPrChange w:id="1107" w:author="吴苏琪" w:date="2018-01-07T03:47:00Z">
                  <w:rPr>
                    <w:rStyle w:val="aa"/>
                    <w:noProof/>
                  </w:rPr>
                </w:rPrChange>
              </w:rPr>
              <w:delText>举报贴删除确认</w:delText>
            </w:r>
            <w:r w:rsidDel="006E0992">
              <w:rPr>
                <w:noProof/>
                <w:webHidden/>
              </w:rPr>
              <w:tab/>
              <w:delText>63</w:delText>
            </w:r>
          </w:del>
        </w:p>
        <w:p w14:paraId="3BFDB518" w14:textId="3D6FD694" w:rsidR="003248E4" w:rsidDel="006E0992" w:rsidRDefault="003248E4">
          <w:pPr>
            <w:pStyle w:val="31"/>
            <w:tabs>
              <w:tab w:val="left" w:pos="2100"/>
              <w:tab w:val="right" w:leader="dot" w:pos="8296"/>
            </w:tabs>
            <w:rPr>
              <w:del w:id="1108" w:author="249326630@qq.com" w:date="2018-12-23T21:33:00Z"/>
              <w:rFonts w:asciiTheme="minorHAnsi" w:eastAsiaTheme="minorEastAsia" w:hAnsiTheme="minorHAnsi" w:cstheme="minorBidi"/>
              <w:noProof/>
              <w:kern w:val="2"/>
            </w:rPr>
          </w:pPr>
          <w:del w:id="1109" w:author="249326630@qq.com" w:date="2018-12-23T21:33:00Z">
            <w:r w:rsidRPr="00C569B0" w:rsidDel="006E0992">
              <w:rPr>
                <w:noProof/>
                <w:rPrChange w:id="1110" w:author="吴苏琪" w:date="2018-01-07T03:47:00Z">
                  <w:rPr>
                    <w:rStyle w:val="aa"/>
                    <w:noProof/>
                  </w:rPr>
                </w:rPrChange>
              </w:rPr>
              <w:delText>2.1.24</w:delText>
            </w:r>
            <w:r w:rsidDel="006E0992">
              <w:rPr>
                <w:rFonts w:asciiTheme="minorHAnsi" w:eastAsiaTheme="minorEastAsia" w:hAnsiTheme="minorHAnsi" w:cstheme="minorBidi"/>
                <w:noProof/>
                <w:kern w:val="2"/>
              </w:rPr>
              <w:tab/>
            </w:r>
            <w:r w:rsidRPr="00C569B0" w:rsidDel="006E0992">
              <w:rPr>
                <w:noProof/>
                <w:rPrChange w:id="1111" w:author="吴苏琪" w:date="2018-01-07T03:47:00Z">
                  <w:rPr>
                    <w:rStyle w:val="aa"/>
                    <w:noProof/>
                  </w:rPr>
                </w:rPrChange>
              </w:rPr>
              <w:delText>特殊帖管理</w:delText>
            </w:r>
            <w:r w:rsidDel="006E0992">
              <w:rPr>
                <w:noProof/>
                <w:webHidden/>
              </w:rPr>
              <w:tab/>
              <w:delText>63</w:delText>
            </w:r>
          </w:del>
        </w:p>
        <w:p w14:paraId="0F192A7F" w14:textId="40902F12" w:rsidR="003248E4" w:rsidDel="006E0992" w:rsidRDefault="003248E4">
          <w:pPr>
            <w:pStyle w:val="41"/>
            <w:tabs>
              <w:tab w:val="left" w:pos="2520"/>
              <w:tab w:val="right" w:leader="dot" w:pos="8296"/>
            </w:tabs>
            <w:rPr>
              <w:del w:id="1112" w:author="249326630@qq.com" w:date="2018-12-23T21:33:00Z"/>
              <w:rFonts w:asciiTheme="minorHAnsi" w:eastAsiaTheme="minorEastAsia" w:hAnsiTheme="minorHAnsi" w:cstheme="minorBidi"/>
              <w:noProof/>
              <w:kern w:val="2"/>
            </w:rPr>
          </w:pPr>
          <w:del w:id="1113" w:author="249326630@qq.com" w:date="2018-12-23T21:33:00Z">
            <w:r w:rsidRPr="00C569B0" w:rsidDel="006E0992">
              <w:rPr>
                <w:noProof/>
                <w:rPrChange w:id="1114" w:author="吴苏琪" w:date="2018-01-07T03:47:00Z">
                  <w:rPr>
                    <w:rStyle w:val="aa"/>
                    <w:noProof/>
                  </w:rPr>
                </w:rPrChange>
              </w:rPr>
              <w:delText>2.1.24.1</w:delText>
            </w:r>
            <w:r w:rsidDel="006E0992">
              <w:rPr>
                <w:rFonts w:asciiTheme="minorHAnsi" w:eastAsiaTheme="minorEastAsia" w:hAnsiTheme="minorHAnsi" w:cstheme="minorBidi"/>
                <w:noProof/>
                <w:kern w:val="2"/>
              </w:rPr>
              <w:tab/>
            </w:r>
            <w:r w:rsidRPr="00C569B0" w:rsidDel="006E0992">
              <w:rPr>
                <w:noProof/>
                <w:rPrChange w:id="1115" w:author="吴苏琪" w:date="2018-01-07T03:47:00Z">
                  <w:rPr>
                    <w:rStyle w:val="aa"/>
                    <w:noProof/>
                  </w:rPr>
                </w:rPrChange>
              </w:rPr>
              <w:delText>特殊帖子从列表中清除提示</w:delText>
            </w:r>
            <w:r w:rsidDel="006E0992">
              <w:rPr>
                <w:noProof/>
                <w:webHidden/>
              </w:rPr>
              <w:tab/>
              <w:delText>65</w:delText>
            </w:r>
          </w:del>
        </w:p>
        <w:p w14:paraId="537FF645" w14:textId="55556117" w:rsidR="003248E4" w:rsidDel="006E0992" w:rsidRDefault="003248E4">
          <w:pPr>
            <w:pStyle w:val="31"/>
            <w:tabs>
              <w:tab w:val="left" w:pos="2100"/>
              <w:tab w:val="right" w:leader="dot" w:pos="8296"/>
            </w:tabs>
            <w:rPr>
              <w:del w:id="1116" w:author="249326630@qq.com" w:date="2018-12-23T21:33:00Z"/>
              <w:rFonts w:asciiTheme="minorHAnsi" w:eastAsiaTheme="minorEastAsia" w:hAnsiTheme="minorHAnsi" w:cstheme="minorBidi"/>
              <w:noProof/>
              <w:kern w:val="2"/>
            </w:rPr>
          </w:pPr>
          <w:del w:id="1117" w:author="249326630@qq.com" w:date="2018-12-23T21:33:00Z">
            <w:r w:rsidRPr="00C569B0" w:rsidDel="006E0992">
              <w:rPr>
                <w:noProof/>
                <w:rPrChange w:id="1118" w:author="吴苏琪" w:date="2018-01-07T03:47:00Z">
                  <w:rPr>
                    <w:rStyle w:val="aa"/>
                    <w:noProof/>
                  </w:rPr>
                </w:rPrChange>
              </w:rPr>
              <w:delText>2.1.25</w:delText>
            </w:r>
            <w:r w:rsidDel="006E0992">
              <w:rPr>
                <w:rFonts w:asciiTheme="minorHAnsi" w:eastAsiaTheme="minorEastAsia" w:hAnsiTheme="minorHAnsi" w:cstheme="minorBidi"/>
                <w:noProof/>
                <w:kern w:val="2"/>
              </w:rPr>
              <w:tab/>
            </w:r>
            <w:r w:rsidRPr="00C569B0" w:rsidDel="006E0992">
              <w:rPr>
                <w:noProof/>
                <w:rPrChange w:id="1119" w:author="吴苏琪" w:date="2018-01-07T03:47:00Z">
                  <w:rPr>
                    <w:rStyle w:val="aa"/>
                    <w:noProof/>
                  </w:rPr>
                </w:rPrChange>
              </w:rPr>
              <w:delText>课程管理</w:delText>
            </w:r>
            <w:r w:rsidDel="006E0992">
              <w:rPr>
                <w:noProof/>
                <w:webHidden/>
              </w:rPr>
              <w:tab/>
              <w:delText>65</w:delText>
            </w:r>
          </w:del>
        </w:p>
        <w:p w14:paraId="6F178E61" w14:textId="54E1FE53" w:rsidR="003248E4" w:rsidDel="006E0992" w:rsidRDefault="003248E4">
          <w:pPr>
            <w:pStyle w:val="41"/>
            <w:tabs>
              <w:tab w:val="left" w:pos="2520"/>
              <w:tab w:val="right" w:leader="dot" w:pos="8296"/>
            </w:tabs>
            <w:rPr>
              <w:del w:id="1120" w:author="249326630@qq.com" w:date="2018-12-23T21:33:00Z"/>
              <w:rFonts w:asciiTheme="minorHAnsi" w:eastAsiaTheme="minorEastAsia" w:hAnsiTheme="minorHAnsi" w:cstheme="minorBidi"/>
              <w:noProof/>
              <w:kern w:val="2"/>
            </w:rPr>
          </w:pPr>
          <w:del w:id="1121" w:author="249326630@qq.com" w:date="2018-12-23T21:33:00Z">
            <w:r w:rsidRPr="00C569B0" w:rsidDel="006E0992">
              <w:rPr>
                <w:noProof/>
                <w:rPrChange w:id="1122" w:author="吴苏琪" w:date="2018-01-07T03:47:00Z">
                  <w:rPr>
                    <w:rStyle w:val="aa"/>
                    <w:noProof/>
                  </w:rPr>
                </w:rPrChange>
              </w:rPr>
              <w:delText>2.1.25.1</w:delText>
            </w:r>
            <w:r w:rsidDel="006E0992">
              <w:rPr>
                <w:rFonts w:asciiTheme="minorHAnsi" w:eastAsiaTheme="minorEastAsia" w:hAnsiTheme="minorHAnsi" w:cstheme="minorBidi"/>
                <w:noProof/>
                <w:kern w:val="2"/>
              </w:rPr>
              <w:tab/>
            </w:r>
            <w:r w:rsidRPr="00C569B0" w:rsidDel="006E0992">
              <w:rPr>
                <w:noProof/>
                <w:rPrChange w:id="1123" w:author="吴苏琪" w:date="2018-01-07T03:47:00Z">
                  <w:rPr>
                    <w:rStyle w:val="aa"/>
                    <w:noProof/>
                  </w:rPr>
                </w:rPrChange>
              </w:rPr>
              <w:delText>课程删除</w:delText>
            </w:r>
            <w:r w:rsidDel="006E0992">
              <w:rPr>
                <w:noProof/>
                <w:webHidden/>
              </w:rPr>
              <w:tab/>
              <w:delText>66</w:delText>
            </w:r>
          </w:del>
        </w:p>
        <w:p w14:paraId="75BE0CDB" w14:textId="5DD41BDF" w:rsidR="003248E4" w:rsidDel="006E0992" w:rsidRDefault="003248E4">
          <w:pPr>
            <w:pStyle w:val="31"/>
            <w:tabs>
              <w:tab w:val="left" w:pos="2100"/>
              <w:tab w:val="right" w:leader="dot" w:pos="8296"/>
            </w:tabs>
            <w:rPr>
              <w:del w:id="1124" w:author="249326630@qq.com" w:date="2018-12-23T21:33:00Z"/>
              <w:rFonts w:asciiTheme="minorHAnsi" w:eastAsiaTheme="minorEastAsia" w:hAnsiTheme="minorHAnsi" w:cstheme="minorBidi"/>
              <w:noProof/>
              <w:kern w:val="2"/>
            </w:rPr>
          </w:pPr>
          <w:del w:id="1125" w:author="249326630@qq.com" w:date="2018-12-23T21:33:00Z">
            <w:r w:rsidRPr="00C569B0" w:rsidDel="006E0992">
              <w:rPr>
                <w:noProof/>
                <w:rPrChange w:id="1126" w:author="吴苏琪" w:date="2018-01-07T03:47:00Z">
                  <w:rPr>
                    <w:rStyle w:val="aa"/>
                    <w:noProof/>
                  </w:rPr>
                </w:rPrChange>
              </w:rPr>
              <w:delText>2.1.26</w:delText>
            </w:r>
            <w:r w:rsidDel="006E0992">
              <w:rPr>
                <w:rFonts w:asciiTheme="minorHAnsi" w:eastAsiaTheme="minorEastAsia" w:hAnsiTheme="minorHAnsi" w:cstheme="minorBidi"/>
                <w:noProof/>
                <w:kern w:val="2"/>
              </w:rPr>
              <w:tab/>
            </w:r>
            <w:r w:rsidRPr="00C569B0" w:rsidDel="006E0992">
              <w:rPr>
                <w:noProof/>
                <w:rPrChange w:id="1127" w:author="吴苏琪" w:date="2018-01-07T03:47:00Z">
                  <w:rPr>
                    <w:rStyle w:val="aa"/>
                    <w:noProof/>
                  </w:rPr>
                </w:rPrChange>
              </w:rPr>
              <w:delText>首页横幅</w:delText>
            </w:r>
            <w:r w:rsidDel="006E0992">
              <w:rPr>
                <w:noProof/>
                <w:webHidden/>
              </w:rPr>
              <w:tab/>
              <w:delText>67</w:delText>
            </w:r>
          </w:del>
        </w:p>
        <w:p w14:paraId="170023E0" w14:textId="5AE16B64" w:rsidR="003248E4" w:rsidDel="006E0992" w:rsidRDefault="003248E4">
          <w:pPr>
            <w:pStyle w:val="41"/>
            <w:tabs>
              <w:tab w:val="left" w:pos="2520"/>
              <w:tab w:val="right" w:leader="dot" w:pos="8296"/>
            </w:tabs>
            <w:rPr>
              <w:del w:id="1128" w:author="249326630@qq.com" w:date="2018-12-23T21:33:00Z"/>
              <w:rFonts w:asciiTheme="minorHAnsi" w:eastAsiaTheme="minorEastAsia" w:hAnsiTheme="minorHAnsi" w:cstheme="minorBidi"/>
              <w:noProof/>
              <w:kern w:val="2"/>
            </w:rPr>
          </w:pPr>
          <w:del w:id="1129" w:author="249326630@qq.com" w:date="2018-12-23T21:33:00Z">
            <w:r w:rsidRPr="00C569B0" w:rsidDel="006E0992">
              <w:rPr>
                <w:noProof/>
                <w:rPrChange w:id="1130" w:author="吴苏琪" w:date="2018-01-07T03:47:00Z">
                  <w:rPr>
                    <w:rStyle w:val="aa"/>
                    <w:noProof/>
                  </w:rPr>
                </w:rPrChange>
              </w:rPr>
              <w:delText>2.1.26.1</w:delText>
            </w:r>
            <w:r w:rsidDel="006E0992">
              <w:rPr>
                <w:rFonts w:asciiTheme="minorHAnsi" w:eastAsiaTheme="minorEastAsia" w:hAnsiTheme="minorHAnsi" w:cstheme="minorBidi"/>
                <w:noProof/>
                <w:kern w:val="2"/>
              </w:rPr>
              <w:tab/>
            </w:r>
            <w:r w:rsidRPr="00C569B0" w:rsidDel="006E0992">
              <w:rPr>
                <w:noProof/>
                <w:rPrChange w:id="1131" w:author="吴苏琪" w:date="2018-01-07T03:47:00Z">
                  <w:rPr>
                    <w:rStyle w:val="aa"/>
                    <w:noProof/>
                  </w:rPr>
                </w:rPrChange>
              </w:rPr>
              <w:delText>新增横幅</w:delText>
            </w:r>
            <w:r w:rsidDel="006E0992">
              <w:rPr>
                <w:noProof/>
                <w:webHidden/>
              </w:rPr>
              <w:tab/>
              <w:delText>68</w:delText>
            </w:r>
          </w:del>
        </w:p>
        <w:p w14:paraId="7B6CF4A8" w14:textId="59FB2D87" w:rsidR="003248E4" w:rsidDel="006E0992" w:rsidRDefault="003248E4">
          <w:pPr>
            <w:pStyle w:val="41"/>
            <w:tabs>
              <w:tab w:val="left" w:pos="2520"/>
              <w:tab w:val="right" w:leader="dot" w:pos="8296"/>
            </w:tabs>
            <w:rPr>
              <w:del w:id="1132" w:author="249326630@qq.com" w:date="2018-12-23T21:33:00Z"/>
              <w:rFonts w:asciiTheme="minorHAnsi" w:eastAsiaTheme="minorEastAsia" w:hAnsiTheme="minorHAnsi" w:cstheme="minorBidi"/>
              <w:noProof/>
              <w:kern w:val="2"/>
            </w:rPr>
          </w:pPr>
          <w:del w:id="1133" w:author="249326630@qq.com" w:date="2018-12-23T21:33:00Z">
            <w:r w:rsidRPr="00C569B0" w:rsidDel="006E0992">
              <w:rPr>
                <w:noProof/>
                <w:rPrChange w:id="1134" w:author="吴苏琪" w:date="2018-01-07T03:47:00Z">
                  <w:rPr>
                    <w:rStyle w:val="aa"/>
                    <w:noProof/>
                  </w:rPr>
                </w:rPrChange>
              </w:rPr>
              <w:delText>2.1.26.2</w:delText>
            </w:r>
            <w:r w:rsidDel="006E0992">
              <w:rPr>
                <w:rFonts w:asciiTheme="minorHAnsi" w:eastAsiaTheme="minorEastAsia" w:hAnsiTheme="minorHAnsi" w:cstheme="minorBidi"/>
                <w:noProof/>
                <w:kern w:val="2"/>
              </w:rPr>
              <w:tab/>
            </w:r>
            <w:r w:rsidRPr="00C569B0" w:rsidDel="006E0992">
              <w:rPr>
                <w:noProof/>
                <w:rPrChange w:id="1135" w:author="吴苏琪" w:date="2018-01-07T03:47:00Z">
                  <w:rPr>
                    <w:rStyle w:val="aa"/>
                    <w:noProof/>
                  </w:rPr>
                </w:rPrChange>
              </w:rPr>
              <w:delText>删除横幅</w:delText>
            </w:r>
            <w:r w:rsidDel="006E0992">
              <w:rPr>
                <w:noProof/>
                <w:webHidden/>
              </w:rPr>
              <w:tab/>
              <w:delText>69</w:delText>
            </w:r>
          </w:del>
        </w:p>
        <w:p w14:paraId="1DF2B849" w14:textId="7D616630" w:rsidR="003248E4" w:rsidDel="006E0992" w:rsidRDefault="003248E4">
          <w:pPr>
            <w:pStyle w:val="41"/>
            <w:tabs>
              <w:tab w:val="left" w:pos="2520"/>
              <w:tab w:val="right" w:leader="dot" w:pos="8296"/>
            </w:tabs>
            <w:rPr>
              <w:del w:id="1136" w:author="249326630@qq.com" w:date="2018-12-23T21:33:00Z"/>
              <w:rFonts w:asciiTheme="minorHAnsi" w:eastAsiaTheme="minorEastAsia" w:hAnsiTheme="minorHAnsi" w:cstheme="minorBidi"/>
              <w:noProof/>
              <w:kern w:val="2"/>
            </w:rPr>
          </w:pPr>
          <w:del w:id="1137" w:author="249326630@qq.com" w:date="2018-12-23T21:33:00Z">
            <w:r w:rsidRPr="00C569B0" w:rsidDel="006E0992">
              <w:rPr>
                <w:noProof/>
                <w:rPrChange w:id="1138" w:author="吴苏琪" w:date="2018-01-07T03:47:00Z">
                  <w:rPr>
                    <w:rStyle w:val="aa"/>
                    <w:noProof/>
                  </w:rPr>
                </w:rPrChange>
              </w:rPr>
              <w:delText>2.1.26.3</w:delText>
            </w:r>
            <w:r w:rsidDel="006E0992">
              <w:rPr>
                <w:rFonts w:asciiTheme="minorHAnsi" w:eastAsiaTheme="minorEastAsia" w:hAnsiTheme="minorHAnsi" w:cstheme="minorBidi"/>
                <w:noProof/>
                <w:kern w:val="2"/>
              </w:rPr>
              <w:tab/>
            </w:r>
            <w:r w:rsidRPr="00C569B0" w:rsidDel="006E0992">
              <w:rPr>
                <w:noProof/>
                <w:rPrChange w:id="1139" w:author="吴苏琪" w:date="2018-01-07T03:47:00Z">
                  <w:rPr>
                    <w:rStyle w:val="aa"/>
                    <w:noProof/>
                  </w:rPr>
                </w:rPrChange>
              </w:rPr>
              <w:delText>横幅编辑</w:delText>
            </w:r>
            <w:r w:rsidDel="006E0992">
              <w:rPr>
                <w:noProof/>
                <w:webHidden/>
              </w:rPr>
              <w:tab/>
              <w:delText>70</w:delText>
            </w:r>
          </w:del>
        </w:p>
        <w:p w14:paraId="039487B0" w14:textId="3273C51A" w:rsidR="003248E4" w:rsidDel="006E0992" w:rsidRDefault="003248E4">
          <w:pPr>
            <w:pStyle w:val="31"/>
            <w:tabs>
              <w:tab w:val="left" w:pos="2100"/>
              <w:tab w:val="right" w:leader="dot" w:pos="8296"/>
            </w:tabs>
            <w:rPr>
              <w:del w:id="1140" w:author="249326630@qq.com" w:date="2018-12-23T21:33:00Z"/>
              <w:rFonts w:asciiTheme="minorHAnsi" w:eastAsiaTheme="minorEastAsia" w:hAnsiTheme="minorHAnsi" w:cstheme="minorBidi"/>
              <w:noProof/>
              <w:kern w:val="2"/>
            </w:rPr>
          </w:pPr>
          <w:del w:id="1141" w:author="249326630@qq.com" w:date="2018-12-23T21:33:00Z">
            <w:r w:rsidRPr="00C569B0" w:rsidDel="006E0992">
              <w:rPr>
                <w:noProof/>
                <w:rPrChange w:id="1142" w:author="吴苏琪" w:date="2018-01-07T03:47:00Z">
                  <w:rPr>
                    <w:rStyle w:val="aa"/>
                    <w:noProof/>
                  </w:rPr>
                </w:rPrChange>
              </w:rPr>
              <w:delText>2.1.27</w:delText>
            </w:r>
            <w:r w:rsidDel="006E0992">
              <w:rPr>
                <w:rFonts w:asciiTheme="minorHAnsi" w:eastAsiaTheme="minorEastAsia" w:hAnsiTheme="minorHAnsi" w:cstheme="minorBidi"/>
                <w:noProof/>
                <w:kern w:val="2"/>
              </w:rPr>
              <w:tab/>
            </w:r>
            <w:r w:rsidRPr="00C569B0" w:rsidDel="006E0992">
              <w:rPr>
                <w:noProof/>
                <w:rPrChange w:id="1143" w:author="吴苏琪" w:date="2018-01-07T03:47:00Z">
                  <w:rPr>
                    <w:rStyle w:val="aa"/>
                    <w:noProof/>
                  </w:rPr>
                </w:rPrChange>
              </w:rPr>
              <w:delText>底部管理</w:delText>
            </w:r>
            <w:r w:rsidDel="006E0992">
              <w:rPr>
                <w:noProof/>
                <w:webHidden/>
              </w:rPr>
              <w:tab/>
              <w:delText>71</w:delText>
            </w:r>
          </w:del>
        </w:p>
        <w:p w14:paraId="74262322" w14:textId="40235AF6" w:rsidR="003248E4" w:rsidDel="006E0992" w:rsidRDefault="003248E4">
          <w:pPr>
            <w:pStyle w:val="41"/>
            <w:tabs>
              <w:tab w:val="left" w:pos="2520"/>
              <w:tab w:val="right" w:leader="dot" w:pos="8296"/>
            </w:tabs>
            <w:rPr>
              <w:del w:id="1144" w:author="249326630@qq.com" w:date="2018-12-23T21:33:00Z"/>
              <w:rFonts w:asciiTheme="minorHAnsi" w:eastAsiaTheme="minorEastAsia" w:hAnsiTheme="minorHAnsi" w:cstheme="minorBidi"/>
              <w:noProof/>
              <w:kern w:val="2"/>
            </w:rPr>
          </w:pPr>
          <w:del w:id="1145" w:author="249326630@qq.com" w:date="2018-12-23T21:33:00Z">
            <w:r w:rsidRPr="00C569B0" w:rsidDel="006E0992">
              <w:rPr>
                <w:noProof/>
                <w:rPrChange w:id="1146" w:author="吴苏琪" w:date="2018-01-07T03:47:00Z">
                  <w:rPr>
                    <w:rStyle w:val="aa"/>
                    <w:noProof/>
                  </w:rPr>
                </w:rPrChange>
              </w:rPr>
              <w:delText>2.1.27.1</w:delText>
            </w:r>
            <w:r w:rsidDel="006E0992">
              <w:rPr>
                <w:rFonts w:asciiTheme="minorHAnsi" w:eastAsiaTheme="minorEastAsia" w:hAnsiTheme="minorHAnsi" w:cstheme="minorBidi"/>
                <w:noProof/>
                <w:kern w:val="2"/>
              </w:rPr>
              <w:tab/>
            </w:r>
            <w:r w:rsidRPr="00C569B0" w:rsidDel="006E0992">
              <w:rPr>
                <w:noProof/>
                <w:rPrChange w:id="1147" w:author="吴苏琪" w:date="2018-01-07T03:47:00Z">
                  <w:rPr>
                    <w:rStyle w:val="aa"/>
                    <w:noProof/>
                  </w:rPr>
                </w:rPrChange>
              </w:rPr>
              <w:delText>编辑友情链接</w:delText>
            </w:r>
            <w:r w:rsidDel="006E0992">
              <w:rPr>
                <w:noProof/>
                <w:webHidden/>
              </w:rPr>
              <w:tab/>
              <w:delText>72</w:delText>
            </w:r>
          </w:del>
        </w:p>
        <w:p w14:paraId="761EB207" w14:textId="3A5540FF" w:rsidR="003248E4" w:rsidDel="006E0992" w:rsidRDefault="003248E4">
          <w:pPr>
            <w:pStyle w:val="41"/>
            <w:tabs>
              <w:tab w:val="left" w:pos="2520"/>
              <w:tab w:val="right" w:leader="dot" w:pos="8296"/>
            </w:tabs>
            <w:rPr>
              <w:del w:id="1148" w:author="249326630@qq.com" w:date="2018-12-23T21:33:00Z"/>
              <w:rFonts w:asciiTheme="minorHAnsi" w:eastAsiaTheme="minorEastAsia" w:hAnsiTheme="minorHAnsi" w:cstheme="minorBidi"/>
              <w:noProof/>
              <w:kern w:val="2"/>
            </w:rPr>
          </w:pPr>
          <w:del w:id="1149" w:author="249326630@qq.com" w:date="2018-12-23T21:33:00Z">
            <w:r w:rsidRPr="00C569B0" w:rsidDel="006E0992">
              <w:rPr>
                <w:noProof/>
                <w:rPrChange w:id="1150" w:author="吴苏琪" w:date="2018-01-07T03:47:00Z">
                  <w:rPr>
                    <w:rStyle w:val="aa"/>
                    <w:noProof/>
                  </w:rPr>
                </w:rPrChange>
              </w:rPr>
              <w:delText>2.1.27.2</w:delText>
            </w:r>
            <w:r w:rsidDel="006E0992">
              <w:rPr>
                <w:rFonts w:asciiTheme="minorHAnsi" w:eastAsiaTheme="minorEastAsia" w:hAnsiTheme="minorHAnsi" w:cstheme="minorBidi"/>
                <w:noProof/>
                <w:kern w:val="2"/>
              </w:rPr>
              <w:tab/>
            </w:r>
            <w:r w:rsidRPr="00C569B0" w:rsidDel="006E0992">
              <w:rPr>
                <w:noProof/>
                <w:rPrChange w:id="1151" w:author="吴苏琪" w:date="2018-01-07T03:47:00Z">
                  <w:rPr>
                    <w:rStyle w:val="aa"/>
                    <w:noProof/>
                  </w:rPr>
                </w:rPrChange>
              </w:rPr>
              <w:delText>新增友情链接</w:delText>
            </w:r>
            <w:r w:rsidDel="006E0992">
              <w:rPr>
                <w:noProof/>
                <w:webHidden/>
              </w:rPr>
              <w:tab/>
              <w:delText>73</w:delText>
            </w:r>
          </w:del>
        </w:p>
        <w:p w14:paraId="12A0BF4A" w14:textId="709AFF14" w:rsidR="003248E4" w:rsidDel="006E0992" w:rsidRDefault="003248E4">
          <w:pPr>
            <w:pStyle w:val="41"/>
            <w:tabs>
              <w:tab w:val="left" w:pos="2520"/>
              <w:tab w:val="right" w:leader="dot" w:pos="8296"/>
            </w:tabs>
            <w:rPr>
              <w:del w:id="1152" w:author="249326630@qq.com" w:date="2018-12-23T21:33:00Z"/>
              <w:rFonts w:asciiTheme="minorHAnsi" w:eastAsiaTheme="minorEastAsia" w:hAnsiTheme="minorHAnsi" w:cstheme="minorBidi"/>
              <w:noProof/>
              <w:kern w:val="2"/>
            </w:rPr>
          </w:pPr>
          <w:del w:id="1153" w:author="249326630@qq.com" w:date="2018-12-23T21:33:00Z">
            <w:r w:rsidRPr="00C569B0" w:rsidDel="006E0992">
              <w:rPr>
                <w:noProof/>
                <w:rPrChange w:id="1154" w:author="吴苏琪" w:date="2018-01-07T03:47:00Z">
                  <w:rPr>
                    <w:rStyle w:val="aa"/>
                    <w:noProof/>
                  </w:rPr>
                </w:rPrChange>
              </w:rPr>
              <w:delText>2.1.27.3</w:delText>
            </w:r>
            <w:r w:rsidDel="006E0992">
              <w:rPr>
                <w:rFonts w:asciiTheme="minorHAnsi" w:eastAsiaTheme="minorEastAsia" w:hAnsiTheme="minorHAnsi" w:cstheme="minorBidi"/>
                <w:noProof/>
                <w:kern w:val="2"/>
              </w:rPr>
              <w:tab/>
            </w:r>
            <w:r w:rsidRPr="00C569B0" w:rsidDel="006E0992">
              <w:rPr>
                <w:noProof/>
                <w:rPrChange w:id="1155" w:author="吴苏琪" w:date="2018-01-07T03:47:00Z">
                  <w:rPr>
                    <w:rStyle w:val="aa"/>
                    <w:noProof/>
                  </w:rPr>
                </w:rPrChange>
              </w:rPr>
              <w:delText>友情链接删除提示</w:delText>
            </w:r>
            <w:r w:rsidDel="006E0992">
              <w:rPr>
                <w:noProof/>
                <w:webHidden/>
              </w:rPr>
              <w:tab/>
              <w:delText>74</w:delText>
            </w:r>
          </w:del>
        </w:p>
        <w:p w14:paraId="3BD74064" w14:textId="3B51361F" w:rsidR="003248E4" w:rsidDel="006E0992" w:rsidRDefault="003248E4">
          <w:pPr>
            <w:pStyle w:val="31"/>
            <w:tabs>
              <w:tab w:val="left" w:pos="2100"/>
              <w:tab w:val="right" w:leader="dot" w:pos="8296"/>
            </w:tabs>
            <w:rPr>
              <w:del w:id="1156" w:author="249326630@qq.com" w:date="2018-12-23T21:33:00Z"/>
              <w:rFonts w:asciiTheme="minorHAnsi" w:eastAsiaTheme="minorEastAsia" w:hAnsiTheme="minorHAnsi" w:cstheme="minorBidi"/>
              <w:noProof/>
              <w:kern w:val="2"/>
            </w:rPr>
          </w:pPr>
          <w:del w:id="1157" w:author="249326630@qq.com" w:date="2018-12-23T21:33:00Z">
            <w:r w:rsidRPr="00C569B0" w:rsidDel="006E0992">
              <w:rPr>
                <w:noProof/>
                <w:rPrChange w:id="1158" w:author="吴苏琪" w:date="2018-01-07T03:47:00Z">
                  <w:rPr>
                    <w:rStyle w:val="aa"/>
                    <w:noProof/>
                  </w:rPr>
                </w:rPrChange>
              </w:rPr>
              <w:delText>2.1.28</w:delText>
            </w:r>
            <w:r w:rsidDel="006E0992">
              <w:rPr>
                <w:rFonts w:asciiTheme="minorHAnsi" w:eastAsiaTheme="minorEastAsia" w:hAnsiTheme="minorHAnsi" w:cstheme="minorBidi"/>
                <w:noProof/>
                <w:kern w:val="2"/>
              </w:rPr>
              <w:tab/>
            </w:r>
            <w:r w:rsidRPr="00C569B0" w:rsidDel="006E0992">
              <w:rPr>
                <w:noProof/>
                <w:rPrChange w:id="1159" w:author="吴苏琪" w:date="2018-01-07T03:47:00Z">
                  <w:rPr>
                    <w:rStyle w:val="aa"/>
                    <w:noProof/>
                  </w:rPr>
                </w:rPrChange>
              </w:rPr>
              <w:delText>通知管理</w:delText>
            </w:r>
            <w:r w:rsidDel="006E0992">
              <w:rPr>
                <w:noProof/>
                <w:webHidden/>
              </w:rPr>
              <w:tab/>
              <w:delText>75</w:delText>
            </w:r>
          </w:del>
        </w:p>
        <w:p w14:paraId="4BCE133F" w14:textId="04D03204" w:rsidR="003248E4" w:rsidDel="006E0992" w:rsidRDefault="003248E4">
          <w:pPr>
            <w:pStyle w:val="41"/>
            <w:tabs>
              <w:tab w:val="left" w:pos="2520"/>
              <w:tab w:val="right" w:leader="dot" w:pos="8296"/>
            </w:tabs>
            <w:rPr>
              <w:del w:id="1160" w:author="249326630@qq.com" w:date="2018-12-23T21:33:00Z"/>
              <w:rFonts w:asciiTheme="minorHAnsi" w:eastAsiaTheme="minorEastAsia" w:hAnsiTheme="minorHAnsi" w:cstheme="minorBidi"/>
              <w:noProof/>
              <w:kern w:val="2"/>
            </w:rPr>
          </w:pPr>
          <w:del w:id="1161" w:author="249326630@qq.com" w:date="2018-12-23T21:33:00Z">
            <w:r w:rsidRPr="00C569B0" w:rsidDel="006E0992">
              <w:rPr>
                <w:noProof/>
                <w:rPrChange w:id="1162" w:author="吴苏琪" w:date="2018-01-07T03:47:00Z">
                  <w:rPr>
                    <w:rStyle w:val="aa"/>
                    <w:noProof/>
                  </w:rPr>
                </w:rPrChange>
              </w:rPr>
              <w:delText>2.1.28.1</w:delText>
            </w:r>
            <w:r w:rsidDel="006E0992">
              <w:rPr>
                <w:rFonts w:asciiTheme="minorHAnsi" w:eastAsiaTheme="minorEastAsia" w:hAnsiTheme="minorHAnsi" w:cstheme="minorBidi"/>
                <w:noProof/>
                <w:kern w:val="2"/>
              </w:rPr>
              <w:tab/>
            </w:r>
            <w:r w:rsidRPr="00C569B0" w:rsidDel="006E0992">
              <w:rPr>
                <w:noProof/>
                <w:rPrChange w:id="1163" w:author="吴苏琪" w:date="2018-01-07T03:47:00Z">
                  <w:rPr>
                    <w:rStyle w:val="aa"/>
                    <w:noProof/>
                  </w:rPr>
                </w:rPrChange>
              </w:rPr>
              <w:delText>新增系统通知</w:delText>
            </w:r>
            <w:r w:rsidDel="006E0992">
              <w:rPr>
                <w:noProof/>
                <w:webHidden/>
              </w:rPr>
              <w:tab/>
              <w:delText>76</w:delText>
            </w:r>
          </w:del>
        </w:p>
        <w:p w14:paraId="3BC52656" w14:textId="63C61EE4" w:rsidR="003248E4" w:rsidDel="006E0992" w:rsidRDefault="003248E4">
          <w:pPr>
            <w:pStyle w:val="41"/>
            <w:tabs>
              <w:tab w:val="left" w:pos="2520"/>
              <w:tab w:val="right" w:leader="dot" w:pos="8296"/>
            </w:tabs>
            <w:rPr>
              <w:del w:id="1164" w:author="249326630@qq.com" w:date="2018-12-23T21:33:00Z"/>
              <w:rFonts w:asciiTheme="minorHAnsi" w:eastAsiaTheme="minorEastAsia" w:hAnsiTheme="minorHAnsi" w:cstheme="minorBidi"/>
              <w:noProof/>
              <w:kern w:val="2"/>
            </w:rPr>
          </w:pPr>
          <w:del w:id="1165" w:author="249326630@qq.com" w:date="2018-12-23T21:33:00Z">
            <w:r w:rsidRPr="00C569B0" w:rsidDel="006E0992">
              <w:rPr>
                <w:noProof/>
                <w:rPrChange w:id="1166" w:author="吴苏琪" w:date="2018-01-07T03:47:00Z">
                  <w:rPr>
                    <w:rStyle w:val="aa"/>
                    <w:noProof/>
                  </w:rPr>
                </w:rPrChange>
              </w:rPr>
              <w:delText>2.1.28.2</w:delText>
            </w:r>
            <w:r w:rsidDel="006E0992">
              <w:rPr>
                <w:rFonts w:asciiTheme="minorHAnsi" w:eastAsiaTheme="minorEastAsia" w:hAnsiTheme="minorHAnsi" w:cstheme="minorBidi"/>
                <w:noProof/>
                <w:kern w:val="2"/>
              </w:rPr>
              <w:tab/>
            </w:r>
            <w:r w:rsidRPr="00C569B0" w:rsidDel="006E0992">
              <w:rPr>
                <w:noProof/>
                <w:rPrChange w:id="1167" w:author="吴苏琪" w:date="2018-01-07T03:47:00Z">
                  <w:rPr>
                    <w:rStyle w:val="aa"/>
                    <w:noProof/>
                  </w:rPr>
                </w:rPrChange>
              </w:rPr>
              <w:delText>通知删除确认</w:delText>
            </w:r>
            <w:r w:rsidDel="006E0992">
              <w:rPr>
                <w:noProof/>
                <w:webHidden/>
              </w:rPr>
              <w:tab/>
              <w:delText>77</w:delText>
            </w:r>
          </w:del>
        </w:p>
        <w:p w14:paraId="155C91E7" w14:textId="0ACF624E" w:rsidR="003248E4" w:rsidDel="006E0992" w:rsidRDefault="003248E4">
          <w:pPr>
            <w:pStyle w:val="31"/>
            <w:tabs>
              <w:tab w:val="left" w:pos="2100"/>
              <w:tab w:val="right" w:leader="dot" w:pos="8296"/>
            </w:tabs>
            <w:rPr>
              <w:del w:id="1168" w:author="249326630@qq.com" w:date="2018-12-23T21:33:00Z"/>
              <w:rFonts w:asciiTheme="minorHAnsi" w:eastAsiaTheme="minorEastAsia" w:hAnsiTheme="minorHAnsi" w:cstheme="minorBidi"/>
              <w:noProof/>
              <w:kern w:val="2"/>
            </w:rPr>
          </w:pPr>
          <w:del w:id="1169" w:author="249326630@qq.com" w:date="2018-12-23T21:33:00Z">
            <w:r w:rsidRPr="00C569B0" w:rsidDel="006E0992">
              <w:rPr>
                <w:noProof/>
                <w:rPrChange w:id="1170" w:author="吴苏琪" w:date="2018-01-07T03:47:00Z">
                  <w:rPr>
                    <w:rStyle w:val="aa"/>
                    <w:noProof/>
                  </w:rPr>
                </w:rPrChange>
              </w:rPr>
              <w:delText>2.1.29</w:delText>
            </w:r>
            <w:r w:rsidDel="006E0992">
              <w:rPr>
                <w:rFonts w:asciiTheme="minorHAnsi" w:eastAsiaTheme="minorEastAsia" w:hAnsiTheme="minorHAnsi" w:cstheme="minorBidi"/>
                <w:noProof/>
                <w:kern w:val="2"/>
              </w:rPr>
              <w:tab/>
            </w:r>
            <w:r w:rsidRPr="00C569B0" w:rsidDel="006E0992">
              <w:rPr>
                <w:noProof/>
                <w:rPrChange w:id="1171" w:author="吴苏琪" w:date="2018-01-07T03:47:00Z">
                  <w:rPr>
                    <w:rStyle w:val="aa"/>
                    <w:noProof/>
                  </w:rPr>
                </w:rPrChange>
              </w:rPr>
              <w:delText>备份管理</w:delText>
            </w:r>
            <w:r w:rsidDel="006E0992">
              <w:rPr>
                <w:noProof/>
                <w:webHidden/>
              </w:rPr>
              <w:tab/>
              <w:delText>78</w:delText>
            </w:r>
          </w:del>
        </w:p>
        <w:p w14:paraId="1B560A89" w14:textId="1A7E1A02" w:rsidR="003248E4" w:rsidDel="006E0992" w:rsidRDefault="003248E4">
          <w:pPr>
            <w:pStyle w:val="41"/>
            <w:tabs>
              <w:tab w:val="left" w:pos="2520"/>
              <w:tab w:val="right" w:leader="dot" w:pos="8296"/>
            </w:tabs>
            <w:rPr>
              <w:del w:id="1172" w:author="249326630@qq.com" w:date="2018-12-23T21:33:00Z"/>
              <w:rFonts w:asciiTheme="minorHAnsi" w:eastAsiaTheme="minorEastAsia" w:hAnsiTheme="minorHAnsi" w:cstheme="minorBidi"/>
              <w:noProof/>
              <w:kern w:val="2"/>
            </w:rPr>
          </w:pPr>
          <w:del w:id="1173" w:author="249326630@qq.com" w:date="2018-12-23T21:33:00Z">
            <w:r w:rsidRPr="00C569B0" w:rsidDel="006E0992">
              <w:rPr>
                <w:noProof/>
                <w:rPrChange w:id="1174" w:author="吴苏琪" w:date="2018-01-07T03:47:00Z">
                  <w:rPr>
                    <w:rStyle w:val="aa"/>
                    <w:noProof/>
                  </w:rPr>
                </w:rPrChange>
              </w:rPr>
              <w:delText>2.1.29.1</w:delText>
            </w:r>
            <w:r w:rsidDel="006E0992">
              <w:rPr>
                <w:rFonts w:asciiTheme="minorHAnsi" w:eastAsiaTheme="minorEastAsia" w:hAnsiTheme="minorHAnsi" w:cstheme="minorBidi"/>
                <w:noProof/>
                <w:kern w:val="2"/>
              </w:rPr>
              <w:tab/>
            </w:r>
            <w:r w:rsidRPr="00C569B0" w:rsidDel="006E0992">
              <w:rPr>
                <w:noProof/>
                <w:rPrChange w:id="1175" w:author="吴苏琪" w:date="2018-01-07T03:47:00Z">
                  <w:rPr>
                    <w:rStyle w:val="aa"/>
                    <w:noProof/>
                  </w:rPr>
                </w:rPrChange>
              </w:rPr>
              <w:delText>自动备份设置</w:delText>
            </w:r>
            <w:r w:rsidDel="006E0992">
              <w:rPr>
                <w:noProof/>
                <w:webHidden/>
              </w:rPr>
              <w:tab/>
              <w:delText>79</w:delText>
            </w:r>
          </w:del>
        </w:p>
        <w:p w14:paraId="4EDEE569" w14:textId="3E429329" w:rsidR="003248E4" w:rsidDel="006E0992" w:rsidRDefault="003248E4">
          <w:pPr>
            <w:pStyle w:val="41"/>
            <w:tabs>
              <w:tab w:val="left" w:pos="2520"/>
              <w:tab w:val="right" w:leader="dot" w:pos="8296"/>
            </w:tabs>
            <w:rPr>
              <w:del w:id="1176" w:author="249326630@qq.com" w:date="2018-12-23T21:33:00Z"/>
              <w:rFonts w:asciiTheme="minorHAnsi" w:eastAsiaTheme="minorEastAsia" w:hAnsiTheme="minorHAnsi" w:cstheme="minorBidi"/>
              <w:noProof/>
              <w:kern w:val="2"/>
            </w:rPr>
          </w:pPr>
          <w:del w:id="1177" w:author="249326630@qq.com" w:date="2018-12-23T21:33:00Z">
            <w:r w:rsidRPr="00C569B0" w:rsidDel="006E0992">
              <w:rPr>
                <w:noProof/>
                <w:rPrChange w:id="1178" w:author="吴苏琪" w:date="2018-01-07T03:47:00Z">
                  <w:rPr>
                    <w:rStyle w:val="aa"/>
                    <w:noProof/>
                  </w:rPr>
                </w:rPrChange>
              </w:rPr>
              <w:delText>2.1.29.2</w:delText>
            </w:r>
            <w:r w:rsidDel="006E0992">
              <w:rPr>
                <w:rFonts w:asciiTheme="minorHAnsi" w:eastAsiaTheme="minorEastAsia" w:hAnsiTheme="minorHAnsi" w:cstheme="minorBidi"/>
                <w:noProof/>
                <w:kern w:val="2"/>
              </w:rPr>
              <w:tab/>
            </w:r>
            <w:r w:rsidRPr="00C569B0" w:rsidDel="006E0992">
              <w:rPr>
                <w:noProof/>
                <w:rPrChange w:id="1179" w:author="吴苏琪" w:date="2018-01-07T03:47:00Z">
                  <w:rPr>
                    <w:rStyle w:val="aa"/>
                    <w:noProof/>
                  </w:rPr>
                </w:rPrChange>
              </w:rPr>
              <w:delText>手动备份设置</w:delText>
            </w:r>
            <w:r w:rsidDel="006E0992">
              <w:rPr>
                <w:noProof/>
                <w:webHidden/>
              </w:rPr>
              <w:tab/>
              <w:delText>80</w:delText>
            </w:r>
          </w:del>
        </w:p>
        <w:p w14:paraId="5813DD76" w14:textId="25D836BF" w:rsidR="003248E4" w:rsidDel="006E0992" w:rsidRDefault="003248E4">
          <w:pPr>
            <w:pStyle w:val="41"/>
            <w:tabs>
              <w:tab w:val="left" w:pos="2520"/>
              <w:tab w:val="right" w:leader="dot" w:pos="8296"/>
            </w:tabs>
            <w:rPr>
              <w:del w:id="1180" w:author="249326630@qq.com" w:date="2018-12-23T21:33:00Z"/>
              <w:rFonts w:asciiTheme="minorHAnsi" w:eastAsiaTheme="minorEastAsia" w:hAnsiTheme="minorHAnsi" w:cstheme="minorBidi"/>
              <w:noProof/>
              <w:kern w:val="2"/>
            </w:rPr>
          </w:pPr>
          <w:del w:id="1181" w:author="249326630@qq.com" w:date="2018-12-23T21:33:00Z">
            <w:r w:rsidRPr="00C569B0" w:rsidDel="006E0992">
              <w:rPr>
                <w:noProof/>
                <w:rPrChange w:id="1182" w:author="吴苏琪" w:date="2018-01-07T03:47:00Z">
                  <w:rPr>
                    <w:rStyle w:val="aa"/>
                    <w:noProof/>
                  </w:rPr>
                </w:rPrChange>
              </w:rPr>
              <w:delText>2.1.29.3</w:delText>
            </w:r>
            <w:r w:rsidDel="006E0992">
              <w:rPr>
                <w:rFonts w:asciiTheme="minorHAnsi" w:eastAsiaTheme="minorEastAsia" w:hAnsiTheme="minorHAnsi" w:cstheme="minorBidi"/>
                <w:noProof/>
                <w:kern w:val="2"/>
              </w:rPr>
              <w:tab/>
            </w:r>
            <w:r w:rsidRPr="00C569B0" w:rsidDel="006E0992">
              <w:rPr>
                <w:noProof/>
                <w:rPrChange w:id="1183" w:author="吴苏琪" w:date="2018-01-07T03:47:00Z">
                  <w:rPr>
                    <w:rStyle w:val="aa"/>
                    <w:noProof/>
                  </w:rPr>
                </w:rPrChange>
              </w:rPr>
              <w:delText>备份恢复</w:delText>
            </w:r>
            <w:r w:rsidDel="006E0992">
              <w:rPr>
                <w:noProof/>
                <w:webHidden/>
              </w:rPr>
              <w:tab/>
              <w:delText>80</w:delText>
            </w:r>
          </w:del>
        </w:p>
        <w:p w14:paraId="0D23DC6D" w14:textId="308D824D" w:rsidR="003248E4" w:rsidDel="006E0992" w:rsidRDefault="003248E4">
          <w:pPr>
            <w:pStyle w:val="41"/>
            <w:tabs>
              <w:tab w:val="left" w:pos="2520"/>
              <w:tab w:val="right" w:leader="dot" w:pos="8296"/>
            </w:tabs>
            <w:rPr>
              <w:del w:id="1184" w:author="249326630@qq.com" w:date="2018-12-23T21:33:00Z"/>
              <w:rFonts w:asciiTheme="minorHAnsi" w:eastAsiaTheme="minorEastAsia" w:hAnsiTheme="minorHAnsi" w:cstheme="minorBidi"/>
              <w:noProof/>
              <w:kern w:val="2"/>
            </w:rPr>
          </w:pPr>
          <w:del w:id="1185" w:author="249326630@qq.com" w:date="2018-12-23T21:33:00Z">
            <w:r w:rsidRPr="00C569B0" w:rsidDel="006E0992">
              <w:rPr>
                <w:noProof/>
                <w:rPrChange w:id="1186" w:author="吴苏琪" w:date="2018-01-07T03:47:00Z">
                  <w:rPr>
                    <w:rStyle w:val="aa"/>
                    <w:noProof/>
                  </w:rPr>
                </w:rPrChange>
              </w:rPr>
              <w:delText>2.1.29.4</w:delText>
            </w:r>
            <w:r w:rsidDel="006E0992">
              <w:rPr>
                <w:rFonts w:asciiTheme="minorHAnsi" w:eastAsiaTheme="minorEastAsia" w:hAnsiTheme="minorHAnsi" w:cstheme="minorBidi"/>
                <w:noProof/>
                <w:kern w:val="2"/>
              </w:rPr>
              <w:tab/>
            </w:r>
            <w:r w:rsidRPr="00C569B0" w:rsidDel="006E0992">
              <w:rPr>
                <w:noProof/>
                <w:rPrChange w:id="1187" w:author="吴苏琪" w:date="2018-01-07T03:47:00Z">
                  <w:rPr>
                    <w:rStyle w:val="aa"/>
                    <w:noProof/>
                  </w:rPr>
                </w:rPrChange>
              </w:rPr>
              <w:delText>备份删除确认</w:delText>
            </w:r>
            <w:r w:rsidDel="006E0992">
              <w:rPr>
                <w:noProof/>
                <w:webHidden/>
              </w:rPr>
              <w:tab/>
              <w:delText>81</w:delText>
            </w:r>
          </w:del>
        </w:p>
        <w:p w14:paraId="33CBEBEF" w14:textId="09017F13" w:rsidR="003248E4" w:rsidDel="006E0992" w:rsidRDefault="003248E4">
          <w:pPr>
            <w:pStyle w:val="31"/>
            <w:tabs>
              <w:tab w:val="left" w:pos="2100"/>
              <w:tab w:val="right" w:leader="dot" w:pos="8296"/>
            </w:tabs>
            <w:rPr>
              <w:del w:id="1188" w:author="249326630@qq.com" w:date="2018-12-23T21:33:00Z"/>
              <w:rFonts w:asciiTheme="minorHAnsi" w:eastAsiaTheme="minorEastAsia" w:hAnsiTheme="minorHAnsi" w:cstheme="minorBidi"/>
              <w:noProof/>
              <w:kern w:val="2"/>
            </w:rPr>
          </w:pPr>
          <w:del w:id="1189" w:author="249326630@qq.com" w:date="2018-12-23T21:33:00Z">
            <w:r w:rsidRPr="00C569B0" w:rsidDel="006E0992">
              <w:rPr>
                <w:noProof/>
                <w:rPrChange w:id="1190" w:author="吴苏琪" w:date="2018-01-07T03:47:00Z">
                  <w:rPr>
                    <w:rStyle w:val="aa"/>
                    <w:noProof/>
                  </w:rPr>
                </w:rPrChange>
              </w:rPr>
              <w:delText>2.1.30</w:delText>
            </w:r>
            <w:r w:rsidDel="006E0992">
              <w:rPr>
                <w:rFonts w:asciiTheme="minorHAnsi" w:eastAsiaTheme="minorEastAsia" w:hAnsiTheme="minorHAnsi" w:cstheme="minorBidi"/>
                <w:noProof/>
                <w:kern w:val="2"/>
              </w:rPr>
              <w:tab/>
            </w:r>
            <w:r w:rsidRPr="00C569B0" w:rsidDel="006E0992">
              <w:rPr>
                <w:noProof/>
                <w:rPrChange w:id="1191" w:author="吴苏琪" w:date="2018-01-07T03:47:00Z">
                  <w:rPr>
                    <w:rStyle w:val="aa"/>
                    <w:noProof/>
                  </w:rPr>
                </w:rPrChange>
              </w:rPr>
              <w:delText>管理员具体帖子页</w:delText>
            </w:r>
            <w:r w:rsidDel="006E0992">
              <w:rPr>
                <w:noProof/>
                <w:webHidden/>
              </w:rPr>
              <w:tab/>
              <w:delText>82</w:delText>
            </w:r>
          </w:del>
        </w:p>
        <w:p w14:paraId="3126FB5A" w14:textId="73A11D53" w:rsidR="003248E4" w:rsidDel="006E0992" w:rsidRDefault="003248E4">
          <w:pPr>
            <w:pStyle w:val="21"/>
            <w:tabs>
              <w:tab w:val="left" w:pos="1260"/>
              <w:tab w:val="right" w:leader="dot" w:pos="8296"/>
            </w:tabs>
            <w:rPr>
              <w:del w:id="1192" w:author="249326630@qq.com" w:date="2018-12-23T21:33:00Z"/>
              <w:rFonts w:asciiTheme="minorHAnsi" w:eastAsiaTheme="minorEastAsia" w:hAnsiTheme="minorHAnsi" w:cstheme="minorBidi"/>
              <w:noProof/>
              <w:kern w:val="2"/>
            </w:rPr>
          </w:pPr>
          <w:del w:id="1193" w:author="249326630@qq.com" w:date="2018-12-23T21:33:00Z">
            <w:r w:rsidRPr="00C569B0" w:rsidDel="006E0992">
              <w:rPr>
                <w:noProof/>
                <w:rPrChange w:id="1194" w:author="吴苏琪" w:date="2018-01-07T03:47:00Z">
                  <w:rPr>
                    <w:rStyle w:val="aa"/>
                    <w:noProof/>
                  </w:rPr>
                </w:rPrChange>
              </w:rPr>
              <w:delText>2.2</w:delText>
            </w:r>
            <w:r w:rsidDel="006E0992">
              <w:rPr>
                <w:rFonts w:asciiTheme="minorHAnsi" w:eastAsiaTheme="minorEastAsia" w:hAnsiTheme="minorHAnsi" w:cstheme="minorBidi"/>
                <w:noProof/>
                <w:kern w:val="2"/>
              </w:rPr>
              <w:tab/>
            </w:r>
            <w:r w:rsidRPr="00C569B0" w:rsidDel="006E0992">
              <w:rPr>
                <w:noProof/>
                <w:rPrChange w:id="1195" w:author="吴苏琪" w:date="2018-01-07T03:47:00Z">
                  <w:rPr>
                    <w:rStyle w:val="aa"/>
                    <w:noProof/>
                  </w:rPr>
                </w:rPrChange>
              </w:rPr>
              <w:delText>性能</w:delText>
            </w:r>
            <w:r w:rsidDel="006E0992">
              <w:rPr>
                <w:noProof/>
                <w:webHidden/>
              </w:rPr>
              <w:tab/>
              <w:delText>83</w:delText>
            </w:r>
          </w:del>
        </w:p>
        <w:p w14:paraId="3F858922" w14:textId="70FEC36B" w:rsidR="003248E4" w:rsidDel="006E0992" w:rsidRDefault="003248E4">
          <w:pPr>
            <w:pStyle w:val="31"/>
            <w:tabs>
              <w:tab w:val="left" w:pos="1680"/>
              <w:tab w:val="right" w:leader="dot" w:pos="8296"/>
            </w:tabs>
            <w:rPr>
              <w:del w:id="1196" w:author="249326630@qq.com" w:date="2018-12-23T21:33:00Z"/>
              <w:rFonts w:asciiTheme="minorHAnsi" w:eastAsiaTheme="minorEastAsia" w:hAnsiTheme="minorHAnsi" w:cstheme="minorBidi"/>
              <w:noProof/>
              <w:kern w:val="2"/>
            </w:rPr>
          </w:pPr>
          <w:del w:id="1197" w:author="249326630@qq.com" w:date="2018-12-23T21:33:00Z">
            <w:r w:rsidRPr="00C569B0" w:rsidDel="006E0992">
              <w:rPr>
                <w:noProof/>
                <w:rPrChange w:id="1198" w:author="吴苏琪" w:date="2018-01-07T03:47:00Z">
                  <w:rPr>
                    <w:rStyle w:val="aa"/>
                    <w:noProof/>
                  </w:rPr>
                </w:rPrChange>
              </w:rPr>
              <w:delText>2.2.1</w:delText>
            </w:r>
            <w:r w:rsidDel="006E0992">
              <w:rPr>
                <w:rFonts w:asciiTheme="minorHAnsi" w:eastAsiaTheme="minorEastAsia" w:hAnsiTheme="minorHAnsi" w:cstheme="minorBidi"/>
                <w:noProof/>
                <w:kern w:val="2"/>
              </w:rPr>
              <w:tab/>
            </w:r>
            <w:r w:rsidRPr="00C569B0" w:rsidDel="006E0992">
              <w:rPr>
                <w:noProof/>
                <w:rPrChange w:id="1199" w:author="吴苏琪" w:date="2018-01-07T03:47:00Z">
                  <w:rPr>
                    <w:rStyle w:val="aa"/>
                    <w:noProof/>
                  </w:rPr>
                </w:rPrChange>
              </w:rPr>
              <w:delText>精度</w:delText>
            </w:r>
            <w:r w:rsidDel="006E0992">
              <w:rPr>
                <w:noProof/>
                <w:webHidden/>
              </w:rPr>
              <w:tab/>
              <w:delText>83</w:delText>
            </w:r>
          </w:del>
        </w:p>
        <w:p w14:paraId="00EAA43D" w14:textId="06968FEF" w:rsidR="003248E4" w:rsidDel="006E0992" w:rsidRDefault="003248E4">
          <w:pPr>
            <w:pStyle w:val="31"/>
            <w:tabs>
              <w:tab w:val="left" w:pos="1680"/>
              <w:tab w:val="right" w:leader="dot" w:pos="8296"/>
            </w:tabs>
            <w:rPr>
              <w:del w:id="1200" w:author="249326630@qq.com" w:date="2018-12-23T21:33:00Z"/>
              <w:rFonts w:asciiTheme="minorHAnsi" w:eastAsiaTheme="minorEastAsia" w:hAnsiTheme="minorHAnsi" w:cstheme="minorBidi"/>
              <w:noProof/>
              <w:kern w:val="2"/>
            </w:rPr>
          </w:pPr>
          <w:del w:id="1201" w:author="249326630@qq.com" w:date="2018-12-23T21:33:00Z">
            <w:r w:rsidRPr="00C569B0" w:rsidDel="006E0992">
              <w:rPr>
                <w:noProof/>
                <w:rPrChange w:id="1202" w:author="吴苏琪" w:date="2018-01-07T03:47:00Z">
                  <w:rPr>
                    <w:rStyle w:val="aa"/>
                    <w:noProof/>
                  </w:rPr>
                </w:rPrChange>
              </w:rPr>
              <w:delText>2.2.2</w:delText>
            </w:r>
            <w:r w:rsidDel="006E0992">
              <w:rPr>
                <w:rFonts w:asciiTheme="minorHAnsi" w:eastAsiaTheme="minorEastAsia" w:hAnsiTheme="minorHAnsi" w:cstheme="minorBidi"/>
                <w:noProof/>
                <w:kern w:val="2"/>
              </w:rPr>
              <w:tab/>
            </w:r>
            <w:r w:rsidRPr="00C569B0" w:rsidDel="006E0992">
              <w:rPr>
                <w:noProof/>
                <w:rPrChange w:id="1203" w:author="吴苏琪" w:date="2018-01-07T03:47:00Z">
                  <w:rPr>
                    <w:rStyle w:val="aa"/>
                    <w:noProof/>
                  </w:rPr>
                </w:rPrChange>
              </w:rPr>
              <w:delText>时间特性</w:delText>
            </w:r>
            <w:r w:rsidDel="006E0992">
              <w:rPr>
                <w:noProof/>
                <w:webHidden/>
              </w:rPr>
              <w:tab/>
              <w:delText>83</w:delText>
            </w:r>
          </w:del>
        </w:p>
        <w:p w14:paraId="44AB6531" w14:textId="35AD30F4" w:rsidR="003248E4" w:rsidDel="006E0992" w:rsidRDefault="003248E4">
          <w:pPr>
            <w:pStyle w:val="31"/>
            <w:tabs>
              <w:tab w:val="left" w:pos="1680"/>
              <w:tab w:val="right" w:leader="dot" w:pos="8296"/>
            </w:tabs>
            <w:rPr>
              <w:del w:id="1204" w:author="249326630@qq.com" w:date="2018-12-23T21:33:00Z"/>
              <w:rFonts w:asciiTheme="minorHAnsi" w:eastAsiaTheme="minorEastAsia" w:hAnsiTheme="minorHAnsi" w:cstheme="minorBidi"/>
              <w:noProof/>
              <w:kern w:val="2"/>
            </w:rPr>
          </w:pPr>
          <w:del w:id="1205" w:author="249326630@qq.com" w:date="2018-12-23T21:33:00Z">
            <w:r w:rsidRPr="00C569B0" w:rsidDel="006E0992">
              <w:rPr>
                <w:noProof/>
                <w:rPrChange w:id="1206" w:author="吴苏琪" w:date="2018-01-07T03:47:00Z">
                  <w:rPr>
                    <w:rStyle w:val="aa"/>
                    <w:noProof/>
                  </w:rPr>
                </w:rPrChange>
              </w:rPr>
              <w:delText>2.2.3</w:delText>
            </w:r>
            <w:r w:rsidDel="006E0992">
              <w:rPr>
                <w:rFonts w:asciiTheme="minorHAnsi" w:eastAsiaTheme="minorEastAsia" w:hAnsiTheme="minorHAnsi" w:cstheme="minorBidi"/>
                <w:noProof/>
                <w:kern w:val="2"/>
              </w:rPr>
              <w:tab/>
            </w:r>
            <w:r w:rsidRPr="00C569B0" w:rsidDel="006E0992">
              <w:rPr>
                <w:noProof/>
                <w:rPrChange w:id="1207" w:author="吴苏琪" w:date="2018-01-07T03:47:00Z">
                  <w:rPr>
                    <w:rStyle w:val="aa"/>
                    <w:noProof/>
                  </w:rPr>
                </w:rPrChange>
              </w:rPr>
              <w:delText>灵活性</w:delText>
            </w:r>
            <w:r w:rsidDel="006E0992">
              <w:rPr>
                <w:noProof/>
                <w:webHidden/>
              </w:rPr>
              <w:tab/>
              <w:delText>83</w:delText>
            </w:r>
          </w:del>
        </w:p>
        <w:p w14:paraId="7E55E902" w14:textId="097655FE" w:rsidR="003248E4" w:rsidDel="006E0992" w:rsidRDefault="003248E4">
          <w:pPr>
            <w:pStyle w:val="21"/>
            <w:tabs>
              <w:tab w:val="left" w:pos="1260"/>
              <w:tab w:val="right" w:leader="dot" w:pos="8296"/>
            </w:tabs>
            <w:rPr>
              <w:del w:id="1208" w:author="249326630@qq.com" w:date="2018-12-23T21:33:00Z"/>
              <w:rFonts w:asciiTheme="minorHAnsi" w:eastAsiaTheme="minorEastAsia" w:hAnsiTheme="minorHAnsi" w:cstheme="minorBidi"/>
              <w:noProof/>
              <w:kern w:val="2"/>
            </w:rPr>
          </w:pPr>
          <w:del w:id="1209" w:author="249326630@qq.com" w:date="2018-12-23T21:33:00Z">
            <w:r w:rsidRPr="00C569B0" w:rsidDel="006E0992">
              <w:rPr>
                <w:noProof/>
                <w:rPrChange w:id="1210" w:author="吴苏琪" w:date="2018-01-07T03:47:00Z">
                  <w:rPr>
                    <w:rStyle w:val="aa"/>
                    <w:noProof/>
                  </w:rPr>
                </w:rPrChange>
              </w:rPr>
              <w:delText>2.3</w:delText>
            </w:r>
            <w:r w:rsidDel="006E0992">
              <w:rPr>
                <w:rFonts w:asciiTheme="minorHAnsi" w:eastAsiaTheme="minorEastAsia" w:hAnsiTheme="minorHAnsi" w:cstheme="minorBidi"/>
                <w:noProof/>
                <w:kern w:val="2"/>
              </w:rPr>
              <w:tab/>
            </w:r>
            <w:r w:rsidRPr="00C569B0" w:rsidDel="006E0992">
              <w:rPr>
                <w:noProof/>
                <w:rPrChange w:id="1211" w:author="吴苏琪" w:date="2018-01-07T03:47:00Z">
                  <w:rPr>
                    <w:rStyle w:val="aa"/>
                    <w:noProof/>
                  </w:rPr>
                </w:rPrChange>
              </w:rPr>
              <w:delText>安全保密</w:delText>
            </w:r>
            <w:r w:rsidDel="006E0992">
              <w:rPr>
                <w:noProof/>
                <w:webHidden/>
              </w:rPr>
              <w:tab/>
              <w:delText>83</w:delText>
            </w:r>
          </w:del>
        </w:p>
        <w:p w14:paraId="40D8DFB9" w14:textId="0DD77428" w:rsidR="003248E4" w:rsidDel="006E0992" w:rsidRDefault="003248E4">
          <w:pPr>
            <w:pStyle w:val="12"/>
            <w:tabs>
              <w:tab w:val="left" w:pos="420"/>
              <w:tab w:val="right" w:leader="dot" w:pos="8296"/>
            </w:tabs>
            <w:rPr>
              <w:del w:id="1212" w:author="249326630@qq.com" w:date="2018-12-23T21:33:00Z"/>
              <w:rFonts w:asciiTheme="minorHAnsi" w:eastAsiaTheme="minorEastAsia" w:hAnsiTheme="minorHAnsi" w:cstheme="minorBidi"/>
              <w:noProof/>
              <w:kern w:val="2"/>
            </w:rPr>
          </w:pPr>
          <w:del w:id="1213" w:author="249326630@qq.com" w:date="2018-12-23T21:33:00Z">
            <w:r w:rsidRPr="00C569B0" w:rsidDel="006E0992">
              <w:rPr>
                <w:noProof/>
                <w:rPrChange w:id="1214" w:author="吴苏琪" w:date="2018-01-07T03:47:00Z">
                  <w:rPr>
                    <w:rStyle w:val="aa"/>
                    <w:noProof/>
                  </w:rPr>
                </w:rPrChange>
              </w:rPr>
              <w:delText>3</w:delText>
            </w:r>
            <w:r w:rsidDel="006E0992">
              <w:rPr>
                <w:rFonts w:asciiTheme="minorHAnsi" w:eastAsiaTheme="minorEastAsia" w:hAnsiTheme="minorHAnsi" w:cstheme="minorBidi"/>
                <w:noProof/>
                <w:kern w:val="2"/>
              </w:rPr>
              <w:tab/>
            </w:r>
            <w:r w:rsidRPr="00C569B0" w:rsidDel="006E0992">
              <w:rPr>
                <w:noProof/>
                <w:rPrChange w:id="1215" w:author="吴苏琪" w:date="2018-01-07T03:47:00Z">
                  <w:rPr>
                    <w:rStyle w:val="aa"/>
                    <w:noProof/>
                  </w:rPr>
                </w:rPrChange>
              </w:rPr>
              <w:delText>运行环境</w:delText>
            </w:r>
            <w:r w:rsidDel="006E0992">
              <w:rPr>
                <w:noProof/>
                <w:webHidden/>
              </w:rPr>
              <w:tab/>
              <w:delText>84</w:delText>
            </w:r>
          </w:del>
        </w:p>
        <w:p w14:paraId="5B0B888F" w14:textId="21247430" w:rsidR="003248E4" w:rsidDel="006E0992" w:rsidRDefault="003248E4">
          <w:pPr>
            <w:pStyle w:val="21"/>
            <w:tabs>
              <w:tab w:val="left" w:pos="1260"/>
              <w:tab w:val="right" w:leader="dot" w:pos="8296"/>
            </w:tabs>
            <w:rPr>
              <w:del w:id="1216" w:author="249326630@qq.com" w:date="2018-12-23T21:33:00Z"/>
              <w:rFonts w:asciiTheme="minorHAnsi" w:eastAsiaTheme="minorEastAsia" w:hAnsiTheme="minorHAnsi" w:cstheme="minorBidi"/>
              <w:noProof/>
              <w:kern w:val="2"/>
            </w:rPr>
          </w:pPr>
          <w:del w:id="1217" w:author="249326630@qq.com" w:date="2018-12-23T21:33:00Z">
            <w:r w:rsidRPr="00C569B0" w:rsidDel="006E0992">
              <w:rPr>
                <w:noProof/>
                <w:rPrChange w:id="1218" w:author="吴苏琪" w:date="2018-01-07T03:47:00Z">
                  <w:rPr>
                    <w:rStyle w:val="aa"/>
                    <w:noProof/>
                  </w:rPr>
                </w:rPrChange>
              </w:rPr>
              <w:delText>3.1</w:delText>
            </w:r>
            <w:r w:rsidDel="006E0992">
              <w:rPr>
                <w:rFonts w:asciiTheme="minorHAnsi" w:eastAsiaTheme="minorEastAsia" w:hAnsiTheme="minorHAnsi" w:cstheme="minorBidi"/>
                <w:noProof/>
                <w:kern w:val="2"/>
              </w:rPr>
              <w:tab/>
            </w:r>
            <w:r w:rsidRPr="00C569B0" w:rsidDel="006E0992">
              <w:rPr>
                <w:noProof/>
                <w:rPrChange w:id="1219" w:author="吴苏琪" w:date="2018-01-07T03:47:00Z">
                  <w:rPr>
                    <w:rStyle w:val="aa"/>
                    <w:noProof/>
                  </w:rPr>
                </w:rPrChange>
              </w:rPr>
              <w:delText>硬设备</w:delText>
            </w:r>
            <w:r w:rsidDel="006E0992">
              <w:rPr>
                <w:noProof/>
                <w:webHidden/>
              </w:rPr>
              <w:tab/>
              <w:delText>84</w:delText>
            </w:r>
          </w:del>
        </w:p>
        <w:p w14:paraId="6482B34F" w14:textId="564B0074" w:rsidR="003248E4" w:rsidDel="006E0992" w:rsidRDefault="003248E4">
          <w:pPr>
            <w:pStyle w:val="21"/>
            <w:tabs>
              <w:tab w:val="left" w:pos="1260"/>
              <w:tab w:val="right" w:leader="dot" w:pos="8296"/>
            </w:tabs>
            <w:rPr>
              <w:del w:id="1220" w:author="249326630@qq.com" w:date="2018-12-23T21:33:00Z"/>
              <w:rFonts w:asciiTheme="minorHAnsi" w:eastAsiaTheme="minorEastAsia" w:hAnsiTheme="minorHAnsi" w:cstheme="minorBidi"/>
              <w:noProof/>
              <w:kern w:val="2"/>
            </w:rPr>
          </w:pPr>
          <w:del w:id="1221" w:author="249326630@qq.com" w:date="2018-12-23T21:33:00Z">
            <w:r w:rsidRPr="00C569B0" w:rsidDel="006E0992">
              <w:rPr>
                <w:noProof/>
                <w:rPrChange w:id="1222" w:author="吴苏琪" w:date="2018-01-07T03:47:00Z">
                  <w:rPr>
                    <w:rStyle w:val="aa"/>
                    <w:noProof/>
                  </w:rPr>
                </w:rPrChange>
              </w:rPr>
              <w:delText>3.2</w:delText>
            </w:r>
            <w:r w:rsidDel="006E0992">
              <w:rPr>
                <w:rFonts w:asciiTheme="minorHAnsi" w:eastAsiaTheme="minorEastAsia" w:hAnsiTheme="minorHAnsi" w:cstheme="minorBidi"/>
                <w:noProof/>
                <w:kern w:val="2"/>
              </w:rPr>
              <w:tab/>
            </w:r>
            <w:r w:rsidRPr="00C569B0" w:rsidDel="006E0992">
              <w:rPr>
                <w:noProof/>
                <w:rPrChange w:id="1223" w:author="吴苏琪" w:date="2018-01-07T03:47:00Z">
                  <w:rPr>
                    <w:rStyle w:val="aa"/>
                    <w:noProof/>
                  </w:rPr>
                </w:rPrChange>
              </w:rPr>
              <w:delText>支持软件</w:delText>
            </w:r>
            <w:r w:rsidDel="006E0992">
              <w:rPr>
                <w:noProof/>
                <w:webHidden/>
              </w:rPr>
              <w:tab/>
              <w:delText>84</w:delText>
            </w:r>
          </w:del>
        </w:p>
        <w:p w14:paraId="0525C3FB" w14:textId="5CCA72F3" w:rsidR="003248E4" w:rsidDel="006E0992" w:rsidRDefault="003248E4">
          <w:pPr>
            <w:pStyle w:val="21"/>
            <w:tabs>
              <w:tab w:val="left" w:pos="1260"/>
              <w:tab w:val="right" w:leader="dot" w:pos="8296"/>
            </w:tabs>
            <w:rPr>
              <w:del w:id="1224" w:author="249326630@qq.com" w:date="2018-12-23T21:33:00Z"/>
              <w:rFonts w:asciiTheme="minorHAnsi" w:eastAsiaTheme="minorEastAsia" w:hAnsiTheme="minorHAnsi" w:cstheme="minorBidi"/>
              <w:noProof/>
              <w:kern w:val="2"/>
            </w:rPr>
          </w:pPr>
          <w:del w:id="1225" w:author="249326630@qq.com" w:date="2018-12-23T21:33:00Z">
            <w:r w:rsidRPr="00C569B0" w:rsidDel="006E0992">
              <w:rPr>
                <w:noProof/>
                <w:rPrChange w:id="1226" w:author="吴苏琪" w:date="2018-01-07T03:47:00Z">
                  <w:rPr>
                    <w:rStyle w:val="aa"/>
                    <w:noProof/>
                  </w:rPr>
                </w:rPrChange>
              </w:rPr>
              <w:delText>3.3</w:delText>
            </w:r>
            <w:r w:rsidDel="006E0992">
              <w:rPr>
                <w:rFonts w:asciiTheme="minorHAnsi" w:eastAsiaTheme="minorEastAsia" w:hAnsiTheme="minorHAnsi" w:cstheme="minorBidi"/>
                <w:noProof/>
                <w:kern w:val="2"/>
              </w:rPr>
              <w:tab/>
            </w:r>
            <w:r w:rsidRPr="00C569B0" w:rsidDel="006E0992">
              <w:rPr>
                <w:noProof/>
                <w:rPrChange w:id="1227" w:author="吴苏琪" w:date="2018-01-07T03:47:00Z">
                  <w:rPr>
                    <w:rStyle w:val="aa"/>
                    <w:noProof/>
                  </w:rPr>
                </w:rPrChange>
              </w:rPr>
              <w:delText>数据结构</w:delText>
            </w:r>
            <w:r w:rsidDel="006E0992">
              <w:rPr>
                <w:noProof/>
                <w:webHidden/>
              </w:rPr>
              <w:tab/>
              <w:delText>84</w:delText>
            </w:r>
          </w:del>
        </w:p>
        <w:p w14:paraId="14DC2557" w14:textId="2376634C" w:rsidR="003248E4" w:rsidDel="006E0992" w:rsidRDefault="003248E4">
          <w:pPr>
            <w:pStyle w:val="12"/>
            <w:tabs>
              <w:tab w:val="left" w:pos="420"/>
              <w:tab w:val="right" w:leader="dot" w:pos="8296"/>
            </w:tabs>
            <w:rPr>
              <w:del w:id="1228" w:author="249326630@qq.com" w:date="2018-12-23T21:33:00Z"/>
              <w:rFonts w:asciiTheme="minorHAnsi" w:eastAsiaTheme="minorEastAsia" w:hAnsiTheme="minorHAnsi" w:cstheme="minorBidi"/>
              <w:noProof/>
              <w:kern w:val="2"/>
            </w:rPr>
          </w:pPr>
          <w:del w:id="1229" w:author="249326630@qq.com" w:date="2018-12-23T21:33:00Z">
            <w:r w:rsidRPr="00C569B0" w:rsidDel="006E0992">
              <w:rPr>
                <w:noProof/>
                <w:rPrChange w:id="1230" w:author="吴苏琪" w:date="2018-01-07T03:47:00Z">
                  <w:rPr>
                    <w:rStyle w:val="aa"/>
                    <w:noProof/>
                  </w:rPr>
                </w:rPrChange>
              </w:rPr>
              <w:delText>4</w:delText>
            </w:r>
            <w:r w:rsidDel="006E0992">
              <w:rPr>
                <w:rFonts w:asciiTheme="minorHAnsi" w:eastAsiaTheme="minorEastAsia" w:hAnsiTheme="minorHAnsi" w:cstheme="minorBidi"/>
                <w:noProof/>
                <w:kern w:val="2"/>
              </w:rPr>
              <w:tab/>
            </w:r>
            <w:r w:rsidRPr="00C569B0" w:rsidDel="006E0992">
              <w:rPr>
                <w:noProof/>
                <w:rPrChange w:id="1231" w:author="吴苏琪" w:date="2018-01-07T03:47:00Z">
                  <w:rPr>
                    <w:rStyle w:val="aa"/>
                    <w:noProof/>
                  </w:rPr>
                </w:rPrChange>
              </w:rPr>
              <w:delText>使用过程</w:delText>
            </w:r>
            <w:r w:rsidDel="006E0992">
              <w:rPr>
                <w:noProof/>
                <w:webHidden/>
              </w:rPr>
              <w:tab/>
              <w:delText>84</w:delText>
            </w:r>
          </w:del>
        </w:p>
        <w:p w14:paraId="5C913413" w14:textId="07DAB9CF" w:rsidR="003248E4" w:rsidDel="006E0992" w:rsidRDefault="003248E4">
          <w:pPr>
            <w:pStyle w:val="21"/>
            <w:tabs>
              <w:tab w:val="left" w:pos="1260"/>
              <w:tab w:val="right" w:leader="dot" w:pos="8296"/>
            </w:tabs>
            <w:rPr>
              <w:del w:id="1232" w:author="249326630@qq.com" w:date="2018-12-23T21:33:00Z"/>
              <w:rFonts w:asciiTheme="minorHAnsi" w:eastAsiaTheme="minorEastAsia" w:hAnsiTheme="minorHAnsi" w:cstheme="minorBidi"/>
              <w:noProof/>
              <w:kern w:val="2"/>
            </w:rPr>
          </w:pPr>
          <w:del w:id="1233" w:author="249326630@qq.com" w:date="2018-12-23T21:33:00Z">
            <w:r w:rsidRPr="00C569B0" w:rsidDel="006E0992">
              <w:rPr>
                <w:noProof/>
                <w:rPrChange w:id="1234" w:author="吴苏琪" w:date="2018-01-07T03:47:00Z">
                  <w:rPr>
                    <w:rStyle w:val="aa"/>
                    <w:noProof/>
                  </w:rPr>
                </w:rPrChange>
              </w:rPr>
              <w:delText>4.1</w:delText>
            </w:r>
            <w:r w:rsidDel="006E0992">
              <w:rPr>
                <w:rFonts w:asciiTheme="minorHAnsi" w:eastAsiaTheme="minorEastAsia" w:hAnsiTheme="minorHAnsi" w:cstheme="minorBidi"/>
                <w:noProof/>
                <w:kern w:val="2"/>
              </w:rPr>
              <w:tab/>
            </w:r>
            <w:r w:rsidRPr="00C569B0" w:rsidDel="006E0992">
              <w:rPr>
                <w:noProof/>
                <w:rPrChange w:id="1235" w:author="吴苏琪" w:date="2018-01-07T03:47:00Z">
                  <w:rPr>
                    <w:rStyle w:val="aa"/>
                    <w:noProof/>
                  </w:rPr>
                </w:rPrChange>
              </w:rPr>
              <w:delText>安装与初始化</w:delText>
            </w:r>
            <w:r w:rsidDel="006E0992">
              <w:rPr>
                <w:noProof/>
                <w:webHidden/>
              </w:rPr>
              <w:tab/>
              <w:delText>84</w:delText>
            </w:r>
          </w:del>
        </w:p>
        <w:p w14:paraId="4987A2F4" w14:textId="02AEFAC8" w:rsidR="003248E4" w:rsidDel="006E0992" w:rsidRDefault="003248E4">
          <w:pPr>
            <w:pStyle w:val="21"/>
            <w:tabs>
              <w:tab w:val="left" w:pos="1260"/>
              <w:tab w:val="right" w:leader="dot" w:pos="8296"/>
            </w:tabs>
            <w:rPr>
              <w:del w:id="1236" w:author="249326630@qq.com" w:date="2018-12-23T21:33:00Z"/>
              <w:rFonts w:asciiTheme="minorHAnsi" w:eastAsiaTheme="minorEastAsia" w:hAnsiTheme="minorHAnsi" w:cstheme="minorBidi"/>
              <w:noProof/>
              <w:kern w:val="2"/>
            </w:rPr>
          </w:pPr>
          <w:del w:id="1237" w:author="249326630@qq.com" w:date="2018-12-23T21:33:00Z">
            <w:r w:rsidRPr="00C569B0" w:rsidDel="006E0992">
              <w:rPr>
                <w:noProof/>
                <w:rPrChange w:id="1238" w:author="吴苏琪" w:date="2018-01-07T03:47:00Z">
                  <w:rPr>
                    <w:rStyle w:val="aa"/>
                    <w:noProof/>
                  </w:rPr>
                </w:rPrChange>
              </w:rPr>
              <w:delText>4.2</w:delText>
            </w:r>
            <w:r w:rsidDel="006E0992">
              <w:rPr>
                <w:rFonts w:asciiTheme="minorHAnsi" w:eastAsiaTheme="minorEastAsia" w:hAnsiTheme="minorHAnsi" w:cstheme="minorBidi"/>
                <w:noProof/>
                <w:kern w:val="2"/>
              </w:rPr>
              <w:tab/>
            </w:r>
            <w:r w:rsidRPr="00C569B0" w:rsidDel="006E0992">
              <w:rPr>
                <w:noProof/>
                <w:rPrChange w:id="1239" w:author="吴苏琪" w:date="2018-01-07T03:47:00Z">
                  <w:rPr>
                    <w:rStyle w:val="aa"/>
                    <w:noProof/>
                  </w:rPr>
                </w:rPrChange>
              </w:rPr>
              <w:delText>输入</w:delText>
            </w:r>
            <w:r w:rsidDel="006E0992">
              <w:rPr>
                <w:noProof/>
                <w:webHidden/>
              </w:rPr>
              <w:tab/>
              <w:delText>84</w:delText>
            </w:r>
          </w:del>
        </w:p>
        <w:p w14:paraId="7383539D" w14:textId="45DCF91D" w:rsidR="003248E4" w:rsidDel="006E0992" w:rsidRDefault="003248E4">
          <w:pPr>
            <w:pStyle w:val="31"/>
            <w:tabs>
              <w:tab w:val="left" w:pos="1680"/>
              <w:tab w:val="right" w:leader="dot" w:pos="8296"/>
            </w:tabs>
            <w:rPr>
              <w:del w:id="1240" w:author="249326630@qq.com" w:date="2018-12-23T21:33:00Z"/>
              <w:rFonts w:asciiTheme="minorHAnsi" w:eastAsiaTheme="minorEastAsia" w:hAnsiTheme="minorHAnsi" w:cstheme="minorBidi"/>
              <w:noProof/>
              <w:kern w:val="2"/>
            </w:rPr>
          </w:pPr>
          <w:del w:id="1241" w:author="249326630@qq.com" w:date="2018-12-23T21:33:00Z">
            <w:r w:rsidRPr="00C569B0" w:rsidDel="006E0992">
              <w:rPr>
                <w:noProof/>
                <w:rPrChange w:id="1242" w:author="吴苏琪" w:date="2018-01-07T03:47:00Z">
                  <w:rPr>
                    <w:rStyle w:val="aa"/>
                    <w:noProof/>
                  </w:rPr>
                </w:rPrChange>
              </w:rPr>
              <w:delText>4.2.1</w:delText>
            </w:r>
            <w:r w:rsidDel="006E0992">
              <w:rPr>
                <w:rFonts w:asciiTheme="minorHAnsi" w:eastAsiaTheme="minorEastAsia" w:hAnsiTheme="minorHAnsi" w:cstheme="minorBidi"/>
                <w:noProof/>
                <w:kern w:val="2"/>
              </w:rPr>
              <w:tab/>
            </w:r>
            <w:r w:rsidRPr="00C569B0" w:rsidDel="006E0992">
              <w:rPr>
                <w:noProof/>
                <w:rPrChange w:id="1243" w:author="吴苏琪" w:date="2018-01-07T03:47:00Z">
                  <w:rPr>
                    <w:rStyle w:val="aa"/>
                    <w:noProof/>
                  </w:rPr>
                </w:rPrChange>
              </w:rPr>
              <w:delText>输入数据的现实背景</w:delText>
            </w:r>
            <w:r w:rsidDel="006E0992">
              <w:rPr>
                <w:noProof/>
                <w:webHidden/>
              </w:rPr>
              <w:tab/>
              <w:delText>84</w:delText>
            </w:r>
          </w:del>
        </w:p>
        <w:p w14:paraId="102B9A3C" w14:textId="6579A9A8" w:rsidR="003248E4" w:rsidDel="006E0992" w:rsidRDefault="003248E4">
          <w:pPr>
            <w:pStyle w:val="31"/>
            <w:tabs>
              <w:tab w:val="left" w:pos="1680"/>
              <w:tab w:val="right" w:leader="dot" w:pos="8296"/>
            </w:tabs>
            <w:rPr>
              <w:del w:id="1244" w:author="249326630@qq.com" w:date="2018-12-23T21:33:00Z"/>
              <w:rFonts w:asciiTheme="minorHAnsi" w:eastAsiaTheme="minorEastAsia" w:hAnsiTheme="minorHAnsi" w:cstheme="minorBidi"/>
              <w:noProof/>
              <w:kern w:val="2"/>
            </w:rPr>
          </w:pPr>
          <w:del w:id="1245" w:author="249326630@qq.com" w:date="2018-12-23T21:33:00Z">
            <w:r w:rsidRPr="00C569B0" w:rsidDel="006E0992">
              <w:rPr>
                <w:noProof/>
                <w:rPrChange w:id="1246" w:author="吴苏琪" w:date="2018-01-07T03:47:00Z">
                  <w:rPr>
                    <w:rStyle w:val="aa"/>
                    <w:noProof/>
                  </w:rPr>
                </w:rPrChange>
              </w:rPr>
              <w:delText>4.2.2</w:delText>
            </w:r>
            <w:r w:rsidDel="006E0992">
              <w:rPr>
                <w:rFonts w:asciiTheme="minorHAnsi" w:eastAsiaTheme="minorEastAsia" w:hAnsiTheme="minorHAnsi" w:cstheme="minorBidi"/>
                <w:noProof/>
                <w:kern w:val="2"/>
              </w:rPr>
              <w:tab/>
            </w:r>
            <w:r w:rsidRPr="00C569B0" w:rsidDel="006E0992">
              <w:rPr>
                <w:noProof/>
                <w:rPrChange w:id="1247" w:author="吴苏琪" w:date="2018-01-07T03:47:00Z">
                  <w:rPr>
                    <w:rStyle w:val="aa"/>
                    <w:noProof/>
                  </w:rPr>
                </w:rPrChange>
              </w:rPr>
              <w:delText>输入格式</w:delText>
            </w:r>
            <w:r w:rsidDel="006E0992">
              <w:rPr>
                <w:noProof/>
                <w:webHidden/>
              </w:rPr>
              <w:tab/>
              <w:delText>85</w:delText>
            </w:r>
          </w:del>
        </w:p>
        <w:p w14:paraId="73C8AE5C" w14:textId="2B7DD5CE" w:rsidR="003248E4" w:rsidDel="006E0992" w:rsidRDefault="003248E4">
          <w:pPr>
            <w:pStyle w:val="31"/>
            <w:tabs>
              <w:tab w:val="left" w:pos="1680"/>
              <w:tab w:val="right" w:leader="dot" w:pos="8296"/>
            </w:tabs>
            <w:rPr>
              <w:del w:id="1248" w:author="249326630@qq.com" w:date="2018-12-23T21:33:00Z"/>
              <w:rFonts w:asciiTheme="minorHAnsi" w:eastAsiaTheme="minorEastAsia" w:hAnsiTheme="minorHAnsi" w:cstheme="minorBidi"/>
              <w:noProof/>
              <w:kern w:val="2"/>
            </w:rPr>
          </w:pPr>
          <w:del w:id="1249" w:author="249326630@qq.com" w:date="2018-12-23T21:33:00Z">
            <w:r w:rsidRPr="00C569B0" w:rsidDel="006E0992">
              <w:rPr>
                <w:noProof/>
                <w:rPrChange w:id="1250" w:author="吴苏琪" w:date="2018-01-07T03:47:00Z">
                  <w:rPr>
                    <w:rStyle w:val="aa"/>
                    <w:noProof/>
                  </w:rPr>
                </w:rPrChange>
              </w:rPr>
              <w:delText>4.2.3</w:delText>
            </w:r>
            <w:r w:rsidDel="006E0992">
              <w:rPr>
                <w:rFonts w:asciiTheme="minorHAnsi" w:eastAsiaTheme="minorEastAsia" w:hAnsiTheme="minorHAnsi" w:cstheme="minorBidi"/>
                <w:noProof/>
                <w:kern w:val="2"/>
              </w:rPr>
              <w:tab/>
            </w:r>
            <w:r w:rsidRPr="00C569B0" w:rsidDel="006E0992">
              <w:rPr>
                <w:noProof/>
                <w:rPrChange w:id="1251" w:author="吴苏琪" w:date="2018-01-07T03:47:00Z">
                  <w:rPr>
                    <w:rStyle w:val="aa"/>
                    <w:noProof/>
                  </w:rPr>
                </w:rPrChange>
              </w:rPr>
              <w:delText>输入举例</w:delText>
            </w:r>
            <w:r w:rsidDel="006E0992">
              <w:rPr>
                <w:noProof/>
                <w:webHidden/>
              </w:rPr>
              <w:tab/>
              <w:delText>85</w:delText>
            </w:r>
          </w:del>
        </w:p>
        <w:p w14:paraId="74D5F2F5" w14:textId="45871E18" w:rsidR="003248E4" w:rsidDel="006E0992" w:rsidRDefault="003248E4">
          <w:pPr>
            <w:pStyle w:val="21"/>
            <w:tabs>
              <w:tab w:val="left" w:pos="1260"/>
              <w:tab w:val="right" w:leader="dot" w:pos="8296"/>
            </w:tabs>
            <w:rPr>
              <w:del w:id="1252" w:author="249326630@qq.com" w:date="2018-12-23T21:33:00Z"/>
              <w:rFonts w:asciiTheme="minorHAnsi" w:eastAsiaTheme="minorEastAsia" w:hAnsiTheme="minorHAnsi" w:cstheme="minorBidi"/>
              <w:noProof/>
              <w:kern w:val="2"/>
            </w:rPr>
          </w:pPr>
          <w:del w:id="1253" w:author="249326630@qq.com" w:date="2018-12-23T21:33:00Z">
            <w:r w:rsidRPr="00C569B0" w:rsidDel="006E0992">
              <w:rPr>
                <w:noProof/>
                <w:rPrChange w:id="1254" w:author="吴苏琪" w:date="2018-01-07T03:47:00Z">
                  <w:rPr>
                    <w:rStyle w:val="aa"/>
                    <w:noProof/>
                  </w:rPr>
                </w:rPrChange>
              </w:rPr>
              <w:delText>4.3</w:delText>
            </w:r>
            <w:r w:rsidDel="006E0992">
              <w:rPr>
                <w:rFonts w:asciiTheme="minorHAnsi" w:eastAsiaTheme="minorEastAsia" w:hAnsiTheme="minorHAnsi" w:cstheme="minorBidi"/>
                <w:noProof/>
                <w:kern w:val="2"/>
              </w:rPr>
              <w:tab/>
            </w:r>
            <w:r w:rsidRPr="00C569B0" w:rsidDel="006E0992">
              <w:rPr>
                <w:noProof/>
                <w:rPrChange w:id="1255" w:author="吴苏琪" w:date="2018-01-07T03:47:00Z">
                  <w:rPr>
                    <w:rStyle w:val="aa"/>
                    <w:noProof/>
                  </w:rPr>
                </w:rPrChange>
              </w:rPr>
              <w:delText>输出对每项输出做出说明</w:delText>
            </w:r>
            <w:r w:rsidDel="006E0992">
              <w:rPr>
                <w:noProof/>
                <w:webHidden/>
              </w:rPr>
              <w:tab/>
              <w:delText>85</w:delText>
            </w:r>
          </w:del>
        </w:p>
        <w:p w14:paraId="4ED6A4CD" w14:textId="12289324" w:rsidR="003248E4" w:rsidDel="006E0992" w:rsidRDefault="003248E4">
          <w:pPr>
            <w:pStyle w:val="31"/>
            <w:tabs>
              <w:tab w:val="left" w:pos="1680"/>
              <w:tab w:val="right" w:leader="dot" w:pos="8296"/>
            </w:tabs>
            <w:rPr>
              <w:del w:id="1256" w:author="249326630@qq.com" w:date="2018-12-23T21:33:00Z"/>
              <w:rFonts w:asciiTheme="minorHAnsi" w:eastAsiaTheme="minorEastAsia" w:hAnsiTheme="minorHAnsi" w:cstheme="minorBidi"/>
              <w:noProof/>
              <w:kern w:val="2"/>
            </w:rPr>
          </w:pPr>
          <w:del w:id="1257" w:author="249326630@qq.com" w:date="2018-12-23T21:33:00Z">
            <w:r w:rsidRPr="00C569B0" w:rsidDel="006E0992">
              <w:rPr>
                <w:noProof/>
                <w:rPrChange w:id="1258" w:author="吴苏琪" w:date="2018-01-07T03:47:00Z">
                  <w:rPr>
                    <w:rStyle w:val="aa"/>
                    <w:noProof/>
                  </w:rPr>
                </w:rPrChange>
              </w:rPr>
              <w:delText>4.3.1</w:delText>
            </w:r>
            <w:r w:rsidDel="006E0992">
              <w:rPr>
                <w:rFonts w:asciiTheme="minorHAnsi" w:eastAsiaTheme="minorEastAsia" w:hAnsiTheme="minorHAnsi" w:cstheme="minorBidi"/>
                <w:noProof/>
                <w:kern w:val="2"/>
              </w:rPr>
              <w:tab/>
            </w:r>
            <w:r w:rsidRPr="00C569B0" w:rsidDel="006E0992">
              <w:rPr>
                <w:noProof/>
                <w:rPrChange w:id="1259" w:author="吴苏琪" w:date="2018-01-07T03:47:00Z">
                  <w:rPr>
                    <w:rStyle w:val="aa"/>
                    <w:noProof/>
                  </w:rPr>
                </w:rPrChange>
              </w:rPr>
              <w:delText>输出数据的现实背景</w:delText>
            </w:r>
            <w:r w:rsidDel="006E0992">
              <w:rPr>
                <w:noProof/>
                <w:webHidden/>
              </w:rPr>
              <w:tab/>
              <w:delText>85</w:delText>
            </w:r>
          </w:del>
        </w:p>
        <w:p w14:paraId="1B7D39CC" w14:textId="4BF9EB81" w:rsidR="003248E4" w:rsidDel="006E0992" w:rsidRDefault="003248E4">
          <w:pPr>
            <w:pStyle w:val="31"/>
            <w:tabs>
              <w:tab w:val="left" w:pos="1680"/>
              <w:tab w:val="right" w:leader="dot" w:pos="8296"/>
            </w:tabs>
            <w:rPr>
              <w:del w:id="1260" w:author="249326630@qq.com" w:date="2018-12-23T21:33:00Z"/>
              <w:rFonts w:asciiTheme="minorHAnsi" w:eastAsiaTheme="minorEastAsia" w:hAnsiTheme="minorHAnsi" w:cstheme="minorBidi"/>
              <w:noProof/>
              <w:kern w:val="2"/>
            </w:rPr>
          </w:pPr>
          <w:del w:id="1261" w:author="249326630@qq.com" w:date="2018-12-23T21:33:00Z">
            <w:r w:rsidRPr="00C569B0" w:rsidDel="006E0992">
              <w:rPr>
                <w:noProof/>
                <w:rPrChange w:id="1262" w:author="吴苏琪" w:date="2018-01-07T03:47:00Z">
                  <w:rPr>
                    <w:rStyle w:val="aa"/>
                    <w:noProof/>
                  </w:rPr>
                </w:rPrChange>
              </w:rPr>
              <w:delText>4.3.2</w:delText>
            </w:r>
            <w:r w:rsidDel="006E0992">
              <w:rPr>
                <w:rFonts w:asciiTheme="minorHAnsi" w:eastAsiaTheme="minorEastAsia" w:hAnsiTheme="minorHAnsi" w:cstheme="minorBidi"/>
                <w:noProof/>
                <w:kern w:val="2"/>
              </w:rPr>
              <w:tab/>
            </w:r>
            <w:r w:rsidRPr="00C569B0" w:rsidDel="006E0992">
              <w:rPr>
                <w:noProof/>
                <w:rPrChange w:id="1263" w:author="吴苏琪" w:date="2018-01-07T03:47:00Z">
                  <w:rPr>
                    <w:rStyle w:val="aa"/>
                    <w:noProof/>
                  </w:rPr>
                </w:rPrChange>
              </w:rPr>
              <w:delText>输出格式</w:delText>
            </w:r>
            <w:r w:rsidDel="006E0992">
              <w:rPr>
                <w:noProof/>
                <w:webHidden/>
              </w:rPr>
              <w:tab/>
              <w:delText>86</w:delText>
            </w:r>
          </w:del>
        </w:p>
        <w:p w14:paraId="2E1EFB1C" w14:textId="2E777A1E" w:rsidR="003248E4" w:rsidDel="006E0992" w:rsidRDefault="003248E4">
          <w:pPr>
            <w:pStyle w:val="31"/>
            <w:tabs>
              <w:tab w:val="left" w:pos="1680"/>
              <w:tab w:val="right" w:leader="dot" w:pos="8296"/>
            </w:tabs>
            <w:rPr>
              <w:del w:id="1264" w:author="249326630@qq.com" w:date="2018-12-23T21:33:00Z"/>
              <w:rFonts w:asciiTheme="minorHAnsi" w:eastAsiaTheme="minorEastAsia" w:hAnsiTheme="minorHAnsi" w:cstheme="minorBidi"/>
              <w:noProof/>
              <w:kern w:val="2"/>
            </w:rPr>
          </w:pPr>
          <w:del w:id="1265" w:author="249326630@qq.com" w:date="2018-12-23T21:33:00Z">
            <w:r w:rsidRPr="00C569B0" w:rsidDel="006E0992">
              <w:rPr>
                <w:noProof/>
                <w:rPrChange w:id="1266" w:author="吴苏琪" w:date="2018-01-07T03:47:00Z">
                  <w:rPr>
                    <w:rStyle w:val="aa"/>
                    <w:noProof/>
                  </w:rPr>
                </w:rPrChange>
              </w:rPr>
              <w:delText>4.3.3</w:delText>
            </w:r>
            <w:r w:rsidDel="006E0992">
              <w:rPr>
                <w:rFonts w:asciiTheme="minorHAnsi" w:eastAsiaTheme="minorEastAsia" w:hAnsiTheme="minorHAnsi" w:cstheme="minorBidi"/>
                <w:noProof/>
                <w:kern w:val="2"/>
              </w:rPr>
              <w:tab/>
            </w:r>
            <w:r w:rsidRPr="00C569B0" w:rsidDel="006E0992">
              <w:rPr>
                <w:noProof/>
                <w:rPrChange w:id="1267" w:author="吴苏琪" w:date="2018-01-07T03:47:00Z">
                  <w:rPr>
                    <w:rStyle w:val="aa"/>
                    <w:noProof/>
                  </w:rPr>
                </w:rPrChange>
              </w:rPr>
              <w:delText>输出举例</w:delText>
            </w:r>
            <w:r w:rsidDel="006E0992">
              <w:rPr>
                <w:noProof/>
                <w:webHidden/>
              </w:rPr>
              <w:tab/>
              <w:delText>86</w:delText>
            </w:r>
          </w:del>
        </w:p>
        <w:p w14:paraId="75943D41" w14:textId="59746C88" w:rsidR="003248E4" w:rsidDel="006E0992" w:rsidRDefault="003248E4">
          <w:pPr>
            <w:pStyle w:val="21"/>
            <w:tabs>
              <w:tab w:val="left" w:pos="1260"/>
              <w:tab w:val="right" w:leader="dot" w:pos="8296"/>
            </w:tabs>
            <w:rPr>
              <w:del w:id="1268" w:author="249326630@qq.com" w:date="2018-12-23T21:33:00Z"/>
              <w:rFonts w:asciiTheme="minorHAnsi" w:eastAsiaTheme="minorEastAsia" w:hAnsiTheme="minorHAnsi" w:cstheme="minorBidi"/>
              <w:noProof/>
              <w:kern w:val="2"/>
            </w:rPr>
          </w:pPr>
          <w:del w:id="1269" w:author="249326630@qq.com" w:date="2018-12-23T21:33:00Z">
            <w:r w:rsidRPr="00C569B0" w:rsidDel="006E0992">
              <w:rPr>
                <w:noProof/>
                <w:rPrChange w:id="1270" w:author="吴苏琪" w:date="2018-01-07T03:47:00Z">
                  <w:rPr>
                    <w:rStyle w:val="aa"/>
                    <w:noProof/>
                  </w:rPr>
                </w:rPrChange>
              </w:rPr>
              <w:delText>4.4</w:delText>
            </w:r>
            <w:r w:rsidDel="006E0992">
              <w:rPr>
                <w:rFonts w:asciiTheme="minorHAnsi" w:eastAsiaTheme="minorEastAsia" w:hAnsiTheme="minorHAnsi" w:cstheme="minorBidi"/>
                <w:noProof/>
                <w:kern w:val="2"/>
              </w:rPr>
              <w:tab/>
            </w:r>
            <w:r w:rsidRPr="00C569B0" w:rsidDel="006E0992">
              <w:rPr>
                <w:noProof/>
                <w:rPrChange w:id="1271" w:author="吴苏琪" w:date="2018-01-07T03:47:00Z">
                  <w:rPr>
                    <w:rStyle w:val="aa"/>
                    <w:noProof/>
                  </w:rPr>
                </w:rPrChange>
              </w:rPr>
              <w:delText>文卷查询</w:delText>
            </w:r>
            <w:r w:rsidDel="006E0992">
              <w:rPr>
                <w:noProof/>
                <w:webHidden/>
              </w:rPr>
              <w:tab/>
              <w:delText>86</w:delText>
            </w:r>
          </w:del>
        </w:p>
        <w:p w14:paraId="52FEEFE2" w14:textId="340CDB79" w:rsidR="003248E4" w:rsidDel="006E0992" w:rsidRDefault="003248E4">
          <w:pPr>
            <w:pStyle w:val="21"/>
            <w:tabs>
              <w:tab w:val="left" w:pos="1260"/>
              <w:tab w:val="right" w:leader="dot" w:pos="8296"/>
            </w:tabs>
            <w:rPr>
              <w:del w:id="1272" w:author="249326630@qq.com" w:date="2018-12-23T21:33:00Z"/>
              <w:rFonts w:asciiTheme="minorHAnsi" w:eastAsiaTheme="minorEastAsia" w:hAnsiTheme="minorHAnsi" w:cstheme="minorBidi"/>
              <w:noProof/>
              <w:kern w:val="2"/>
            </w:rPr>
          </w:pPr>
          <w:del w:id="1273" w:author="249326630@qq.com" w:date="2018-12-23T21:33:00Z">
            <w:r w:rsidRPr="00C569B0" w:rsidDel="006E0992">
              <w:rPr>
                <w:noProof/>
                <w:rPrChange w:id="1274" w:author="吴苏琪" w:date="2018-01-07T03:47:00Z">
                  <w:rPr>
                    <w:rStyle w:val="aa"/>
                    <w:noProof/>
                  </w:rPr>
                </w:rPrChange>
              </w:rPr>
              <w:delText>4.5</w:delText>
            </w:r>
            <w:r w:rsidDel="006E0992">
              <w:rPr>
                <w:rFonts w:asciiTheme="minorHAnsi" w:eastAsiaTheme="minorEastAsia" w:hAnsiTheme="minorHAnsi" w:cstheme="minorBidi"/>
                <w:noProof/>
                <w:kern w:val="2"/>
              </w:rPr>
              <w:tab/>
            </w:r>
            <w:r w:rsidRPr="00C569B0" w:rsidDel="006E0992">
              <w:rPr>
                <w:noProof/>
                <w:rPrChange w:id="1275" w:author="吴苏琪" w:date="2018-01-07T03:47:00Z">
                  <w:rPr>
                    <w:rStyle w:val="aa"/>
                    <w:noProof/>
                  </w:rPr>
                </w:rPrChange>
              </w:rPr>
              <w:delText>出错处理和恢复</w:delText>
            </w:r>
            <w:r w:rsidDel="006E0992">
              <w:rPr>
                <w:noProof/>
                <w:webHidden/>
              </w:rPr>
              <w:tab/>
              <w:delText>86</w:delText>
            </w:r>
          </w:del>
        </w:p>
        <w:p w14:paraId="194581F4" w14:textId="42ED9CAA" w:rsidR="003248E4" w:rsidDel="006E0992" w:rsidRDefault="003248E4">
          <w:pPr>
            <w:pStyle w:val="21"/>
            <w:tabs>
              <w:tab w:val="left" w:pos="1260"/>
              <w:tab w:val="right" w:leader="dot" w:pos="8296"/>
            </w:tabs>
            <w:rPr>
              <w:del w:id="1276" w:author="249326630@qq.com" w:date="2018-12-23T21:33:00Z"/>
              <w:rFonts w:asciiTheme="minorHAnsi" w:eastAsiaTheme="minorEastAsia" w:hAnsiTheme="minorHAnsi" w:cstheme="minorBidi"/>
              <w:noProof/>
              <w:kern w:val="2"/>
            </w:rPr>
          </w:pPr>
          <w:del w:id="1277" w:author="249326630@qq.com" w:date="2018-12-23T21:33:00Z">
            <w:r w:rsidRPr="00C569B0" w:rsidDel="006E0992">
              <w:rPr>
                <w:noProof/>
                <w:rPrChange w:id="1278" w:author="吴苏琪" w:date="2018-01-07T03:47:00Z">
                  <w:rPr>
                    <w:rStyle w:val="aa"/>
                    <w:noProof/>
                  </w:rPr>
                </w:rPrChange>
              </w:rPr>
              <w:delText>4.6</w:delText>
            </w:r>
            <w:r w:rsidDel="006E0992">
              <w:rPr>
                <w:rFonts w:asciiTheme="minorHAnsi" w:eastAsiaTheme="minorEastAsia" w:hAnsiTheme="minorHAnsi" w:cstheme="minorBidi"/>
                <w:noProof/>
                <w:kern w:val="2"/>
              </w:rPr>
              <w:tab/>
            </w:r>
            <w:r w:rsidRPr="00C569B0" w:rsidDel="006E0992">
              <w:rPr>
                <w:noProof/>
                <w:rPrChange w:id="1279" w:author="吴苏琪" w:date="2018-01-07T03:47:00Z">
                  <w:rPr>
                    <w:rStyle w:val="aa"/>
                    <w:noProof/>
                  </w:rPr>
                </w:rPrChange>
              </w:rPr>
              <w:delText>终端操作</w:delText>
            </w:r>
            <w:r w:rsidDel="006E0992">
              <w:rPr>
                <w:noProof/>
                <w:webHidden/>
              </w:rPr>
              <w:tab/>
              <w:delText>86</w:delText>
            </w:r>
          </w:del>
        </w:p>
        <w:p w14:paraId="1F499489" w14:textId="1D875541" w:rsidR="004206CE" w:rsidRDefault="005C2232">
          <w:r>
            <w:fldChar w:fldCharType="end"/>
          </w:r>
        </w:p>
      </w:sdtContent>
    </w:sdt>
    <w:p w14:paraId="64D40670" w14:textId="77777777" w:rsidR="0046483C" w:rsidRDefault="0046483C" w:rsidP="004206CE">
      <w:pPr>
        <w:numPr>
          <w:ilvl w:val="1"/>
          <w:numId w:val="0"/>
        </w:numPr>
        <w:spacing w:afterLines="1150" w:after="3588" w:line="720" w:lineRule="auto"/>
        <w:contextualSpacing/>
        <w:textAlignment w:val="center"/>
        <w:rPr>
          <w:rFonts w:ascii="Calibri Light" w:hAnsi="Calibri Light" w:cs="Times New Roman"/>
          <w:b/>
          <w:spacing w:val="15"/>
          <w:sz w:val="32"/>
          <w:szCs w:val="56"/>
        </w:rPr>
      </w:pPr>
    </w:p>
    <w:p w14:paraId="509F0B66" w14:textId="5F554EA9" w:rsidR="00063EB6" w:rsidRDefault="00063EB6" w:rsidP="00063EB6">
      <w:pPr>
        <w:numPr>
          <w:ilvl w:val="1"/>
          <w:numId w:val="0"/>
        </w:numPr>
        <w:spacing w:afterLines="1150" w:after="3588" w:line="720" w:lineRule="auto"/>
        <w:contextualSpacing/>
        <w:textAlignment w:val="center"/>
        <w:rPr>
          <w:rFonts w:ascii="Calibri Light" w:hAnsi="Calibri Light" w:cs="Times New Roman"/>
          <w:b/>
          <w:spacing w:val="15"/>
          <w:sz w:val="32"/>
          <w:szCs w:val="56"/>
        </w:rPr>
      </w:pPr>
    </w:p>
    <w:p w14:paraId="00852592" w14:textId="77777777" w:rsidR="00063EB6" w:rsidRDefault="00063EB6" w:rsidP="00063EB6">
      <w:pPr>
        <w:pStyle w:val="a"/>
        <w:numPr>
          <w:ilvl w:val="0"/>
          <w:numId w:val="6"/>
        </w:numPr>
      </w:pPr>
      <w:bookmarkStart w:id="1280" w:name="_Toc498726664"/>
      <w:bookmarkStart w:id="1281" w:name="_Toc533525740"/>
      <w:r>
        <w:rPr>
          <w:rFonts w:hint="eastAsia"/>
        </w:rPr>
        <w:t>引言</w:t>
      </w:r>
      <w:bookmarkEnd w:id="1280"/>
      <w:bookmarkEnd w:id="1281"/>
    </w:p>
    <w:p w14:paraId="0EFEF988" w14:textId="77777777" w:rsidR="00063EB6" w:rsidRDefault="00063EB6" w:rsidP="00063EB6">
      <w:pPr>
        <w:pStyle w:val="a0"/>
        <w:numPr>
          <w:ilvl w:val="1"/>
          <w:numId w:val="6"/>
        </w:numPr>
      </w:pPr>
      <w:bookmarkStart w:id="1282" w:name="_Toc498726665"/>
      <w:bookmarkStart w:id="1283" w:name="_Toc533525741"/>
      <w:r w:rsidRPr="00525C93">
        <w:rPr>
          <w:rFonts w:hint="eastAsia"/>
        </w:rPr>
        <w:t>编写目的</w:t>
      </w:r>
      <w:bookmarkEnd w:id="1282"/>
      <w:bookmarkEnd w:id="1283"/>
    </w:p>
    <w:p w14:paraId="4530FDC8" w14:textId="77777777" w:rsidR="006F2DC7" w:rsidRDefault="006F2DC7">
      <w:pPr>
        <w:ind w:firstLine="420"/>
        <w:rPr>
          <w:ins w:id="1284" w:author="249326630@qq.com" w:date="2018-12-23T20:35:00Z"/>
        </w:rPr>
        <w:pPrChange w:id="1285" w:author="249326630@qq.com" w:date="2018-12-23T20:35:00Z">
          <w:pPr>
            <w:pStyle w:val="a"/>
          </w:pPr>
        </w:pPrChange>
      </w:pPr>
      <w:ins w:id="1286" w:author="249326630@qq.com" w:date="2018-12-23T20:35:00Z">
        <w:r>
          <w:rPr>
            <w:rFonts w:hint="eastAsia"/>
          </w:rPr>
          <w:t>为使渔乐生活app项目的顺利开展，为后续的开发工作奠定基础，更好的满足项目的具体需求,进行了多次的用户代表走访谈话。进行深入研究探讨后，提出了这份软件需求规格说明书。</w:t>
        </w:r>
      </w:ins>
    </w:p>
    <w:p w14:paraId="0384C53D" w14:textId="77777777" w:rsidR="006F2DC7" w:rsidRDefault="006F2DC7">
      <w:pPr>
        <w:ind w:firstLine="420"/>
        <w:rPr>
          <w:ins w:id="1287" w:author="249326630@qq.com" w:date="2018-12-23T20:35:00Z"/>
        </w:rPr>
        <w:pPrChange w:id="1288" w:author="249326630@qq.com" w:date="2018-12-23T20:35:00Z">
          <w:pPr>
            <w:pStyle w:val="a"/>
          </w:pPr>
        </w:pPrChange>
      </w:pPr>
      <w:ins w:id="1289" w:author="249326630@qq.com" w:date="2018-12-23T20:35:00Z">
        <w:r>
          <w:rPr>
            <w:rFonts w:hint="eastAsia"/>
          </w:rPr>
          <w:t>此份软件规格说明书对渔乐生活app做了全面的用户需求分析，明确了软件必要的功能性需求以及非功能性需求。</w:t>
        </w:r>
      </w:ins>
    </w:p>
    <w:p w14:paraId="66B77F51" w14:textId="29AB266A" w:rsidR="00063EB6" w:rsidRPr="00F20BBF" w:rsidDel="006F2DC7" w:rsidRDefault="00063EB6">
      <w:pPr>
        <w:ind w:left="420"/>
        <w:rPr>
          <w:del w:id="1290" w:author="249326630@qq.com" w:date="2018-12-23T20:35:00Z"/>
          <w:szCs w:val="21"/>
        </w:rPr>
        <w:pPrChange w:id="1291" w:author="249326630@qq.com" w:date="2018-12-23T20:35:00Z">
          <w:pPr>
            <w:ind w:firstLineChars="300" w:firstLine="630"/>
          </w:pPr>
        </w:pPrChange>
      </w:pPr>
      <w:del w:id="1292" w:author="249326630@qq.com" w:date="2018-12-23T20:35:00Z">
        <w:r w:rsidDel="006F2DC7">
          <w:rPr>
            <w:rFonts w:hint="eastAsia"/>
            <w:szCs w:val="21"/>
          </w:rPr>
          <w:delText>为使</w:delText>
        </w:r>
        <w:r w:rsidRPr="00452D51" w:rsidDel="006F2DC7">
          <w:rPr>
            <w:rFonts w:hint="eastAsia"/>
          </w:rPr>
          <w:delText>软件工程系列课程教学辅助网站</w:delText>
        </w:r>
        <w:r w:rsidDel="006F2DC7">
          <w:rPr>
            <w:rFonts w:hint="eastAsia"/>
          </w:rPr>
          <w:delText>项目</w:delText>
        </w:r>
        <w:r w:rsidDel="006F2DC7">
          <w:delText>的顺利开展，</w:delText>
        </w:r>
        <w:r w:rsidDel="006F2DC7">
          <w:rPr>
            <w:rFonts w:hint="eastAsia"/>
          </w:rPr>
          <w:delText>为后续</w:delText>
        </w:r>
        <w:r w:rsidDel="006F2DC7">
          <w:delText>的开</w:delText>
        </w:r>
        <w:r w:rsidDel="006F2DC7">
          <w:rPr>
            <w:rFonts w:hint="eastAsia"/>
          </w:rPr>
          <w:delText>发</w:delText>
        </w:r>
        <w:r w:rsidDel="006F2DC7">
          <w:delText>工作奠定基础</w:delText>
        </w:r>
        <w:r w:rsidDel="006F2DC7">
          <w:rPr>
            <w:rFonts w:hint="eastAsia"/>
          </w:rPr>
          <w:delText>，更好</w:delText>
        </w:r>
        <w:r w:rsidDel="006F2DC7">
          <w:delText>的</w:delText>
        </w:r>
        <w:r w:rsidDel="006F2DC7">
          <w:rPr>
            <w:rFonts w:hint="eastAsia"/>
          </w:rPr>
          <w:delText>满足</w:delText>
        </w:r>
        <w:r w:rsidDel="006F2DC7">
          <w:delText>项目</w:delText>
        </w:r>
        <w:r w:rsidDel="006F2DC7">
          <w:rPr>
            <w:rFonts w:hint="eastAsia"/>
          </w:rPr>
          <w:delText>用户</w:delText>
        </w:r>
        <w:r w:rsidDel="006F2DC7">
          <w:delText>的具体需求</w:delText>
        </w:r>
        <w:r w:rsidDel="006F2DC7">
          <w:rPr>
            <w:rFonts w:hint="eastAsia"/>
          </w:rPr>
          <w:delText>，</w:delText>
        </w:r>
        <w:r w:rsidDel="006F2DC7">
          <w:delText>此</w:delText>
        </w:r>
        <w:r w:rsidRPr="00196450" w:rsidDel="006F2DC7">
          <w:rPr>
            <w:rFonts w:hint="eastAsia"/>
          </w:rPr>
          <w:delText>用户</w:delText>
        </w:r>
        <w:r w:rsidR="007B4531" w:rsidDel="006F2DC7">
          <w:rPr>
            <w:rFonts w:hint="eastAsia"/>
          </w:rPr>
          <w:delText>手册方便用户对</w:delText>
        </w:r>
        <w:r w:rsidR="007B4531" w:rsidDel="006F2DC7">
          <w:delText>此系统的</w:delText>
        </w:r>
        <w:r w:rsidR="007B4531" w:rsidDel="006F2DC7">
          <w:rPr>
            <w:rFonts w:hint="eastAsia"/>
          </w:rPr>
          <w:delText>熟悉</w:delText>
        </w:r>
        <w:r w:rsidR="007B4531" w:rsidDel="006F2DC7">
          <w:delText>与使用</w:delText>
        </w:r>
      </w:del>
    </w:p>
    <w:p w14:paraId="289C3283" w14:textId="77777777" w:rsidR="00063EB6" w:rsidRPr="003D026A" w:rsidRDefault="00063EB6">
      <w:pPr>
        <w:ind w:left="420"/>
        <w:pPrChange w:id="1293" w:author="249326630@qq.com" w:date="2018-12-23T20:35:00Z">
          <w:pPr/>
        </w:pPrChange>
      </w:pPr>
    </w:p>
    <w:p w14:paraId="0B4A92ED" w14:textId="77777777" w:rsidR="00063EB6" w:rsidRDefault="00063EB6" w:rsidP="00063EB6">
      <w:pPr>
        <w:pStyle w:val="a0"/>
        <w:numPr>
          <w:ilvl w:val="1"/>
          <w:numId w:val="6"/>
        </w:numPr>
      </w:pPr>
      <w:bookmarkStart w:id="1294" w:name="_Toc498726666"/>
      <w:bookmarkStart w:id="1295" w:name="_Toc533525742"/>
      <w:r w:rsidRPr="00525C93">
        <w:t>背景</w:t>
      </w:r>
      <w:bookmarkEnd w:id="1294"/>
      <w:bookmarkEnd w:id="1295"/>
    </w:p>
    <w:p w14:paraId="46F33E93" w14:textId="77777777" w:rsidR="00063EB6" w:rsidRDefault="00063EB6">
      <w:pPr>
        <w:pStyle w:val="a1"/>
        <w:pPrChange w:id="1296" w:author="HerculesHu" w:date="2017-12-24T00:20:00Z">
          <w:pPr>
            <w:pStyle w:val="a1"/>
            <w:numPr>
              <w:numId w:val="6"/>
            </w:numPr>
          </w:pPr>
        </w:pPrChange>
      </w:pPr>
      <w:bookmarkStart w:id="1297" w:name="_Toc498726667"/>
      <w:bookmarkStart w:id="1298" w:name="_Toc533525743"/>
      <w:r w:rsidRPr="00525C93">
        <w:t>项目名称</w:t>
      </w:r>
      <w:bookmarkEnd w:id="1297"/>
      <w:bookmarkEnd w:id="1298"/>
    </w:p>
    <w:p w14:paraId="7CB47B3E" w14:textId="7DA5D016" w:rsidR="00063EB6" w:rsidRPr="00723450" w:rsidRDefault="00063EB6" w:rsidP="00063EB6">
      <w:pPr>
        <w:ind w:leftChars="200" w:left="420"/>
      </w:pPr>
      <w:del w:id="1299" w:author="249326630@qq.com" w:date="2018-12-23T20:37:00Z">
        <w:r w:rsidRPr="00452D51" w:rsidDel="00162C84">
          <w:rPr>
            <w:rFonts w:hint="eastAsia"/>
          </w:rPr>
          <w:delText>软件工程系列课程教学辅助网站</w:delText>
        </w:r>
      </w:del>
      <w:ins w:id="1300" w:author="249326630@qq.com" w:date="2018-12-23T20:37:00Z">
        <w:r w:rsidR="00162C84">
          <w:rPr>
            <w:rFonts w:hint="eastAsia"/>
          </w:rPr>
          <w:t>渔乐生活</w:t>
        </w:r>
      </w:ins>
    </w:p>
    <w:p w14:paraId="32E904AB" w14:textId="77777777" w:rsidR="00063EB6" w:rsidRDefault="00063EB6">
      <w:pPr>
        <w:pStyle w:val="a1"/>
        <w:pPrChange w:id="1301" w:author="HerculesHu" w:date="2017-12-24T00:20:00Z">
          <w:pPr>
            <w:pStyle w:val="a1"/>
            <w:numPr>
              <w:numId w:val="6"/>
            </w:numPr>
          </w:pPr>
        </w:pPrChange>
      </w:pPr>
      <w:bookmarkStart w:id="1302" w:name="_Toc498642446"/>
      <w:bookmarkStart w:id="1303" w:name="_Toc533525744"/>
      <w:r>
        <w:rPr>
          <w:rFonts w:hint="eastAsia"/>
        </w:rPr>
        <w:t>项目提出者</w:t>
      </w:r>
      <w:bookmarkEnd w:id="1302"/>
      <w:bookmarkEnd w:id="1303"/>
    </w:p>
    <w:p w14:paraId="3064D370" w14:textId="77777777" w:rsidR="00063EB6" w:rsidRPr="008F7194" w:rsidRDefault="00063EB6" w:rsidP="00063EB6">
      <w:r w:rsidRPr="008F7194">
        <w:rPr>
          <w:rFonts w:hint="eastAsia"/>
        </w:rPr>
        <w:t>下表简述了</w:t>
      </w:r>
      <w:r>
        <w:rPr>
          <w:rFonts w:hint="eastAsia"/>
        </w:rPr>
        <w:t>项目提出</w:t>
      </w:r>
      <w:r>
        <w:t>者的</w:t>
      </w:r>
      <w:r w:rsidRPr="008F7194">
        <w:rPr>
          <w:rFonts w:hint="eastAsia"/>
        </w:rPr>
        <w:t>联系方式信息。</w:t>
      </w:r>
    </w:p>
    <w:tbl>
      <w:tblPr>
        <w:tblW w:w="85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68"/>
        <w:gridCol w:w="2592"/>
        <w:gridCol w:w="2130"/>
        <w:gridCol w:w="2130"/>
      </w:tblGrid>
      <w:tr w:rsidR="00063EB6" w14:paraId="5F5864DD" w14:textId="77777777" w:rsidTr="00CF3095">
        <w:tc>
          <w:tcPr>
            <w:tcW w:w="1668" w:type="dxa"/>
            <w:shd w:val="clear" w:color="auto" w:fill="BDD6EE"/>
          </w:tcPr>
          <w:p w14:paraId="271035D2" w14:textId="77777777" w:rsidR="00063EB6" w:rsidRPr="002C70E3" w:rsidRDefault="00063EB6" w:rsidP="00CF3095">
            <w:pPr>
              <w:ind w:firstLine="422"/>
              <w:rPr>
                <w:b/>
              </w:rPr>
            </w:pPr>
            <w:r w:rsidRPr="002C70E3">
              <w:rPr>
                <w:rFonts w:hint="eastAsia"/>
                <w:b/>
              </w:rPr>
              <w:t>姓名</w:t>
            </w:r>
          </w:p>
        </w:tc>
        <w:tc>
          <w:tcPr>
            <w:tcW w:w="2592" w:type="dxa"/>
            <w:shd w:val="clear" w:color="auto" w:fill="BDD6EE"/>
          </w:tcPr>
          <w:p w14:paraId="33ED93BB" w14:textId="77777777" w:rsidR="00063EB6" w:rsidRPr="002C70E3" w:rsidRDefault="00063EB6" w:rsidP="00CF3095">
            <w:pPr>
              <w:ind w:firstLine="422"/>
              <w:rPr>
                <w:b/>
              </w:rPr>
            </w:pPr>
            <w:r w:rsidRPr="002C70E3">
              <w:rPr>
                <w:rFonts w:hint="eastAsia"/>
                <w:b/>
              </w:rPr>
              <w:t>联系电话</w:t>
            </w:r>
          </w:p>
        </w:tc>
        <w:tc>
          <w:tcPr>
            <w:tcW w:w="2130" w:type="dxa"/>
            <w:shd w:val="clear" w:color="auto" w:fill="BDD6EE"/>
          </w:tcPr>
          <w:p w14:paraId="3C4929A0" w14:textId="77777777" w:rsidR="00063EB6" w:rsidRPr="002C70E3" w:rsidRDefault="00063EB6" w:rsidP="00CF3095">
            <w:pPr>
              <w:ind w:firstLine="422"/>
              <w:rPr>
                <w:b/>
              </w:rPr>
            </w:pPr>
            <w:r w:rsidRPr="002C70E3">
              <w:rPr>
                <w:rFonts w:hint="eastAsia"/>
                <w:b/>
              </w:rPr>
              <w:t>邮箱</w:t>
            </w:r>
          </w:p>
        </w:tc>
        <w:tc>
          <w:tcPr>
            <w:tcW w:w="2130" w:type="dxa"/>
            <w:shd w:val="clear" w:color="auto" w:fill="BDD6EE"/>
          </w:tcPr>
          <w:p w14:paraId="5DCEBDE8" w14:textId="77777777" w:rsidR="00063EB6" w:rsidRPr="002C70E3" w:rsidRDefault="00063EB6" w:rsidP="00CF3095">
            <w:pPr>
              <w:ind w:firstLine="422"/>
              <w:rPr>
                <w:b/>
              </w:rPr>
            </w:pPr>
            <w:r w:rsidRPr="002C70E3">
              <w:rPr>
                <w:rFonts w:hint="eastAsia"/>
                <w:b/>
              </w:rPr>
              <w:t>地址</w:t>
            </w:r>
          </w:p>
        </w:tc>
      </w:tr>
      <w:tr w:rsidR="00063EB6" w14:paraId="72F8528F" w14:textId="77777777" w:rsidTr="00CF3095">
        <w:tc>
          <w:tcPr>
            <w:tcW w:w="1668" w:type="dxa"/>
            <w:shd w:val="clear" w:color="auto" w:fill="auto"/>
          </w:tcPr>
          <w:p w14:paraId="5D226E97" w14:textId="77777777" w:rsidR="00063EB6" w:rsidRPr="002C70E3" w:rsidRDefault="00063EB6" w:rsidP="00CF3095">
            <w:pPr>
              <w:ind w:firstLine="420"/>
            </w:pPr>
            <w:r w:rsidRPr="002C70E3">
              <w:rPr>
                <w:rFonts w:hint="eastAsia"/>
              </w:rPr>
              <w:t>杨枨</w:t>
            </w:r>
          </w:p>
        </w:tc>
        <w:tc>
          <w:tcPr>
            <w:tcW w:w="2592" w:type="dxa"/>
            <w:shd w:val="clear" w:color="auto" w:fill="auto"/>
          </w:tcPr>
          <w:p w14:paraId="0CF97DCF" w14:textId="77777777" w:rsidR="00063EB6" w:rsidRPr="00FA49F6" w:rsidRDefault="00063EB6" w:rsidP="00CF3095">
            <w:pPr>
              <w:ind w:firstLine="420"/>
            </w:pPr>
            <w:r w:rsidRPr="00FA49F6">
              <w:rPr>
                <w:rFonts w:hint="eastAsia"/>
              </w:rPr>
              <w:t>13357102333</w:t>
            </w:r>
          </w:p>
        </w:tc>
        <w:tc>
          <w:tcPr>
            <w:tcW w:w="2130" w:type="dxa"/>
            <w:shd w:val="clear" w:color="auto" w:fill="auto"/>
          </w:tcPr>
          <w:p w14:paraId="5A5C37B4" w14:textId="77777777" w:rsidR="00063EB6" w:rsidRPr="00FA49F6" w:rsidRDefault="00AC26D7" w:rsidP="00CF3095">
            <w:hyperlink r:id="rId10" w:history="1">
              <w:r w:rsidR="00063EB6" w:rsidRPr="00FA49F6">
                <w:t>yangc@zucc.edu.cn</w:t>
              </w:r>
            </w:hyperlink>
          </w:p>
        </w:tc>
        <w:tc>
          <w:tcPr>
            <w:tcW w:w="2130" w:type="dxa"/>
            <w:shd w:val="clear" w:color="auto" w:fill="auto"/>
          </w:tcPr>
          <w:p w14:paraId="1ED1D580" w14:textId="77777777" w:rsidR="00063EB6" w:rsidRPr="00FA49F6" w:rsidRDefault="00063EB6" w:rsidP="00CF3095">
            <w:pPr>
              <w:ind w:firstLine="420"/>
            </w:pPr>
            <w:r w:rsidRPr="00FA49F6">
              <w:rPr>
                <w:rFonts w:hint="eastAsia"/>
              </w:rPr>
              <w:t>理四504</w:t>
            </w:r>
          </w:p>
        </w:tc>
      </w:tr>
      <w:tr w:rsidR="00063EB6" w14:paraId="77FC8B64" w14:textId="77777777" w:rsidTr="00CF3095">
        <w:tc>
          <w:tcPr>
            <w:tcW w:w="1668" w:type="dxa"/>
            <w:shd w:val="clear" w:color="auto" w:fill="auto"/>
          </w:tcPr>
          <w:p w14:paraId="3B842798" w14:textId="77777777" w:rsidR="00063EB6" w:rsidRPr="002C70E3" w:rsidRDefault="00063EB6" w:rsidP="00CF3095">
            <w:pPr>
              <w:ind w:firstLine="420"/>
            </w:pPr>
            <w:r w:rsidRPr="002C70E3">
              <w:rPr>
                <w:rFonts w:hint="eastAsia"/>
              </w:rPr>
              <w:t>侯宏仑</w:t>
            </w:r>
          </w:p>
        </w:tc>
        <w:tc>
          <w:tcPr>
            <w:tcW w:w="2592" w:type="dxa"/>
            <w:shd w:val="clear" w:color="auto" w:fill="auto"/>
          </w:tcPr>
          <w:p w14:paraId="57EFBE92" w14:textId="77777777" w:rsidR="00063EB6" w:rsidRPr="00FA49F6" w:rsidRDefault="00063EB6" w:rsidP="00CF3095">
            <w:pPr>
              <w:ind w:firstLine="420"/>
            </w:pPr>
            <w:r w:rsidRPr="00FA49F6">
              <w:rPr>
                <w:rFonts w:hint="eastAsia"/>
              </w:rPr>
              <w:t>13071858629</w:t>
            </w:r>
          </w:p>
        </w:tc>
        <w:tc>
          <w:tcPr>
            <w:tcW w:w="2130" w:type="dxa"/>
            <w:shd w:val="clear" w:color="auto" w:fill="auto"/>
          </w:tcPr>
          <w:p w14:paraId="236EC467" w14:textId="77777777" w:rsidR="00063EB6" w:rsidRPr="00FA49F6" w:rsidRDefault="00AC26D7" w:rsidP="00CF3095">
            <w:hyperlink r:id="rId11" w:history="1">
              <w:r w:rsidR="00063EB6" w:rsidRPr="00C2156B">
                <w:t>houhl@</w:t>
              </w:r>
              <w:r w:rsidR="00063EB6" w:rsidRPr="00C2156B">
                <w:rPr>
                  <w:rFonts w:hint="eastAsia"/>
                </w:rPr>
                <w:t>zucc</w:t>
              </w:r>
              <w:r w:rsidR="00063EB6" w:rsidRPr="00C2156B">
                <w:t>.edu.cn</w:t>
              </w:r>
            </w:hyperlink>
          </w:p>
        </w:tc>
        <w:tc>
          <w:tcPr>
            <w:tcW w:w="2130" w:type="dxa"/>
            <w:shd w:val="clear" w:color="auto" w:fill="auto"/>
          </w:tcPr>
          <w:p w14:paraId="6B716354" w14:textId="77777777" w:rsidR="00063EB6" w:rsidRPr="00FA49F6" w:rsidRDefault="00063EB6" w:rsidP="00CF3095">
            <w:pPr>
              <w:ind w:firstLine="420"/>
            </w:pPr>
            <w:r w:rsidRPr="00FA49F6">
              <w:rPr>
                <w:rFonts w:hint="eastAsia"/>
              </w:rPr>
              <w:t>理四501</w:t>
            </w:r>
          </w:p>
        </w:tc>
      </w:tr>
    </w:tbl>
    <w:p w14:paraId="2E7C8187" w14:textId="77777777" w:rsidR="00063EB6" w:rsidRDefault="00063EB6">
      <w:pPr>
        <w:pStyle w:val="a1"/>
        <w:pPrChange w:id="1304" w:author="HerculesHu" w:date="2017-12-24T00:20:00Z">
          <w:pPr>
            <w:pStyle w:val="a1"/>
            <w:numPr>
              <w:numId w:val="6"/>
            </w:numPr>
          </w:pPr>
        </w:pPrChange>
      </w:pPr>
      <w:bookmarkStart w:id="1305" w:name="_Toc498642447"/>
      <w:bookmarkStart w:id="1306" w:name="_Toc533525745"/>
      <w:r>
        <w:rPr>
          <w:rFonts w:hint="eastAsia"/>
        </w:rPr>
        <w:t>项目</w:t>
      </w:r>
      <w:r>
        <w:t>开发团队</w:t>
      </w:r>
      <w:bookmarkEnd w:id="1305"/>
      <w:bookmarkEnd w:id="1306"/>
    </w:p>
    <w:p w14:paraId="7981D7CE" w14:textId="77777777" w:rsidR="00063EB6" w:rsidRPr="009818C8" w:rsidRDefault="00063EB6" w:rsidP="00063EB6">
      <w:r>
        <w:rPr>
          <w:rFonts w:hint="eastAsia"/>
        </w:rPr>
        <w:t>下表</w:t>
      </w:r>
      <w:r>
        <w:t>简述</w:t>
      </w:r>
      <w:r>
        <w:rPr>
          <w:rFonts w:hint="eastAsia"/>
        </w:rPr>
        <w:t>了</w:t>
      </w:r>
      <w:r>
        <w:t>整个开发团队的成员联系方式信息。</w:t>
      </w:r>
    </w:p>
    <w:tbl>
      <w:tblPr>
        <w:tblW w:w="818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7"/>
        <w:gridCol w:w="866"/>
        <w:gridCol w:w="2547"/>
        <w:gridCol w:w="2560"/>
        <w:gridCol w:w="768"/>
      </w:tblGrid>
      <w:tr w:rsidR="00063EB6" w:rsidRPr="00966B6F" w:rsidDel="00804EF6" w14:paraId="1D81C04E" w14:textId="5C190B25" w:rsidTr="00CF3095">
        <w:trPr>
          <w:trHeight w:val="260"/>
          <w:del w:id="1307" w:author="249326630@qq.com" w:date="2018-12-23T20:37:00Z"/>
        </w:trPr>
        <w:tc>
          <w:tcPr>
            <w:tcW w:w="1447" w:type="dxa"/>
            <w:shd w:val="clear" w:color="000000" w:fill="BDD7EE"/>
            <w:noWrap/>
            <w:vAlign w:val="center"/>
            <w:hideMark/>
          </w:tcPr>
          <w:p w14:paraId="0540E9C8" w14:textId="5447D3E6" w:rsidR="00063EB6" w:rsidRPr="00966B6F" w:rsidDel="00804EF6" w:rsidRDefault="00063EB6" w:rsidP="00CF3095">
            <w:pPr>
              <w:rPr>
                <w:del w:id="1308" w:author="249326630@qq.com" w:date="2018-12-23T20:37:00Z"/>
                <w:rFonts w:ascii="等线" w:eastAsia="等线" w:hAnsi="等线"/>
                <w:color w:val="000000"/>
                <w:sz w:val="22"/>
              </w:rPr>
            </w:pPr>
            <w:del w:id="1309" w:author="249326630@qq.com" w:date="2018-12-23T20:37:00Z">
              <w:r w:rsidDel="00804EF6">
                <w:rPr>
                  <w:rFonts w:ascii="等线" w:eastAsia="等线" w:hAnsi="等线" w:hint="eastAsia"/>
                  <w:color w:val="000000"/>
                  <w:sz w:val="22"/>
                </w:rPr>
                <w:delText>姓名</w:delText>
              </w:r>
            </w:del>
          </w:p>
        </w:tc>
        <w:tc>
          <w:tcPr>
            <w:tcW w:w="866" w:type="dxa"/>
            <w:shd w:val="clear" w:color="000000" w:fill="BDD7EE"/>
          </w:tcPr>
          <w:p w14:paraId="26555F85" w14:textId="249768AC" w:rsidR="00063EB6" w:rsidDel="00804EF6" w:rsidRDefault="00063EB6" w:rsidP="00CF3095">
            <w:pPr>
              <w:rPr>
                <w:del w:id="1310" w:author="249326630@qq.com" w:date="2018-12-23T20:37:00Z"/>
                <w:rFonts w:ascii="等线" w:eastAsia="等线" w:hAnsi="等线"/>
                <w:color w:val="000000"/>
                <w:sz w:val="22"/>
              </w:rPr>
            </w:pPr>
            <w:del w:id="1311" w:author="249326630@qq.com" w:date="2018-12-23T20:37:00Z">
              <w:r w:rsidDel="00804EF6">
                <w:rPr>
                  <w:rFonts w:ascii="等线" w:eastAsia="等线" w:hAnsi="等线" w:hint="eastAsia"/>
                  <w:color w:val="000000"/>
                  <w:sz w:val="22"/>
                </w:rPr>
                <w:delText>职位</w:delText>
              </w:r>
            </w:del>
          </w:p>
        </w:tc>
        <w:tc>
          <w:tcPr>
            <w:tcW w:w="2547" w:type="dxa"/>
            <w:shd w:val="clear" w:color="000000" w:fill="BDD7EE"/>
            <w:noWrap/>
            <w:vAlign w:val="center"/>
            <w:hideMark/>
          </w:tcPr>
          <w:p w14:paraId="343E3E32" w14:textId="4ABE7589" w:rsidR="00063EB6" w:rsidRPr="00966B6F" w:rsidDel="00804EF6" w:rsidRDefault="00063EB6" w:rsidP="00CF3095">
            <w:pPr>
              <w:rPr>
                <w:del w:id="1312" w:author="249326630@qq.com" w:date="2018-12-23T20:37:00Z"/>
                <w:rFonts w:ascii="等线" w:eastAsia="等线" w:hAnsi="等线"/>
                <w:color w:val="000000"/>
                <w:sz w:val="22"/>
              </w:rPr>
            </w:pPr>
            <w:del w:id="1313" w:author="249326630@qq.com" w:date="2018-12-23T20:37:00Z">
              <w:r w:rsidDel="00804EF6">
                <w:rPr>
                  <w:rFonts w:ascii="等线" w:eastAsia="等线" w:hAnsi="等线" w:hint="eastAsia"/>
                  <w:color w:val="000000"/>
                  <w:sz w:val="22"/>
                </w:rPr>
                <w:delText>电话</w:delText>
              </w:r>
            </w:del>
          </w:p>
        </w:tc>
        <w:tc>
          <w:tcPr>
            <w:tcW w:w="2560" w:type="dxa"/>
            <w:shd w:val="clear" w:color="000000" w:fill="BDD7EE"/>
          </w:tcPr>
          <w:p w14:paraId="52E4C593" w14:textId="034A38B1" w:rsidR="00063EB6" w:rsidDel="00804EF6" w:rsidRDefault="00063EB6" w:rsidP="00CF3095">
            <w:pPr>
              <w:rPr>
                <w:del w:id="1314" w:author="249326630@qq.com" w:date="2018-12-23T20:37:00Z"/>
                <w:rFonts w:ascii="等线" w:eastAsia="等线" w:hAnsi="等线"/>
                <w:color w:val="000000"/>
                <w:sz w:val="22"/>
              </w:rPr>
            </w:pPr>
            <w:del w:id="1315" w:author="249326630@qq.com" w:date="2018-12-23T20:37:00Z">
              <w:r w:rsidDel="00804EF6">
                <w:rPr>
                  <w:rFonts w:ascii="等线" w:eastAsia="等线" w:hAnsi="等线" w:hint="eastAsia"/>
                  <w:color w:val="000000"/>
                  <w:sz w:val="22"/>
                </w:rPr>
                <w:delText>邮箱</w:delText>
              </w:r>
            </w:del>
          </w:p>
        </w:tc>
        <w:tc>
          <w:tcPr>
            <w:tcW w:w="768" w:type="dxa"/>
            <w:shd w:val="clear" w:color="000000" w:fill="BDD7EE"/>
          </w:tcPr>
          <w:p w14:paraId="2D7C8832" w14:textId="718A2778" w:rsidR="00063EB6" w:rsidDel="00804EF6" w:rsidRDefault="00063EB6" w:rsidP="00CF3095">
            <w:pPr>
              <w:rPr>
                <w:del w:id="1316" w:author="249326630@qq.com" w:date="2018-12-23T20:37:00Z"/>
                <w:rFonts w:ascii="等线" w:eastAsia="等线" w:hAnsi="等线"/>
                <w:color w:val="000000"/>
                <w:sz w:val="22"/>
              </w:rPr>
            </w:pPr>
            <w:del w:id="1317" w:author="249326630@qq.com" w:date="2018-12-23T20:37:00Z">
              <w:r w:rsidDel="00804EF6">
                <w:rPr>
                  <w:rFonts w:ascii="等线" w:eastAsia="等线" w:hAnsi="等线" w:hint="eastAsia"/>
                  <w:color w:val="000000"/>
                  <w:sz w:val="22"/>
                </w:rPr>
                <w:delText>所在地</w:delText>
              </w:r>
            </w:del>
          </w:p>
        </w:tc>
      </w:tr>
      <w:tr w:rsidR="00063EB6" w:rsidRPr="0055154F" w:rsidDel="00804EF6" w14:paraId="725798F5" w14:textId="7C926554" w:rsidTr="00CF3095">
        <w:trPr>
          <w:trHeight w:val="260"/>
          <w:del w:id="1318" w:author="249326630@qq.com" w:date="2018-12-23T20:37:00Z"/>
        </w:trPr>
        <w:tc>
          <w:tcPr>
            <w:tcW w:w="1447" w:type="dxa"/>
            <w:shd w:val="clear" w:color="000000" w:fill="C6E0B4"/>
            <w:noWrap/>
            <w:vAlign w:val="center"/>
            <w:hideMark/>
          </w:tcPr>
          <w:p w14:paraId="15BB3785" w14:textId="31F3BD22" w:rsidR="00063EB6" w:rsidRPr="00966B6F" w:rsidDel="00804EF6" w:rsidRDefault="00063EB6" w:rsidP="00CF3095">
            <w:pPr>
              <w:rPr>
                <w:del w:id="1319" w:author="249326630@qq.com" w:date="2018-12-23T20:37:00Z"/>
                <w:rFonts w:ascii="等线" w:eastAsia="等线" w:hAnsi="等线"/>
                <w:color w:val="000000"/>
                <w:sz w:val="22"/>
              </w:rPr>
            </w:pPr>
            <w:del w:id="1320" w:author="249326630@qq.com" w:date="2018-12-23T20:37:00Z">
              <w:r w:rsidRPr="00966B6F" w:rsidDel="00804EF6">
                <w:rPr>
                  <w:rFonts w:ascii="等线" w:eastAsia="等线" w:hAnsi="等线" w:hint="eastAsia"/>
                  <w:color w:val="000000"/>
                  <w:sz w:val="22"/>
                </w:rPr>
                <w:delText>胡子阳</w:delText>
              </w:r>
            </w:del>
          </w:p>
        </w:tc>
        <w:tc>
          <w:tcPr>
            <w:tcW w:w="866" w:type="dxa"/>
          </w:tcPr>
          <w:p w14:paraId="4A4DB239" w14:textId="75A5EE1F" w:rsidR="00063EB6" w:rsidRPr="0055154F" w:rsidDel="00804EF6" w:rsidRDefault="00063EB6" w:rsidP="00CF3095">
            <w:pPr>
              <w:rPr>
                <w:del w:id="1321" w:author="249326630@qq.com" w:date="2018-12-23T20:37:00Z"/>
                <w:rFonts w:asciiTheme="minorEastAsia" w:eastAsiaTheme="minorEastAsia" w:hAnsiTheme="minorEastAsia"/>
                <w:sz w:val="20"/>
                <w:szCs w:val="20"/>
              </w:rPr>
            </w:pPr>
            <w:del w:id="1322" w:author="249326630@qq.com" w:date="2018-12-23T20:37:00Z">
              <w:r w:rsidDel="00804EF6">
                <w:rPr>
                  <w:rFonts w:asciiTheme="minorEastAsia" w:eastAsiaTheme="minorEastAsia" w:hAnsiTheme="minorEastAsia" w:hint="eastAsia"/>
                  <w:sz w:val="20"/>
                  <w:szCs w:val="20"/>
                </w:rPr>
                <w:delText>组</w:delText>
              </w:r>
              <w:r w:rsidDel="00804EF6">
                <w:rPr>
                  <w:rFonts w:asciiTheme="minorEastAsia" w:eastAsiaTheme="minorEastAsia" w:hAnsiTheme="minorEastAsia"/>
                  <w:sz w:val="20"/>
                  <w:szCs w:val="20"/>
                </w:rPr>
                <w:delText>长</w:delText>
              </w:r>
            </w:del>
          </w:p>
        </w:tc>
        <w:tc>
          <w:tcPr>
            <w:tcW w:w="2547" w:type="dxa"/>
            <w:shd w:val="clear" w:color="auto" w:fill="auto"/>
            <w:noWrap/>
            <w:vAlign w:val="center"/>
            <w:hideMark/>
          </w:tcPr>
          <w:p w14:paraId="21BB046F" w14:textId="018A8FFA" w:rsidR="00063EB6" w:rsidRPr="0055154F" w:rsidDel="00804EF6" w:rsidRDefault="00063EB6" w:rsidP="00CF3095">
            <w:pPr>
              <w:rPr>
                <w:del w:id="1323" w:author="249326630@qq.com" w:date="2018-12-23T20:37:00Z"/>
                <w:rFonts w:asciiTheme="minorEastAsia" w:eastAsiaTheme="minorEastAsia" w:hAnsiTheme="minorEastAsia"/>
                <w:sz w:val="20"/>
                <w:szCs w:val="20"/>
              </w:rPr>
            </w:pPr>
            <w:del w:id="1324" w:author="249326630@qq.com" w:date="2018-12-23T20:37:00Z">
              <w:r w:rsidRPr="0055154F" w:rsidDel="00804EF6">
                <w:rPr>
                  <w:rFonts w:asciiTheme="minorEastAsia" w:eastAsiaTheme="minorEastAsia" w:hAnsiTheme="minorEastAsia"/>
                  <w:sz w:val="20"/>
                  <w:szCs w:val="20"/>
                </w:rPr>
                <w:delText>15858260563</w:delText>
              </w:r>
            </w:del>
          </w:p>
        </w:tc>
        <w:tc>
          <w:tcPr>
            <w:tcW w:w="2560" w:type="dxa"/>
          </w:tcPr>
          <w:p w14:paraId="1EA5D3FE" w14:textId="1B7B3BF5" w:rsidR="00063EB6" w:rsidDel="00804EF6" w:rsidRDefault="00063EB6" w:rsidP="00CF3095">
            <w:pPr>
              <w:rPr>
                <w:del w:id="1325" w:author="249326630@qq.com" w:date="2018-12-23T20:37:00Z"/>
                <w:rFonts w:asciiTheme="minorEastAsia" w:eastAsiaTheme="minorEastAsia" w:hAnsiTheme="minorEastAsia"/>
                <w:sz w:val="20"/>
                <w:szCs w:val="20"/>
              </w:rPr>
            </w:pPr>
            <w:del w:id="1326" w:author="249326630@qq.com" w:date="2018-12-23T20:37:00Z">
              <w:r w:rsidDel="00804EF6">
                <w:rPr>
                  <w:rFonts w:asciiTheme="minorEastAsia" w:eastAsiaTheme="minorEastAsia" w:hAnsiTheme="minorEastAsia" w:hint="eastAsia"/>
                  <w:sz w:val="20"/>
                  <w:szCs w:val="20"/>
                </w:rPr>
                <w:delText>31501333</w:delText>
              </w:r>
              <w:r w:rsidDel="00804EF6">
                <w:rPr>
                  <w:rFonts w:asciiTheme="minorEastAsia" w:eastAsiaTheme="minorEastAsia" w:hAnsiTheme="minorEastAsia"/>
                  <w:sz w:val="20"/>
                  <w:szCs w:val="20"/>
                </w:rPr>
                <w:delText>@stu.zucc.edu.cn</w:delText>
              </w:r>
            </w:del>
          </w:p>
        </w:tc>
        <w:tc>
          <w:tcPr>
            <w:tcW w:w="768" w:type="dxa"/>
          </w:tcPr>
          <w:p w14:paraId="5AC27D8E" w14:textId="78D77437" w:rsidR="00063EB6" w:rsidDel="00804EF6" w:rsidRDefault="00063EB6" w:rsidP="00CF3095">
            <w:pPr>
              <w:rPr>
                <w:del w:id="1327" w:author="249326630@qq.com" w:date="2018-12-23T20:37:00Z"/>
                <w:rFonts w:asciiTheme="minorEastAsia" w:eastAsiaTheme="minorEastAsia" w:hAnsiTheme="minorEastAsia"/>
                <w:sz w:val="20"/>
                <w:szCs w:val="20"/>
              </w:rPr>
            </w:pPr>
            <w:del w:id="1328" w:author="249326630@qq.com" w:date="2018-12-23T20:37:00Z">
              <w:r w:rsidDel="00804EF6">
                <w:rPr>
                  <w:rFonts w:asciiTheme="minorEastAsia" w:eastAsiaTheme="minorEastAsia" w:hAnsiTheme="minorEastAsia" w:hint="eastAsia"/>
                  <w:sz w:val="20"/>
                  <w:szCs w:val="20"/>
                </w:rPr>
                <w:delText>求真1</w:delText>
              </w:r>
              <w:r w:rsidDel="00804EF6">
                <w:rPr>
                  <w:rFonts w:asciiTheme="minorEastAsia" w:eastAsiaTheme="minorEastAsia" w:hAnsiTheme="minorEastAsia"/>
                  <w:sz w:val="20"/>
                  <w:szCs w:val="20"/>
                </w:rPr>
                <w:delText>-524</w:delText>
              </w:r>
            </w:del>
          </w:p>
        </w:tc>
      </w:tr>
      <w:tr w:rsidR="00063EB6" w:rsidRPr="0055154F" w:rsidDel="00804EF6" w14:paraId="0332BADC" w14:textId="2D82724C" w:rsidTr="00CF3095">
        <w:trPr>
          <w:trHeight w:val="260"/>
          <w:del w:id="1329" w:author="249326630@qq.com" w:date="2018-12-23T20:37:00Z"/>
        </w:trPr>
        <w:tc>
          <w:tcPr>
            <w:tcW w:w="1447" w:type="dxa"/>
            <w:shd w:val="clear" w:color="000000" w:fill="C6E0B4"/>
            <w:noWrap/>
            <w:vAlign w:val="center"/>
            <w:hideMark/>
          </w:tcPr>
          <w:p w14:paraId="2593F02F" w14:textId="7AE19620" w:rsidR="00063EB6" w:rsidRPr="00966B6F" w:rsidDel="00804EF6" w:rsidRDefault="00063EB6" w:rsidP="00CF3095">
            <w:pPr>
              <w:rPr>
                <w:del w:id="1330" w:author="249326630@qq.com" w:date="2018-12-23T20:37:00Z"/>
                <w:rFonts w:ascii="等线" w:eastAsia="等线" w:hAnsi="等线"/>
                <w:color w:val="000000"/>
                <w:sz w:val="22"/>
              </w:rPr>
            </w:pPr>
            <w:del w:id="1331" w:author="249326630@qq.com" w:date="2018-12-23T20:37:00Z">
              <w:r w:rsidRPr="00966B6F" w:rsidDel="00804EF6">
                <w:rPr>
                  <w:rFonts w:ascii="等线" w:eastAsia="等线" w:hAnsi="等线" w:hint="eastAsia"/>
                  <w:color w:val="000000"/>
                  <w:sz w:val="22"/>
                </w:rPr>
                <w:delText>陈哲凡</w:delText>
              </w:r>
            </w:del>
          </w:p>
        </w:tc>
        <w:tc>
          <w:tcPr>
            <w:tcW w:w="866" w:type="dxa"/>
          </w:tcPr>
          <w:p w14:paraId="3771F43F" w14:textId="06AD6FAA" w:rsidR="00063EB6" w:rsidRPr="0055154F" w:rsidDel="00804EF6" w:rsidRDefault="00063EB6" w:rsidP="00CF3095">
            <w:pPr>
              <w:rPr>
                <w:del w:id="1332" w:author="249326630@qq.com" w:date="2018-12-23T20:37:00Z"/>
                <w:rFonts w:asciiTheme="minorEastAsia" w:eastAsiaTheme="minorEastAsia" w:hAnsiTheme="minorEastAsia"/>
                <w:sz w:val="20"/>
                <w:szCs w:val="20"/>
              </w:rPr>
            </w:pPr>
            <w:del w:id="1333" w:author="249326630@qq.com" w:date="2018-12-23T20:37:00Z">
              <w:r w:rsidDel="00804EF6">
                <w:rPr>
                  <w:rFonts w:asciiTheme="minorEastAsia" w:eastAsiaTheme="minorEastAsia" w:hAnsiTheme="minorEastAsia" w:hint="eastAsia"/>
                  <w:sz w:val="20"/>
                  <w:szCs w:val="20"/>
                </w:rPr>
                <w:delText>组员</w:delText>
              </w:r>
            </w:del>
          </w:p>
        </w:tc>
        <w:tc>
          <w:tcPr>
            <w:tcW w:w="2547" w:type="dxa"/>
            <w:shd w:val="clear" w:color="auto" w:fill="auto"/>
            <w:noWrap/>
            <w:vAlign w:val="center"/>
            <w:hideMark/>
          </w:tcPr>
          <w:p w14:paraId="29B3DF11" w14:textId="3CBE6F99" w:rsidR="00063EB6" w:rsidRPr="0055154F" w:rsidDel="00804EF6" w:rsidRDefault="00063EB6" w:rsidP="00CF3095">
            <w:pPr>
              <w:rPr>
                <w:del w:id="1334" w:author="249326630@qq.com" w:date="2018-12-23T20:37:00Z"/>
                <w:rFonts w:asciiTheme="minorEastAsia" w:eastAsiaTheme="minorEastAsia" w:hAnsiTheme="minorEastAsia"/>
                <w:sz w:val="20"/>
                <w:szCs w:val="20"/>
              </w:rPr>
            </w:pPr>
            <w:del w:id="1335" w:author="249326630@qq.com" w:date="2018-12-23T20:37:00Z">
              <w:r w:rsidRPr="0055154F" w:rsidDel="00804EF6">
                <w:rPr>
                  <w:rFonts w:asciiTheme="minorEastAsia" w:eastAsiaTheme="minorEastAsia" w:hAnsiTheme="minorEastAsia"/>
                  <w:sz w:val="20"/>
                  <w:szCs w:val="20"/>
                </w:rPr>
                <w:delText>13685752780</w:delText>
              </w:r>
            </w:del>
          </w:p>
        </w:tc>
        <w:tc>
          <w:tcPr>
            <w:tcW w:w="2560" w:type="dxa"/>
          </w:tcPr>
          <w:p w14:paraId="74816245" w14:textId="03A54C64" w:rsidR="00063EB6" w:rsidDel="00804EF6" w:rsidRDefault="00063EB6" w:rsidP="00CF3095">
            <w:pPr>
              <w:rPr>
                <w:del w:id="1336" w:author="249326630@qq.com" w:date="2018-12-23T20:37:00Z"/>
                <w:rFonts w:asciiTheme="minorEastAsia" w:eastAsiaTheme="minorEastAsia" w:hAnsiTheme="minorEastAsia"/>
                <w:sz w:val="20"/>
                <w:szCs w:val="20"/>
              </w:rPr>
            </w:pPr>
            <w:del w:id="1337" w:author="249326630@qq.com" w:date="2018-12-23T20:37:00Z">
              <w:r w:rsidDel="00804EF6">
                <w:rPr>
                  <w:rFonts w:asciiTheme="minorEastAsia" w:eastAsiaTheme="minorEastAsia" w:hAnsiTheme="minorEastAsia" w:hint="eastAsia"/>
                  <w:sz w:val="20"/>
                  <w:szCs w:val="20"/>
                </w:rPr>
                <w:delText>31501</w:delText>
              </w:r>
              <w:r w:rsidDel="00804EF6">
                <w:rPr>
                  <w:rFonts w:asciiTheme="minorEastAsia" w:eastAsiaTheme="minorEastAsia" w:hAnsiTheme="minorEastAsia"/>
                  <w:sz w:val="20"/>
                  <w:szCs w:val="20"/>
                </w:rPr>
                <w:delText>293@stu.zucc.edu.cn</w:delText>
              </w:r>
            </w:del>
          </w:p>
        </w:tc>
        <w:tc>
          <w:tcPr>
            <w:tcW w:w="768" w:type="dxa"/>
          </w:tcPr>
          <w:p w14:paraId="22A3DBC4" w14:textId="64F1DB99" w:rsidR="00063EB6" w:rsidDel="00804EF6" w:rsidRDefault="00063EB6" w:rsidP="00CF3095">
            <w:pPr>
              <w:rPr>
                <w:del w:id="1338" w:author="249326630@qq.com" w:date="2018-12-23T20:37:00Z"/>
                <w:rFonts w:asciiTheme="minorEastAsia" w:eastAsiaTheme="minorEastAsia" w:hAnsiTheme="minorEastAsia"/>
                <w:sz w:val="20"/>
                <w:szCs w:val="20"/>
              </w:rPr>
            </w:pPr>
            <w:del w:id="1339" w:author="249326630@qq.com" w:date="2018-12-23T20:37:00Z">
              <w:r w:rsidDel="00804EF6">
                <w:rPr>
                  <w:rFonts w:asciiTheme="minorEastAsia" w:eastAsiaTheme="minorEastAsia" w:hAnsiTheme="minorEastAsia" w:hint="eastAsia"/>
                  <w:sz w:val="20"/>
                  <w:szCs w:val="20"/>
                </w:rPr>
                <w:delText>求真1</w:delText>
              </w:r>
              <w:r w:rsidDel="00804EF6">
                <w:rPr>
                  <w:rFonts w:asciiTheme="minorEastAsia" w:eastAsiaTheme="minorEastAsia" w:hAnsiTheme="minorEastAsia"/>
                  <w:sz w:val="20"/>
                  <w:szCs w:val="20"/>
                </w:rPr>
                <w:delText>-516</w:delText>
              </w:r>
            </w:del>
          </w:p>
        </w:tc>
      </w:tr>
      <w:tr w:rsidR="00063EB6" w:rsidRPr="0055154F" w:rsidDel="00804EF6" w14:paraId="348EFE47" w14:textId="70A39C09" w:rsidTr="00CF3095">
        <w:trPr>
          <w:trHeight w:val="260"/>
          <w:del w:id="1340" w:author="249326630@qq.com" w:date="2018-12-23T20:37:00Z"/>
        </w:trPr>
        <w:tc>
          <w:tcPr>
            <w:tcW w:w="1447" w:type="dxa"/>
            <w:shd w:val="clear" w:color="000000" w:fill="C6E0B4"/>
            <w:noWrap/>
            <w:vAlign w:val="center"/>
            <w:hideMark/>
          </w:tcPr>
          <w:p w14:paraId="4C37366E" w14:textId="1FDE0300" w:rsidR="00063EB6" w:rsidRPr="00966B6F" w:rsidDel="00804EF6" w:rsidRDefault="00063EB6" w:rsidP="00CF3095">
            <w:pPr>
              <w:rPr>
                <w:del w:id="1341" w:author="249326630@qq.com" w:date="2018-12-23T20:37:00Z"/>
                <w:rFonts w:ascii="等线" w:eastAsia="等线" w:hAnsi="等线"/>
                <w:color w:val="000000"/>
                <w:sz w:val="22"/>
              </w:rPr>
            </w:pPr>
            <w:del w:id="1342" w:author="249326630@qq.com" w:date="2018-12-23T20:37:00Z">
              <w:r w:rsidRPr="00966B6F" w:rsidDel="00804EF6">
                <w:rPr>
                  <w:rFonts w:ascii="等线" w:eastAsia="等线" w:hAnsi="等线" w:hint="eastAsia"/>
                  <w:color w:val="000000"/>
                  <w:sz w:val="22"/>
                </w:rPr>
                <w:delText>吴苏琪</w:delText>
              </w:r>
            </w:del>
          </w:p>
        </w:tc>
        <w:tc>
          <w:tcPr>
            <w:tcW w:w="866" w:type="dxa"/>
          </w:tcPr>
          <w:p w14:paraId="7D2FEFC1" w14:textId="7DBB5485" w:rsidR="00063EB6" w:rsidRPr="0055154F" w:rsidDel="00804EF6" w:rsidRDefault="00063EB6" w:rsidP="00CF3095">
            <w:pPr>
              <w:rPr>
                <w:del w:id="1343" w:author="249326630@qq.com" w:date="2018-12-23T20:37:00Z"/>
                <w:rFonts w:asciiTheme="minorEastAsia" w:eastAsiaTheme="minorEastAsia" w:hAnsiTheme="minorEastAsia"/>
                <w:sz w:val="20"/>
                <w:szCs w:val="20"/>
              </w:rPr>
            </w:pPr>
            <w:del w:id="1344" w:author="249326630@qq.com" w:date="2018-12-23T20:37:00Z">
              <w:r w:rsidDel="00804EF6">
                <w:rPr>
                  <w:rFonts w:asciiTheme="minorEastAsia" w:eastAsiaTheme="minorEastAsia" w:hAnsiTheme="minorEastAsia" w:hint="eastAsia"/>
                  <w:sz w:val="20"/>
                  <w:szCs w:val="20"/>
                </w:rPr>
                <w:delText>组员</w:delText>
              </w:r>
            </w:del>
          </w:p>
        </w:tc>
        <w:tc>
          <w:tcPr>
            <w:tcW w:w="2547" w:type="dxa"/>
            <w:shd w:val="clear" w:color="auto" w:fill="auto"/>
            <w:noWrap/>
            <w:vAlign w:val="center"/>
            <w:hideMark/>
          </w:tcPr>
          <w:p w14:paraId="330DAF22" w14:textId="08D7DD69" w:rsidR="00063EB6" w:rsidRPr="0055154F" w:rsidDel="00804EF6" w:rsidRDefault="00063EB6" w:rsidP="00CF3095">
            <w:pPr>
              <w:rPr>
                <w:del w:id="1345" w:author="249326630@qq.com" w:date="2018-12-23T20:37:00Z"/>
                <w:rFonts w:asciiTheme="minorEastAsia" w:eastAsiaTheme="minorEastAsia" w:hAnsiTheme="minorEastAsia"/>
                <w:sz w:val="20"/>
                <w:szCs w:val="20"/>
              </w:rPr>
            </w:pPr>
            <w:del w:id="1346" w:author="249326630@qq.com" w:date="2018-12-23T20:37:00Z">
              <w:r w:rsidRPr="0055154F" w:rsidDel="00804EF6">
                <w:rPr>
                  <w:rFonts w:asciiTheme="minorEastAsia" w:eastAsiaTheme="minorEastAsia" w:hAnsiTheme="minorEastAsia" w:hint="eastAsia"/>
                  <w:sz w:val="20"/>
                  <w:szCs w:val="20"/>
                </w:rPr>
                <w:delText>15858272997</w:delText>
              </w:r>
            </w:del>
          </w:p>
        </w:tc>
        <w:tc>
          <w:tcPr>
            <w:tcW w:w="2560" w:type="dxa"/>
          </w:tcPr>
          <w:p w14:paraId="2F04741C" w14:textId="4C6696B4" w:rsidR="00063EB6" w:rsidRPr="00F100C9" w:rsidDel="00804EF6" w:rsidRDefault="00063EB6" w:rsidP="00CF3095">
            <w:pPr>
              <w:rPr>
                <w:del w:id="1347" w:author="249326630@qq.com" w:date="2018-12-23T20:37:00Z"/>
                <w:bCs/>
                <w:color w:val="000000"/>
                <w:szCs w:val="21"/>
              </w:rPr>
            </w:pPr>
            <w:del w:id="1348" w:author="249326630@qq.com" w:date="2018-12-23T20:37:00Z">
              <w:r w:rsidDel="00804EF6">
                <w:rPr>
                  <w:rFonts w:asciiTheme="minorEastAsia" w:eastAsiaTheme="minorEastAsia" w:hAnsiTheme="minorEastAsia" w:hint="eastAsia"/>
                  <w:sz w:val="20"/>
                  <w:szCs w:val="20"/>
                </w:rPr>
                <w:delText>31501</w:delText>
              </w:r>
              <w:r w:rsidDel="00804EF6">
                <w:rPr>
                  <w:rFonts w:asciiTheme="minorEastAsia" w:eastAsiaTheme="minorEastAsia" w:hAnsiTheme="minorEastAsia"/>
                  <w:sz w:val="20"/>
                  <w:szCs w:val="20"/>
                </w:rPr>
                <w:delText>284@stu.zucc.edu.cn</w:delText>
              </w:r>
            </w:del>
          </w:p>
        </w:tc>
        <w:tc>
          <w:tcPr>
            <w:tcW w:w="768" w:type="dxa"/>
          </w:tcPr>
          <w:p w14:paraId="58E717F5" w14:textId="68787815" w:rsidR="00063EB6" w:rsidRPr="0055154F" w:rsidDel="00804EF6" w:rsidRDefault="00063EB6" w:rsidP="00CF3095">
            <w:pPr>
              <w:rPr>
                <w:del w:id="1349" w:author="249326630@qq.com" w:date="2018-12-23T20:37:00Z"/>
                <w:rFonts w:asciiTheme="minorEastAsia" w:eastAsiaTheme="minorEastAsia" w:hAnsiTheme="minorEastAsia"/>
                <w:sz w:val="20"/>
                <w:szCs w:val="20"/>
              </w:rPr>
            </w:pPr>
            <w:del w:id="1350" w:author="249326630@qq.com" w:date="2018-12-23T20:37:00Z">
              <w:r w:rsidRPr="00F100C9" w:rsidDel="00804EF6">
                <w:rPr>
                  <w:rFonts w:hint="eastAsia"/>
                  <w:bCs/>
                  <w:color w:val="000000"/>
                  <w:szCs w:val="21"/>
                </w:rPr>
                <w:delText>问源2-560</w:delText>
              </w:r>
            </w:del>
          </w:p>
        </w:tc>
      </w:tr>
      <w:tr w:rsidR="00063EB6" w:rsidRPr="0055154F" w:rsidDel="00804EF6" w14:paraId="5DDC8689" w14:textId="4E98BD06" w:rsidTr="00CF3095">
        <w:trPr>
          <w:trHeight w:val="260"/>
          <w:del w:id="1351" w:author="249326630@qq.com" w:date="2018-12-23T20:37:00Z"/>
        </w:trPr>
        <w:tc>
          <w:tcPr>
            <w:tcW w:w="1447" w:type="dxa"/>
            <w:shd w:val="clear" w:color="000000" w:fill="C6E0B4"/>
            <w:noWrap/>
            <w:vAlign w:val="center"/>
            <w:hideMark/>
          </w:tcPr>
          <w:p w14:paraId="6CBDAF53" w14:textId="2E694D80" w:rsidR="00063EB6" w:rsidRPr="00966B6F" w:rsidDel="00804EF6" w:rsidRDefault="00063EB6" w:rsidP="00CF3095">
            <w:pPr>
              <w:rPr>
                <w:del w:id="1352" w:author="249326630@qq.com" w:date="2018-12-23T20:37:00Z"/>
                <w:rFonts w:ascii="等线" w:eastAsia="等线" w:hAnsi="等线"/>
                <w:color w:val="000000"/>
                <w:sz w:val="22"/>
              </w:rPr>
            </w:pPr>
            <w:del w:id="1353" w:author="249326630@qq.com" w:date="2018-12-23T20:37:00Z">
              <w:r w:rsidRPr="00966B6F" w:rsidDel="00804EF6">
                <w:rPr>
                  <w:rFonts w:ascii="等线" w:eastAsia="等线" w:hAnsi="等线" w:hint="eastAsia"/>
                  <w:color w:val="000000"/>
                  <w:sz w:val="22"/>
                </w:rPr>
                <w:delText>徐洁岑</w:delText>
              </w:r>
            </w:del>
          </w:p>
        </w:tc>
        <w:tc>
          <w:tcPr>
            <w:tcW w:w="866" w:type="dxa"/>
          </w:tcPr>
          <w:p w14:paraId="43FBF292" w14:textId="556DFB11" w:rsidR="00063EB6" w:rsidRPr="0055154F" w:rsidDel="00804EF6" w:rsidRDefault="00063EB6" w:rsidP="00CF3095">
            <w:pPr>
              <w:rPr>
                <w:del w:id="1354" w:author="249326630@qq.com" w:date="2018-12-23T20:37:00Z"/>
                <w:rFonts w:asciiTheme="minorEastAsia" w:eastAsiaTheme="minorEastAsia" w:hAnsiTheme="minorEastAsia"/>
                <w:sz w:val="20"/>
                <w:szCs w:val="20"/>
              </w:rPr>
            </w:pPr>
            <w:del w:id="1355" w:author="249326630@qq.com" w:date="2018-12-23T20:37:00Z">
              <w:r w:rsidDel="00804EF6">
                <w:rPr>
                  <w:rFonts w:asciiTheme="minorEastAsia" w:eastAsiaTheme="minorEastAsia" w:hAnsiTheme="minorEastAsia" w:hint="eastAsia"/>
                  <w:sz w:val="20"/>
                  <w:szCs w:val="20"/>
                </w:rPr>
                <w:delText>组员</w:delText>
              </w:r>
            </w:del>
          </w:p>
        </w:tc>
        <w:tc>
          <w:tcPr>
            <w:tcW w:w="2547" w:type="dxa"/>
            <w:shd w:val="clear" w:color="auto" w:fill="auto"/>
            <w:noWrap/>
            <w:vAlign w:val="center"/>
            <w:hideMark/>
          </w:tcPr>
          <w:p w14:paraId="3395A8C7" w14:textId="42C8F3C1" w:rsidR="00063EB6" w:rsidRPr="0055154F" w:rsidDel="00804EF6" w:rsidRDefault="00063EB6" w:rsidP="00CF3095">
            <w:pPr>
              <w:rPr>
                <w:del w:id="1356" w:author="249326630@qq.com" w:date="2018-12-23T20:37:00Z"/>
                <w:rFonts w:asciiTheme="minorEastAsia" w:eastAsiaTheme="minorEastAsia" w:hAnsiTheme="minorEastAsia"/>
                <w:sz w:val="20"/>
                <w:szCs w:val="20"/>
              </w:rPr>
            </w:pPr>
            <w:del w:id="1357" w:author="249326630@qq.com" w:date="2018-12-23T20:37:00Z">
              <w:r w:rsidRPr="0055154F" w:rsidDel="00804EF6">
                <w:rPr>
                  <w:rFonts w:asciiTheme="minorEastAsia" w:eastAsiaTheme="minorEastAsia" w:hAnsiTheme="minorEastAsia"/>
                  <w:sz w:val="20"/>
                  <w:szCs w:val="20"/>
                </w:rPr>
                <w:delText>15858266212</w:delText>
              </w:r>
            </w:del>
          </w:p>
        </w:tc>
        <w:tc>
          <w:tcPr>
            <w:tcW w:w="2560" w:type="dxa"/>
          </w:tcPr>
          <w:p w14:paraId="0F7896B0" w14:textId="68CC5A15" w:rsidR="00063EB6" w:rsidRPr="00E83435" w:rsidDel="00804EF6" w:rsidRDefault="00063EB6" w:rsidP="00CF3095">
            <w:pPr>
              <w:rPr>
                <w:del w:id="1358" w:author="249326630@qq.com" w:date="2018-12-23T20:37:00Z"/>
                <w:color w:val="000000"/>
                <w:szCs w:val="21"/>
              </w:rPr>
            </w:pPr>
            <w:del w:id="1359" w:author="249326630@qq.com" w:date="2018-12-23T20:37:00Z">
              <w:r w:rsidDel="00804EF6">
                <w:rPr>
                  <w:rFonts w:asciiTheme="minorEastAsia" w:eastAsiaTheme="minorEastAsia" w:hAnsiTheme="minorEastAsia" w:hint="eastAsia"/>
                  <w:sz w:val="20"/>
                  <w:szCs w:val="20"/>
                </w:rPr>
                <w:delText>315013</w:delText>
              </w:r>
              <w:r w:rsidDel="00804EF6">
                <w:rPr>
                  <w:rFonts w:asciiTheme="minorEastAsia" w:eastAsiaTheme="minorEastAsia" w:hAnsiTheme="minorEastAsia"/>
                  <w:sz w:val="20"/>
                  <w:szCs w:val="20"/>
                </w:rPr>
                <w:delText>95@stu.zucc.edu.cn</w:delText>
              </w:r>
            </w:del>
          </w:p>
        </w:tc>
        <w:tc>
          <w:tcPr>
            <w:tcW w:w="768" w:type="dxa"/>
          </w:tcPr>
          <w:p w14:paraId="2039A0DA" w14:textId="3D6B0B2E" w:rsidR="00063EB6" w:rsidDel="00804EF6" w:rsidRDefault="00063EB6" w:rsidP="00CF3095">
            <w:pPr>
              <w:rPr>
                <w:del w:id="1360" w:author="249326630@qq.com" w:date="2018-12-23T20:37:00Z"/>
                <w:rFonts w:asciiTheme="minorEastAsia" w:eastAsiaTheme="minorEastAsia" w:hAnsiTheme="minorEastAsia"/>
                <w:sz w:val="20"/>
                <w:szCs w:val="20"/>
              </w:rPr>
            </w:pPr>
            <w:del w:id="1361" w:author="249326630@qq.com" w:date="2018-12-23T20:37:00Z">
              <w:r w:rsidRPr="00E83435" w:rsidDel="00804EF6">
                <w:rPr>
                  <w:rFonts w:hint="eastAsia"/>
                  <w:color w:val="000000"/>
                  <w:szCs w:val="21"/>
                </w:rPr>
                <w:delText>问源2-533</w:delText>
              </w:r>
            </w:del>
          </w:p>
        </w:tc>
      </w:tr>
      <w:tr w:rsidR="00063EB6" w:rsidRPr="0055154F" w:rsidDel="00804EF6" w14:paraId="5EBE97BD" w14:textId="160F84FB" w:rsidTr="00CF3095">
        <w:trPr>
          <w:trHeight w:val="260"/>
          <w:del w:id="1362" w:author="249326630@qq.com" w:date="2018-12-23T20:37:00Z"/>
        </w:trPr>
        <w:tc>
          <w:tcPr>
            <w:tcW w:w="1447" w:type="dxa"/>
            <w:shd w:val="clear" w:color="000000" w:fill="C6E0B4"/>
            <w:noWrap/>
            <w:vAlign w:val="center"/>
          </w:tcPr>
          <w:p w14:paraId="70223093" w14:textId="735FE5EF" w:rsidR="00063EB6" w:rsidRPr="00966B6F" w:rsidDel="00804EF6" w:rsidRDefault="00063EB6" w:rsidP="00CF3095">
            <w:pPr>
              <w:rPr>
                <w:del w:id="1363" w:author="249326630@qq.com" w:date="2018-12-23T20:37:00Z"/>
                <w:rFonts w:ascii="等线" w:eastAsia="等线" w:hAnsi="等线"/>
                <w:color w:val="000000"/>
                <w:sz w:val="22"/>
              </w:rPr>
            </w:pPr>
            <w:del w:id="1364" w:author="249326630@qq.com" w:date="2018-12-23T20:37:00Z">
              <w:r w:rsidDel="00804EF6">
                <w:rPr>
                  <w:rFonts w:ascii="等线" w:eastAsia="等线" w:hAnsi="等线" w:hint="eastAsia"/>
                  <w:color w:val="000000"/>
                  <w:sz w:val="22"/>
                </w:rPr>
                <w:delText>何</w:delText>
              </w:r>
              <w:r w:rsidDel="00804EF6">
                <w:rPr>
                  <w:rFonts w:ascii="等线" w:eastAsia="等线" w:hAnsi="等线"/>
                  <w:color w:val="000000"/>
                  <w:sz w:val="22"/>
                </w:rPr>
                <w:delText>圳青</w:delText>
              </w:r>
            </w:del>
          </w:p>
        </w:tc>
        <w:tc>
          <w:tcPr>
            <w:tcW w:w="866" w:type="dxa"/>
          </w:tcPr>
          <w:p w14:paraId="6AAE6C70" w14:textId="74040823" w:rsidR="00063EB6" w:rsidDel="00804EF6" w:rsidRDefault="00063EB6" w:rsidP="00CF3095">
            <w:pPr>
              <w:rPr>
                <w:del w:id="1365" w:author="249326630@qq.com" w:date="2018-12-23T20:37:00Z"/>
                <w:rFonts w:asciiTheme="minorEastAsia" w:eastAsiaTheme="minorEastAsia" w:hAnsiTheme="minorEastAsia"/>
                <w:sz w:val="20"/>
                <w:szCs w:val="20"/>
              </w:rPr>
            </w:pPr>
            <w:del w:id="1366" w:author="249326630@qq.com" w:date="2018-12-23T20:37:00Z">
              <w:r w:rsidDel="00804EF6">
                <w:rPr>
                  <w:rFonts w:asciiTheme="minorEastAsia" w:eastAsiaTheme="minorEastAsia" w:hAnsiTheme="minorEastAsia" w:hint="eastAsia"/>
                  <w:sz w:val="20"/>
                  <w:szCs w:val="20"/>
                </w:rPr>
                <w:delText>组员</w:delText>
              </w:r>
            </w:del>
          </w:p>
        </w:tc>
        <w:tc>
          <w:tcPr>
            <w:tcW w:w="2547" w:type="dxa"/>
            <w:shd w:val="clear" w:color="auto" w:fill="auto"/>
            <w:noWrap/>
            <w:vAlign w:val="center"/>
          </w:tcPr>
          <w:p w14:paraId="4082FA66" w14:textId="2E9B3C9B" w:rsidR="00063EB6" w:rsidRPr="0055154F" w:rsidDel="00804EF6" w:rsidRDefault="00063EB6" w:rsidP="00CF3095">
            <w:pPr>
              <w:rPr>
                <w:del w:id="1367" w:author="249326630@qq.com" w:date="2018-12-23T20:37:00Z"/>
                <w:rFonts w:asciiTheme="minorEastAsia" w:eastAsiaTheme="minorEastAsia" w:hAnsiTheme="minorEastAsia"/>
                <w:sz w:val="20"/>
                <w:szCs w:val="20"/>
              </w:rPr>
            </w:pPr>
            <w:del w:id="1368" w:author="249326630@qq.com" w:date="2018-12-23T20:37:00Z">
              <w:r w:rsidDel="00804EF6">
                <w:rPr>
                  <w:rFonts w:asciiTheme="minorEastAsia" w:eastAsiaTheme="minorEastAsia" w:hAnsiTheme="minorEastAsia" w:hint="eastAsia"/>
                  <w:sz w:val="20"/>
                  <w:szCs w:val="20"/>
                </w:rPr>
                <w:delText>18814851854</w:delText>
              </w:r>
            </w:del>
          </w:p>
        </w:tc>
        <w:tc>
          <w:tcPr>
            <w:tcW w:w="2560" w:type="dxa"/>
          </w:tcPr>
          <w:p w14:paraId="7BCD029A" w14:textId="1D0174B0" w:rsidR="00063EB6" w:rsidDel="00804EF6" w:rsidRDefault="00063EB6" w:rsidP="00CF3095">
            <w:pPr>
              <w:rPr>
                <w:del w:id="1369" w:author="249326630@qq.com" w:date="2018-12-23T20:37:00Z"/>
                <w:rFonts w:asciiTheme="minorEastAsia" w:eastAsiaTheme="minorEastAsia" w:hAnsiTheme="minorEastAsia"/>
                <w:sz w:val="20"/>
                <w:szCs w:val="20"/>
              </w:rPr>
            </w:pPr>
            <w:del w:id="1370" w:author="249326630@qq.com" w:date="2018-12-23T20:37:00Z">
              <w:r w:rsidDel="00804EF6">
                <w:rPr>
                  <w:rFonts w:asciiTheme="minorEastAsia" w:eastAsiaTheme="minorEastAsia" w:hAnsiTheme="minorEastAsia" w:hint="eastAsia"/>
                  <w:sz w:val="20"/>
                  <w:szCs w:val="20"/>
                </w:rPr>
                <w:delText>31501330</w:delText>
              </w:r>
              <w:r w:rsidDel="00804EF6">
                <w:rPr>
                  <w:rFonts w:asciiTheme="minorEastAsia" w:eastAsiaTheme="minorEastAsia" w:hAnsiTheme="minorEastAsia"/>
                  <w:sz w:val="20"/>
                  <w:szCs w:val="20"/>
                </w:rPr>
                <w:delText>@stu.zucc.edu.cn</w:delText>
              </w:r>
            </w:del>
          </w:p>
        </w:tc>
        <w:tc>
          <w:tcPr>
            <w:tcW w:w="768" w:type="dxa"/>
          </w:tcPr>
          <w:p w14:paraId="02E9CF33" w14:textId="796AECE8" w:rsidR="00063EB6" w:rsidRPr="00E83435" w:rsidDel="00804EF6" w:rsidRDefault="00063EB6" w:rsidP="00CF3095">
            <w:pPr>
              <w:rPr>
                <w:del w:id="1371" w:author="249326630@qq.com" w:date="2018-12-23T20:37:00Z"/>
                <w:color w:val="000000"/>
                <w:szCs w:val="21"/>
              </w:rPr>
            </w:pPr>
            <w:del w:id="1372" w:author="249326630@qq.com" w:date="2018-12-23T20:37:00Z">
              <w:r w:rsidDel="00804EF6">
                <w:rPr>
                  <w:rFonts w:asciiTheme="minorEastAsia" w:eastAsiaTheme="minorEastAsia" w:hAnsiTheme="minorEastAsia" w:hint="eastAsia"/>
                  <w:sz w:val="20"/>
                  <w:szCs w:val="20"/>
                </w:rPr>
                <w:delText>求真1</w:delText>
              </w:r>
              <w:r w:rsidDel="00804EF6">
                <w:rPr>
                  <w:rFonts w:asciiTheme="minorEastAsia" w:eastAsiaTheme="minorEastAsia" w:hAnsiTheme="minorEastAsia"/>
                  <w:sz w:val="20"/>
                  <w:szCs w:val="20"/>
                </w:rPr>
                <w:delText>-524</w:delText>
              </w:r>
            </w:del>
          </w:p>
        </w:tc>
      </w:tr>
    </w:tbl>
    <w:p w14:paraId="50D0210D" w14:textId="7798B462" w:rsidR="00063EB6" w:rsidDel="00804EF6" w:rsidRDefault="00063EB6" w:rsidP="00063EB6">
      <w:pPr>
        <w:autoSpaceDE w:val="0"/>
        <w:autoSpaceDN w:val="0"/>
        <w:adjustRightInd w:val="0"/>
        <w:ind w:firstLine="420"/>
        <w:rPr>
          <w:del w:id="1373" w:author="249326630@qq.com" w:date="2018-12-23T20:37:00Z"/>
          <w:szCs w:val="21"/>
          <w:lang w:val="zh-CN"/>
        </w:rPr>
      </w:pPr>
      <w:del w:id="1374" w:author="249326630@qq.com" w:date="2018-12-23T20:37:00Z">
        <w:r w:rsidDel="00804EF6">
          <w:rPr>
            <w:rFonts w:hint="eastAsia"/>
            <w:szCs w:val="21"/>
            <w:lang w:val="zh-CN"/>
          </w:rPr>
          <w:delText>为了成功地开发该网站</w:delText>
        </w:r>
        <w:r w:rsidDel="00804EF6">
          <w:rPr>
            <w:rFonts w:hint="eastAsia"/>
            <w:szCs w:val="21"/>
          </w:rPr>
          <w:delText>，</w:delText>
        </w:r>
        <w:r w:rsidDel="00804EF6">
          <w:rPr>
            <w:rFonts w:hint="eastAsia"/>
            <w:szCs w:val="21"/>
            <w:lang w:val="zh-CN"/>
          </w:rPr>
          <w:delText>我们首先得得到教师和学院的支持和认可</w:delText>
        </w:r>
        <w:r w:rsidRPr="0015684E" w:rsidDel="00804EF6">
          <w:rPr>
            <w:rFonts w:hint="eastAsia"/>
            <w:szCs w:val="21"/>
          </w:rPr>
          <w:delText>；</w:delText>
        </w:r>
        <w:r w:rsidDel="00804EF6">
          <w:rPr>
            <w:rFonts w:hint="eastAsia"/>
            <w:szCs w:val="21"/>
            <w:lang w:val="zh-CN"/>
          </w:rPr>
          <w:delText>还需要得到教师</w:delText>
        </w:r>
        <w:r w:rsidRPr="0015684E" w:rsidDel="00804EF6">
          <w:rPr>
            <w:rFonts w:hint="eastAsia"/>
            <w:szCs w:val="21"/>
          </w:rPr>
          <w:delText>，</w:delText>
        </w:r>
        <w:r w:rsidDel="00804EF6">
          <w:rPr>
            <w:rFonts w:hint="eastAsia"/>
            <w:szCs w:val="21"/>
            <w:lang w:val="zh-CN"/>
          </w:rPr>
          <w:delText>同学的高度配合</w:delText>
        </w:r>
        <w:r w:rsidRPr="0015684E" w:rsidDel="00804EF6">
          <w:rPr>
            <w:rFonts w:hint="eastAsia"/>
            <w:szCs w:val="21"/>
          </w:rPr>
          <w:delText>；</w:delText>
        </w:r>
        <w:r w:rsidDel="00804EF6">
          <w:rPr>
            <w:rFonts w:hint="eastAsia"/>
            <w:szCs w:val="21"/>
            <w:lang w:val="zh-CN"/>
          </w:rPr>
          <w:delText>其次我们团队有较好的合作精神，工作能力和有空余时间。</w:delText>
        </w:r>
      </w:del>
    </w:p>
    <w:p w14:paraId="5B90D613" w14:textId="384D0CE9" w:rsidR="00063EB6" w:rsidDel="00804EF6" w:rsidRDefault="00063EB6" w:rsidP="00063EB6">
      <w:pPr>
        <w:rPr>
          <w:del w:id="1375" w:author="249326630@qq.com" w:date="2018-12-23T20:37:00Z"/>
        </w:rPr>
      </w:pPr>
    </w:p>
    <w:p w14:paraId="5E717563" w14:textId="1D5F018C" w:rsidR="00063EB6" w:rsidDel="00804EF6" w:rsidRDefault="00063EB6" w:rsidP="00063EB6">
      <w:pPr>
        <w:autoSpaceDE w:val="0"/>
        <w:autoSpaceDN w:val="0"/>
        <w:adjustRightInd w:val="0"/>
        <w:ind w:firstLine="420"/>
        <w:rPr>
          <w:del w:id="1376" w:author="249326630@qq.com" w:date="2018-12-23T20:37:00Z"/>
          <w:szCs w:val="21"/>
          <w:lang w:val="zh-CN"/>
        </w:rPr>
      </w:pPr>
      <w:del w:id="1377" w:author="249326630@qq.com" w:date="2018-12-23T20:37:00Z">
        <w:r w:rsidDel="00804EF6">
          <w:rPr>
            <w:rFonts w:hint="eastAsia"/>
            <w:szCs w:val="21"/>
            <w:lang w:val="zh-CN"/>
          </w:rPr>
          <w:delText>项目组成员空余时间表：</w:delText>
        </w:r>
      </w:del>
    </w:p>
    <w:tbl>
      <w:tblPr>
        <w:tblW w:w="0" w:type="auto"/>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68"/>
        <w:gridCol w:w="284"/>
        <w:gridCol w:w="766"/>
        <w:gridCol w:w="382"/>
        <w:gridCol w:w="669"/>
        <w:gridCol w:w="987"/>
        <w:gridCol w:w="64"/>
        <w:gridCol w:w="1052"/>
        <w:gridCol w:w="1052"/>
        <w:gridCol w:w="568"/>
        <w:gridCol w:w="418"/>
        <w:gridCol w:w="986"/>
      </w:tblGrid>
      <w:tr w:rsidR="00063EB6" w:rsidDel="00804EF6" w14:paraId="146C0698" w14:textId="7D63AAF7" w:rsidTr="00804EF6">
        <w:trPr>
          <w:jc w:val="right"/>
          <w:del w:id="1378" w:author="249326630@qq.com" w:date="2018-12-23T20:37:00Z"/>
        </w:trPr>
        <w:tc>
          <w:tcPr>
            <w:tcW w:w="1068" w:type="dxa"/>
            <w:shd w:val="clear" w:color="auto" w:fill="BDD6EE"/>
          </w:tcPr>
          <w:p w14:paraId="41B132AD" w14:textId="60CB2602" w:rsidR="00063EB6" w:rsidRPr="003A4C91" w:rsidDel="00804EF6" w:rsidRDefault="00063EB6" w:rsidP="00CF3095">
            <w:pPr>
              <w:rPr>
                <w:del w:id="1379" w:author="249326630@qq.com" w:date="2018-12-23T20:37:00Z"/>
                <w:b/>
              </w:rPr>
            </w:pPr>
          </w:p>
        </w:tc>
        <w:tc>
          <w:tcPr>
            <w:tcW w:w="1050" w:type="dxa"/>
            <w:gridSpan w:val="2"/>
            <w:shd w:val="clear" w:color="auto" w:fill="BDD6EE"/>
          </w:tcPr>
          <w:p w14:paraId="45F1FD46" w14:textId="39B43279" w:rsidR="00063EB6" w:rsidRPr="003A4C91" w:rsidDel="00804EF6" w:rsidRDefault="00063EB6" w:rsidP="00CF3095">
            <w:pPr>
              <w:rPr>
                <w:del w:id="1380" w:author="249326630@qq.com" w:date="2018-12-23T20:37:00Z"/>
                <w:b/>
              </w:rPr>
            </w:pPr>
            <w:del w:id="1381" w:author="249326630@qq.com" w:date="2018-12-23T20:37:00Z">
              <w:r w:rsidRPr="003A4C91" w:rsidDel="00804EF6">
                <w:rPr>
                  <w:rFonts w:hint="eastAsia"/>
                  <w:b/>
                </w:rPr>
                <w:delText>周一</w:delText>
              </w:r>
            </w:del>
          </w:p>
        </w:tc>
        <w:tc>
          <w:tcPr>
            <w:tcW w:w="1051" w:type="dxa"/>
            <w:gridSpan w:val="2"/>
            <w:shd w:val="clear" w:color="auto" w:fill="BDD6EE"/>
          </w:tcPr>
          <w:p w14:paraId="6F8E4BE1" w14:textId="35168925" w:rsidR="00063EB6" w:rsidRPr="003A4C91" w:rsidDel="00804EF6" w:rsidRDefault="00063EB6" w:rsidP="00CF3095">
            <w:pPr>
              <w:rPr>
                <w:del w:id="1382" w:author="249326630@qq.com" w:date="2018-12-23T20:37:00Z"/>
                <w:b/>
              </w:rPr>
            </w:pPr>
            <w:del w:id="1383" w:author="249326630@qq.com" w:date="2018-12-23T20:37:00Z">
              <w:r w:rsidRPr="003A4C91" w:rsidDel="00804EF6">
                <w:rPr>
                  <w:rFonts w:hint="eastAsia"/>
                  <w:b/>
                </w:rPr>
                <w:delText>周二</w:delText>
              </w:r>
            </w:del>
          </w:p>
        </w:tc>
        <w:tc>
          <w:tcPr>
            <w:tcW w:w="1051" w:type="dxa"/>
            <w:gridSpan w:val="2"/>
            <w:shd w:val="clear" w:color="auto" w:fill="BDD6EE"/>
          </w:tcPr>
          <w:p w14:paraId="4101F4B1" w14:textId="30B28AD6" w:rsidR="00063EB6" w:rsidRPr="003A4C91" w:rsidDel="00804EF6" w:rsidRDefault="00063EB6" w:rsidP="00CF3095">
            <w:pPr>
              <w:rPr>
                <w:del w:id="1384" w:author="249326630@qq.com" w:date="2018-12-23T20:37:00Z"/>
                <w:b/>
              </w:rPr>
            </w:pPr>
            <w:del w:id="1385" w:author="249326630@qq.com" w:date="2018-12-23T20:37:00Z">
              <w:r w:rsidRPr="003A4C91" w:rsidDel="00804EF6">
                <w:rPr>
                  <w:rFonts w:hint="eastAsia"/>
                  <w:b/>
                </w:rPr>
                <w:delText>周三</w:delText>
              </w:r>
            </w:del>
          </w:p>
        </w:tc>
        <w:tc>
          <w:tcPr>
            <w:tcW w:w="1052" w:type="dxa"/>
            <w:shd w:val="clear" w:color="auto" w:fill="BDD6EE"/>
          </w:tcPr>
          <w:p w14:paraId="0315112E" w14:textId="23C94872" w:rsidR="00063EB6" w:rsidRPr="003A4C91" w:rsidDel="00804EF6" w:rsidRDefault="00063EB6" w:rsidP="00CF3095">
            <w:pPr>
              <w:rPr>
                <w:del w:id="1386" w:author="249326630@qq.com" w:date="2018-12-23T20:37:00Z"/>
                <w:b/>
              </w:rPr>
            </w:pPr>
            <w:del w:id="1387" w:author="249326630@qq.com" w:date="2018-12-23T20:37:00Z">
              <w:r w:rsidRPr="003A4C91" w:rsidDel="00804EF6">
                <w:rPr>
                  <w:rFonts w:hint="eastAsia"/>
                  <w:b/>
                </w:rPr>
                <w:delText>周四</w:delText>
              </w:r>
            </w:del>
          </w:p>
        </w:tc>
        <w:tc>
          <w:tcPr>
            <w:tcW w:w="1052" w:type="dxa"/>
            <w:shd w:val="clear" w:color="auto" w:fill="BDD6EE"/>
          </w:tcPr>
          <w:p w14:paraId="5A40D43F" w14:textId="4F350638" w:rsidR="00063EB6" w:rsidRPr="003A4C91" w:rsidDel="00804EF6" w:rsidRDefault="00063EB6" w:rsidP="00CF3095">
            <w:pPr>
              <w:rPr>
                <w:del w:id="1388" w:author="249326630@qq.com" w:date="2018-12-23T20:37:00Z"/>
                <w:b/>
              </w:rPr>
            </w:pPr>
            <w:del w:id="1389" w:author="249326630@qq.com" w:date="2018-12-23T20:37:00Z">
              <w:r w:rsidRPr="003A4C91" w:rsidDel="00804EF6">
                <w:rPr>
                  <w:rFonts w:hint="eastAsia"/>
                  <w:b/>
                </w:rPr>
                <w:delText>周五</w:delText>
              </w:r>
            </w:del>
          </w:p>
        </w:tc>
        <w:tc>
          <w:tcPr>
            <w:tcW w:w="986" w:type="dxa"/>
            <w:gridSpan w:val="2"/>
            <w:shd w:val="clear" w:color="auto" w:fill="BDD6EE"/>
          </w:tcPr>
          <w:p w14:paraId="041B5A1F" w14:textId="6A2E8BD0" w:rsidR="00063EB6" w:rsidRPr="003A4C91" w:rsidDel="00804EF6" w:rsidRDefault="00063EB6" w:rsidP="00CF3095">
            <w:pPr>
              <w:rPr>
                <w:del w:id="1390" w:author="249326630@qq.com" w:date="2018-12-23T20:37:00Z"/>
                <w:b/>
              </w:rPr>
            </w:pPr>
            <w:del w:id="1391" w:author="249326630@qq.com" w:date="2018-12-23T20:37:00Z">
              <w:r w:rsidRPr="003A4C91" w:rsidDel="00804EF6">
                <w:rPr>
                  <w:rFonts w:hint="eastAsia"/>
                  <w:b/>
                </w:rPr>
                <w:delText>周六</w:delText>
              </w:r>
            </w:del>
          </w:p>
        </w:tc>
        <w:tc>
          <w:tcPr>
            <w:tcW w:w="986" w:type="dxa"/>
            <w:shd w:val="clear" w:color="auto" w:fill="BDD6EE"/>
          </w:tcPr>
          <w:p w14:paraId="285D0A97" w14:textId="746C64CB" w:rsidR="00063EB6" w:rsidRPr="003A4C91" w:rsidDel="00804EF6" w:rsidRDefault="00063EB6" w:rsidP="00CF3095">
            <w:pPr>
              <w:rPr>
                <w:del w:id="1392" w:author="249326630@qq.com" w:date="2018-12-23T20:37:00Z"/>
                <w:b/>
              </w:rPr>
            </w:pPr>
            <w:del w:id="1393" w:author="249326630@qq.com" w:date="2018-12-23T20:37:00Z">
              <w:r w:rsidRPr="003A4C91" w:rsidDel="00804EF6">
                <w:rPr>
                  <w:rFonts w:hint="eastAsia"/>
                  <w:b/>
                </w:rPr>
                <w:delText>周日</w:delText>
              </w:r>
            </w:del>
          </w:p>
        </w:tc>
      </w:tr>
      <w:tr w:rsidR="00063EB6" w:rsidDel="00804EF6" w14:paraId="1F7C1425" w14:textId="0A34DD17" w:rsidTr="00804EF6">
        <w:trPr>
          <w:jc w:val="right"/>
          <w:del w:id="1394" w:author="249326630@qq.com" w:date="2018-12-23T20:37:00Z"/>
        </w:trPr>
        <w:tc>
          <w:tcPr>
            <w:tcW w:w="1068" w:type="dxa"/>
            <w:shd w:val="clear" w:color="auto" w:fill="auto"/>
          </w:tcPr>
          <w:p w14:paraId="0F45B07E" w14:textId="23306469" w:rsidR="00063EB6" w:rsidDel="00804EF6" w:rsidRDefault="00063EB6" w:rsidP="00CF3095">
            <w:pPr>
              <w:rPr>
                <w:del w:id="1395" w:author="249326630@qq.com" w:date="2018-12-23T20:37:00Z"/>
              </w:rPr>
            </w:pPr>
            <w:del w:id="1396" w:author="249326630@qq.com" w:date="2018-12-23T20:37:00Z">
              <w:r w:rsidDel="00804EF6">
                <w:rPr>
                  <w:rFonts w:hint="eastAsia"/>
                </w:rPr>
                <w:delText>上午-1</w:delText>
              </w:r>
            </w:del>
          </w:p>
        </w:tc>
        <w:tc>
          <w:tcPr>
            <w:tcW w:w="1050" w:type="dxa"/>
            <w:gridSpan w:val="2"/>
            <w:shd w:val="clear" w:color="auto" w:fill="auto"/>
          </w:tcPr>
          <w:p w14:paraId="7F9078E2" w14:textId="262F80A1" w:rsidR="00063EB6" w:rsidDel="00804EF6" w:rsidRDefault="00063EB6" w:rsidP="00CF3095">
            <w:pPr>
              <w:rPr>
                <w:del w:id="1397" w:author="249326630@qq.com" w:date="2018-12-23T20:37:00Z"/>
              </w:rPr>
            </w:pPr>
            <w:del w:id="1398" w:author="249326630@qq.com" w:date="2018-12-23T20:37:00Z">
              <w:r w:rsidDel="00804EF6">
                <w:rPr>
                  <w:rFonts w:hint="eastAsia"/>
                </w:rPr>
                <w:delText>徐、吳、何</w:delText>
              </w:r>
            </w:del>
          </w:p>
        </w:tc>
        <w:tc>
          <w:tcPr>
            <w:tcW w:w="1051" w:type="dxa"/>
            <w:gridSpan w:val="2"/>
            <w:shd w:val="clear" w:color="auto" w:fill="auto"/>
          </w:tcPr>
          <w:p w14:paraId="647A6F42" w14:textId="00D1A14E" w:rsidR="00063EB6" w:rsidDel="00804EF6" w:rsidRDefault="00063EB6" w:rsidP="00CF3095">
            <w:pPr>
              <w:rPr>
                <w:del w:id="1399" w:author="249326630@qq.com" w:date="2018-12-23T20:37:00Z"/>
              </w:rPr>
            </w:pPr>
            <w:del w:id="1400" w:author="249326630@qq.com" w:date="2018-12-23T20:37:00Z">
              <w:r w:rsidDel="00804EF6">
                <w:rPr>
                  <w:rFonts w:hint="eastAsia"/>
                </w:rPr>
                <w:delText>陈、徐、何、胡</w:delText>
              </w:r>
            </w:del>
          </w:p>
        </w:tc>
        <w:tc>
          <w:tcPr>
            <w:tcW w:w="1051" w:type="dxa"/>
            <w:gridSpan w:val="2"/>
            <w:shd w:val="clear" w:color="auto" w:fill="auto"/>
          </w:tcPr>
          <w:p w14:paraId="480B2C3D" w14:textId="0525DCD8" w:rsidR="00063EB6" w:rsidDel="00804EF6" w:rsidRDefault="00063EB6" w:rsidP="00CF3095">
            <w:pPr>
              <w:rPr>
                <w:del w:id="1401" w:author="249326630@qq.com" w:date="2018-12-23T20:37:00Z"/>
              </w:rPr>
            </w:pPr>
          </w:p>
        </w:tc>
        <w:tc>
          <w:tcPr>
            <w:tcW w:w="1052" w:type="dxa"/>
            <w:shd w:val="clear" w:color="auto" w:fill="auto"/>
          </w:tcPr>
          <w:p w14:paraId="6FAD0443" w14:textId="18960418" w:rsidR="00063EB6" w:rsidDel="00804EF6" w:rsidRDefault="00063EB6" w:rsidP="00CF3095">
            <w:pPr>
              <w:rPr>
                <w:del w:id="1402" w:author="249326630@qq.com" w:date="2018-12-23T20:37:00Z"/>
              </w:rPr>
            </w:pPr>
          </w:p>
        </w:tc>
        <w:tc>
          <w:tcPr>
            <w:tcW w:w="1052" w:type="dxa"/>
            <w:shd w:val="clear" w:color="auto" w:fill="auto"/>
          </w:tcPr>
          <w:p w14:paraId="5B8971F4" w14:textId="4E27BF7A" w:rsidR="00063EB6" w:rsidDel="00804EF6" w:rsidRDefault="00063EB6" w:rsidP="00CF3095">
            <w:pPr>
              <w:rPr>
                <w:del w:id="1403" w:author="249326630@qq.com" w:date="2018-12-23T20:37:00Z"/>
              </w:rPr>
            </w:pPr>
          </w:p>
        </w:tc>
        <w:tc>
          <w:tcPr>
            <w:tcW w:w="986" w:type="dxa"/>
            <w:gridSpan w:val="2"/>
            <w:shd w:val="clear" w:color="auto" w:fill="auto"/>
          </w:tcPr>
          <w:p w14:paraId="42E581F8" w14:textId="4CBC3790" w:rsidR="00063EB6" w:rsidDel="00804EF6" w:rsidRDefault="00063EB6" w:rsidP="00CF3095">
            <w:pPr>
              <w:rPr>
                <w:del w:id="1404" w:author="249326630@qq.com" w:date="2018-12-23T20:37:00Z"/>
              </w:rPr>
            </w:pPr>
            <w:del w:id="1405" w:author="249326630@qq.com" w:date="2018-12-23T20:37:00Z">
              <w:r w:rsidDel="00804EF6">
                <w:rPr>
                  <w:rFonts w:hint="eastAsia"/>
                </w:rPr>
                <w:delText>陈、何、胡</w:delText>
              </w:r>
            </w:del>
          </w:p>
        </w:tc>
        <w:tc>
          <w:tcPr>
            <w:tcW w:w="986" w:type="dxa"/>
            <w:shd w:val="clear" w:color="auto" w:fill="auto"/>
          </w:tcPr>
          <w:p w14:paraId="79B7E93F" w14:textId="50C0A989" w:rsidR="00063EB6" w:rsidDel="00804EF6" w:rsidRDefault="00063EB6" w:rsidP="00CF3095">
            <w:pPr>
              <w:rPr>
                <w:del w:id="1406" w:author="249326630@qq.com" w:date="2018-12-23T20:37:00Z"/>
              </w:rPr>
            </w:pPr>
            <w:del w:id="1407" w:author="249326630@qq.com" w:date="2018-12-23T20:37:00Z">
              <w:r w:rsidDel="00804EF6">
                <w:rPr>
                  <w:rFonts w:hint="eastAsia"/>
                </w:rPr>
                <w:delText>陈</w:delText>
              </w:r>
            </w:del>
          </w:p>
        </w:tc>
      </w:tr>
      <w:tr w:rsidR="00063EB6" w:rsidDel="00804EF6" w14:paraId="5219E758" w14:textId="46D4263F" w:rsidTr="00804EF6">
        <w:trPr>
          <w:jc w:val="right"/>
          <w:del w:id="1408" w:author="249326630@qq.com" w:date="2018-12-23T20:37:00Z"/>
        </w:trPr>
        <w:tc>
          <w:tcPr>
            <w:tcW w:w="1068" w:type="dxa"/>
            <w:shd w:val="clear" w:color="auto" w:fill="auto"/>
          </w:tcPr>
          <w:p w14:paraId="761D8576" w14:textId="2460F97B" w:rsidR="00063EB6" w:rsidDel="00804EF6" w:rsidRDefault="00063EB6" w:rsidP="00CF3095">
            <w:pPr>
              <w:rPr>
                <w:del w:id="1409" w:author="249326630@qq.com" w:date="2018-12-23T20:37:00Z"/>
              </w:rPr>
            </w:pPr>
            <w:del w:id="1410" w:author="249326630@qq.com" w:date="2018-12-23T20:37:00Z">
              <w:r w:rsidDel="00804EF6">
                <w:rPr>
                  <w:rFonts w:hint="eastAsia"/>
                </w:rPr>
                <w:delText>上午-2</w:delText>
              </w:r>
            </w:del>
          </w:p>
        </w:tc>
        <w:tc>
          <w:tcPr>
            <w:tcW w:w="1050" w:type="dxa"/>
            <w:gridSpan w:val="2"/>
            <w:shd w:val="clear" w:color="auto" w:fill="auto"/>
          </w:tcPr>
          <w:p w14:paraId="6595FEA5" w14:textId="03F0CB5D" w:rsidR="00063EB6" w:rsidDel="00804EF6" w:rsidRDefault="00063EB6" w:rsidP="00CF3095">
            <w:pPr>
              <w:rPr>
                <w:del w:id="1411" w:author="249326630@qq.com" w:date="2018-12-23T20:37:00Z"/>
              </w:rPr>
            </w:pPr>
            <w:del w:id="1412" w:author="249326630@qq.com" w:date="2018-12-23T20:37:00Z">
              <w:r w:rsidDel="00804EF6">
                <w:rPr>
                  <w:rFonts w:hint="eastAsia"/>
                </w:rPr>
                <w:delText>吳</w:delText>
              </w:r>
            </w:del>
          </w:p>
        </w:tc>
        <w:tc>
          <w:tcPr>
            <w:tcW w:w="1051" w:type="dxa"/>
            <w:gridSpan w:val="2"/>
            <w:shd w:val="clear" w:color="auto" w:fill="auto"/>
          </w:tcPr>
          <w:p w14:paraId="4656E6AB" w14:textId="39ED4122" w:rsidR="00063EB6" w:rsidDel="00804EF6" w:rsidRDefault="00063EB6" w:rsidP="00CF3095">
            <w:pPr>
              <w:rPr>
                <w:del w:id="1413" w:author="249326630@qq.com" w:date="2018-12-23T20:37:00Z"/>
              </w:rPr>
            </w:pPr>
            <w:del w:id="1414" w:author="249326630@qq.com" w:date="2018-12-23T20:37:00Z">
              <w:r w:rsidDel="00804EF6">
                <w:rPr>
                  <w:rFonts w:hint="eastAsia"/>
                </w:rPr>
                <w:delText>陈、徐、何、胡</w:delText>
              </w:r>
            </w:del>
          </w:p>
        </w:tc>
        <w:tc>
          <w:tcPr>
            <w:tcW w:w="1051" w:type="dxa"/>
            <w:gridSpan w:val="2"/>
            <w:shd w:val="clear" w:color="auto" w:fill="auto"/>
          </w:tcPr>
          <w:p w14:paraId="0EDC0916" w14:textId="5DE897E1" w:rsidR="00063EB6" w:rsidDel="00804EF6" w:rsidRDefault="00063EB6" w:rsidP="00CF3095">
            <w:pPr>
              <w:rPr>
                <w:del w:id="1415" w:author="249326630@qq.com" w:date="2018-12-23T20:37:00Z"/>
              </w:rPr>
            </w:pPr>
          </w:p>
        </w:tc>
        <w:tc>
          <w:tcPr>
            <w:tcW w:w="1052" w:type="dxa"/>
            <w:shd w:val="clear" w:color="auto" w:fill="auto"/>
          </w:tcPr>
          <w:p w14:paraId="2A55581A" w14:textId="3F178D79" w:rsidR="00063EB6" w:rsidDel="00804EF6" w:rsidRDefault="00063EB6" w:rsidP="00CF3095">
            <w:pPr>
              <w:rPr>
                <w:del w:id="1416" w:author="249326630@qq.com" w:date="2018-12-23T20:37:00Z"/>
              </w:rPr>
            </w:pPr>
          </w:p>
        </w:tc>
        <w:tc>
          <w:tcPr>
            <w:tcW w:w="1052" w:type="dxa"/>
            <w:shd w:val="clear" w:color="auto" w:fill="auto"/>
          </w:tcPr>
          <w:p w14:paraId="27219F62" w14:textId="059B22AB" w:rsidR="00063EB6" w:rsidDel="00804EF6" w:rsidRDefault="00063EB6" w:rsidP="00CF3095">
            <w:pPr>
              <w:rPr>
                <w:del w:id="1417" w:author="249326630@qq.com" w:date="2018-12-23T20:37:00Z"/>
              </w:rPr>
            </w:pPr>
          </w:p>
        </w:tc>
        <w:tc>
          <w:tcPr>
            <w:tcW w:w="986" w:type="dxa"/>
            <w:gridSpan w:val="2"/>
            <w:shd w:val="clear" w:color="auto" w:fill="auto"/>
          </w:tcPr>
          <w:p w14:paraId="4FEC4672" w14:textId="744F8381" w:rsidR="00063EB6" w:rsidDel="00804EF6" w:rsidRDefault="00063EB6" w:rsidP="00CF3095">
            <w:pPr>
              <w:rPr>
                <w:del w:id="1418" w:author="249326630@qq.com" w:date="2018-12-23T20:37:00Z"/>
              </w:rPr>
            </w:pPr>
            <w:del w:id="1419" w:author="249326630@qq.com" w:date="2018-12-23T20:37:00Z">
              <w:r w:rsidDel="00804EF6">
                <w:rPr>
                  <w:rFonts w:hint="eastAsia"/>
                </w:rPr>
                <w:delText>陈、何、胡</w:delText>
              </w:r>
            </w:del>
          </w:p>
        </w:tc>
        <w:tc>
          <w:tcPr>
            <w:tcW w:w="986" w:type="dxa"/>
            <w:shd w:val="clear" w:color="auto" w:fill="auto"/>
          </w:tcPr>
          <w:p w14:paraId="36576712" w14:textId="01BCE61A" w:rsidR="00063EB6" w:rsidDel="00804EF6" w:rsidRDefault="00063EB6" w:rsidP="00CF3095">
            <w:pPr>
              <w:rPr>
                <w:del w:id="1420" w:author="249326630@qq.com" w:date="2018-12-23T20:37:00Z"/>
              </w:rPr>
            </w:pPr>
            <w:del w:id="1421" w:author="249326630@qq.com" w:date="2018-12-23T20:37:00Z">
              <w:r w:rsidDel="00804EF6">
                <w:rPr>
                  <w:rFonts w:hint="eastAsia"/>
                </w:rPr>
                <w:delText>陈</w:delText>
              </w:r>
            </w:del>
          </w:p>
        </w:tc>
      </w:tr>
      <w:tr w:rsidR="00063EB6" w:rsidDel="00804EF6" w14:paraId="22C66D4F" w14:textId="1314F830" w:rsidTr="00804EF6">
        <w:trPr>
          <w:jc w:val="right"/>
          <w:del w:id="1422" w:author="249326630@qq.com" w:date="2018-12-23T20:37:00Z"/>
        </w:trPr>
        <w:tc>
          <w:tcPr>
            <w:tcW w:w="1068" w:type="dxa"/>
            <w:shd w:val="clear" w:color="auto" w:fill="auto"/>
          </w:tcPr>
          <w:p w14:paraId="46CCF196" w14:textId="010204B0" w:rsidR="00063EB6" w:rsidDel="00804EF6" w:rsidRDefault="00063EB6" w:rsidP="00CF3095">
            <w:pPr>
              <w:rPr>
                <w:del w:id="1423" w:author="249326630@qq.com" w:date="2018-12-23T20:37:00Z"/>
              </w:rPr>
            </w:pPr>
            <w:del w:id="1424" w:author="249326630@qq.com" w:date="2018-12-23T20:37:00Z">
              <w:r w:rsidDel="00804EF6">
                <w:rPr>
                  <w:rFonts w:hint="eastAsia"/>
                </w:rPr>
                <w:delText>下午-1</w:delText>
              </w:r>
            </w:del>
          </w:p>
        </w:tc>
        <w:tc>
          <w:tcPr>
            <w:tcW w:w="1050" w:type="dxa"/>
            <w:gridSpan w:val="2"/>
            <w:shd w:val="clear" w:color="auto" w:fill="auto"/>
          </w:tcPr>
          <w:p w14:paraId="3F5CE06F" w14:textId="05AD2196" w:rsidR="00063EB6" w:rsidDel="00804EF6" w:rsidRDefault="00063EB6" w:rsidP="00CF3095">
            <w:pPr>
              <w:rPr>
                <w:del w:id="1425" w:author="249326630@qq.com" w:date="2018-12-23T20:37:00Z"/>
              </w:rPr>
            </w:pPr>
            <w:del w:id="1426" w:author="249326630@qq.com" w:date="2018-12-23T20:37:00Z">
              <w:r w:rsidDel="00804EF6">
                <w:rPr>
                  <w:rFonts w:hint="eastAsia"/>
                </w:rPr>
                <w:delText>陈、徐、吳、何、胡</w:delText>
              </w:r>
            </w:del>
          </w:p>
        </w:tc>
        <w:tc>
          <w:tcPr>
            <w:tcW w:w="1051" w:type="dxa"/>
            <w:gridSpan w:val="2"/>
            <w:shd w:val="clear" w:color="auto" w:fill="auto"/>
          </w:tcPr>
          <w:p w14:paraId="691ACD1A" w14:textId="142726F3" w:rsidR="00063EB6" w:rsidDel="00804EF6" w:rsidRDefault="00063EB6" w:rsidP="00CF3095">
            <w:pPr>
              <w:rPr>
                <w:del w:id="1427" w:author="249326630@qq.com" w:date="2018-12-23T20:37:00Z"/>
              </w:rPr>
            </w:pPr>
            <w:del w:id="1428" w:author="249326630@qq.com" w:date="2018-12-23T20:37:00Z">
              <w:r w:rsidDel="00804EF6">
                <w:rPr>
                  <w:rFonts w:hint="eastAsia"/>
                </w:rPr>
                <w:delText>徐、胡</w:delText>
              </w:r>
            </w:del>
          </w:p>
        </w:tc>
        <w:tc>
          <w:tcPr>
            <w:tcW w:w="1051" w:type="dxa"/>
            <w:gridSpan w:val="2"/>
            <w:shd w:val="clear" w:color="auto" w:fill="auto"/>
          </w:tcPr>
          <w:p w14:paraId="443B42ED" w14:textId="5DA3940C" w:rsidR="00063EB6" w:rsidDel="00804EF6" w:rsidRDefault="00063EB6" w:rsidP="00CF3095">
            <w:pPr>
              <w:rPr>
                <w:del w:id="1429" w:author="249326630@qq.com" w:date="2018-12-23T20:37:00Z"/>
              </w:rPr>
            </w:pPr>
            <w:del w:id="1430" w:author="249326630@qq.com" w:date="2018-12-23T20:37:00Z">
              <w:r w:rsidDel="00804EF6">
                <w:rPr>
                  <w:rFonts w:hint="eastAsia"/>
                </w:rPr>
                <w:delText>陈、徐</w:delText>
              </w:r>
            </w:del>
          </w:p>
          <w:p w14:paraId="308347D4" w14:textId="529B4E3E" w:rsidR="00063EB6" w:rsidDel="00804EF6" w:rsidRDefault="00063EB6" w:rsidP="00CF3095">
            <w:pPr>
              <w:rPr>
                <w:del w:id="1431" w:author="249326630@qq.com" w:date="2018-12-23T20:37:00Z"/>
              </w:rPr>
            </w:pPr>
            <w:del w:id="1432" w:author="249326630@qq.com" w:date="2018-12-23T20:37:00Z">
              <w:r w:rsidDel="00804EF6">
                <w:rPr>
                  <w:rFonts w:hint="eastAsia"/>
                </w:rPr>
                <w:delText>何</w:delText>
              </w:r>
            </w:del>
          </w:p>
        </w:tc>
        <w:tc>
          <w:tcPr>
            <w:tcW w:w="1052" w:type="dxa"/>
            <w:shd w:val="clear" w:color="auto" w:fill="auto"/>
          </w:tcPr>
          <w:p w14:paraId="37675FAA" w14:textId="2B156F80" w:rsidR="00063EB6" w:rsidDel="00804EF6" w:rsidRDefault="00063EB6" w:rsidP="00CF3095">
            <w:pPr>
              <w:rPr>
                <w:del w:id="1433" w:author="249326630@qq.com" w:date="2018-12-23T20:37:00Z"/>
              </w:rPr>
            </w:pPr>
          </w:p>
        </w:tc>
        <w:tc>
          <w:tcPr>
            <w:tcW w:w="1052" w:type="dxa"/>
            <w:shd w:val="clear" w:color="auto" w:fill="auto"/>
          </w:tcPr>
          <w:p w14:paraId="13CDD9D2" w14:textId="2B894EC0" w:rsidR="00063EB6" w:rsidDel="00804EF6" w:rsidRDefault="00063EB6" w:rsidP="00CF3095">
            <w:pPr>
              <w:rPr>
                <w:del w:id="1434" w:author="249326630@qq.com" w:date="2018-12-23T20:37:00Z"/>
              </w:rPr>
            </w:pPr>
            <w:del w:id="1435" w:author="249326630@qq.com" w:date="2018-12-23T20:37:00Z">
              <w:r w:rsidDel="00804EF6">
                <w:rPr>
                  <w:rFonts w:hint="eastAsia"/>
                </w:rPr>
                <w:delText>陈、徐、何</w:delText>
              </w:r>
            </w:del>
          </w:p>
        </w:tc>
        <w:tc>
          <w:tcPr>
            <w:tcW w:w="986" w:type="dxa"/>
            <w:gridSpan w:val="2"/>
            <w:shd w:val="clear" w:color="auto" w:fill="auto"/>
          </w:tcPr>
          <w:p w14:paraId="5B2A17B1" w14:textId="621EA31E" w:rsidR="00063EB6" w:rsidDel="00804EF6" w:rsidRDefault="00063EB6" w:rsidP="00CF3095">
            <w:pPr>
              <w:rPr>
                <w:del w:id="1436" w:author="249326630@qq.com" w:date="2018-12-23T20:37:00Z"/>
              </w:rPr>
            </w:pPr>
            <w:del w:id="1437" w:author="249326630@qq.com" w:date="2018-12-23T20:37:00Z">
              <w:r w:rsidDel="00804EF6">
                <w:rPr>
                  <w:rFonts w:hint="eastAsia"/>
                </w:rPr>
                <w:delText>何、胡</w:delText>
              </w:r>
            </w:del>
          </w:p>
        </w:tc>
        <w:tc>
          <w:tcPr>
            <w:tcW w:w="986" w:type="dxa"/>
            <w:shd w:val="clear" w:color="auto" w:fill="auto"/>
          </w:tcPr>
          <w:p w14:paraId="78DBC94C" w14:textId="4BE7B4EE" w:rsidR="00063EB6" w:rsidDel="00804EF6" w:rsidRDefault="00063EB6" w:rsidP="00CF3095">
            <w:pPr>
              <w:rPr>
                <w:del w:id="1438" w:author="249326630@qq.com" w:date="2018-12-23T20:37:00Z"/>
              </w:rPr>
            </w:pPr>
            <w:del w:id="1439" w:author="249326630@qq.com" w:date="2018-12-23T20:37:00Z">
              <w:r w:rsidDel="00804EF6">
                <w:rPr>
                  <w:rFonts w:hint="eastAsia"/>
                </w:rPr>
                <w:delText>吳</w:delText>
              </w:r>
            </w:del>
          </w:p>
        </w:tc>
      </w:tr>
      <w:tr w:rsidR="00063EB6" w:rsidDel="00804EF6" w14:paraId="675824C3" w14:textId="78FD3291" w:rsidTr="00804EF6">
        <w:trPr>
          <w:jc w:val="right"/>
          <w:del w:id="1440" w:author="249326630@qq.com" w:date="2018-12-23T20:37:00Z"/>
        </w:trPr>
        <w:tc>
          <w:tcPr>
            <w:tcW w:w="1068" w:type="dxa"/>
            <w:shd w:val="clear" w:color="auto" w:fill="auto"/>
          </w:tcPr>
          <w:p w14:paraId="315C3D8D" w14:textId="59BB5817" w:rsidR="00063EB6" w:rsidDel="00804EF6" w:rsidRDefault="00063EB6" w:rsidP="00CF3095">
            <w:pPr>
              <w:rPr>
                <w:del w:id="1441" w:author="249326630@qq.com" w:date="2018-12-23T20:37:00Z"/>
              </w:rPr>
            </w:pPr>
            <w:del w:id="1442" w:author="249326630@qq.com" w:date="2018-12-23T20:37:00Z">
              <w:r w:rsidDel="00804EF6">
                <w:rPr>
                  <w:rFonts w:hint="eastAsia"/>
                </w:rPr>
                <w:delText>下午-2</w:delText>
              </w:r>
            </w:del>
          </w:p>
        </w:tc>
        <w:tc>
          <w:tcPr>
            <w:tcW w:w="1050" w:type="dxa"/>
            <w:gridSpan w:val="2"/>
            <w:shd w:val="clear" w:color="auto" w:fill="auto"/>
          </w:tcPr>
          <w:p w14:paraId="3AB2197F" w14:textId="4854F874" w:rsidR="00063EB6" w:rsidDel="00804EF6" w:rsidRDefault="00063EB6" w:rsidP="00CF3095">
            <w:pPr>
              <w:rPr>
                <w:del w:id="1443" w:author="249326630@qq.com" w:date="2018-12-23T20:37:00Z"/>
              </w:rPr>
            </w:pPr>
            <w:del w:id="1444" w:author="249326630@qq.com" w:date="2018-12-23T20:37:00Z">
              <w:r w:rsidDel="00804EF6">
                <w:rPr>
                  <w:rFonts w:hint="eastAsia"/>
                </w:rPr>
                <w:delText>陈、徐、吳、胡</w:delText>
              </w:r>
            </w:del>
          </w:p>
        </w:tc>
        <w:tc>
          <w:tcPr>
            <w:tcW w:w="1051" w:type="dxa"/>
            <w:gridSpan w:val="2"/>
            <w:shd w:val="clear" w:color="auto" w:fill="auto"/>
          </w:tcPr>
          <w:p w14:paraId="5D88FDB8" w14:textId="02D2496D" w:rsidR="00063EB6" w:rsidDel="00804EF6" w:rsidRDefault="00063EB6" w:rsidP="00CF3095">
            <w:pPr>
              <w:rPr>
                <w:del w:id="1445" w:author="249326630@qq.com" w:date="2018-12-23T20:37:00Z"/>
              </w:rPr>
            </w:pPr>
            <w:del w:id="1446" w:author="249326630@qq.com" w:date="2018-12-23T20:37:00Z">
              <w:r w:rsidDel="00804EF6">
                <w:rPr>
                  <w:rFonts w:hint="eastAsia"/>
                </w:rPr>
                <w:delText>徐、胡</w:delText>
              </w:r>
            </w:del>
          </w:p>
        </w:tc>
        <w:tc>
          <w:tcPr>
            <w:tcW w:w="1051" w:type="dxa"/>
            <w:gridSpan w:val="2"/>
            <w:shd w:val="clear" w:color="auto" w:fill="auto"/>
          </w:tcPr>
          <w:p w14:paraId="6B7A5ADA" w14:textId="33C9AB5E" w:rsidR="00063EB6" w:rsidDel="00804EF6" w:rsidRDefault="00063EB6" w:rsidP="00CF3095">
            <w:pPr>
              <w:rPr>
                <w:del w:id="1447" w:author="249326630@qq.com" w:date="2018-12-23T20:37:00Z"/>
              </w:rPr>
            </w:pPr>
            <w:del w:id="1448" w:author="249326630@qq.com" w:date="2018-12-23T20:37:00Z">
              <w:r w:rsidDel="00804EF6">
                <w:rPr>
                  <w:rFonts w:hint="eastAsia"/>
                </w:rPr>
                <w:delText>陈、徐、何</w:delText>
              </w:r>
            </w:del>
          </w:p>
        </w:tc>
        <w:tc>
          <w:tcPr>
            <w:tcW w:w="1052" w:type="dxa"/>
            <w:shd w:val="clear" w:color="auto" w:fill="auto"/>
          </w:tcPr>
          <w:p w14:paraId="4FFC4352" w14:textId="14E0B386" w:rsidR="00063EB6" w:rsidDel="00804EF6" w:rsidRDefault="00063EB6" w:rsidP="00CF3095">
            <w:pPr>
              <w:rPr>
                <w:del w:id="1449" w:author="249326630@qq.com" w:date="2018-12-23T20:37:00Z"/>
              </w:rPr>
            </w:pPr>
            <w:del w:id="1450" w:author="249326630@qq.com" w:date="2018-12-23T20:37:00Z">
              <w:r w:rsidDel="00804EF6">
                <w:rPr>
                  <w:rFonts w:hint="eastAsia"/>
                </w:rPr>
                <w:delText>徐、吳、何</w:delText>
              </w:r>
            </w:del>
          </w:p>
        </w:tc>
        <w:tc>
          <w:tcPr>
            <w:tcW w:w="1052" w:type="dxa"/>
            <w:shd w:val="clear" w:color="auto" w:fill="auto"/>
          </w:tcPr>
          <w:p w14:paraId="1BAF90CF" w14:textId="2CB17B80" w:rsidR="00063EB6" w:rsidDel="00804EF6" w:rsidRDefault="00063EB6" w:rsidP="00CF3095">
            <w:pPr>
              <w:rPr>
                <w:del w:id="1451" w:author="249326630@qq.com" w:date="2018-12-23T20:37:00Z"/>
              </w:rPr>
            </w:pPr>
            <w:del w:id="1452" w:author="249326630@qq.com" w:date="2018-12-23T20:37:00Z">
              <w:r w:rsidDel="00804EF6">
                <w:rPr>
                  <w:rFonts w:hint="eastAsia"/>
                </w:rPr>
                <w:delText>陈、徐、何</w:delText>
              </w:r>
            </w:del>
          </w:p>
        </w:tc>
        <w:tc>
          <w:tcPr>
            <w:tcW w:w="986" w:type="dxa"/>
            <w:gridSpan w:val="2"/>
            <w:shd w:val="clear" w:color="auto" w:fill="auto"/>
          </w:tcPr>
          <w:p w14:paraId="39531DE1" w14:textId="1B23B5A2" w:rsidR="00063EB6" w:rsidDel="00804EF6" w:rsidRDefault="00063EB6" w:rsidP="00CF3095">
            <w:pPr>
              <w:rPr>
                <w:del w:id="1453" w:author="249326630@qq.com" w:date="2018-12-23T20:37:00Z"/>
              </w:rPr>
            </w:pPr>
            <w:del w:id="1454" w:author="249326630@qq.com" w:date="2018-12-23T20:37:00Z">
              <w:r w:rsidDel="00804EF6">
                <w:rPr>
                  <w:rFonts w:hint="eastAsia"/>
                </w:rPr>
                <w:delText>何、胡</w:delText>
              </w:r>
            </w:del>
          </w:p>
        </w:tc>
        <w:tc>
          <w:tcPr>
            <w:tcW w:w="986" w:type="dxa"/>
            <w:shd w:val="clear" w:color="auto" w:fill="auto"/>
          </w:tcPr>
          <w:p w14:paraId="44AE21EC" w14:textId="2DE65951" w:rsidR="00063EB6" w:rsidDel="00804EF6" w:rsidRDefault="00063EB6" w:rsidP="00CF3095">
            <w:pPr>
              <w:rPr>
                <w:del w:id="1455" w:author="249326630@qq.com" w:date="2018-12-23T20:37:00Z"/>
              </w:rPr>
            </w:pPr>
            <w:del w:id="1456" w:author="249326630@qq.com" w:date="2018-12-23T20:37:00Z">
              <w:r w:rsidDel="00804EF6">
                <w:rPr>
                  <w:rFonts w:hint="eastAsia"/>
                </w:rPr>
                <w:delText>吳</w:delText>
              </w:r>
            </w:del>
          </w:p>
        </w:tc>
      </w:tr>
      <w:tr w:rsidR="00063EB6" w:rsidDel="00804EF6" w14:paraId="60D1A003" w14:textId="7A971E38" w:rsidTr="00804EF6">
        <w:trPr>
          <w:jc w:val="right"/>
          <w:del w:id="1457" w:author="249326630@qq.com" w:date="2018-12-23T20:37:00Z"/>
        </w:trPr>
        <w:tc>
          <w:tcPr>
            <w:tcW w:w="1068" w:type="dxa"/>
            <w:shd w:val="clear" w:color="auto" w:fill="auto"/>
          </w:tcPr>
          <w:p w14:paraId="3B87385D" w14:textId="58D96096" w:rsidR="00063EB6" w:rsidDel="00804EF6" w:rsidRDefault="00063EB6" w:rsidP="00CF3095">
            <w:pPr>
              <w:rPr>
                <w:del w:id="1458" w:author="249326630@qq.com" w:date="2018-12-23T20:37:00Z"/>
              </w:rPr>
            </w:pPr>
            <w:del w:id="1459" w:author="249326630@qq.com" w:date="2018-12-23T20:37:00Z">
              <w:r w:rsidDel="00804EF6">
                <w:rPr>
                  <w:rFonts w:hint="eastAsia"/>
                </w:rPr>
                <w:delText>晚修</w:delText>
              </w:r>
            </w:del>
          </w:p>
        </w:tc>
        <w:tc>
          <w:tcPr>
            <w:tcW w:w="1050" w:type="dxa"/>
            <w:gridSpan w:val="2"/>
            <w:shd w:val="clear" w:color="auto" w:fill="auto"/>
          </w:tcPr>
          <w:p w14:paraId="4D8A145D" w14:textId="18406106" w:rsidR="00063EB6" w:rsidDel="00804EF6" w:rsidRDefault="00063EB6" w:rsidP="00CF3095">
            <w:pPr>
              <w:rPr>
                <w:del w:id="1460" w:author="249326630@qq.com" w:date="2018-12-23T20:37:00Z"/>
              </w:rPr>
            </w:pPr>
            <w:del w:id="1461" w:author="249326630@qq.com" w:date="2018-12-23T20:37:00Z">
              <w:r w:rsidDel="00804EF6">
                <w:rPr>
                  <w:rFonts w:hint="eastAsia"/>
                </w:rPr>
                <w:delText>陈、徐、吳、何</w:delText>
              </w:r>
            </w:del>
          </w:p>
        </w:tc>
        <w:tc>
          <w:tcPr>
            <w:tcW w:w="1051" w:type="dxa"/>
            <w:gridSpan w:val="2"/>
            <w:shd w:val="clear" w:color="auto" w:fill="auto"/>
          </w:tcPr>
          <w:p w14:paraId="453BFFB0" w14:textId="6412A6EB" w:rsidR="00063EB6" w:rsidDel="00804EF6" w:rsidRDefault="00063EB6" w:rsidP="00CF3095">
            <w:pPr>
              <w:rPr>
                <w:del w:id="1462" w:author="249326630@qq.com" w:date="2018-12-23T20:37:00Z"/>
              </w:rPr>
            </w:pPr>
            <w:del w:id="1463" w:author="249326630@qq.com" w:date="2018-12-23T20:37:00Z">
              <w:r w:rsidDel="00804EF6">
                <w:rPr>
                  <w:rFonts w:hint="eastAsia"/>
                </w:rPr>
                <w:delText>徐、何、胡</w:delText>
              </w:r>
            </w:del>
          </w:p>
        </w:tc>
        <w:tc>
          <w:tcPr>
            <w:tcW w:w="1051" w:type="dxa"/>
            <w:gridSpan w:val="2"/>
            <w:shd w:val="clear" w:color="auto" w:fill="auto"/>
          </w:tcPr>
          <w:p w14:paraId="29CCDCDA" w14:textId="5200CCBC" w:rsidR="00063EB6" w:rsidDel="00804EF6" w:rsidRDefault="00063EB6" w:rsidP="00CF3095">
            <w:pPr>
              <w:rPr>
                <w:del w:id="1464" w:author="249326630@qq.com" w:date="2018-12-23T20:37:00Z"/>
              </w:rPr>
            </w:pPr>
            <w:del w:id="1465" w:author="249326630@qq.com" w:date="2018-12-23T20:37:00Z">
              <w:r w:rsidDel="00804EF6">
                <w:rPr>
                  <w:rFonts w:hint="eastAsia"/>
                </w:rPr>
                <w:delText>徐、何、胡</w:delText>
              </w:r>
            </w:del>
          </w:p>
        </w:tc>
        <w:tc>
          <w:tcPr>
            <w:tcW w:w="1052" w:type="dxa"/>
            <w:shd w:val="clear" w:color="auto" w:fill="auto"/>
          </w:tcPr>
          <w:p w14:paraId="33416FD6" w14:textId="3BD1B921" w:rsidR="00063EB6" w:rsidDel="00804EF6" w:rsidRDefault="00063EB6" w:rsidP="00CF3095">
            <w:pPr>
              <w:rPr>
                <w:del w:id="1466" w:author="249326630@qq.com" w:date="2018-12-23T20:37:00Z"/>
              </w:rPr>
            </w:pPr>
            <w:del w:id="1467" w:author="249326630@qq.com" w:date="2018-12-23T20:37:00Z">
              <w:r w:rsidDel="00804EF6">
                <w:rPr>
                  <w:rFonts w:hint="eastAsia"/>
                </w:rPr>
                <w:delText>徐、吳、何、胡</w:delText>
              </w:r>
            </w:del>
          </w:p>
        </w:tc>
        <w:tc>
          <w:tcPr>
            <w:tcW w:w="1052" w:type="dxa"/>
            <w:shd w:val="clear" w:color="auto" w:fill="auto"/>
          </w:tcPr>
          <w:p w14:paraId="706C3A02" w14:textId="6A5D872B" w:rsidR="00063EB6" w:rsidDel="00804EF6" w:rsidRDefault="00063EB6" w:rsidP="00CF3095">
            <w:pPr>
              <w:rPr>
                <w:del w:id="1468" w:author="249326630@qq.com" w:date="2018-12-23T20:37:00Z"/>
              </w:rPr>
            </w:pPr>
            <w:del w:id="1469" w:author="249326630@qq.com" w:date="2018-12-23T20:37:00Z">
              <w:r w:rsidDel="00804EF6">
                <w:rPr>
                  <w:rFonts w:hint="eastAsia"/>
                </w:rPr>
                <w:delText>陈、徐、吳、何、胡</w:delText>
              </w:r>
            </w:del>
          </w:p>
        </w:tc>
        <w:tc>
          <w:tcPr>
            <w:tcW w:w="986" w:type="dxa"/>
            <w:gridSpan w:val="2"/>
            <w:shd w:val="clear" w:color="auto" w:fill="auto"/>
          </w:tcPr>
          <w:p w14:paraId="02FA53B2" w14:textId="17F237D1" w:rsidR="00063EB6" w:rsidDel="00804EF6" w:rsidRDefault="00063EB6" w:rsidP="00CF3095">
            <w:pPr>
              <w:rPr>
                <w:del w:id="1470" w:author="249326630@qq.com" w:date="2018-12-23T20:37:00Z"/>
              </w:rPr>
            </w:pPr>
            <w:del w:id="1471" w:author="249326630@qq.com" w:date="2018-12-23T20:37:00Z">
              <w:r w:rsidDel="00804EF6">
                <w:rPr>
                  <w:rFonts w:hint="eastAsia"/>
                </w:rPr>
                <w:delText>陈、吳、何、胡</w:delText>
              </w:r>
            </w:del>
          </w:p>
        </w:tc>
        <w:tc>
          <w:tcPr>
            <w:tcW w:w="986" w:type="dxa"/>
            <w:shd w:val="clear" w:color="auto" w:fill="auto"/>
          </w:tcPr>
          <w:p w14:paraId="5869759B" w14:textId="2DF06673" w:rsidR="00063EB6" w:rsidDel="00804EF6" w:rsidRDefault="00063EB6" w:rsidP="00CF3095">
            <w:pPr>
              <w:rPr>
                <w:del w:id="1472" w:author="249326630@qq.com" w:date="2018-12-23T20:37:00Z"/>
              </w:rPr>
            </w:pPr>
            <w:del w:id="1473" w:author="249326630@qq.com" w:date="2018-12-23T20:37:00Z">
              <w:r w:rsidDel="00804EF6">
                <w:rPr>
                  <w:rFonts w:hint="eastAsia"/>
                </w:rPr>
                <w:delText>陈、徐、吳、何</w:delText>
              </w:r>
            </w:del>
          </w:p>
        </w:tc>
      </w:tr>
      <w:tr w:rsidR="00804EF6" w14:paraId="674D6895" w14:textId="77777777" w:rsidTr="00804EF6">
        <w:tblPrEx>
          <w:jc w:val="left"/>
        </w:tblPrEx>
        <w:trPr>
          <w:ins w:id="1474" w:author="249326630@qq.com" w:date="2018-12-23T20:37:00Z"/>
        </w:trPr>
        <w:tc>
          <w:tcPr>
            <w:tcW w:w="1352" w:type="dxa"/>
            <w:gridSpan w:val="2"/>
            <w:shd w:val="clear" w:color="auto" w:fill="BDD6EE" w:themeFill="accent1" w:themeFillTint="66"/>
          </w:tcPr>
          <w:p w14:paraId="5D5334E2" w14:textId="77777777" w:rsidR="00804EF6" w:rsidRDefault="00804EF6" w:rsidP="003C64C3">
            <w:pPr>
              <w:ind w:firstLine="422"/>
              <w:rPr>
                <w:ins w:id="1475" w:author="249326630@qq.com" w:date="2018-12-23T20:37:00Z"/>
                <w:b/>
              </w:rPr>
            </w:pPr>
            <w:ins w:id="1476" w:author="249326630@qq.com" w:date="2018-12-23T20:37:00Z">
              <w:r>
                <w:rPr>
                  <w:rFonts w:hint="eastAsia"/>
                  <w:b/>
                </w:rPr>
                <w:t>姓名</w:t>
              </w:r>
            </w:ins>
          </w:p>
        </w:tc>
        <w:tc>
          <w:tcPr>
            <w:tcW w:w="1148" w:type="dxa"/>
            <w:gridSpan w:val="2"/>
            <w:shd w:val="clear" w:color="auto" w:fill="BDD6EE" w:themeFill="accent1" w:themeFillTint="66"/>
          </w:tcPr>
          <w:p w14:paraId="5C2098B8" w14:textId="77777777" w:rsidR="00804EF6" w:rsidRDefault="00804EF6" w:rsidP="003C64C3">
            <w:pPr>
              <w:ind w:firstLineChars="94" w:firstLine="198"/>
              <w:rPr>
                <w:ins w:id="1477" w:author="249326630@qq.com" w:date="2018-12-23T20:37:00Z"/>
                <w:b/>
              </w:rPr>
            </w:pPr>
            <w:ins w:id="1478" w:author="249326630@qq.com" w:date="2018-12-23T20:37:00Z">
              <w:r>
                <w:rPr>
                  <w:rFonts w:hint="eastAsia"/>
                  <w:b/>
                </w:rPr>
                <w:t>角色</w:t>
              </w:r>
            </w:ins>
          </w:p>
        </w:tc>
        <w:tc>
          <w:tcPr>
            <w:tcW w:w="1656" w:type="dxa"/>
            <w:gridSpan w:val="2"/>
            <w:shd w:val="clear" w:color="auto" w:fill="BDD6EE" w:themeFill="accent1" w:themeFillTint="66"/>
          </w:tcPr>
          <w:p w14:paraId="698FA3C8" w14:textId="77777777" w:rsidR="00804EF6" w:rsidRDefault="00804EF6" w:rsidP="003C64C3">
            <w:pPr>
              <w:ind w:firstLineChars="94" w:firstLine="198"/>
              <w:rPr>
                <w:ins w:id="1479" w:author="249326630@qq.com" w:date="2018-12-23T20:37:00Z"/>
                <w:b/>
              </w:rPr>
            </w:pPr>
            <w:ins w:id="1480" w:author="249326630@qq.com" w:date="2018-12-23T20:37:00Z">
              <w:r>
                <w:rPr>
                  <w:rFonts w:hint="eastAsia"/>
                  <w:b/>
                </w:rPr>
                <w:t>联系电话</w:t>
              </w:r>
            </w:ins>
          </w:p>
        </w:tc>
        <w:tc>
          <w:tcPr>
            <w:tcW w:w="2736" w:type="dxa"/>
            <w:gridSpan w:val="4"/>
            <w:shd w:val="clear" w:color="auto" w:fill="BDD6EE" w:themeFill="accent1" w:themeFillTint="66"/>
          </w:tcPr>
          <w:p w14:paraId="468B20CC" w14:textId="77777777" w:rsidR="00804EF6" w:rsidRDefault="00804EF6" w:rsidP="003C64C3">
            <w:pPr>
              <w:ind w:firstLine="422"/>
              <w:rPr>
                <w:ins w:id="1481" w:author="249326630@qq.com" w:date="2018-12-23T20:37:00Z"/>
                <w:b/>
              </w:rPr>
            </w:pPr>
            <w:ins w:id="1482" w:author="249326630@qq.com" w:date="2018-12-23T20:37:00Z">
              <w:r>
                <w:rPr>
                  <w:rFonts w:hint="eastAsia"/>
                  <w:b/>
                </w:rPr>
                <w:t>邮箱</w:t>
              </w:r>
            </w:ins>
          </w:p>
        </w:tc>
        <w:tc>
          <w:tcPr>
            <w:tcW w:w="1404" w:type="dxa"/>
            <w:gridSpan w:val="2"/>
            <w:shd w:val="clear" w:color="auto" w:fill="BDD6EE" w:themeFill="accent1" w:themeFillTint="66"/>
          </w:tcPr>
          <w:p w14:paraId="62761696" w14:textId="77777777" w:rsidR="00804EF6" w:rsidRDefault="00804EF6" w:rsidP="003C64C3">
            <w:pPr>
              <w:ind w:firstLine="422"/>
              <w:rPr>
                <w:ins w:id="1483" w:author="249326630@qq.com" w:date="2018-12-23T20:37:00Z"/>
                <w:b/>
              </w:rPr>
            </w:pPr>
            <w:ins w:id="1484" w:author="249326630@qq.com" w:date="2018-12-23T20:37:00Z">
              <w:r>
                <w:rPr>
                  <w:rFonts w:hint="eastAsia"/>
                  <w:b/>
                </w:rPr>
                <w:t>地址</w:t>
              </w:r>
            </w:ins>
          </w:p>
        </w:tc>
      </w:tr>
      <w:tr w:rsidR="00804EF6" w14:paraId="6281106B" w14:textId="77777777" w:rsidTr="00804EF6">
        <w:tblPrEx>
          <w:jc w:val="left"/>
        </w:tblPrEx>
        <w:trPr>
          <w:ins w:id="1485" w:author="249326630@qq.com" w:date="2018-12-23T20:37:00Z"/>
        </w:trPr>
        <w:tc>
          <w:tcPr>
            <w:tcW w:w="1352" w:type="dxa"/>
            <w:gridSpan w:val="2"/>
            <w:shd w:val="clear" w:color="auto" w:fill="auto"/>
          </w:tcPr>
          <w:p w14:paraId="1FB21225" w14:textId="77777777" w:rsidR="00804EF6" w:rsidRDefault="00804EF6" w:rsidP="003C64C3">
            <w:pPr>
              <w:ind w:firstLine="420"/>
              <w:rPr>
                <w:ins w:id="1486" w:author="249326630@qq.com" w:date="2018-12-23T20:37:00Z"/>
              </w:rPr>
            </w:pPr>
            <w:ins w:id="1487" w:author="249326630@qq.com" w:date="2018-12-23T20:37:00Z">
              <w:r>
                <w:rPr>
                  <w:rFonts w:hint="eastAsia"/>
                </w:rPr>
                <w:lastRenderedPageBreak/>
                <w:t>张荣阳</w:t>
              </w:r>
            </w:ins>
          </w:p>
        </w:tc>
        <w:tc>
          <w:tcPr>
            <w:tcW w:w="1148" w:type="dxa"/>
            <w:gridSpan w:val="2"/>
            <w:shd w:val="clear" w:color="auto" w:fill="auto"/>
          </w:tcPr>
          <w:p w14:paraId="0D6ECC24" w14:textId="77777777" w:rsidR="00804EF6" w:rsidRDefault="00804EF6" w:rsidP="003C64C3">
            <w:pPr>
              <w:ind w:firstLineChars="95" w:firstLine="199"/>
              <w:rPr>
                <w:ins w:id="1488" w:author="249326630@qq.com" w:date="2018-12-23T20:37:00Z"/>
              </w:rPr>
            </w:pPr>
            <w:ins w:id="1489" w:author="249326630@qq.com" w:date="2018-12-23T20:37:00Z">
              <w:r>
                <w:rPr>
                  <w:rFonts w:hint="eastAsia"/>
                </w:rPr>
                <w:t>组长</w:t>
              </w:r>
            </w:ins>
          </w:p>
        </w:tc>
        <w:tc>
          <w:tcPr>
            <w:tcW w:w="1656" w:type="dxa"/>
            <w:gridSpan w:val="2"/>
            <w:shd w:val="clear" w:color="auto" w:fill="auto"/>
          </w:tcPr>
          <w:p w14:paraId="6E9A4B7B" w14:textId="77777777" w:rsidR="00804EF6" w:rsidRDefault="00804EF6" w:rsidP="003C64C3">
            <w:pPr>
              <w:rPr>
                <w:ins w:id="1490" w:author="249326630@qq.com" w:date="2018-12-23T20:37:00Z"/>
              </w:rPr>
            </w:pPr>
            <w:ins w:id="1491" w:author="249326630@qq.com" w:date="2018-12-23T20:37:00Z">
              <w:r>
                <w:rPr>
                  <w:rFonts w:hint="eastAsia"/>
                </w:rPr>
                <w:t>13372536516</w:t>
              </w:r>
            </w:ins>
          </w:p>
        </w:tc>
        <w:tc>
          <w:tcPr>
            <w:tcW w:w="2736" w:type="dxa"/>
            <w:gridSpan w:val="4"/>
            <w:shd w:val="clear" w:color="auto" w:fill="auto"/>
          </w:tcPr>
          <w:p w14:paraId="304E95AF" w14:textId="77777777" w:rsidR="00804EF6" w:rsidRDefault="00804EF6" w:rsidP="003C64C3">
            <w:pPr>
              <w:rPr>
                <w:ins w:id="1492" w:author="249326630@qq.com" w:date="2018-12-23T20:37:00Z"/>
              </w:rPr>
            </w:pPr>
            <w:ins w:id="1493" w:author="249326630@qq.com" w:date="2018-12-23T20:37:00Z">
              <w:r>
                <w:rPr>
                  <w:rFonts w:hint="eastAsia"/>
                </w:rPr>
                <w:t>31601376</w:t>
              </w:r>
              <w:r>
                <w:t>@stu.zucc.edu.cn</w:t>
              </w:r>
            </w:ins>
          </w:p>
        </w:tc>
        <w:tc>
          <w:tcPr>
            <w:tcW w:w="1404" w:type="dxa"/>
            <w:gridSpan w:val="2"/>
            <w:shd w:val="clear" w:color="auto" w:fill="auto"/>
          </w:tcPr>
          <w:p w14:paraId="51D138E8" w14:textId="77777777" w:rsidR="00804EF6" w:rsidRDefault="00804EF6" w:rsidP="003C64C3">
            <w:pPr>
              <w:rPr>
                <w:ins w:id="1494" w:author="249326630@qq.com" w:date="2018-12-23T20:37:00Z"/>
              </w:rPr>
            </w:pPr>
            <w:ins w:id="1495" w:author="249326630@qq.com" w:date="2018-12-23T20:37:00Z">
              <w:r>
                <w:rPr>
                  <w:rFonts w:hint="eastAsia"/>
                </w:rPr>
                <w:t>弘毅1-608</w:t>
              </w:r>
            </w:ins>
          </w:p>
        </w:tc>
      </w:tr>
      <w:tr w:rsidR="00804EF6" w14:paraId="65F2B77C" w14:textId="77777777" w:rsidTr="00804EF6">
        <w:tblPrEx>
          <w:jc w:val="left"/>
        </w:tblPrEx>
        <w:trPr>
          <w:trHeight w:val="326"/>
          <w:ins w:id="1496" w:author="249326630@qq.com" w:date="2018-12-23T20:37:00Z"/>
        </w:trPr>
        <w:tc>
          <w:tcPr>
            <w:tcW w:w="1352" w:type="dxa"/>
            <w:gridSpan w:val="2"/>
            <w:shd w:val="clear" w:color="auto" w:fill="auto"/>
          </w:tcPr>
          <w:p w14:paraId="0C5FC78B" w14:textId="77777777" w:rsidR="00804EF6" w:rsidRDefault="00804EF6" w:rsidP="003C64C3">
            <w:pPr>
              <w:ind w:firstLine="420"/>
              <w:rPr>
                <w:ins w:id="1497" w:author="249326630@qq.com" w:date="2018-12-23T20:37:00Z"/>
                <w:sz w:val="24"/>
              </w:rPr>
            </w:pPr>
            <w:ins w:id="1498" w:author="249326630@qq.com" w:date="2018-12-23T20:37:00Z">
              <w:r>
                <w:rPr>
                  <w:rFonts w:hint="eastAsia"/>
                </w:rPr>
                <w:t>赵伟宏</w:t>
              </w:r>
            </w:ins>
          </w:p>
        </w:tc>
        <w:tc>
          <w:tcPr>
            <w:tcW w:w="1148" w:type="dxa"/>
            <w:gridSpan w:val="2"/>
            <w:shd w:val="clear" w:color="auto" w:fill="auto"/>
          </w:tcPr>
          <w:p w14:paraId="5176DDD6" w14:textId="77777777" w:rsidR="00804EF6" w:rsidRDefault="00804EF6" w:rsidP="003C64C3">
            <w:pPr>
              <w:ind w:firstLineChars="95" w:firstLine="199"/>
              <w:rPr>
                <w:ins w:id="1499" w:author="249326630@qq.com" w:date="2018-12-23T20:37:00Z"/>
              </w:rPr>
            </w:pPr>
            <w:ins w:id="1500" w:author="249326630@qq.com" w:date="2018-12-23T20:37:00Z">
              <w:r>
                <w:rPr>
                  <w:rFonts w:hint="eastAsia"/>
                </w:rPr>
                <w:t>组员</w:t>
              </w:r>
            </w:ins>
          </w:p>
        </w:tc>
        <w:tc>
          <w:tcPr>
            <w:tcW w:w="1656" w:type="dxa"/>
            <w:gridSpan w:val="2"/>
            <w:shd w:val="clear" w:color="auto" w:fill="auto"/>
          </w:tcPr>
          <w:p w14:paraId="58293960" w14:textId="77777777" w:rsidR="00804EF6" w:rsidRDefault="00804EF6" w:rsidP="003C64C3">
            <w:pPr>
              <w:rPr>
                <w:ins w:id="1501" w:author="249326630@qq.com" w:date="2018-12-23T20:37:00Z"/>
              </w:rPr>
            </w:pPr>
            <w:ins w:id="1502" w:author="249326630@qq.com" w:date="2018-12-23T20:37:00Z">
              <w:r>
                <w:rPr>
                  <w:rFonts w:hint="eastAsia"/>
                </w:rPr>
                <w:t>13588151048</w:t>
              </w:r>
            </w:ins>
          </w:p>
        </w:tc>
        <w:tc>
          <w:tcPr>
            <w:tcW w:w="2736" w:type="dxa"/>
            <w:gridSpan w:val="4"/>
            <w:shd w:val="clear" w:color="auto" w:fill="auto"/>
          </w:tcPr>
          <w:p w14:paraId="408B0186" w14:textId="77777777" w:rsidR="00804EF6" w:rsidRDefault="00804EF6" w:rsidP="003C64C3">
            <w:pPr>
              <w:rPr>
                <w:ins w:id="1503" w:author="249326630@qq.com" w:date="2018-12-23T20:37:00Z"/>
              </w:rPr>
            </w:pPr>
            <w:ins w:id="1504" w:author="249326630@qq.com" w:date="2018-12-23T20:37:00Z">
              <w:r>
                <w:rPr>
                  <w:rFonts w:hint="eastAsia"/>
                </w:rPr>
                <w:t>31601378</w:t>
              </w:r>
              <w:r>
                <w:t>@stu.zucc.edu.cn</w:t>
              </w:r>
            </w:ins>
          </w:p>
        </w:tc>
        <w:tc>
          <w:tcPr>
            <w:tcW w:w="1404" w:type="dxa"/>
            <w:gridSpan w:val="2"/>
            <w:shd w:val="clear" w:color="auto" w:fill="auto"/>
          </w:tcPr>
          <w:p w14:paraId="2FC64FDE" w14:textId="77777777" w:rsidR="00804EF6" w:rsidRDefault="00804EF6" w:rsidP="003C64C3">
            <w:pPr>
              <w:rPr>
                <w:ins w:id="1505" w:author="249326630@qq.com" w:date="2018-12-23T20:37:00Z"/>
              </w:rPr>
            </w:pPr>
            <w:ins w:id="1506" w:author="249326630@qq.com" w:date="2018-12-23T20:37:00Z">
              <w:r>
                <w:rPr>
                  <w:rFonts w:hint="eastAsia"/>
                </w:rPr>
                <w:t>弘毅1-608</w:t>
              </w:r>
            </w:ins>
          </w:p>
        </w:tc>
      </w:tr>
      <w:tr w:rsidR="00804EF6" w14:paraId="078F97DC" w14:textId="77777777" w:rsidTr="00804EF6">
        <w:tblPrEx>
          <w:jc w:val="left"/>
        </w:tblPrEx>
        <w:trPr>
          <w:ins w:id="1507" w:author="249326630@qq.com" w:date="2018-12-23T20:37:00Z"/>
        </w:trPr>
        <w:tc>
          <w:tcPr>
            <w:tcW w:w="1352" w:type="dxa"/>
            <w:gridSpan w:val="2"/>
            <w:shd w:val="clear" w:color="auto" w:fill="auto"/>
          </w:tcPr>
          <w:p w14:paraId="2B7606F6" w14:textId="77777777" w:rsidR="00804EF6" w:rsidRDefault="00804EF6" w:rsidP="003C64C3">
            <w:pPr>
              <w:ind w:firstLine="420"/>
              <w:rPr>
                <w:ins w:id="1508" w:author="249326630@qq.com" w:date="2018-12-23T20:37:00Z"/>
              </w:rPr>
            </w:pPr>
            <w:ins w:id="1509" w:author="249326630@qq.com" w:date="2018-12-23T20:37:00Z">
              <w:r>
                <w:rPr>
                  <w:rFonts w:hint="eastAsia"/>
                </w:rPr>
                <w:t>林翼力</w:t>
              </w:r>
            </w:ins>
          </w:p>
        </w:tc>
        <w:tc>
          <w:tcPr>
            <w:tcW w:w="1148" w:type="dxa"/>
            <w:gridSpan w:val="2"/>
            <w:shd w:val="clear" w:color="auto" w:fill="auto"/>
          </w:tcPr>
          <w:p w14:paraId="69F5C8F5" w14:textId="77777777" w:rsidR="00804EF6" w:rsidRDefault="00804EF6" w:rsidP="003C64C3">
            <w:pPr>
              <w:ind w:firstLineChars="95" w:firstLine="199"/>
              <w:rPr>
                <w:ins w:id="1510" w:author="249326630@qq.com" w:date="2018-12-23T20:37:00Z"/>
              </w:rPr>
            </w:pPr>
            <w:ins w:id="1511" w:author="249326630@qq.com" w:date="2018-12-23T20:37:00Z">
              <w:r>
                <w:rPr>
                  <w:rFonts w:hint="eastAsia"/>
                </w:rPr>
                <w:t>组员</w:t>
              </w:r>
            </w:ins>
          </w:p>
        </w:tc>
        <w:tc>
          <w:tcPr>
            <w:tcW w:w="1656" w:type="dxa"/>
            <w:gridSpan w:val="2"/>
            <w:shd w:val="clear" w:color="auto" w:fill="auto"/>
          </w:tcPr>
          <w:p w14:paraId="152B44AF" w14:textId="77777777" w:rsidR="00804EF6" w:rsidRDefault="00804EF6" w:rsidP="003C64C3">
            <w:pPr>
              <w:rPr>
                <w:ins w:id="1512" w:author="249326630@qq.com" w:date="2018-12-23T20:37:00Z"/>
              </w:rPr>
            </w:pPr>
            <w:ins w:id="1513" w:author="249326630@qq.com" w:date="2018-12-23T20:37:00Z">
              <w:r>
                <w:rPr>
                  <w:rFonts w:hint="eastAsia"/>
                </w:rPr>
                <w:t>13588759320</w:t>
              </w:r>
            </w:ins>
          </w:p>
        </w:tc>
        <w:tc>
          <w:tcPr>
            <w:tcW w:w="2736" w:type="dxa"/>
            <w:gridSpan w:val="4"/>
            <w:shd w:val="clear" w:color="auto" w:fill="auto"/>
          </w:tcPr>
          <w:p w14:paraId="37F6B3B5" w14:textId="77777777" w:rsidR="00804EF6" w:rsidRDefault="00804EF6" w:rsidP="003C64C3">
            <w:pPr>
              <w:rPr>
                <w:ins w:id="1514" w:author="249326630@qq.com" w:date="2018-12-23T20:37:00Z"/>
              </w:rPr>
            </w:pPr>
            <w:ins w:id="1515" w:author="249326630@qq.com" w:date="2018-12-23T20:37:00Z">
              <w:r>
                <w:rPr>
                  <w:rFonts w:hint="eastAsia"/>
                </w:rPr>
                <w:t>31601355</w:t>
              </w:r>
              <w:r>
                <w:t>@stu.zucc.edu.cn</w:t>
              </w:r>
            </w:ins>
          </w:p>
        </w:tc>
        <w:tc>
          <w:tcPr>
            <w:tcW w:w="1404" w:type="dxa"/>
            <w:gridSpan w:val="2"/>
            <w:shd w:val="clear" w:color="auto" w:fill="auto"/>
          </w:tcPr>
          <w:p w14:paraId="0E590132" w14:textId="77777777" w:rsidR="00804EF6" w:rsidRDefault="00804EF6" w:rsidP="003C64C3">
            <w:pPr>
              <w:rPr>
                <w:ins w:id="1516" w:author="249326630@qq.com" w:date="2018-12-23T20:37:00Z"/>
              </w:rPr>
            </w:pPr>
            <w:ins w:id="1517" w:author="249326630@qq.com" w:date="2018-12-23T20:37:00Z">
              <w:r>
                <w:rPr>
                  <w:rFonts w:hint="eastAsia"/>
                </w:rPr>
                <w:t>弘毅1-603</w:t>
              </w:r>
            </w:ins>
          </w:p>
        </w:tc>
      </w:tr>
      <w:tr w:rsidR="00804EF6" w14:paraId="7AEF48FF" w14:textId="77777777" w:rsidTr="00804EF6">
        <w:tblPrEx>
          <w:jc w:val="left"/>
        </w:tblPrEx>
        <w:trPr>
          <w:ins w:id="1518" w:author="249326630@qq.com" w:date="2018-12-23T20:37:00Z"/>
        </w:trPr>
        <w:tc>
          <w:tcPr>
            <w:tcW w:w="1352" w:type="dxa"/>
            <w:gridSpan w:val="2"/>
            <w:shd w:val="clear" w:color="auto" w:fill="auto"/>
          </w:tcPr>
          <w:p w14:paraId="2AC18B58" w14:textId="77777777" w:rsidR="00804EF6" w:rsidRDefault="00804EF6" w:rsidP="003C64C3">
            <w:pPr>
              <w:ind w:firstLine="420"/>
              <w:rPr>
                <w:ins w:id="1519" w:author="249326630@qq.com" w:date="2018-12-23T20:37:00Z"/>
              </w:rPr>
            </w:pPr>
            <w:ins w:id="1520" w:author="249326630@qq.com" w:date="2018-12-23T20:37:00Z">
              <w:r>
                <w:rPr>
                  <w:rFonts w:hint="eastAsia"/>
                </w:rPr>
                <w:t>刘浥</w:t>
              </w:r>
            </w:ins>
          </w:p>
        </w:tc>
        <w:tc>
          <w:tcPr>
            <w:tcW w:w="1148" w:type="dxa"/>
            <w:gridSpan w:val="2"/>
            <w:shd w:val="clear" w:color="auto" w:fill="auto"/>
          </w:tcPr>
          <w:p w14:paraId="5E0B8031" w14:textId="77777777" w:rsidR="00804EF6" w:rsidRDefault="00804EF6" w:rsidP="003C64C3">
            <w:pPr>
              <w:ind w:firstLineChars="95" w:firstLine="199"/>
              <w:rPr>
                <w:ins w:id="1521" w:author="249326630@qq.com" w:date="2018-12-23T20:37:00Z"/>
              </w:rPr>
            </w:pPr>
            <w:ins w:id="1522" w:author="249326630@qq.com" w:date="2018-12-23T20:37:00Z">
              <w:r>
                <w:rPr>
                  <w:rFonts w:hint="eastAsia"/>
                </w:rPr>
                <w:t>组员</w:t>
              </w:r>
            </w:ins>
          </w:p>
        </w:tc>
        <w:tc>
          <w:tcPr>
            <w:tcW w:w="1656" w:type="dxa"/>
            <w:gridSpan w:val="2"/>
            <w:shd w:val="clear" w:color="auto" w:fill="auto"/>
          </w:tcPr>
          <w:p w14:paraId="7A41ADBE" w14:textId="77777777" w:rsidR="00804EF6" w:rsidRDefault="00804EF6" w:rsidP="003C64C3">
            <w:pPr>
              <w:rPr>
                <w:ins w:id="1523" w:author="249326630@qq.com" w:date="2018-12-23T20:37:00Z"/>
              </w:rPr>
            </w:pPr>
            <w:ins w:id="1524" w:author="249326630@qq.com" w:date="2018-12-23T20:37:00Z">
              <w:r>
                <w:rPr>
                  <w:rFonts w:hint="eastAsia"/>
                </w:rPr>
                <w:t>13588742787</w:t>
              </w:r>
            </w:ins>
          </w:p>
        </w:tc>
        <w:tc>
          <w:tcPr>
            <w:tcW w:w="2736" w:type="dxa"/>
            <w:gridSpan w:val="4"/>
            <w:shd w:val="clear" w:color="auto" w:fill="auto"/>
          </w:tcPr>
          <w:p w14:paraId="44B338FA" w14:textId="77777777" w:rsidR="00804EF6" w:rsidRDefault="00804EF6" w:rsidP="003C64C3">
            <w:pPr>
              <w:rPr>
                <w:ins w:id="1525" w:author="249326630@qq.com" w:date="2018-12-23T20:37:00Z"/>
              </w:rPr>
            </w:pPr>
            <w:ins w:id="1526" w:author="249326630@qq.com" w:date="2018-12-23T20:37:00Z">
              <w:r>
                <w:rPr>
                  <w:rFonts w:hint="eastAsia"/>
                </w:rPr>
                <w:t>31601356</w:t>
              </w:r>
              <w:r>
                <w:t>@stu.zucc.edu.cn</w:t>
              </w:r>
            </w:ins>
          </w:p>
        </w:tc>
        <w:tc>
          <w:tcPr>
            <w:tcW w:w="1404" w:type="dxa"/>
            <w:gridSpan w:val="2"/>
            <w:shd w:val="clear" w:color="auto" w:fill="auto"/>
          </w:tcPr>
          <w:p w14:paraId="2A9D987A" w14:textId="77777777" w:rsidR="00804EF6" w:rsidRDefault="00804EF6" w:rsidP="003C64C3">
            <w:pPr>
              <w:rPr>
                <w:ins w:id="1527" w:author="249326630@qq.com" w:date="2018-12-23T20:37:00Z"/>
              </w:rPr>
            </w:pPr>
            <w:ins w:id="1528" w:author="249326630@qq.com" w:date="2018-12-23T20:37:00Z">
              <w:r>
                <w:rPr>
                  <w:rFonts w:hint="eastAsia"/>
                </w:rPr>
                <w:t>弘毅1-603</w:t>
              </w:r>
            </w:ins>
          </w:p>
        </w:tc>
      </w:tr>
      <w:tr w:rsidR="00804EF6" w14:paraId="16D21A67" w14:textId="77777777" w:rsidTr="00804EF6">
        <w:tblPrEx>
          <w:jc w:val="left"/>
        </w:tblPrEx>
        <w:trPr>
          <w:ins w:id="1529" w:author="249326630@qq.com" w:date="2018-12-23T20:37:00Z"/>
        </w:trPr>
        <w:tc>
          <w:tcPr>
            <w:tcW w:w="1352" w:type="dxa"/>
            <w:gridSpan w:val="2"/>
            <w:shd w:val="clear" w:color="auto" w:fill="auto"/>
          </w:tcPr>
          <w:p w14:paraId="48D0662F" w14:textId="77777777" w:rsidR="00804EF6" w:rsidRDefault="00804EF6" w:rsidP="003C64C3">
            <w:pPr>
              <w:ind w:firstLine="420"/>
              <w:rPr>
                <w:ins w:id="1530" w:author="249326630@qq.com" w:date="2018-12-23T20:37:00Z"/>
              </w:rPr>
            </w:pPr>
            <w:ins w:id="1531" w:author="249326630@qq.com" w:date="2018-12-23T20:37:00Z">
              <w:r>
                <w:rPr>
                  <w:rFonts w:hint="eastAsia"/>
                </w:rPr>
                <w:t>陈帆</w:t>
              </w:r>
            </w:ins>
          </w:p>
        </w:tc>
        <w:tc>
          <w:tcPr>
            <w:tcW w:w="1148" w:type="dxa"/>
            <w:gridSpan w:val="2"/>
            <w:shd w:val="clear" w:color="auto" w:fill="auto"/>
          </w:tcPr>
          <w:p w14:paraId="7DECE32D" w14:textId="77777777" w:rsidR="00804EF6" w:rsidRDefault="00804EF6" w:rsidP="003C64C3">
            <w:pPr>
              <w:ind w:firstLineChars="95" w:firstLine="199"/>
              <w:rPr>
                <w:ins w:id="1532" w:author="249326630@qq.com" w:date="2018-12-23T20:37:00Z"/>
              </w:rPr>
            </w:pPr>
            <w:ins w:id="1533" w:author="249326630@qq.com" w:date="2018-12-23T20:37:00Z">
              <w:r>
                <w:rPr>
                  <w:rFonts w:hint="eastAsia"/>
                </w:rPr>
                <w:t>组员</w:t>
              </w:r>
            </w:ins>
          </w:p>
        </w:tc>
        <w:tc>
          <w:tcPr>
            <w:tcW w:w="1656" w:type="dxa"/>
            <w:gridSpan w:val="2"/>
            <w:shd w:val="clear" w:color="auto" w:fill="auto"/>
          </w:tcPr>
          <w:p w14:paraId="03D427D8" w14:textId="77777777" w:rsidR="00804EF6" w:rsidRDefault="00804EF6" w:rsidP="003C64C3">
            <w:pPr>
              <w:rPr>
                <w:ins w:id="1534" w:author="249326630@qq.com" w:date="2018-12-23T20:37:00Z"/>
              </w:rPr>
            </w:pPr>
            <w:ins w:id="1535" w:author="249326630@qq.com" w:date="2018-12-23T20:37:00Z">
              <w:r>
                <w:rPr>
                  <w:rFonts w:hint="eastAsia"/>
                </w:rPr>
                <w:t>17195864903</w:t>
              </w:r>
            </w:ins>
          </w:p>
        </w:tc>
        <w:tc>
          <w:tcPr>
            <w:tcW w:w="2736" w:type="dxa"/>
            <w:gridSpan w:val="4"/>
            <w:shd w:val="clear" w:color="auto" w:fill="auto"/>
          </w:tcPr>
          <w:p w14:paraId="7D092B8F" w14:textId="77777777" w:rsidR="00804EF6" w:rsidRDefault="00804EF6" w:rsidP="003C64C3">
            <w:pPr>
              <w:rPr>
                <w:ins w:id="1536" w:author="249326630@qq.com" w:date="2018-12-23T20:37:00Z"/>
              </w:rPr>
            </w:pPr>
            <w:ins w:id="1537" w:author="249326630@qq.com" w:date="2018-12-23T20:37:00Z">
              <w:r>
                <w:rPr>
                  <w:rFonts w:hint="eastAsia"/>
                </w:rPr>
                <w:t>31601345@stu</w:t>
              </w:r>
              <w:r>
                <w:t>.zucc.edu.cn</w:t>
              </w:r>
            </w:ins>
          </w:p>
        </w:tc>
        <w:tc>
          <w:tcPr>
            <w:tcW w:w="1404" w:type="dxa"/>
            <w:gridSpan w:val="2"/>
            <w:shd w:val="clear" w:color="auto" w:fill="auto"/>
          </w:tcPr>
          <w:p w14:paraId="63D8FF96" w14:textId="77777777" w:rsidR="00804EF6" w:rsidRDefault="00804EF6" w:rsidP="003C64C3">
            <w:pPr>
              <w:rPr>
                <w:ins w:id="1538" w:author="249326630@qq.com" w:date="2018-12-23T20:37:00Z"/>
              </w:rPr>
            </w:pPr>
            <w:ins w:id="1539" w:author="249326630@qq.com" w:date="2018-12-23T20:37:00Z">
              <w:r>
                <w:rPr>
                  <w:rFonts w:hint="eastAsia"/>
                </w:rPr>
                <w:t>弘毅1-524</w:t>
              </w:r>
            </w:ins>
          </w:p>
        </w:tc>
      </w:tr>
    </w:tbl>
    <w:p w14:paraId="7EFAC841" w14:textId="4B3467C2" w:rsidR="0092325F" w:rsidRDefault="0092325F" w:rsidP="00BC6D25">
      <w:pPr>
        <w:numPr>
          <w:ilvl w:val="1"/>
          <w:numId w:val="0"/>
        </w:numPr>
        <w:spacing w:afterLines="1150" w:after="3588" w:line="720" w:lineRule="auto"/>
        <w:contextualSpacing/>
        <w:textAlignment w:val="center"/>
        <w:rPr>
          <w:rFonts w:ascii="Calibri Light" w:hAnsi="Calibri Light" w:cs="Times New Roman"/>
          <w:b/>
          <w:spacing w:val="15"/>
          <w:sz w:val="32"/>
          <w:szCs w:val="56"/>
        </w:rPr>
      </w:pPr>
    </w:p>
    <w:p w14:paraId="4AC64D3B" w14:textId="785ED561" w:rsidR="0092325F" w:rsidRDefault="00816B5A" w:rsidP="00A87EA5">
      <w:pPr>
        <w:pStyle w:val="a"/>
      </w:pPr>
      <w:bookmarkStart w:id="1540" w:name="_Toc533525746"/>
      <w:r>
        <w:rPr>
          <w:rFonts w:hint="eastAsia"/>
        </w:rPr>
        <w:t>用</w:t>
      </w:r>
      <w:r>
        <w:t>途</w:t>
      </w:r>
      <w:bookmarkEnd w:id="1540"/>
    </w:p>
    <w:p w14:paraId="692CF3CE" w14:textId="39C3E8F8" w:rsidR="00816B5A" w:rsidRDefault="00816B5A" w:rsidP="00A87EA5">
      <w:pPr>
        <w:pStyle w:val="a0"/>
      </w:pPr>
      <w:bookmarkStart w:id="1541" w:name="_Toc533525747"/>
      <w:r>
        <w:rPr>
          <w:rFonts w:hint="eastAsia"/>
        </w:rPr>
        <w:t>功能</w:t>
      </w:r>
      <w:bookmarkEnd w:id="1541"/>
    </w:p>
    <w:p w14:paraId="2BCD48F0" w14:textId="561D82D9" w:rsidR="00E74489" w:rsidRDefault="00E74489">
      <w:pPr>
        <w:pStyle w:val="a1"/>
        <w:rPr>
          <w:ins w:id="1542" w:author="249326630@qq.com" w:date="2018-12-23T20:48:00Z"/>
        </w:rPr>
      </w:pPr>
      <w:del w:id="1543" w:author="249326630@qq.com" w:date="2018-12-23T20:48:00Z">
        <w:r w:rsidDel="009C13B9">
          <w:rPr>
            <w:rFonts w:hint="eastAsia"/>
          </w:rPr>
          <w:delText>未登录状态首页</w:delText>
        </w:r>
      </w:del>
      <w:bookmarkStart w:id="1544" w:name="_Toc533525748"/>
      <w:ins w:id="1545" w:author="249326630@qq.com" w:date="2018-12-23T20:48:00Z">
        <w:r w:rsidR="009C13B9">
          <w:rPr>
            <w:rFonts w:hint="eastAsia"/>
          </w:rPr>
          <w:t>首页引导页</w:t>
        </w:r>
        <w:bookmarkEnd w:id="1544"/>
      </w:ins>
    </w:p>
    <w:p w14:paraId="4531AA21" w14:textId="5C901CF1" w:rsidR="0053723A" w:rsidRPr="0053723A" w:rsidRDefault="0053723A">
      <w:pPr>
        <w:rPr>
          <w:ins w:id="1546" w:author="249326630@qq.com" w:date="2018-12-23T20:48:00Z"/>
          <w:rPrChange w:id="1547" w:author="249326630@qq.com" w:date="2018-12-23T20:48:00Z">
            <w:rPr>
              <w:ins w:id="1548" w:author="249326630@qq.com" w:date="2018-12-23T20:48:00Z"/>
            </w:rPr>
          </w:rPrChange>
        </w:rPr>
        <w:pPrChange w:id="1549" w:author="249326630@qq.com" w:date="2018-12-23T20:48:00Z">
          <w:pPr>
            <w:pStyle w:val="a1"/>
          </w:pPr>
        </w:pPrChange>
      </w:pPr>
      <w:ins w:id="1550" w:author="249326630@qq.com" w:date="2018-12-23T20:48:00Z">
        <w:r>
          <w:rPr>
            <w:rFonts w:hint="eastAsia"/>
          </w:rPr>
          <w:t>引导页1</w:t>
        </w:r>
      </w:ins>
    </w:p>
    <w:p w14:paraId="74415F57" w14:textId="43EA60E9" w:rsidR="0053723A" w:rsidRDefault="0053723A" w:rsidP="00247EA2">
      <w:pPr>
        <w:rPr>
          <w:ins w:id="1551" w:author="249326630@qq.com" w:date="2018-12-23T20:49:00Z"/>
        </w:rPr>
        <w:pPrChange w:id="1552" w:author="249326630@qq.com" w:date="2018-12-25T18:26:00Z">
          <w:pPr>
            <w:pStyle w:val="a"/>
          </w:pPr>
        </w:pPrChange>
      </w:pPr>
      <w:ins w:id="1553" w:author="249326630@qq.com" w:date="2018-12-23T20:48:00Z">
        <w:r w:rsidRPr="0053723A">
          <w:rPr>
            <w:noProof/>
          </w:rPr>
          <w:lastRenderedPageBreak/>
          <w:drawing>
            <wp:inline distT="0" distB="0" distL="0" distR="0" wp14:anchorId="08C121FB" wp14:editId="2A571389">
              <wp:extent cx="3810000" cy="7399020"/>
              <wp:effectExtent l="0" t="0" r="0" b="0"/>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嗯哼哈吼嘻\AppData\Roaming\Tencent\Users\249326630\TIM\WinTemp\RichOle\)]_]`JXYORM{M67$%@}IPU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0" cy="7399020"/>
                      </a:xfrm>
                      <a:prstGeom prst="rect">
                        <a:avLst/>
                      </a:prstGeom>
                      <a:noFill/>
                      <a:ln>
                        <a:noFill/>
                      </a:ln>
                    </pic:spPr>
                  </pic:pic>
                </a:graphicData>
              </a:graphic>
            </wp:inline>
          </w:drawing>
        </w:r>
      </w:ins>
    </w:p>
    <w:p w14:paraId="1194AC47" w14:textId="77777777" w:rsidR="007803FB" w:rsidRPr="007803FB" w:rsidRDefault="007803FB">
      <w:pPr>
        <w:rPr>
          <w:ins w:id="1554" w:author="249326630@qq.com" w:date="2018-12-23T20:48:00Z"/>
          <w:rPrChange w:id="1555" w:author="249326630@qq.com" w:date="2018-12-23T20:49:00Z">
            <w:rPr>
              <w:ins w:id="1556" w:author="249326630@qq.com" w:date="2018-12-23T20:48:00Z"/>
            </w:rPr>
          </w:rPrChange>
        </w:rPr>
        <w:pPrChange w:id="1557" w:author="249326630@qq.com" w:date="2018-12-23T20:49:00Z">
          <w:pPr>
            <w:pStyle w:val="a"/>
          </w:pPr>
        </w:pPrChange>
      </w:pPr>
    </w:p>
    <w:p w14:paraId="610CA26E" w14:textId="27986BC9" w:rsidR="007803FB" w:rsidRPr="007803FB" w:rsidRDefault="007803FB">
      <w:pPr>
        <w:rPr>
          <w:ins w:id="1558" w:author="249326630@qq.com" w:date="2018-12-23T20:48:00Z"/>
          <w:rPrChange w:id="1559" w:author="249326630@qq.com" w:date="2018-12-23T20:48:00Z">
            <w:rPr>
              <w:ins w:id="1560" w:author="249326630@qq.com" w:date="2018-12-23T20:48:00Z"/>
            </w:rPr>
          </w:rPrChange>
        </w:rPr>
        <w:pPrChange w:id="1561" w:author="249326630@qq.com" w:date="2018-12-23T20:48:00Z">
          <w:pPr>
            <w:pStyle w:val="a"/>
          </w:pPr>
        </w:pPrChange>
      </w:pPr>
      <w:ins w:id="1562" w:author="249326630@qq.com" w:date="2018-12-23T20:49:00Z">
        <w:r>
          <w:rPr>
            <w:rFonts w:hint="eastAsia"/>
          </w:rPr>
          <w:t>引导页2</w:t>
        </w:r>
      </w:ins>
    </w:p>
    <w:p w14:paraId="640229A7" w14:textId="0B219748" w:rsidR="007803FB" w:rsidRPr="007803FB" w:rsidRDefault="007803FB" w:rsidP="007803FB">
      <w:pPr>
        <w:rPr>
          <w:ins w:id="1563" w:author="249326630@qq.com" w:date="2018-12-23T20:49:00Z"/>
          <w:sz w:val="24"/>
          <w:szCs w:val="24"/>
        </w:rPr>
      </w:pPr>
      <w:ins w:id="1564" w:author="249326630@qq.com" w:date="2018-12-23T20:49:00Z">
        <w:r w:rsidRPr="007803FB">
          <w:rPr>
            <w:noProof/>
            <w:sz w:val="24"/>
            <w:szCs w:val="24"/>
          </w:rPr>
          <w:lastRenderedPageBreak/>
          <w:drawing>
            <wp:inline distT="0" distB="0" distL="0" distR="0" wp14:anchorId="0F4BA4E9" wp14:editId="76AAA24F">
              <wp:extent cx="3947160" cy="7360920"/>
              <wp:effectExtent l="0" t="0" r="0" b="0"/>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嗯哼哈吼嘻\AppData\Roaming\Tencent\Users\249326630\TIM\WinTemp\RichOle\YNZ]7[4I5SV_8D2ZI0~M4Q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7160" cy="7360920"/>
                      </a:xfrm>
                      <a:prstGeom prst="rect">
                        <a:avLst/>
                      </a:prstGeom>
                      <a:noFill/>
                      <a:ln>
                        <a:noFill/>
                      </a:ln>
                    </pic:spPr>
                  </pic:pic>
                </a:graphicData>
              </a:graphic>
            </wp:inline>
          </w:drawing>
        </w:r>
      </w:ins>
    </w:p>
    <w:p w14:paraId="37A8A637" w14:textId="0244A16C" w:rsidR="009C13B9" w:rsidRDefault="007803FB">
      <w:pPr>
        <w:rPr>
          <w:ins w:id="1565" w:author="249326630@qq.com" w:date="2018-12-23T20:49:00Z"/>
        </w:rPr>
        <w:pPrChange w:id="1566" w:author="249326630@qq.com" w:date="2018-12-23T20:48:00Z">
          <w:pPr>
            <w:pStyle w:val="a1"/>
          </w:pPr>
        </w:pPrChange>
      </w:pPr>
      <w:ins w:id="1567" w:author="249326630@qq.com" w:date="2018-12-23T20:49:00Z">
        <w:r>
          <w:rPr>
            <w:rFonts w:hint="eastAsia"/>
          </w:rPr>
          <w:t>引导页3</w:t>
        </w:r>
      </w:ins>
    </w:p>
    <w:p w14:paraId="1DF14BB5" w14:textId="3FC8CD07" w:rsidR="007803FB" w:rsidRDefault="007803FB">
      <w:pPr>
        <w:rPr>
          <w:ins w:id="1568" w:author="249326630@qq.com" w:date="2018-12-23T20:49:00Z"/>
        </w:rPr>
        <w:pPrChange w:id="1569" w:author="249326630@qq.com" w:date="2018-12-23T20:48:00Z">
          <w:pPr>
            <w:pStyle w:val="a1"/>
          </w:pPr>
        </w:pPrChange>
      </w:pPr>
    </w:p>
    <w:p w14:paraId="4ADC95A0" w14:textId="426DF29D" w:rsidR="007803FB" w:rsidRPr="007803FB" w:rsidRDefault="007803FB" w:rsidP="007803FB">
      <w:pPr>
        <w:rPr>
          <w:ins w:id="1570" w:author="249326630@qq.com" w:date="2018-12-23T20:49:00Z"/>
          <w:sz w:val="24"/>
          <w:szCs w:val="24"/>
        </w:rPr>
      </w:pPr>
      <w:ins w:id="1571" w:author="249326630@qq.com" w:date="2018-12-23T20:49:00Z">
        <w:r w:rsidRPr="007803FB">
          <w:rPr>
            <w:noProof/>
            <w:sz w:val="24"/>
            <w:szCs w:val="24"/>
          </w:rPr>
          <w:lastRenderedPageBreak/>
          <w:drawing>
            <wp:inline distT="0" distB="0" distL="0" distR="0" wp14:anchorId="014839C3" wp14:editId="4C0DA489">
              <wp:extent cx="3840480" cy="7475220"/>
              <wp:effectExtent l="0" t="0" r="7620" b="0"/>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嗯哼哈吼嘻\AppData\Roaming\Tencent\Users\249326630\TIM\WinTemp\RichOle\3$J6BQ78}H4WC~~9]KQJY[J.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40480" cy="7475220"/>
                      </a:xfrm>
                      <a:prstGeom prst="rect">
                        <a:avLst/>
                      </a:prstGeom>
                      <a:noFill/>
                      <a:ln>
                        <a:noFill/>
                      </a:ln>
                    </pic:spPr>
                  </pic:pic>
                </a:graphicData>
              </a:graphic>
            </wp:inline>
          </w:drawing>
        </w:r>
      </w:ins>
    </w:p>
    <w:p w14:paraId="156E5771" w14:textId="19EB0D0F" w:rsidR="007803FB" w:rsidRDefault="007803FB">
      <w:pPr>
        <w:rPr>
          <w:ins w:id="1572" w:author="249326630@qq.com" w:date="2018-12-23T20:50:00Z"/>
        </w:rPr>
        <w:pPrChange w:id="1573" w:author="249326630@qq.com" w:date="2018-12-23T20:48:00Z">
          <w:pPr>
            <w:pStyle w:val="a1"/>
          </w:pPr>
        </w:pPrChange>
      </w:pPr>
      <w:ins w:id="1574" w:author="249326630@qq.com" w:date="2018-12-23T20:50:00Z">
        <w:r>
          <w:rPr>
            <w:rFonts w:hint="eastAsia"/>
          </w:rPr>
          <w:t>引导页4</w:t>
        </w:r>
      </w:ins>
    </w:p>
    <w:p w14:paraId="15FDB059" w14:textId="04CB4578" w:rsidR="007803FB" w:rsidRDefault="007803FB">
      <w:pPr>
        <w:rPr>
          <w:ins w:id="1575" w:author="249326630@qq.com" w:date="2018-12-23T20:50:00Z"/>
        </w:rPr>
        <w:pPrChange w:id="1576" w:author="249326630@qq.com" w:date="2018-12-23T20:48:00Z">
          <w:pPr>
            <w:pStyle w:val="a1"/>
          </w:pPr>
        </w:pPrChange>
      </w:pPr>
    </w:p>
    <w:p w14:paraId="2341A112" w14:textId="727BCC6D" w:rsidR="007803FB" w:rsidRPr="007803FB" w:rsidRDefault="007803FB" w:rsidP="007803FB">
      <w:pPr>
        <w:rPr>
          <w:ins w:id="1577" w:author="249326630@qq.com" w:date="2018-12-23T20:50:00Z"/>
          <w:sz w:val="24"/>
          <w:szCs w:val="24"/>
        </w:rPr>
      </w:pPr>
      <w:ins w:id="1578" w:author="249326630@qq.com" w:date="2018-12-23T20:50:00Z">
        <w:r w:rsidRPr="007803FB">
          <w:rPr>
            <w:noProof/>
            <w:sz w:val="24"/>
            <w:szCs w:val="24"/>
          </w:rPr>
          <w:lastRenderedPageBreak/>
          <w:drawing>
            <wp:inline distT="0" distB="0" distL="0" distR="0" wp14:anchorId="6A283336" wp14:editId="09E6B35E">
              <wp:extent cx="3855720" cy="7513320"/>
              <wp:effectExtent l="0" t="0" r="0" b="0"/>
              <wp:docPr id="147" name="图片 147" descr="C:\Users\嗯哼哈吼嘻\AppData\Roaming\Tencent\Users\249326630\TIM\WinTemp\RichOle\KTYGF4XK877$`I0_0T@@C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嗯哼哈吼嘻\AppData\Roaming\Tencent\Users\249326630\TIM\WinTemp\RichOle\KTYGF4XK877$`I0_0T@@CBX.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5720" cy="7513320"/>
                      </a:xfrm>
                      <a:prstGeom prst="rect">
                        <a:avLst/>
                      </a:prstGeom>
                      <a:noFill/>
                      <a:ln>
                        <a:noFill/>
                      </a:ln>
                    </pic:spPr>
                  </pic:pic>
                </a:graphicData>
              </a:graphic>
            </wp:inline>
          </w:drawing>
        </w:r>
      </w:ins>
    </w:p>
    <w:p w14:paraId="0534B715" w14:textId="77777777" w:rsidR="007803FB" w:rsidRPr="009C13B9" w:rsidRDefault="007803FB">
      <w:pPr>
        <w:rPr>
          <w:rPrChange w:id="1579" w:author="249326630@qq.com" w:date="2018-12-23T20:48:00Z">
            <w:rPr/>
          </w:rPrChange>
        </w:rPr>
        <w:pPrChange w:id="1580" w:author="249326630@qq.com" w:date="2018-12-23T20:48:00Z">
          <w:pPr>
            <w:pStyle w:val="a1"/>
          </w:pPr>
        </w:pPrChange>
      </w:pPr>
    </w:p>
    <w:p w14:paraId="7FA3CEDF" w14:textId="15DD74FE" w:rsidR="00713D16" w:rsidDel="00757C16" w:rsidRDefault="000E7254" w:rsidP="00713D16">
      <w:pPr>
        <w:rPr>
          <w:del w:id="1581" w:author="249326630@qq.com" w:date="2018-12-23T20:45:00Z"/>
        </w:rPr>
      </w:pPr>
      <w:del w:id="1582" w:author="249326630@qq.com" w:date="2018-12-23T20:45:00Z">
        <w:r w:rsidDel="00757C16">
          <w:rPr>
            <w:rFonts w:hint="eastAsia"/>
          </w:rPr>
          <w:delText>网页</w:delText>
        </w:r>
        <w:r w:rsidDel="00757C16">
          <w:delText>版的</w:delText>
        </w:r>
        <w:r w:rsidR="00713D16" w:rsidDel="00757C16">
          <w:rPr>
            <w:rFonts w:hint="eastAsia"/>
          </w:rPr>
          <w:delText>点击任何</w:delText>
        </w:r>
        <w:r w:rsidR="00713D16" w:rsidDel="00757C16">
          <w:delText>一个</w:delText>
        </w:r>
        <w:r w:rsidR="00713D16" w:rsidDel="00757C16">
          <w:rPr>
            <w:rFonts w:hint="eastAsia"/>
          </w:rPr>
          <w:delText>按钮</w:delText>
        </w:r>
        <w:r w:rsidR="00AE7B8A" w:rsidDel="00757C16">
          <w:rPr>
            <w:rFonts w:hint="eastAsia"/>
          </w:rPr>
          <w:delText>转跳</w:delText>
        </w:r>
        <w:r w:rsidR="00AE7B8A" w:rsidDel="00757C16">
          <w:delText>到登录界面</w:delText>
        </w:r>
        <w:bookmarkStart w:id="1583" w:name="_Toc533364123"/>
        <w:bookmarkStart w:id="1584" w:name="_Toc533525749"/>
        <w:bookmarkEnd w:id="1583"/>
        <w:bookmarkEnd w:id="1584"/>
      </w:del>
    </w:p>
    <w:tbl>
      <w:tblPr>
        <w:tblStyle w:val="Axure1"/>
        <w:tblW w:w="0" w:type="auto"/>
        <w:tblLook w:val="04A0" w:firstRow="1" w:lastRow="0" w:firstColumn="1" w:lastColumn="0" w:noHBand="0" w:noVBand="1"/>
      </w:tblPr>
      <w:tblGrid>
        <w:gridCol w:w="464"/>
        <w:gridCol w:w="2650"/>
        <w:gridCol w:w="4678"/>
      </w:tblGrid>
      <w:tr w:rsidR="00A64636" w:rsidDel="00757C16" w14:paraId="2142BBB7" w14:textId="415CAEAD" w:rsidTr="00CF3095">
        <w:trPr>
          <w:cnfStyle w:val="100000000000" w:firstRow="1" w:lastRow="0" w:firstColumn="0" w:lastColumn="0" w:oddVBand="0" w:evenVBand="0" w:oddHBand="0" w:evenHBand="0" w:firstRowFirstColumn="0" w:firstRowLastColumn="0" w:lastRowFirstColumn="0" w:lastRowLastColumn="0"/>
          <w:cantSplit/>
          <w:tblHeader/>
          <w:del w:id="1585" w:author="249326630@qq.com" w:date="2018-12-23T20:45:00Z"/>
        </w:trPr>
        <w:tc>
          <w:tcPr>
            <w:tcW w:w="0" w:type="auto"/>
          </w:tcPr>
          <w:p w14:paraId="3DBD9E48" w14:textId="39B4B212" w:rsidR="00A64636" w:rsidDel="00757C16" w:rsidRDefault="00A64636" w:rsidP="00CF3095">
            <w:pPr>
              <w:pStyle w:val="Axure"/>
              <w:rPr>
                <w:del w:id="1586" w:author="249326630@qq.com" w:date="2018-12-23T20:45:00Z"/>
              </w:rPr>
            </w:pPr>
            <w:del w:id="1587" w:author="249326630@qq.com" w:date="2018-12-23T20:45:00Z">
              <w:r w:rsidDel="00757C16">
                <w:delText>脚注</w:delText>
              </w:r>
              <w:bookmarkStart w:id="1588" w:name="_Toc533364124"/>
              <w:bookmarkStart w:id="1589" w:name="_Toc533525750"/>
              <w:bookmarkEnd w:id="1588"/>
              <w:bookmarkEnd w:id="1589"/>
            </w:del>
          </w:p>
        </w:tc>
        <w:tc>
          <w:tcPr>
            <w:tcW w:w="2650" w:type="dxa"/>
          </w:tcPr>
          <w:p w14:paraId="2E6E0833" w14:textId="42C1B9B0" w:rsidR="00A64636" w:rsidDel="00757C16" w:rsidRDefault="00A64636" w:rsidP="00CF3095">
            <w:pPr>
              <w:pStyle w:val="Axure"/>
              <w:rPr>
                <w:del w:id="1590" w:author="249326630@qq.com" w:date="2018-12-23T20:45:00Z"/>
                <w:lang w:eastAsia="zh-CN"/>
              </w:rPr>
            </w:pPr>
            <w:del w:id="1591" w:author="249326630@qq.com" w:date="2018-12-23T20:45:00Z">
              <w:r w:rsidDel="00757C16">
                <w:rPr>
                  <w:rFonts w:hint="eastAsia"/>
                  <w:lang w:eastAsia="zh-CN"/>
                </w:rPr>
                <w:delText>名称</w:delText>
              </w:r>
              <w:bookmarkStart w:id="1592" w:name="_Toc533364125"/>
              <w:bookmarkStart w:id="1593" w:name="_Toc533525751"/>
              <w:bookmarkEnd w:id="1592"/>
              <w:bookmarkEnd w:id="1593"/>
            </w:del>
          </w:p>
        </w:tc>
        <w:tc>
          <w:tcPr>
            <w:tcW w:w="4678" w:type="dxa"/>
          </w:tcPr>
          <w:p w14:paraId="4E3D5069" w14:textId="3F733247" w:rsidR="00A64636" w:rsidDel="00757C16" w:rsidRDefault="00A64636" w:rsidP="00CF3095">
            <w:pPr>
              <w:pStyle w:val="Axure"/>
              <w:rPr>
                <w:del w:id="1594" w:author="249326630@qq.com" w:date="2018-12-23T20:45:00Z"/>
              </w:rPr>
            </w:pPr>
            <w:del w:id="1595" w:author="249326630@qq.com" w:date="2018-12-23T20:45:00Z">
              <w:r w:rsidDel="00757C16">
                <w:delText>交互</w:delText>
              </w:r>
              <w:bookmarkStart w:id="1596" w:name="_Toc533364126"/>
              <w:bookmarkStart w:id="1597" w:name="_Toc533525752"/>
              <w:bookmarkEnd w:id="1596"/>
              <w:bookmarkEnd w:id="1597"/>
            </w:del>
          </w:p>
        </w:tc>
        <w:bookmarkStart w:id="1598" w:name="_Toc533364127"/>
        <w:bookmarkStart w:id="1599" w:name="_Toc533525753"/>
        <w:bookmarkEnd w:id="1598"/>
        <w:bookmarkEnd w:id="1599"/>
      </w:tr>
      <w:tr w:rsidR="00A64636" w:rsidDel="00757C16" w14:paraId="783A2E70" w14:textId="4C6AC82F" w:rsidTr="00CF3095">
        <w:trPr>
          <w:cantSplit/>
          <w:del w:id="1600" w:author="249326630@qq.com" w:date="2018-12-23T20:45:00Z"/>
        </w:trPr>
        <w:tc>
          <w:tcPr>
            <w:tcW w:w="0" w:type="auto"/>
          </w:tcPr>
          <w:p w14:paraId="182820B8" w14:textId="490FA6CB" w:rsidR="00A64636" w:rsidDel="00757C16" w:rsidRDefault="00A64636" w:rsidP="00CF3095">
            <w:pPr>
              <w:pStyle w:val="Axure0"/>
              <w:rPr>
                <w:del w:id="1601" w:author="249326630@qq.com" w:date="2018-12-23T20:45:00Z"/>
              </w:rPr>
            </w:pPr>
            <w:del w:id="1602" w:author="249326630@qq.com" w:date="2018-12-23T20:45:00Z">
              <w:r w:rsidDel="00757C16">
                <w:delText>1</w:delText>
              </w:r>
              <w:bookmarkStart w:id="1603" w:name="_Toc533364128"/>
              <w:bookmarkStart w:id="1604" w:name="_Toc533525754"/>
              <w:bookmarkEnd w:id="1603"/>
              <w:bookmarkEnd w:id="1604"/>
            </w:del>
          </w:p>
        </w:tc>
        <w:tc>
          <w:tcPr>
            <w:tcW w:w="2650" w:type="dxa"/>
          </w:tcPr>
          <w:p w14:paraId="567BE006" w14:textId="0F4CD45C" w:rsidR="00A64636" w:rsidDel="00757C16" w:rsidRDefault="008865DD" w:rsidP="00CF3095">
            <w:pPr>
              <w:pStyle w:val="Axure0"/>
              <w:rPr>
                <w:del w:id="1605" w:author="249326630@qq.com" w:date="2018-12-23T20:45:00Z"/>
                <w:lang w:eastAsia="zh-CN"/>
              </w:rPr>
            </w:pPr>
            <w:del w:id="1606" w:author="249326630@qq.com" w:date="2018-12-23T20:45:00Z">
              <w:r w:rsidDel="00757C16">
                <w:rPr>
                  <w:rFonts w:hint="eastAsia"/>
                  <w:lang w:eastAsia="zh-CN"/>
                </w:rPr>
                <w:delText>登录</w:delText>
              </w:r>
              <w:r w:rsidDel="00757C16">
                <w:rPr>
                  <w:lang w:eastAsia="zh-CN"/>
                </w:rPr>
                <w:delText>/</w:delText>
              </w:r>
              <w:r w:rsidDel="00757C16">
                <w:rPr>
                  <w:rFonts w:hint="eastAsia"/>
                  <w:lang w:eastAsia="zh-CN"/>
                </w:rPr>
                <w:delText>注册</w:delText>
              </w:r>
              <w:r w:rsidDel="00757C16">
                <w:rPr>
                  <w:lang w:eastAsia="zh-CN"/>
                </w:rPr>
                <w:delText>按钮</w:delText>
              </w:r>
              <w:bookmarkStart w:id="1607" w:name="_Toc533364129"/>
              <w:bookmarkStart w:id="1608" w:name="_Toc533525755"/>
              <w:bookmarkEnd w:id="1607"/>
              <w:bookmarkEnd w:id="1608"/>
            </w:del>
          </w:p>
        </w:tc>
        <w:tc>
          <w:tcPr>
            <w:tcW w:w="4678" w:type="dxa"/>
          </w:tcPr>
          <w:p w14:paraId="694E3452" w14:textId="36EA0FBE" w:rsidR="00A64636" w:rsidDel="00757C16" w:rsidRDefault="00A64636" w:rsidP="008865DD">
            <w:pPr>
              <w:pStyle w:val="Axure0"/>
              <w:rPr>
                <w:del w:id="1609" w:author="249326630@qq.com" w:date="2018-12-23T20:45:00Z"/>
                <w:lang w:eastAsia="zh-CN"/>
              </w:rPr>
            </w:pPr>
            <w:del w:id="1610" w:author="249326630@qq.com" w:date="2018-12-23T20:45:00Z">
              <w:r w:rsidDel="00757C16">
                <w:rPr>
                  <w:rFonts w:hint="eastAsia"/>
                  <w:lang w:eastAsia="zh-CN"/>
                </w:rPr>
                <w:delText>点击</w:delText>
              </w:r>
              <w:r w:rsidR="008865DD" w:rsidDel="00757C16">
                <w:rPr>
                  <w:rFonts w:hint="eastAsia"/>
                  <w:lang w:eastAsia="zh-CN"/>
                </w:rPr>
                <w:delText>进行</w:delText>
              </w:r>
              <w:r w:rsidR="008865DD" w:rsidDel="00757C16">
                <w:rPr>
                  <w:lang w:eastAsia="zh-CN"/>
                </w:rPr>
                <w:delText>登录、注册</w:delText>
              </w:r>
              <w:bookmarkStart w:id="1611" w:name="_Toc533364130"/>
              <w:bookmarkStart w:id="1612" w:name="_Toc533525756"/>
              <w:bookmarkEnd w:id="1611"/>
              <w:bookmarkEnd w:id="1612"/>
            </w:del>
          </w:p>
        </w:tc>
        <w:bookmarkStart w:id="1613" w:name="_Toc533364131"/>
        <w:bookmarkStart w:id="1614" w:name="_Toc533525757"/>
        <w:bookmarkEnd w:id="1613"/>
        <w:bookmarkEnd w:id="1614"/>
      </w:tr>
    </w:tbl>
    <w:p w14:paraId="6C8A5E9C" w14:textId="378E9CF3" w:rsidR="00A64636" w:rsidRPr="00713D16" w:rsidDel="00757C16" w:rsidRDefault="00A64636" w:rsidP="00713D16">
      <w:pPr>
        <w:rPr>
          <w:del w:id="1615" w:author="249326630@qq.com" w:date="2018-12-23T20:45:00Z"/>
        </w:rPr>
      </w:pPr>
      <w:bookmarkStart w:id="1616" w:name="_Toc533364132"/>
      <w:bookmarkStart w:id="1617" w:name="_Toc533525758"/>
      <w:bookmarkEnd w:id="1616"/>
      <w:bookmarkEnd w:id="1617"/>
    </w:p>
    <w:p w14:paraId="0A8CA670" w14:textId="163C7735" w:rsidR="00E74489" w:rsidDel="00757C16" w:rsidRDefault="00A42DF0" w:rsidP="00E74489">
      <w:pPr>
        <w:rPr>
          <w:ins w:id="1618" w:author="HerculesHu" w:date="2017-12-23T23:44:00Z"/>
          <w:del w:id="1619" w:author="249326630@qq.com" w:date="2018-12-23T20:45:00Z"/>
        </w:rPr>
      </w:pPr>
      <w:del w:id="1620" w:author="249326630@qq.com" w:date="2018-12-23T20:45:00Z">
        <w:r w:rsidDel="00757C16">
          <w:rPr>
            <w:noProof/>
          </w:rPr>
          <w:drawing>
            <wp:anchor distT="0" distB="0" distL="114300" distR="114300" simplePos="0" relativeHeight="251661312" behindDoc="0" locked="0" layoutInCell="1" allowOverlap="1" wp14:anchorId="3CA8D278" wp14:editId="58E18216">
              <wp:simplePos x="0" y="0"/>
              <wp:positionH relativeFrom="column">
                <wp:align>center</wp:align>
              </wp:positionH>
              <wp:positionV relativeFrom="paragraph">
                <wp:posOffset>68239</wp:posOffset>
              </wp:positionV>
              <wp:extent cx="5274000" cy="2840400"/>
              <wp:effectExtent l="0" t="0" r="3175"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274000" cy="2840400"/>
                      </a:xfrm>
                      <a:prstGeom prst="rect">
                        <a:avLst/>
                      </a:prstGeom>
                    </pic:spPr>
                  </pic:pic>
                </a:graphicData>
              </a:graphic>
              <wp14:sizeRelH relativeFrom="page">
                <wp14:pctWidth>0</wp14:pctWidth>
              </wp14:sizeRelH>
              <wp14:sizeRelV relativeFrom="page">
                <wp14:pctHeight>0</wp14:pctHeight>
              </wp14:sizeRelV>
            </wp:anchor>
          </w:drawing>
        </w:r>
      </w:del>
      <w:bookmarkStart w:id="1621" w:name="_Toc533364133"/>
      <w:bookmarkStart w:id="1622" w:name="_Toc533525759"/>
      <w:bookmarkEnd w:id="1621"/>
      <w:bookmarkEnd w:id="1622"/>
    </w:p>
    <w:p w14:paraId="443B6238" w14:textId="650FB2F0" w:rsidR="00ED245A" w:rsidDel="00757C16" w:rsidRDefault="00ED245A">
      <w:pPr>
        <w:jc w:val="center"/>
        <w:rPr>
          <w:del w:id="1623" w:author="249326630@qq.com" w:date="2018-12-23T20:45:00Z"/>
        </w:rPr>
        <w:pPrChange w:id="1624" w:author="HerculesHu" w:date="2017-12-23T23:44:00Z">
          <w:pPr/>
        </w:pPrChange>
      </w:pPr>
      <w:ins w:id="1625" w:author="HerculesHu" w:date="2017-12-23T23:44:00Z">
        <w:del w:id="1626" w:author="249326630@qq.com" w:date="2018-12-23T20:45:00Z">
          <w:r w:rsidDel="00757C16">
            <w:rPr>
              <w:rFonts w:hint="eastAsia"/>
            </w:rPr>
            <w:delText>（电脑</w:delText>
          </w:r>
          <w:r w:rsidDel="00757C16">
            <w:delText>版</w:delText>
          </w:r>
          <w:r w:rsidDel="00757C16">
            <w:rPr>
              <w:rFonts w:hint="eastAsia"/>
            </w:rPr>
            <w:delText>）</w:delText>
          </w:r>
        </w:del>
      </w:ins>
      <w:bookmarkStart w:id="1627" w:name="_Toc533364134"/>
      <w:bookmarkStart w:id="1628" w:name="_Toc533525760"/>
      <w:bookmarkEnd w:id="1627"/>
      <w:bookmarkEnd w:id="1628"/>
    </w:p>
    <w:p w14:paraId="071DB0CB" w14:textId="7DF32F01" w:rsidR="00E56211" w:rsidDel="00757C16" w:rsidRDefault="004C1A50" w:rsidP="00E74489">
      <w:pPr>
        <w:rPr>
          <w:ins w:id="1629" w:author="HerculesHu" w:date="2017-12-23T23:53:00Z"/>
          <w:del w:id="1630" w:author="249326630@qq.com" w:date="2018-12-23T20:45:00Z"/>
        </w:rPr>
      </w:pPr>
      <w:del w:id="1631" w:author="249326630@qq.com" w:date="2018-12-23T20:45:00Z">
        <w:r w:rsidDel="00757C16">
          <w:rPr>
            <w:noProof/>
          </w:rPr>
          <w:drawing>
            <wp:anchor distT="0" distB="0" distL="114300" distR="114300" simplePos="0" relativeHeight="251662336" behindDoc="0" locked="0" layoutInCell="1" allowOverlap="1" wp14:anchorId="2FCE02E1" wp14:editId="2BD7B2C9">
              <wp:simplePos x="0" y="0"/>
              <wp:positionH relativeFrom="column">
                <wp:align>center</wp:align>
              </wp:positionH>
              <wp:positionV relativeFrom="paragraph">
                <wp:posOffset>73281</wp:posOffset>
              </wp:positionV>
              <wp:extent cx="2818800" cy="5000400"/>
              <wp:effectExtent l="0" t="0" r="635"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818800" cy="5000400"/>
                      </a:xfrm>
                      <a:prstGeom prst="rect">
                        <a:avLst/>
                      </a:prstGeom>
                    </pic:spPr>
                  </pic:pic>
                </a:graphicData>
              </a:graphic>
              <wp14:sizeRelH relativeFrom="page">
                <wp14:pctWidth>0</wp14:pctWidth>
              </wp14:sizeRelH>
              <wp14:sizeRelV relativeFrom="page">
                <wp14:pctHeight>0</wp14:pctHeight>
              </wp14:sizeRelV>
            </wp:anchor>
          </w:drawing>
        </w:r>
      </w:del>
      <w:bookmarkStart w:id="1632" w:name="_Toc533364135"/>
      <w:bookmarkStart w:id="1633" w:name="_Toc533525761"/>
      <w:bookmarkEnd w:id="1632"/>
      <w:bookmarkEnd w:id="1633"/>
    </w:p>
    <w:p w14:paraId="5C05B600" w14:textId="41B63409" w:rsidR="00CF3095" w:rsidDel="00757C16" w:rsidRDefault="00CF3095">
      <w:pPr>
        <w:jc w:val="center"/>
        <w:rPr>
          <w:del w:id="1634" w:author="249326630@qq.com" w:date="2018-12-23T20:45:00Z"/>
        </w:rPr>
        <w:pPrChange w:id="1635" w:author="HerculesHu" w:date="2017-12-23T23:54:00Z">
          <w:pPr/>
        </w:pPrChange>
      </w:pPr>
      <w:ins w:id="1636" w:author="HerculesHu" w:date="2017-12-23T23:53:00Z">
        <w:del w:id="1637" w:author="249326630@qq.com" w:date="2018-12-23T20:45:00Z">
          <w:r w:rsidDel="00757C16">
            <w:rPr>
              <w:rFonts w:hint="eastAsia"/>
            </w:rPr>
            <w:delText>（</w:delText>
          </w:r>
        </w:del>
      </w:ins>
      <w:ins w:id="1638" w:author="HerculesHu" w:date="2017-12-23T23:54:00Z">
        <w:del w:id="1639" w:author="249326630@qq.com" w:date="2018-12-23T20:45:00Z">
          <w:r w:rsidDel="00757C16">
            <w:rPr>
              <w:rFonts w:hint="eastAsia"/>
            </w:rPr>
            <w:delText>手机</w:delText>
          </w:r>
          <w:r w:rsidDel="00757C16">
            <w:delText>版</w:delText>
          </w:r>
        </w:del>
      </w:ins>
      <w:ins w:id="1640" w:author="HerculesHu" w:date="2017-12-23T23:53:00Z">
        <w:del w:id="1641" w:author="249326630@qq.com" w:date="2018-12-23T20:45:00Z">
          <w:r w:rsidDel="00757C16">
            <w:rPr>
              <w:rFonts w:hint="eastAsia"/>
            </w:rPr>
            <w:delText>）</w:delText>
          </w:r>
        </w:del>
      </w:ins>
      <w:bookmarkStart w:id="1642" w:name="_Toc533364136"/>
      <w:bookmarkStart w:id="1643" w:name="_Toc533525762"/>
      <w:bookmarkEnd w:id="1642"/>
      <w:bookmarkEnd w:id="1643"/>
    </w:p>
    <w:p w14:paraId="3CA4721F" w14:textId="77777777" w:rsidR="00FF1F58" w:rsidRDefault="00153B47">
      <w:pPr>
        <w:pStyle w:val="a1"/>
        <w:rPr>
          <w:ins w:id="1644" w:author="249326630@qq.com" w:date="2018-12-23T20:51:00Z"/>
        </w:rPr>
      </w:pPr>
      <w:bookmarkStart w:id="1645" w:name="_Toc533525763"/>
      <w:r>
        <w:rPr>
          <w:rFonts w:hint="eastAsia"/>
        </w:rPr>
        <w:t>如何</w:t>
      </w:r>
      <w:r>
        <w:t>注</w:t>
      </w:r>
      <w:ins w:id="1646" w:author="249326630@qq.com" w:date="2018-12-23T20:51:00Z">
        <w:r w:rsidR="00FF1F58">
          <w:rPr>
            <w:rFonts w:hint="eastAsia"/>
          </w:rPr>
          <w:t>册</w:t>
        </w:r>
        <w:bookmarkEnd w:id="1645"/>
      </w:ins>
    </w:p>
    <w:p w14:paraId="52C1E0FB" w14:textId="28B965A9" w:rsidR="00713D16" w:rsidRDefault="002E3F3C">
      <w:pPr>
        <w:ind w:firstLine="420"/>
        <w:pPrChange w:id="1647" w:author="249326630@qq.com" w:date="2018-12-23T20:52:00Z">
          <w:pPr>
            <w:pStyle w:val="a1"/>
          </w:pPr>
        </w:pPrChange>
      </w:pPr>
      <w:ins w:id="1648" w:author="249326630@qq.com" w:date="2018-12-23T20:53:00Z">
        <w:r>
          <w:rPr>
            <w:rFonts w:hint="eastAsia"/>
          </w:rPr>
          <w:t>1、</w:t>
        </w:r>
      </w:ins>
      <w:ins w:id="1649" w:author="249326630@qq.com" w:date="2018-12-23T20:51:00Z">
        <w:r w:rsidR="00FF1F58">
          <w:rPr>
            <w:rFonts w:hint="eastAsia"/>
          </w:rPr>
          <w:t>点击引导页4的注册，进入如下页面</w:t>
        </w:r>
      </w:ins>
      <w:ins w:id="1650" w:author="249326630@qq.com" w:date="2018-12-23T20:52:00Z">
        <w:r w:rsidR="00FF1F58">
          <w:rPr>
            <w:rFonts w:hint="eastAsia"/>
          </w:rPr>
          <w:t>进行注册</w:t>
        </w:r>
      </w:ins>
      <w:del w:id="1651" w:author="249326630@qq.com" w:date="2018-12-23T20:50:00Z">
        <w:r w:rsidR="00153B47" w:rsidDel="007803FB">
          <w:delText>册</w:delText>
        </w:r>
      </w:del>
    </w:p>
    <w:tbl>
      <w:tblPr>
        <w:tblStyle w:val="Axure1"/>
        <w:tblW w:w="0" w:type="auto"/>
        <w:tblLook w:val="04A0" w:firstRow="1" w:lastRow="0" w:firstColumn="1" w:lastColumn="0" w:noHBand="0" w:noVBand="1"/>
      </w:tblPr>
      <w:tblGrid>
        <w:gridCol w:w="464"/>
        <w:gridCol w:w="2650"/>
        <w:gridCol w:w="4678"/>
      </w:tblGrid>
      <w:tr w:rsidR="00E40B3B" w:rsidDel="00757C16" w14:paraId="2FA7E34E" w14:textId="42408E9E" w:rsidTr="00E40B3B">
        <w:trPr>
          <w:cnfStyle w:val="100000000000" w:firstRow="1" w:lastRow="0" w:firstColumn="0" w:lastColumn="0" w:oddVBand="0" w:evenVBand="0" w:oddHBand="0" w:evenHBand="0" w:firstRowFirstColumn="0" w:firstRowLastColumn="0" w:lastRowFirstColumn="0" w:lastRowLastColumn="0"/>
          <w:cantSplit/>
          <w:tblHeader/>
          <w:del w:id="1652" w:author="249326630@qq.com" w:date="2018-12-23T20:45:00Z"/>
        </w:trPr>
        <w:tc>
          <w:tcPr>
            <w:tcW w:w="0" w:type="auto"/>
          </w:tcPr>
          <w:p w14:paraId="46EAC4F1" w14:textId="161FCD4A" w:rsidR="00E40B3B" w:rsidDel="00757C16" w:rsidRDefault="00E40B3B" w:rsidP="00EB2A62">
            <w:pPr>
              <w:pStyle w:val="Axure"/>
              <w:rPr>
                <w:del w:id="1653" w:author="249326630@qq.com" w:date="2018-12-23T20:45:00Z"/>
              </w:rPr>
            </w:pPr>
            <w:del w:id="1654" w:author="249326630@qq.com" w:date="2018-12-23T20:45:00Z">
              <w:r w:rsidDel="00757C16">
                <w:delText>脚注</w:delText>
              </w:r>
            </w:del>
          </w:p>
        </w:tc>
        <w:tc>
          <w:tcPr>
            <w:tcW w:w="2650" w:type="dxa"/>
          </w:tcPr>
          <w:p w14:paraId="5904FE0F" w14:textId="498175C5" w:rsidR="00E40B3B" w:rsidDel="00757C16" w:rsidRDefault="00E40B3B" w:rsidP="00EB2A62">
            <w:pPr>
              <w:pStyle w:val="Axure"/>
              <w:rPr>
                <w:del w:id="1655" w:author="249326630@qq.com" w:date="2018-12-23T20:45:00Z"/>
                <w:lang w:eastAsia="zh-CN"/>
              </w:rPr>
            </w:pPr>
            <w:del w:id="1656" w:author="249326630@qq.com" w:date="2018-12-23T20:45:00Z">
              <w:r w:rsidDel="00757C16">
                <w:rPr>
                  <w:rFonts w:hint="eastAsia"/>
                  <w:lang w:eastAsia="zh-CN"/>
                </w:rPr>
                <w:delText>名称</w:delText>
              </w:r>
            </w:del>
          </w:p>
        </w:tc>
        <w:tc>
          <w:tcPr>
            <w:tcW w:w="4678" w:type="dxa"/>
          </w:tcPr>
          <w:p w14:paraId="7BA6235F" w14:textId="5B4A08CD" w:rsidR="00E40B3B" w:rsidDel="00757C16" w:rsidRDefault="00E40B3B" w:rsidP="00EB2A62">
            <w:pPr>
              <w:pStyle w:val="Axure"/>
              <w:rPr>
                <w:del w:id="1657" w:author="249326630@qq.com" w:date="2018-12-23T20:45:00Z"/>
              </w:rPr>
            </w:pPr>
            <w:del w:id="1658" w:author="249326630@qq.com" w:date="2018-12-23T20:45:00Z">
              <w:r w:rsidDel="00757C16">
                <w:delText>交互</w:delText>
              </w:r>
            </w:del>
          </w:p>
        </w:tc>
      </w:tr>
      <w:tr w:rsidR="00E40B3B" w:rsidDel="00757C16" w14:paraId="6A48AA4A" w14:textId="063948DC" w:rsidTr="00E40B3B">
        <w:trPr>
          <w:cantSplit/>
          <w:del w:id="1659" w:author="249326630@qq.com" w:date="2018-12-23T20:45:00Z"/>
        </w:trPr>
        <w:tc>
          <w:tcPr>
            <w:tcW w:w="0" w:type="auto"/>
          </w:tcPr>
          <w:p w14:paraId="56C80179" w14:textId="02FBBE0F" w:rsidR="00E40B3B" w:rsidDel="00757C16" w:rsidRDefault="00E40B3B" w:rsidP="00EB2A62">
            <w:pPr>
              <w:pStyle w:val="Axure0"/>
              <w:rPr>
                <w:del w:id="1660" w:author="249326630@qq.com" w:date="2018-12-23T20:45:00Z"/>
              </w:rPr>
            </w:pPr>
            <w:del w:id="1661" w:author="249326630@qq.com" w:date="2018-12-23T20:45:00Z">
              <w:r w:rsidDel="00757C16">
                <w:delText>1</w:delText>
              </w:r>
            </w:del>
          </w:p>
        </w:tc>
        <w:tc>
          <w:tcPr>
            <w:tcW w:w="2650" w:type="dxa"/>
          </w:tcPr>
          <w:p w14:paraId="46D4C7DC" w14:textId="1E725703" w:rsidR="00E40B3B" w:rsidDel="00757C16" w:rsidRDefault="001D3170" w:rsidP="00EB2A62">
            <w:pPr>
              <w:pStyle w:val="Axure0"/>
              <w:rPr>
                <w:del w:id="1662" w:author="249326630@qq.com" w:date="2018-12-23T20:45:00Z"/>
                <w:lang w:eastAsia="zh-CN"/>
              </w:rPr>
            </w:pPr>
            <w:del w:id="1663" w:author="249326630@qq.com" w:date="2018-12-23T20:45:00Z">
              <w:r w:rsidDel="00757C16">
                <w:rPr>
                  <w:rFonts w:hint="eastAsia"/>
                  <w:lang w:eastAsia="zh-CN"/>
                </w:rPr>
                <w:delText>取消</w:delText>
              </w:r>
            </w:del>
          </w:p>
        </w:tc>
        <w:tc>
          <w:tcPr>
            <w:tcW w:w="4678" w:type="dxa"/>
          </w:tcPr>
          <w:p w14:paraId="1C6859C5" w14:textId="7476A232" w:rsidR="00E40B3B" w:rsidDel="00757C16" w:rsidRDefault="001D3170" w:rsidP="00EB2A62">
            <w:pPr>
              <w:pStyle w:val="Axure0"/>
              <w:rPr>
                <w:del w:id="1664" w:author="249326630@qq.com" w:date="2018-12-23T20:45:00Z"/>
                <w:lang w:eastAsia="zh-CN"/>
              </w:rPr>
            </w:pPr>
            <w:del w:id="1665" w:author="249326630@qq.com" w:date="2018-12-23T20:45:00Z">
              <w:r w:rsidDel="00757C16">
                <w:rPr>
                  <w:rFonts w:hint="eastAsia"/>
                  <w:lang w:eastAsia="zh-CN"/>
                </w:rPr>
                <w:delText>点击</w:delText>
              </w:r>
              <w:r w:rsidR="00E40B3B" w:rsidDel="00757C16">
                <w:rPr>
                  <w:rFonts w:hint="eastAsia"/>
                  <w:lang w:eastAsia="zh-CN"/>
                </w:rPr>
                <w:delText>取消</w:delText>
              </w:r>
              <w:r w:rsidR="00E40B3B" w:rsidDel="00757C16">
                <w:rPr>
                  <w:lang w:eastAsia="zh-CN"/>
                </w:rPr>
                <w:delText>注册</w:delText>
              </w:r>
            </w:del>
          </w:p>
        </w:tc>
      </w:tr>
      <w:tr w:rsidR="00E40B3B" w:rsidDel="00757C16" w14:paraId="2873E868" w14:textId="56F5A27D" w:rsidTr="00E40B3B">
        <w:trPr>
          <w:cnfStyle w:val="000000010000" w:firstRow="0" w:lastRow="0" w:firstColumn="0" w:lastColumn="0" w:oddVBand="0" w:evenVBand="0" w:oddHBand="0" w:evenHBand="1" w:firstRowFirstColumn="0" w:firstRowLastColumn="0" w:lastRowFirstColumn="0" w:lastRowLastColumn="0"/>
          <w:cantSplit/>
          <w:del w:id="1666" w:author="249326630@qq.com" w:date="2018-12-23T20:45:00Z"/>
        </w:trPr>
        <w:tc>
          <w:tcPr>
            <w:tcW w:w="0" w:type="auto"/>
          </w:tcPr>
          <w:p w14:paraId="00B9BCEB" w14:textId="284AB550" w:rsidR="00E40B3B" w:rsidDel="00757C16" w:rsidRDefault="00E40B3B" w:rsidP="00EB2A62">
            <w:pPr>
              <w:pStyle w:val="Axure0"/>
              <w:rPr>
                <w:del w:id="1667" w:author="249326630@qq.com" w:date="2018-12-23T20:45:00Z"/>
              </w:rPr>
            </w:pPr>
            <w:del w:id="1668" w:author="249326630@qq.com" w:date="2018-12-23T20:45:00Z">
              <w:r w:rsidDel="00757C16">
                <w:delText>2</w:delText>
              </w:r>
            </w:del>
          </w:p>
        </w:tc>
        <w:tc>
          <w:tcPr>
            <w:tcW w:w="2650" w:type="dxa"/>
          </w:tcPr>
          <w:p w14:paraId="76C46002" w14:textId="208BB266" w:rsidR="00E40B3B" w:rsidDel="00757C16" w:rsidRDefault="001D3170" w:rsidP="00D3052E">
            <w:pPr>
              <w:pStyle w:val="Axure0"/>
              <w:rPr>
                <w:del w:id="1669" w:author="249326630@qq.com" w:date="2018-12-23T20:45:00Z"/>
                <w:lang w:eastAsia="zh-CN"/>
              </w:rPr>
            </w:pPr>
            <w:del w:id="1670" w:author="249326630@qq.com" w:date="2018-12-23T20:45:00Z">
              <w:r w:rsidDel="00757C16">
                <w:rPr>
                  <w:rFonts w:hint="eastAsia"/>
                  <w:lang w:eastAsia="zh-CN"/>
                </w:rPr>
                <w:delText>真实</w:delText>
              </w:r>
              <w:r w:rsidDel="00757C16">
                <w:rPr>
                  <w:lang w:eastAsia="zh-CN"/>
                </w:rPr>
                <w:delText>姓名输入框</w:delText>
              </w:r>
            </w:del>
          </w:p>
        </w:tc>
        <w:tc>
          <w:tcPr>
            <w:tcW w:w="4678" w:type="dxa"/>
          </w:tcPr>
          <w:p w14:paraId="0B03B643" w14:textId="49B2445E" w:rsidR="00E40B3B" w:rsidDel="00757C16" w:rsidRDefault="00E40B3B" w:rsidP="00D3052E">
            <w:pPr>
              <w:pStyle w:val="Axure0"/>
              <w:rPr>
                <w:del w:id="1671" w:author="249326630@qq.com" w:date="2018-12-23T20:45:00Z"/>
                <w:lang w:eastAsia="zh-CN"/>
              </w:rPr>
            </w:pPr>
            <w:del w:id="1672" w:author="249326630@qq.com" w:date="2018-12-23T20:45:00Z">
              <w:r w:rsidDel="00757C16">
                <w:rPr>
                  <w:rFonts w:hint="eastAsia"/>
                  <w:lang w:eastAsia="zh-CN"/>
                </w:rPr>
                <w:delText>输入</w:delText>
              </w:r>
              <w:r w:rsidDel="00757C16">
                <w:rPr>
                  <w:lang w:eastAsia="zh-CN"/>
                </w:rPr>
                <w:delText>真实</w:delText>
              </w:r>
              <w:r w:rsidDel="00757C16">
                <w:rPr>
                  <w:rFonts w:hint="eastAsia"/>
                  <w:lang w:eastAsia="zh-CN"/>
                </w:rPr>
                <w:delText>姓名</w:delText>
              </w:r>
            </w:del>
          </w:p>
        </w:tc>
      </w:tr>
      <w:tr w:rsidR="00E40B3B" w:rsidDel="00757C16" w14:paraId="18893CD2" w14:textId="0EE0A5C8" w:rsidTr="00E40B3B">
        <w:trPr>
          <w:cantSplit/>
          <w:del w:id="1673" w:author="249326630@qq.com" w:date="2018-12-23T20:45:00Z"/>
        </w:trPr>
        <w:tc>
          <w:tcPr>
            <w:tcW w:w="0" w:type="auto"/>
          </w:tcPr>
          <w:p w14:paraId="01A79CE0" w14:textId="2406D1B5" w:rsidR="00E40B3B" w:rsidDel="00757C16" w:rsidRDefault="00E40B3B" w:rsidP="00EB2A62">
            <w:pPr>
              <w:pStyle w:val="Axure0"/>
              <w:rPr>
                <w:del w:id="1674" w:author="249326630@qq.com" w:date="2018-12-23T20:45:00Z"/>
              </w:rPr>
            </w:pPr>
            <w:del w:id="1675" w:author="249326630@qq.com" w:date="2018-12-23T20:45:00Z">
              <w:r w:rsidDel="00757C16">
                <w:delText>3</w:delText>
              </w:r>
            </w:del>
          </w:p>
        </w:tc>
        <w:tc>
          <w:tcPr>
            <w:tcW w:w="2650" w:type="dxa"/>
          </w:tcPr>
          <w:p w14:paraId="3F51A6C4" w14:textId="4E2B5819" w:rsidR="00E40B3B" w:rsidDel="00757C16" w:rsidRDefault="001D3170" w:rsidP="00D3052E">
            <w:pPr>
              <w:pStyle w:val="Axure0"/>
              <w:rPr>
                <w:del w:id="1676" w:author="249326630@qq.com" w:date="2018-12-23T20:45:00Z"/>
                <w:lang w:eastAsia="zh-CN"/>
              </w:rPr>
            </w:pPr>
            <w:del w:id="1677" w:author="249326630@qq.com" w:date="2018-12-23T20:45:00Z">
              <w:r w:rsidDel="00757C16">
                <w:rPr>
                  <w:rFonts w:hint="eastAsia"/>
                  <w:lang w:eastAsia="zh-CN"/>
                </w:rPr>
                <w:delText>联系</w:delText>
              </w:r>
              <w:r w:rsidDel="00757C16">
                <w:rPr>
                  <w:lang w:eastAsia="zh-CN"/>
                </w:rPr>
                <w:delText>方式输入框</w:delText>
              </w:r>
            </w:del>
          </w:p>
        </w:tc>
        <w:tc>
          <w:tcPr>
            <w:tcW w:w="4678" w:type="dxa"/>
          </w:tcPr>
          <w:p w14:paraId="478370BF" w14:textId="1F976A95" w:rsidR="00E40B3B" w:rsidDel="00757C16" w:rsidRDefault="00E40B3B" w:rsidP="00D3052E">
            <w:pPr>
              <w:pStyle w:val="Axure0"/>
              <w:rPr>
                <w:del w:id="1678" w:author="249326630@qq.com" w:date="2018-12-23T20:45:00Z"/>
                <w:lang w:eastAsia="zh-CN"/>
              </w:rPr>
            </w:pPr>
            <w:del w:id="1679" w:author="249326630@qq.com" w:date="2018-12-23T20:45:00Z">
              <w:r w:rsidDel="00757C16">
                <w:rPr>
                  <w:rFonts w:hint="eastAsia"/>
                  <w:lang w:eastAsia="zh-CN"/>
                </w:rPr>
                <w:delText>输入</w:delText>
              </w:r>
              <w:r w:rsidDel="00757C16">
                <w:rPr>
                  <w:lang w:eastAsia="zh-CN"/>
                </w:rPr>
                <w:delText>联系方式</w:delText>
              </w:r>
            </w:del>
          </w:p>
        </w:tc>
      </w:tr>
      <w:tr w:rsidR="00E40B3B" w:rsidDel="00757C16" w14:paraId="13177425" w14:textId="0F32E01E" w:rsidTr="00E40B3B">
        <w:trPr>
          <w:cnfStyle w:val="000000010000" w:firstRow="0" w:lastRow="0" w:firstColumn="0" w:lastColumn="0" w:oddVBand="0" w:evenVBand="0" w:oddHBand="0" w:evenHBand="1" w:firstRowFirstColumn="0" w:firstRowLastColumn="0" w:lastRowFirstColumn="0" w:lastRowLastColumn="0"/>
          <w:cantSplit/>
          <w:del w:id="1680" w:author="249326630@qq.com" w:date="2018-12-23T20:45:00Z"/>
        </w:trPr>
        <w:tc>
          <w:tcPr>
            <w:tcW w:w="0" w:type="auto"/>
          </w:tcPr>
          <w:p w14:paraId="63EF15F6" w14:textId="72C88D76" w:rsidR="00E40B3B" w:rsidDel="00757C16" w:rsidRDefault="00E40B3B" w:rsidP="00EB2A62">
            <w:pPr>
              <w:pStyle w:val="Axure0"/>
              <w:rPr>
                <w:del w:id="1681" w:author="249326630@qq.com" w:date="2018-12-23T20:45:00Z"/>
              </w:rPr>
            </w:pPr>
            <w:del w:id="1682" w:author="249326630@qq.com" w:date="2018-12-23T20:45:00Z">
              <w:r w:rsidDel="00757C16">
                <w:delText>4</w:delText>
              </w:r>
            </w:del>
          </w:p>
        </w:tc>
        <w:tc>
          <w:tcPr>
            <w:tcW w:w="2650" w:type="dxa"/>
          </w:tcPr>
          <w:p w14:paraId="159BAD25" w14:textId="40D57253" w:rsidR="00E40B3B" w:rsidDel="00757C16" w:rsidRDefault="001D3170" w:rsidP="00EB2A62">
            <w:pPr>
              <w:pStyle w:val="Axure0"/>
              <w:rPr>
                <w:del w:id="1683" w:author="249326630@qq.com" w:date="2018-12-23T20:45:00Z"/>
                <w:lang w:eastAsia="zh-CN"/>
              </w:rPr>
            </w:pPr>
            <w:del w:id="1684" w:author="249326630@qq.com" w:date="2018-12-23T20:45:00Z">
              <w:r w:rsidDel="00757C16">
                <w:rPr>
                  <w:rFonts w:hint="eastAsia"/>
                  <w:lang w:eastAsia="zh-CN"/>
                </w:rPr>
                <w:delText>证件</w:delText>
              </w:r>
              <w:r w:rsidDel="00757C16">
                <w:rPr>
                  <w:lang w:eastAsia="zh-CN"/>
                </w:rPr>
                <w:delText>选择器</w:delText>
              </w:r>
            </w:del>
          </w:p>
        </w:tc>
        <w:tc>
          <w:tcPr>
            <w:tcW w:w="4678" w:type="dxa"/>
          </w:tcPr>
          <w:p w14:paraId="01757BB5" w14:textId="21B09AE4" w:rsidR="00E40B3B" w:rsidDel="00757C16" w:rsidRDefault="00E40B3B" w:rsidP="00EB2A62">
            <w:pPr>
              <w:pStyle w:val="Axure0"/>
              <w:rPr>
                <w:del w:id="1685" w:author="249326630@qq.com" w:date="2018-12-23T20:45:00Z"/>
                <w:lang w:eastAsia="zh-CN"/>
              </w:rPr>
            </w:pPr>
            <w:del w:id="1686" w:author="249326630@qq.com" w:date="2018-12-23T20:45:00Z">
              <w:r w:rsidDel="00757C16">
                <w:rPr>
                  <w:rFonts w:hint="eastAsia"/>
                  <w:lang w:eastAsia="zh-CN"/>
                </w:rPr>
                <w:delText>选择</w:delText>
              </w:r>
              <w:r w:rsidDel="00757C16">
                <w:rPr>
                  <w:lang w:eastAsia="zh-CN"/>
                </w:rPr>
                <w:delText>证件号</w:delText>
              </w:r>
            </w:del>
          </w:p>
        </w:tc>
      </w:tr>
      <w:tr w:rsidR="00E40B3B" w:rsidDel="00757C16" w14:paraId="59E5B2B6" w14:textId="62EC3346" w:rsidTr="00E40B3B">
        <w:trPr>
          <w:cantSplit/>
          <w:del w:id="1687" w:author="249326630@qq.com" w:date="2018-12-23T20:45:00Z"/>
        </w:trPr>
        <w:tc>
          <w:tcPr>
            <w:tcW w:w="0" w:type="auto"/>
          </w:tcPr>
          <w:p w14:paraId="05CF7B6C" w14:textId="1CBEF70C" w:rsidR="00E40B3B" w:rsidDel="00757C16" w:rsidRDefault="00E40B3B" w:rsidP="00EB2A62">
            <w:pPr>
              <w:pStyle w:val="Axure0"/>
              <w:rPr>
                <w:del w:id="1688" w:author="249326630@qq.com" w:date="2018-12-23T20:45:00Z"/>
              </w:rPr>
            </w:pPr>
            <w:del w:id="1689" w:author="249326630@qq.com" w:date="2018-12-23T20:45:00Z">
              <w:r w:rsidDel="00757C16">
                <w:delText>5</w:delText>
              </w:r>
            </w:del>
          </w:p>
        </w:tc>
        <w:tc>
          <w:tcPr>
            <w:tcW w:w="2650" w:type="dxa"/>
          </w:tcPr>
          <w:p w14:paraId="22EF1665" w14:textId="4FAD3A79" w:rsidR="00E40B3B" w:rsidDel="00757C16" w:rsidRDefault="001D3170" w:rsidP="00EB2A62">
            <w:pPr>
              <w:pStyle w:val="Axure0"/>
              <w:rPr>
                <w:del w:id="1690" w:author="249326630@qq.com" w:date="2018-12-23T20:45:00Z"/>
                <w:lang w:eastAsia="zh-CN"/>
              </w:rPr>
            </w:pPr>
            <w:del w:id="1691" w:author="249326630@qq.com" w:date="2018-12-23T20:45:00Z">
              <w:r w:rsidDel="00757C16">
                <w:rPr>
                  <w:rFonts w:hint="eastAsia"/>
                  <w:lang w:eastAsia="zh-CN"/>
                </w:rPr>
                <w:delText>证件</w:delText>
              </w:r>
              <w:r w:rsidDel="00757C16">
                <w:rPr>
                  <w:lang w:eastAsia="zh-CN"/>
                </w:rPr>
                <w:delText>号输入框</w:delText>
              </w:r>
            </w:del>
          </w:p>
        </w:tc>
        <w:tc>
          <w:tcPr>
            <w:tcW w:w="4678" w:type="dxa"/>
          </w:tcPr>
          <w:p w14:paraId="43B034C8" w14:textId="3CB766B6" w:rsidR="00E40B3B" w:rsidDel="00757C16" w:rsidRDefault="00E40B3B" w:rsidP="00EB2A62">
            <w:pPr>
              <w:pStyle w:val="Axure0"/>
              <w:rPr>
                <w:del w:id="1692" w:author="249326630@qq.com" w:date="2018-12-23T20:45:00Z"/>
                <w:lang w:eastAsia="zh-CN"/>
              </w:rPr>
            </w:pPr>
            <w:del w:id="1693" w:author="249326630@qq.com" w:date="2018-12-23T20:45:00Z">
              <w:r w:rsidDel="00757C16">
                <w:rPr>
                  <w:rFonts w:hint="eastAsia"/>
                  <w:lang w:eastAsia="zh-CN"/>
                </w:rPr>
                <w:delText>输入</w:delText>
              </w:r>
              <w:r w:rsidDel="00757C16">
                <w:rPr>
                  <w:lang w:eastAsia="zh-CN"/>
                </w:rPr>
                <w:delText>证件号</w:delText>
              </w:r>
            </w:del>
          </w:p>
        </w:tc>
      </w:tr>
      <w:tr w:rsidR="00E40B3B" w:rsidDel="00757C16" w14:paraId="5B971159" w14:textId="2A434343" w:rsidTr="00E40B3B">
        <w:trPr>
          <w:cnfStyle w:val="000000010000" w:firstRow="0" w:lastRow="0" w:firstColumn="0" w:lastColumn="0" w:oddVBand="0" w:evenVBand="0" w:oddHBand="0" w:evenHBand="1" w:firstRowFirstColumn="0" w:firstRowLastColumn="0" w:lastRowFirstColumn="0" w:lastRowLastColumn="0"/>
          <w:cantSplit/>
          <w:del w:id="1694" w:author="249326630@qq.com" w:date="2018-12-23T20:45:00Z"/>
        </w:trPr>
        <w:tc>
          <w:tcPr>
            <w:tcW w:w="0" w:type="auto"/>
          </w:tcPr>
          <w:p w14:paraId="5C05CE60" w14:textId="0784E17A" w:rsidR="00E40B3B" w:rsidDel="00757C16" w:rsidRDefault="00E40B3B" w:rsidP="00EB2A62">
            <w:pPr>
              <w:pStyle w:val="Axure0"/>
              <w:rPr>
                <w:del w:id="1695" w:author="249326630@qq.com" w:date="2018-12-23T20:45:00Z"/>
              </w:rPr>
            </w:pPr>
            <w:del w:id="1696" w:author="249326630@qq.com" w:date="2018-12-23T20:45:00Z">
              <w:r w:rsidDel="00757C16">
                <w:delText>6</w:delText>
              </w:r>
            </w:del>
          </w:p>
        </w:tc>
        <w:tc>
          <w:tcPr>
            <w:tcW w:w="2650" w:type="dxa"/>
          </w:tcPr>
          <w:p w14:paraId="714EE2C4" w14:textId="69A4FB2D" w:rsidR="00E40B3B" w:rsidDel="00757C16" w:rsidRDefault="001D3170" w:rsidP="00EB2A62">
            <w:pPr>
              <w:pStyle w:val="Axure0"/>
              <w:rPr>
                <w:del w:id="1697" w:author="249326630@qq.com" w:date="2018-12-23T20:45:00Z"/>
                <w:lang w:eastAsia="zh-CN"/>
              </w:rPr>
            </w:pPr>
            <w:del w:id="1698" w:author="249326630@qq.com" w:date="2018-12-23T20:45:00Z">
              <w:r w:rsidDel="00757C16">
                <w:rPr>
                  <w:rFonts w:hint="eastAsia"/>
                  <w:lang w:eastAsia="zh-CN"/>
                </w:rPr>
                <w:delText>证件照</w:delText>
              </w:r>
              <w:r w:rsidDel="00757C16">
                <w:rPr>
                  <w:lang w:eastAsia="zh-CN"/>
                </w:rPr>
                <w:delText>上传按钮</w:delText>
              </w:r>
            </w:del>
          </w:p>
        </w:tc>
        <w:tc>
          <w:tcPr>
            <w:tcW w:w="4678" w:type="dxa"/>
          </w:tcPr>
          <w:p w14:paraId="3D7F66C9" w14:textId="4091890B" w:rsidR="00E40B3B" w:rsidDel="00757C16" w:rsidRDefault="00E40B3B" w:rsidP="00EB2A62">
            <w:pPr>
              <w:pStyle w:val="Axure0"/>
              <w:rPr>
                <w:del w:id="1699" w:author="249326630@qq.com" w:date="2018-12-23T20:45:00Z"/>
                <w:lang w:eastAsia="zh-CN"/>
              </w:rPr>
            </w:pPr>
            <w:del w:id="1700" w:author="249326630@qq.com" w:date="2018-12-23T20:45:00Z">
              <w:r w:rsidDel="00757C16">
                <w:rPr>
                  <w:rFonts w:hint="eastAsia"/>
                  <w:lang w:eastAsia="zh-CN"/>
                </w:rPr>
                <w:delText>上传</w:delText>
              </w:r>
              <w:r w:rsidDel="00757C16">
                <w:rPr>
                  <w:lang w:eastAsia="zh-CN"/>
                </w:rPr>
                <w:delText>手持证件照</w:delText>
              </w:r>
            </w:del>
          </w:p>
        </w:tc>
      </w:tr>
      <w:tr w:rsidR="00E40B3B" w:rsidDel="00757C16" w14:paraId="33D933F8" w14:textId="2E6B5B7B" w:rsidTr="00E40B3B">
        <w:trPr>
          <w:cantSplit/>
          <w:del w:id="1701" w:author="249326630@qq.com" w:date="2018-12-23T20:45:00Z"/>
        </w:trPr>
        <w:tc>
          <w:tcPr>
            <w:tcW w:w="0" w:type="auto"/>
          </w:tcPr>
          <w:p w14:paraId="4D81657D" w14:textId="2C5AE732" w:rsidR="00E40B3B" w:rsidDel="00757C16" w:rsidRDefault="00E40B3B" w:rsidP="00EB2A62">
            <w:pPr>
              <w:pStyle w:val="Axure0"/>
              <w:rPr>
                <w:del w:id="1702" w:author="249326630@qq.com" w:date="2018-12-23T20:45:00Z"/>
              </w:rPr>
            </w:pPr>
            <w:del w:id="1703" w:author="249326630@qq.com" w:date="2018-12-23T20:45:00Z">
              <w:r w:rsidDel="00757C16">
                <w:delText>7</w:delText>
              </w:r>
            </w:del>
          </w:p>
        </w:tc>
        <w:tc>
          <w:tcPr>
            <w:tcW w:w="2650" w:type="dxa"/>
          </w:tcPr>
          <w:p w14:paraId="10F4EF8A" w14:textId="26CCDDE7" w:rsidR="00E40B3B" w:rsidDel="00757C16" w:rsidRDefault="001D3170" w:rsidP="00EB2A62">
            <w:pPr>
              <w:pStyle w:val="Axure0"/>
              <w:rPr>
                <w:del w:id="1704" w:author="249326630@qq.com" w:date="2018-12-23T20:45:00Z"/>
                <w:lang w:eastAsia="zh-CN"/>
              </w:rPr>
            </w:pPr>
            <w:del w:id="1705" w:author="249326630@qq.com" w:date="2018-12-23T20:45:00Z">
              <w:r w:rsidDel="00757C16">
                <w:rPr>
                  <w:rFonts w:hint="eastAsia"/>
                  <w:lang w:eastAsia="zh-CN"/>
                </w:rPr>
                <w:delText>登录</w:delText>
              </w:r>
              <w:r w:rsidDel="00757C16">
                <w:rPr>
                  <w:lang w:eastAsia="zh-CN"/>
                </w:rPr>
                <w:delText>方式选择</w:delText>
              </w:r>
              <w:r w:rsidDel="00757C16">
                <w:rPr>
                  <w:rFonts w:hint="eastAsia"/>
                  <w:lang w:eastAsia="zh-CN"/>
                </w:rPr>
                <w:delText>器</w:delText>
              </w:r>
            </w:del>
          </w:p>
        </w:tc>
        <w:tc>
          <w:tcPr>
            <w:tcW w:w="4678" w:type="dxa"/>
          </w:tcPr>
          <w:p w14:paraId="628C1A48" w14:textId="0C803B30" w:rsidR="00E40B3B" w:rsidDel="00757C16" w:rsidRDefault="00E40B3B" w:rsidP="00EB2A62">
            <w:pPr>
              <w:pStyle w:val="Axure0"/>
              <w:rPr>
                <w:del w:id="1706" w:author="249326630@qq.com" w:date="2018-12-23T20:45:00Z"/>
                <w:lang w:eastAsia="zh-CN"/>
              </w:rPr>
            </w:pPr>
            <w:del w:id="1707" w:author="249326630@qq.com" w:date="2018-12-23T20:45:00Z">
              <w:r w:rsidDel="00757C16">
                <w:rPr>
                  <w:rFonts w:hint="eastAsia"/>
                  <w:lang w:eastAsia="zh-CN"/>
                </w:rPr>
                <w:delText>选择</w:delText>
              </w:r>
              <w:r w:rsidDel="00757C16">
                <w:rPr>
                  <w:lang w:eastAsia="zh-CN"/>
                </w:rPr>
                <w:delText>登录方式</w:delText>
              </w:r>
            </w:del>
          </w:p>
        </w:tc>
      </w:tr>
      <w:tr w:rsidR="00E40B3B" w:rsidDel="00757C16" w14:paraId="4F19607B" w14:textId="5C9EE9F3" w:rsidTr="00E40B3B">
        <w:trPr>
          <w:cnfStyle w:val="000000010000" w:firstRow="0" w:lastRow="0" w:firstColumn="0" w:lastColumn="0" w:oddVBand="0" w:evenVBand="0" w:oddHBand="0" w:evenHBand="1" w:firstRowFirstColumn="0" w:firstRowLastColumn="0" w:lastRowFirstColumn="0" w:lastRowLastColumn="0"/>
          <w:cantSplit/>
          <w:del w:id="1708" w:author="249326630@qq.com" w:date="2018-12-23T20:45:00Z"/>
        </w:trPr>
        <w:tc>
          <w:tcPr>
            <w:tcW w:w="0" w:type="auto"/>
          </w:tcPr>
          <w:p w14:paraId="2EAB7594" w14:textId="346AF88F" w:rsidR="00E40B3B" w:rsidDel="00757C16" w:rsidRDefault="00E40B3B" w:rsidP="00EB2A62">
            <w:pPr>
              <w:pStyle w:val="Axure0"/>
              <w:rPr>
                <w:del w:id="1709" w:author="249326630@qq.com" w:date="2018-12-23T20:45:00Z"/>
              </w:rPr>
            </w:pPr>
            <w:del w:id="1710" w:author="249326630@qq.com" w:date="2018-12-23T20:45:00Z">
              <w:r w:rsidDel="00757C16">
                <w:delText>8</w:delText>
              </w:r>
            </w:del>
          </w:p>
        </w:tc>
        <w:tc>
          <w:tcPr>
            <w:tcW w:w="2650" w:type="dxa"/>
          </w:tcPr>
          <w:p w14:paraId="62D9FA68" w14:textId="2BBCE231" w:rsidR="00E40B3B" w:rsidDel="00757C16" w:rsidRDefault="00AD5382" w:rsidP="00F73E19">
            <w:pPr>
              <w:pStyle w:val="Axure0"/>
              <w:rPr>
                <w:del w:id="1711" w:author="249326630@qq.com" w:date="2018-12-23T20:45:00Z"/>
                <w:lang w:eastAsia="zh-CN"/>
              </w:rPr>
            </w:pPr>
            <w:del w:id="1712" w:author="249326630@qq.com" w:date="2018-12-23T20:45:00Z">
              <w:r w:rsidDel="00757C16">
                <w:rPr>
                  <w:rFonts w:hint="eastAsia"/>
                  <w:lang w:eastAsia="zh-CN"/>
                </w:rPr>
                <w:delText>登录</w:delText>
              </w:r>
              <w:r w:rsidDel="00757C16">
                <w:rPr>
                  <w:lang w:eastAsia="zh-CN"/>
                </w:rPr>
                <w:delText>密码输入框</w:delText>
              </w:r>
            </w:del>
          </w:p>
        </w:tc>
        <w:tc>
          <w:tcPr>
            <w:tcW w:w="4678" w:type="dxa"/>
          </w:tcPr>
          <w:p w14:paraId="2F0432B0" w14:textId="4D58A42B" w:rsidR="00E40B3B" w:rsidDel="00757C16" w:rsidRDefault="00E40B3B" w:rsidP="00F73E19">
            <w:pPr>
              <w:pStyle w:val="Axure0"/>
              <w:rPr>
                <w:del w:id="1713" w:author="249326630@qq.com" w:date="2018-12-23T20:45:00Z"/>
                <w:lang w:eastAsia="zh-CN"/>
              </w:rPr>
            </w:pPr>
            <w:del w:id="1714" w:author="249326630@qq.com" w:date="2018-12-23T20:45:00Z">
              <w:r w:rsidDel="00757C16">
                <w:rPr>
                  <w:rFonts w:hint="eastAsia"/>
                  <w:lang w:eastAsia="zh-CN"/>
                </w:rPr>
                <w:delText>设置</w:delText>
              </w:r>
              <w:r w:rsidDel="00757C16">
                <w:rPr>
                  <w:lang w:eastAsia="zh-CN"/>
                </w:rPr>
                <w:delText>登录密码</w:delText>
              </w:r>
            </w:del>
          </w:p>
        </w:tc>
      </w:tr>
      <w:tr w:rsidR="00E40B3B" w:rsidDel="00757C16" w14:paraId="4072FF2D" w14:textId="512553DA" w:rsidTr="00E40B3B">
        <w:trPr>
          <w:cantSplit/>
          <w:del w:id="1715" w:author="249326630@qq.com" w:date="2018-12-23T20:45:00Z"/>
        </w:trPr>
        <w:tc>
          <w:tcPr>
            <w:tcW w:w="0" w:type="auto"/>
          </w:tcPr>
          <w:p w14:paraId="1B9737A9" w14:textId="2F180737" w:rsidR="00E40B3B" w:rsidDel="00757C16" w:rsidRDefault="00E40B3B" w:rsidP="00EB2A62">
            <w:pPr>
              <w:pStyle w:val="Axure0"/>
              <w:rPr>
                <w:del w:id="1716" w:author="249326630@qq.com" w:date="2018-12-23T20:45:00Z"/>
              </w:rPr>
            </w:pPr>
            <w:del w:id="1717" w:author="249326630@qq.com" w:date="2018-12-23T20:45:00Z">
              <w:r w:rsidDel="00757C16">
                <w:delText>9</w:delText>
              </w:r>
            </w:del>
          </w:p>
        </w:tc>
        <w:tc>
          <w:tcPr>
            <w:tcW w:w="2650" w:type="dxa"/>
          </w:tcPr>
          <w:p w14:paraId="422DCE72" w14:textId="38AC1426" w:rsidR="00E40B3B" w:rsidDel="00757C16" w:rsidRDefault="00AD5382" w:rsidP="00EB2A62">
            <w:pPr>
              <w:pStyle w:val="Axure0"/>
              <w:rPr>
                <w:del w:id="1718" w:author="249326630@qq.com" w:date="2018-12-23T20:45:00Z"/>
                <w:lang w:eastAsia="zh-CN"/>
              </w:rPr>
            </w:pPr>
            <w:del w:id="1719" w:author="249326630@qq.com" w:date="2018-12-23T20:45:00Z">
              <w:r w:rsidDel="00757C16">
                <w:rPr>
                  <w:rFonts w:hint="eastAsia"/>
                  <w:lang w:eastAsia="zh-CN"/>
                </w:rPr>
                <w:delText>确认密码</w:delText>
              </w:r>
              <w:r w:rsidDel="00757C16">
                <w:rPr>
                  <w:lang w:eastAsia="zh-CN"/>
                </w:rPr>
                <w:delText>输入框</w:delText>
              </w:r>
            </w:del>
          </w:p>
        </w:tc>
        <w:tc>
          <w:tcPr>
            <w:tcW w:w="4678" w:type="dxa"/>
          </w:tcPr>
          <w:p w14:paraId="75F7D9FF" w14:textId="07548956" w:rsidR="00E40B3B" w:rsidDel="00757C16" w:rsidRDefault="00E40B3B" w:rsidP="00EB2A62">
            <w:pPr>
              <w:pStyle w:val="Axure0"/>
              <w:rPr>
                <w:del w:id="1720" w:author="249326630@qq.com" w:date="2018-12-23T20:45:00Z"/>
                <w:lang w:eastAsia="zh-CN"/>
              </w:rPr>
            </w:pPr>
            <w:del w:id="1721" w:author="249326630@qq.com" w:date="2018-12-23T20:45:00Z">
              <w:r w:rsidDel="00757C16">
                <w:rPr>
                  <w:rFonts w:hint="eastAsia"/>
                  <w:lang w:eastAsia="zh-CN"/>
                </w:rPr>
                <w:delText>确认</w:delText>
              </w:r>
              <w:r w:rsidDel="00757C16">
                <w:rPr>
                  <w:lang w:eastAsia="zh-CN"/>
                </w:rPr>
                <w:delText>登录密码</w:delText>
              </w:r>
            </w:del>
          </w:p>
        </w:tc>
      </w:tr>
      <w:tr w:rsidR="00E40B3B" w:rsidDel="00757C16" w14:paraId="3CCEED45" w14:textId="32B799F2" w:rsidTr="00E40B3B">
        <w:trPr>
          <w:cnfStyle w:val="000000010000" w:firstRow="0" w:lastRow="0" w:firstColumn="0" w:lastColumn="0" w:oddVBand="0" w:evenVBand="0" w:oddHBand="0" w:evenHBand="1" w:firstRowFirstColumn="0" w:firstRowLastColumn="0" w:lastRowFirstColumn="0" w:lastRowLastColumn="0"/>
          <w:cantSplit/>
          <w:del w:id="1722" w:author="249326630@qq.com" w:date="2018-12-23T20:45:00Z"/>
        </w:trPr>
        <w:tc>
          <w:tcPr>
            <w:tcW w:w="0" w:type="auto"/>
          </w:tcPr>
          <w:p w14:paraId="16B43EC9" w14:textId="6C46F9D2" w:rsidR="00E40B3B" w:rsidDel="00757C16" w:rsidRDefault="00E40B3B" w:rsidP="00EB2A62">
            <w:pPr>
              <w:pStyle w:val="Axure0"/>
              <w:rPr>
                <w:del w:id="1723" w:author="249326630@qq.com" w:date="2018-12-23T20:45:00Z"/>
              </w:rPr>
            </w:pPr>
            <w:del w:id="1724" w:author="249326630@qq.com" w:date="2018-12-23T20:45:00Z">
              <w:r w:rsidDel="00757C16">
                <w:delText>10</w:delText>
              </w:r>
            </w:del>
          </w:p>
        </w:tc>
        <w:tc>
          <w:tcPr>
            <w:tcW w:w="2650" w:type="dxa"/>
          </w:tcPr>
          <w:p w14:paraId="5E5DAD37" w14:textId="496E6D1E" w:rsidR="00E40B3B" w:rsidDel="00757C16" w:rsidRDefault="00AD5382" w:rsidP="00D3052E">
            <w:pPr>
              <w:pStyle w:val="Axure0"/>
              <w:rPr>
                <w:del w:id="1725" w:author="249326630@qq.com" w:date="2018-12-23T20:45:00Z"/>
                <w:lang w:eastAsia="zh-CN"/>
              </w:rPr>
            </w:pPr>
            <w:del w:id="1726" w:author="249326630@qq.com" w:date="2018-12-23T20:45:00Z">
              <w:r w:rsidDel="00757C16">
                <w:rPr>
                  <w:rFonts w:hint="eastAsia"/>
                  <w:lang w:eastAsia="zh-CN"/>
                </w:rPr>
                <w:delText>找回</w:delText>
              </w:r>
              <w:r w:rsidDel="00757C16">
                <w:rPr>
                  <w:lang w:eastAsia="zh-CN"/>
                </w:rPr>
                <w:delText>密码框</w:delText>
              </w:r>
            </w:del>
          </w:p>
        </w:tc>
        <w:tc>
          <w:tcPr>
            <w:tcW w:w="4678" w:type="dxa"/>
          </w:tcPr>
          <w:p w14:paraId="7F0D504F" w14:textId="057348AC" w:rsidR="00E40B3B" w:rsidDel="00757C16" w:rsidRDefault="00AD5382" w:rsidP="00D3052E">
            <w:pPr>
              <w:pStyle w:val="Axure0"/>
              <w:rPr>
                <w:del w:id="1727" w:author="249326630@qq.com" w:date="2018-12-23T20:45:00Z"/>
                <w:lang w:eastAsia="zh-CN"/>
              </w:rPr>
            </w:pPr>
            <w:del w:id="1728" w:author="249326630@qq.com" w:date="2018-12-23T20:45:00Z">
              <w:r w:rsidDel="00757C16">
                <w:rPr>
                  <w:rFonts w:hint="eastAsia"/>
                  <w:lang w:eastAsia="zh-CN"/>
                </w:rPr>
                <w:delText>无</w:delText>
              </w:r>
            </w:del>
          </w:p>
        </w:tc>
      </w:tr>
      <w:tr w:rsidR="00E40B3B" w:rsidDel="00757C16" w14:paraId="2FED44A7" w14:textId="1A627B3C" w:rsidTr="00E40B3B">
        <w:trPr>
          <w:cantSplit/>
          <w:del w:id="1729" w:author="249326630@qq.com" w:date="2018-12-23T20:45:00Z"/>
        </w:trPr>
        <w:tc>
          <w:tcPr>
            <w:tcW w:w="0" w:type="auto"/>
          </w:tcPr>
          <w:p w14:paraId="69715298" w14:textId="47B112B9" w:rsidR="00E40B3B" w:rsidDel="00757C16" w:rsidRDefault="00E40B3B" w:rsidP="00EB2A62">
            <w:pPr>
              <w:pStyle w:val="Axure0"/>
              <w:rPr>
                <w:del w:id="1730" w:author="249326630@qq.com" w:date="2018-12-23T20:45:00Z"/>
              </w:rPr>
            </w:pPr>
            <w:del w:id="1731" w:author="249326630@qq.com" w:date="2018-12-23T20:45:00Z">
              <w:r w:rsidDel="00757C16">
                <w:delText>11</w:delText>
              </w:r>
            </w:del>
          </w:p>
        </w:tc>
        <w:tc>
          <w:tcPr>
            <w:tcW w:w="2650" w:type="dxa"/>
          </w:tcPr>
          <w:p w14:paraId="6ABE4955" w14:textId="2F70F9C3" w:rsidR="00E40B3B" w:rsidDel="00757C16" w:rsidRDefault="00AD5382" w:rsidP="00EB2A62">
            <w:pPr>
              <w:pStyle w:val="Axure0"/>
              <w:rPr>
                <w:del w:id="1732" w:author="249326630@qq.com" w:date="2018-12-23T20:45:00Z"/>
                <w:lang w:eastAsia="zh-CN"/>
              </w:rPr>
            </w:pPr>
            <w:del w:id="1733" w:author="249326630@qq.com" w:date="2018-12-23T20:45:00Z">
              <w:r w:rsidDel="00757C16">
                <w:rPr>
                  <w:rFonts w:hint="eastAsia"/>
                  <w:lang w:eastAsia="zh-CN"/>
                </w:rPr>
                <w:delText>找回</w:delText>
              </w:r>
              <w:r w:rsidDel="00757C16">
                <w:rPr>
                  <w:lang w:eastAsia="zh-CN"/>
                </w:rPr>
                <w:delText>密码</w:delText>
              </w:r>
              <w:r w:rsidDel="00757C16">
                <w:rPr>
                  <w:rFonts w:hint="eastAsia"/>
                  <w:lang w:eastAsia="zh-CN"/>
                </w:rPr>
                <w:delText>问题</w:delText>
              </w:r>
              <w:r w:rsidDel="00757C16">
                <w:rPr>
                  <w:lang w:eastAsia="zh-CN"/>
                </w:rPr>
                <w:delText>选择器</w:delText>
              </w:r>
            </w:del>
          </w:p>
        </w:tc>
        <w:tc>
          <w:tcPr>
            <w:tcW w:w="4678" w:type="dxa"/>
          </w:tcPr>
          <w:p w14:paraId="6757D758" w14:textId="24382EA7" w:rsidR="00E40B3B" w:rsidDel="00757C16" w:rsidRDefault="00E40B3B" w:rsidP="00EB2A62">
            <w:pPr>
              <w:pStyle w:val="Axure0"/>
              <w:rPr>
                <w:del w:id="1734" w:author="249326630@qq.com" w:date="2018-12-23T20:45:00Z"/>
                <w:lang w:eastAsia="zh-CN"/>
              </w:rPr>
            </w:pPr>
            <w:del w:id="1735" w:author="249326630@qq.com" w:date="2018-12-23T20:45:00Z">
              <w:r w:rsidDel="00757C16">
                <w:rPr>
                  <w:rFonts w:hint="eastAsia"/>
                  <w:lang w:eastAsia="zh-CN"/>
                </w:rPr>
                <w:delText>选择</w:delText>
              </w:r>
              <w:r w:rsidDel="00757C16">
                <w:rPr>
                  <w:lang w:eastAsia="zh-CN"/>
                </w:rPr>
                <w:delText>问题</w:delText>
              </w:r>
            </w:del>
          </w:p>
        </w:tc>
      </w:tr>
      <w:tr w:rsidR="00E40B3B" w:rsidDel="00757C16" w14:paraId="15243085" w14:textId="682E451A" w:rsidTr="00E40B3B">
        <w:trPr>
          <w:cnfStyle w:val="000000010000" w:firstRow="0" w:lastRow="0" w:firstColumn="0" w:lastColumn="0" w:oddVBand="0" w:evenVBand="0" w:oddHBand="0" w:evenHBand="1" w:firstRowFirstColumn="0" w:firstRowLastColumn="0" w:lastRowFirstColumn="0" w:lastRowLastColumn="0"/>
          <w:cantSplit/>
          <w:del w:id="1736" w:author="249326630@qq.com" w:date="2018-12-23T20:45:00Z"/>
        </w:trPr>
        <w:tc>
          <w:tcPr>
            <w:tcW w:w="0" w:type="auto"/>
          </w:tcPr>
          <w:p w14:paraId="3C6F93E8" w14:textId="5F3A22BE" w:rsidR="00E40B3B" w:rsidDel="00757C16" w:rsidRDefault="00E40B3B" w:rsidP="00EB2A62">
            <w:pPr>
              <w:pStyle w:val="Axure0"/>
              <w:rPr>
                <w:del w:id="1737" w:author="249326630@qq.com" w:date="2018-12-23T20:45:00Z"/>
              </w:rPr>
            </w:pPr>
            <w:del w:id="1738" w:author="249326630@qq.com" w:date="2018-12-23T20:45:00Z">
              <w:r w:rsidDel="00757C16">
                <w:delText>12</w:delText>
              </w:r>
            </w:del>
          </w:p>
        </w:tc>
        <w:tc>
          <w:tcPr>
            <w:tcW w:w="2650" w:type="dxa"/>
          </w:tcPr>
          <w:p w14:paraId="0573CBF2" w14:textId="0E1DA16A" w:rsidR="00E40B3B" w:rsidDel="00757C16" w:rsidRDefault="00AD5382" w:rsidP="00EB2A62">
            <w:pPr>
              <w:pStyle w:val="Axure0"/>
              <w:rPr>
                <w:del w:id="1739" w:author="249326630@qq.com" w:date="2018-12-23T20:45:00Z"/>
                <w:lang w:eastAsia="zh-CN"/>
              </w:rPr>
            </w:pPr>
            <w:del w:id="1740" w:author="249326630@qq.com" w:date="2018-12-23T20:45:00Z">
              <w:r w:rsidDel="00757C16">
                <w:rPr>
                  <w:rFonts w:hint="eastAsia"/>
                  <w:lang w:eastAsia="zh-CN"/>
                </w:rPr>
                <w:delText>找回密码</w:delText>
              </w:r>
              <w:r w:rsidDel="00757C16">
                <w:rPr>
                  <w:lang w:eastAsia="zh-CN"/>
                </w:rPr>
                <w:delText>问题答案输入框</w:delText>
              </w:r>
            </w:del>
          </w:p>
        </w:tc>
        <w:tc>
          <w:tcPr>
            <w:tcW w:w="4678" w:type="dxa"/>
          </w:tcPr>
          <w:p w14:paraId="0EDED1D2" w14:textId="22245DC6" w:rsidR="00E40B3B" w:rsidDel="00757C16" w:rsidRDefault="00E40B3B" w:rsidP="00EB2A62">
            <w:pPr>
              <w:pStyle w:val="Axure0"/>
              <w:rPr>
                <w:del w:id="1741" w:author="249326630@qq.com" w:date="2018-12-23T20:45:00Z"/>
                <w:lang w:eastAsia="zh-CN"/>
              </w:rPr>
            </w:pPr>
            <w:del w:id="1742" w:author="249326630@qq.com" w:date="2018-12-23T20:45:00Z">
              <w:r w:rsidDel="00757C16">
                <w:rPr>
                  <w:rFonts w:hint="eastAsia"/>
                  <w:lang w:eastAsia="zh-CN"/>
                </w:rPr>
                <w:delText>填写</w:delText>
              </w:r>
              <w:r w:rsidDel="00757C16">
                <w:rPr>
                  <w:lang w:eastAsia="zh-CN"/>
                </w:rPr>
                <w:delText>您自己的答案</w:delText>
              </w:r>
            </w:del>
          </w:p>
        </w:tc>
      </w:tr>
      <w:tr w:rsidR="00E40B3B" w:rsidDel="00757C16" w14:paraId="786E12C2" w14:textId="7C4DBA65" w:rsidTr="00E40B3B">
        <w:trPr>
          <w:cantSplit/>
          <w:del w:id="1743" w:author="249326630@qq.com" w:date="2018-12-23T20:45:00Z"/>
        </w:trPr>
        <w:tc>
          <w:tcPr>
            <w:tcW w:w="0" w:type="auto"/>
          </w:tcPr>
          <w:p w14:paraId="28661FE1" w14:textId="5ED77AA7" w:rsidR="00E40B3B" w:rsidDel="00757C16" w:rsidRDefault="00E40B3B" w:rsidP="00EB2A62">
            <w:pPr>
              <w:pStyle w:val="Axure0"/>
              <w:rPr>
                <w:del w:id="1744" w:author="249326630@qq.com" w:date="2018-12-23T20:45:00Z"/>
              </w:rPr>
            </w:pPr>
            <w:del w:id="1745" w:author="249326630@qq.com" w:date="2018-12-23T20:45:00Z">
              <w:r w:rsidDel="00757C16">
                <w:delText>13</w:delText>
              </w:r>
            </w:del>
          </w:p>
        </w:tc>
        <w:tc>
          <w:tcPr>
            <w:tcW w:w="2650" w:type="dxa"/>
          </w:tcPr>
          <w:p w14:paraId="7B05643D" w14:textId="2BE759EE" w:rsidR="00E40B3B" w:rsidDel="00757C16" w:rsidRDefault="00AD5382" w:rsidP="00EB2A62">
            <w:pPr>
              <w:pStyle w:val="Axure0"/>
              <w:rPr>
                <w:del w:id="1746" w:author="249326630@qq.com" w:date="2018-12-23T20:45:00Z"/>
                <w:lang w:eastAsia="zh-CN"/>
              </w:rPr>
            </w:pPr>
            <w:del w:id="1747" w:author="249326630@qq.com" w:date="2018-12-23T20:45:00Z">
              <w:r w:rsidDel="00757C16">
                <w:rPr>
                  <w:lang w:eastAsia="zh-CN"/>
                </w:rPr>
                <w:delText>证件照示例</w:delText>
              </w:r>
            </w:del>
          </w:p>
        </w:tc>
        <w:tc>
          <w:tcPr>
            <w:tcW w:w="4678" w:type="dxa"/>
          </w:tcPr>
          <w:p w14:paraId="224627B5" w14:textId="4CA54B7C" w:rsidR="00E40B3B" w:rsidDel="00757C16" w:rsidRDefault="00AD5382" w:rsidP="00EB2A62">
            <w:pPr>
              <w:pStyle w:val="Axure0"/>
              <w:rPr>
                <w:del w:id="1748" w:author="249326630@qq.com" w:date="2018-12-23T20:45:00Z"/>
                <w:lang w:eastAsia="zh-CN"/>
              </w:rPr>
            </w:pPr>
            <w:del w:id="1749" w:author="249326630@qq.com" w:date="2018-12-23T20:45:00Z">
              <w:r w:rsidDel="00757C16">
                <w:rPr>
                  <w:rFonts w:hint="eastAsia"/>
                  <w:lang w:eastAsia="zh-CN"/>
                </w:rPr>
                <w:delText>显示</w:delText>
              </w:r>
              <w:r w:rsidR="00E40B3B" w:rsidDel="00757C16">
                <w:rPr>
                  <w:lang w:eastAsia="zh-CN"/>
                </w:rPr>
                <w:delText>证件照示例</w:delText>
              </w:r>
            </w:del>
          </w:p>
        </w:tc>
      </w:tr>
      <w:tr w:rsidR="00E40B3B" w:rsidDel="00757C16" w14:paraId="38711D1F" w14:textId="1CBE14D6" w:rsidTr="00E40B3B">
        <w:trPr>
          <w:cnfStyle w:val="000000010000" w:firstRow="0" w:lastRow="0" w:firstColumn="0" w:lastColumn="0" w:oddVBand="0" w:evenVBand="0" w:oddHBand="0" w:evenHBand="1" w:firstRowFirstColumn="0" w:firstRowLastColumn="0" w:lastRowFirstColumn="0" w:lastRowLastColumn="0"/>
          <w:cantSplit/>
          <w:del w:id="1750" w:author="249326630@qq.com" w:date="2018-12-23T20:45:00Z"/>
        </w:trPr>
        <w:tc>
          <w:tcPr>
            <w:tcW w:w="0" w:type="auto"/>
          </w:tcPr>
          <w:p w14:paraId="31D28BAC" w14:textId="637EBEEB" w:rsidR="00E40B3B" w:rsidDel="00757C16" w:rsidRDefault="00E40B3B" w:rsidP="00EB2A62">
            <w:pPr>
              <w:pStyle w:val="Axure0"/>
              <w:rPr>
                <w:del w:id="1751" w:author="249326630@qq.com" w:date="2018-12-23T20:45:00Z"/>
              </w:rPr>
            </w:pPr>
            <w:del w:id="1752" w:author="249326630@qq.com" w:date="2018-12-23T20:45:00Z">
              <w:r w:rsidDel="00757C16">
                <w:delText>14</w:delText>
              </w:r>
            </w:del>
          </w:p>
        </w:tc>
        <w:tc>
          <w:tcPr>
            <w:tcW w:w="2650" w:type="dxa"/>
          </w:tcPr>
          <w:p w14:paraId="66ECB7CB" w14:textId="0E4499BD" w:rsidR="00E40B3B" w:rsidDel="00757C16" w:rsidRDefault="00844DA9" w:rsidP="00EB2A62">
            <w:pPr>
              <w:pStyle w:val="Axure0"/>
              <w:rPr>
                <w:del w:id="1753" w:author="249326630@qq.com" w:date="2018-12-23T20:45:00Z"/>
                <w:lang w:eastAsia="zh-CN"/>
              </w:rPr>
            </w:pPr>
            <w:del w:id="1754" w:author="249326630@qq.com" w:date="2018-12-23T20:45:00Z">
              <w:r w:rsidDel="00757C16">
                <w:rPr>
                  <w:rFonts w:hint="eastAsia"/>
                  <w:lang w:eastAsia="zh-CN"/>
                </w:rPr>
                <w:delText>确认</w:delText>
              </w:r>
              <w:r w:rsidDel="00757C16">
                <w:rPr>
                  <w:lang w:eastAsia="zh-CN"/>
                </w:rPr>
                <w:delText>提交按钮</w:delText>
              </w:r>
            </w:del>
          </w:p>
        </w:tc>
        <w:tc>
          <w:tcPr>
            <w:tcW w:w="4678" w:type="dxa"/>
          </w:tcPr>
          <w:p w14:paraId="7540224F" w14:textId="76365093" w:rsidR="00E40B3B" w:rsidDel="00757C16" w:rsidRDefault="00E40B3B" w:rsidP="00EB2A62">
            <w:pPr>
              <w:pStyle w:val="Axure0"/>
              <w:rPr>
                <w:del w:id="1755" w:author="249326630@qq.com" w:date="2018-12-23T20:45:00Z"/>
                <w:lang w:eastAsia="zh-CN"/>
              </w:rPr>
            </w:pPr>
            <w:del w:id="1756" w:author="249326630@qq.com" w:date="2018-12-23T20:45:00Z">
              <w:r w:rsidDel="00757C16">
                <w:rPr>
                  <w:rFonts w:hint="eastAsia"/>
                  <w:lang w:eastAsia="zh-CN"/>
                </w:rPr>
                <w:delText>确认</w:delText>
              </w:r>
              <w:r w:rsidDel="00757C16">
                <w:rPr>
                  <w:lang w:eastAsia="zh-CN"/>
                </w:rPr>
                <w:delText>提交</w:delText>
              </w:r>
            </w:del>
          </w:p>
        </w:tc>
      </w:tr>
    </w:tbl>
    <w:p w14:paraId="287B7BA1" w14:textId="3DFEF215" w:rsidR="00FF1F58" w:rsidRPr="00FF1F58" w:rsidRDefault="00FF1F58" w:rsidP="00FF1F58">
      <w:pPr>
        <w:rPr>
          <w:ins w:id="1757" w:author="249326630@qq.com" w:date="2018-12-23T20:50:00Z"/>
          <w:sz w:val="24"/>
          <w:szCs w:val="24"/>
        </w:rPr>
      </w:pPr>
      <w:ins w:id="1758" w:author="249326630@qq.com" w:date="2018-12-23T20:50:00Z">
        <w:r w:rsidRPr="00FF1F58">
          <w:rPr>
            <w:noProof/>
            <w:sz w:val="24"/>
            <w:szCs w:val="24"/>
          </w:rPr>
          <w:lastRenderedPageBreak/>
          <w:drawing>
            <wp:inline distT="0" distB="0" distL="0" distR="0" wp14:anchorId="3B8CED61" wp14:editId="20CB9AD0">
              <wp:extent cx="3893820" cy="7391400"/>
              <wp:effectExtent l="0" t="0" r="0" b="0"/>
              <wp:docPr id="148" name="图片 148" descr="C:\Users\嗯哼哈吼嘻\AppData\Roaming\Tencent\Users\249326630\TIM\WinTemp\RichOle\W49${SC1HNM6ZL{XF%IOK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嗯哼哈吼嘻\AppData\Roaming\Tencent\Users\249326630\TIM\WinTemp\RichOle\W49${SC1HNM6ZL{XF%IOKMU.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93820" cy="7391400"/>
                      </a:xfrm>
                      <a:prstGeom prst="rect">
                        <a:avLst/>
                      </a:prstGeom>
                      <a:noFill/>
                      <a:ln>
                        <a:noFill/>
                      </a:ln>
                    </pic:spPr>
                  </pic:pic>
                </a:graphicData>
              </a:graphic>
            </wp:inline>
          </w:drawing>
        </w:r>
      </w:ins>
    </w:p>
    <w:p w14:paraId="7403ACEA" w14:textId="5DF8A8D4" w:rsidR="005742F1" w:rsidDel="002E3F3C" w:rsidRDefault="002E3F3C" w:rsidP="00F82336">
      <w:pPr>
        <w:rPr>
          <w:del w:id="1759" w:author="249326630@qq.com" w:date="2018-12-23T20:45:00Z"/>
        </w:rPr>
      </w:pPr>
      <w:ins w:id="1760" w:author="249326630@qq.com" w:date="2018-12-23T20:53:00Z">
        <w:r>
          <w:tab/>
        </w:r>
        <w:r>
          <w:rPr>
            <w:rFonts w:hint="eastAsia"/>
          </w:rPr>
          <w:t>2、</w:t>
        </w:r>
      </w:ins>
      <w:ins w:id="1761" w:author="249326630@qq.com" w:date="2018-12-23T20:54:00Z">
        <w:r>
          <w:rPr>
            <w:rFonts w:hint="eastAsia"/>
          </w:rPr>
          <w:t>点击服务协议</w:t>
        </w:r>
      </w:ins>
      <w:ins w:id="1762" w:author="249326630@qq.com" w:date="2018-12-23T20:53:00Z">
        <w:r>
          <w:rPr>
            <w:rFonts w:hint="eastAsia"/>
          </w:rPr>
          <w:t>查看注册-服务协议</w:t>
        </w:r>
      </w:ins>
      <w:ins w:id="1763" w:author="249326630@qq.com" w:date="2018-12-23T20:54:00Z">
        <w:r w:rsidRPr="005742F1" w:rsidDel="00757C16">
          <w:rPr>
            <w:rFonts w:hint="eastAsia"/>
          </w:rPr>
          <w:t xml:space="preserve"> </w:t>
        </w:r>
      </w:ins>
    </w:p>
    <w:p w14:paraId="2771AA87" w14:textId="77777777" w:rsidR="002E3F3C" w:rsidRPr="005742F1" w:rsidRDefault="002E3F3C" w:rsidP="005742F1">
      <w:pPr>
        <w:rPr>
          <w:ins w:id="1764" w:author="249326630@qq.com" w:date="2018-12-23T20:54:00Z"/>
        </w:rPr>
      </w:pPr>
    </w:p>
    <w:p w14:paraId="5B685492" w14:textId="6F71F2A7" w:rsidR="002E3F3C" w:rsidRDefault="002E3F3C" w:rsidP="002E3F3C">
      <w:pPr>
        <w:rPr>
          <w:ins w:id="1765" w:author="249326630@qq.com" w:date="2018-12-23T20:54:00Z"/>
        </w:rPr>
      </w:pPr>
      <w:ins w:id="1766" w:author="249326630@qq.com" w:date="2018-12-23T20:54:00Z">
        <w:r>
          <w:rPr>
            <w:noProof/>
          </w:rPr>
          <w:lastRenderedPageBreak/>
          <w:drawing>
            <wp:inline distT="0" distB="0" distL="0" distR="0" wp14:anchorId="70AA96CE" wp14:editId="00379594">
              <wp:extent cx="3794760" cy="7322820"/>
              <wp:effectExtent l="0" t="0" r="0" b="0"/>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嗯哼哈吼嘻\AppData\Roaming\Tencent\Users\249326630\TIM\WinTemp\RichOle\{AN[QR]`28TK)GAA)260%8C.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94760" cy="7322820"/>
                      </a:xfrm>
                      <a:prstGeom prst="rect">
                        <a:avLst/>
                      </a:prstGeom>
                      <a:noFill/>
                      <a:ln>
                        <a:noFill/>
                      </a:ln>
                    </pic:spPr>
                  </pic:pic>
                </a:graphicData>
              </a:graphic>
            </wp:inline>
          </w:drawing>
        </w:r>
      </w:ins>
    </w:p>
    <w:p w14:paraId="5E20B7A2" w14:textId="4C814911" w:rsidR="00F82336" w:rsidDel="00757C16" w:rsidRDefault="002E3F3C" w:rsidP="002E3F3C">
      <w:pPr>
        <w:rPr>
          <w:ins w:id="1767" w:author="HerculesHu" w:date="2017-12-23T23:44:00Z"/>
          <w:del w:id="1768" w:author="249326630@qq.com" w:date="2018-12-23T20:45:00Z"/>
        </w:rPr>
      </w:pPr>
      <w:ins w:id="1769" w:author="249326630@qq.com" w:date="2018-12-23T20:54:00Z">
        <w:r w:rsidDel="00757C16">
          <w:rPr>
            <w:noProof/>
          </w:rPr>
          <w:t xml:space="preserve"> </w:t>
        </w:r>
      </w:ins>
      <w:del w:id="1770" w:author="249326630@qq.com" w:date="2018-12-23T20:45:00Z">
        <w:r w:rsidR="00426D7D" w:rsidDel="00757C16">
          <w:rPr>
            <w:noProof/>
          </w:rPr>
          <w:drawing>
            <wp:anchor distT="0" distB="0" distL="114300" distR="114300" simplePos="0" relativeHeight="251663360" behindDoc="0" locked="0" layoutInCell="1" allowOverlap="1" wp14:anchorId="411E89AF" wp14:editId="5560D379">
              <wp:simplePos x="0" y="0"/>
              <wp:positionH relativeFrom="column">
                <wp:align>center</wp:align>
              </wp:positionH>
              <wp:positionV relativeFrom="paragraph">
                <wp:posOffset>54591</wp:posOffset>
              </wp:positionV>
              <wp:extent cx="5274000" cy="4831200"/>
              <wp:effectExtent l="0" t="0" r="3175" b="762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274000" cy="4831200"/>
                      </a:xfrm>
                      <a:prstGeom prst="rect">
                        <a:avLst/>
                      </a:prstGeom>
                    </pic:spPr>
                  </pic:pic>
                </a:graphicData>
              </a:graphic>
              <wp14:sizeRelH relativeFrom="page">
                <wp14:pctWidth>0</wp14:pctWidth>
              </wp14:sizeRelH>
              <wp14:sizeRelV relativeFrom="page">
                <wp14:pctHeight>0</wp14:pctHeight>
              </wp14:sizeRelV>
            </wp:anchor>
          </w:drawing>
        </w:r>
      </w:del>
    </w:p>
    <w:p w14:paraId="4376DC6B" w14:textId="3A716BF3" w:rsidR="00ED245A" w:rsidDel="00757C16" w:rsidRDefault="00ED245A" w:rsidP="00ED245A">
      <w:pPr>
        <w:jc w:val="center"/>
        <w:rPr>
          <w:ins w:id="1771" w:author="HerculesHu" w:date="2017-12-23T23:44:00Z"/>
          <w:del w:id="1772" w:author="249326630@qq.com" w:date="2018-12-23T20:45:00Z"/>
        </w:rPr>
      </w:pPr>
      <w:ins w:id="1773" w:author="HerculesHu" w:date="2017-12-23T23:44:00Z">
        <w:del w:id="1774" w:author="249326630@qq.com" w:date="2018-12-23T20:45:00Z">
          <w:r w:rsidDel="00757C16">
            <w:rPr>
              <w:rFonts w:hint="eastAsia"/>
            </w:rPr>
            <w:delText>（电脑</w:delText>
          </w:r>
          <w:r w:rsidDel="00757C16">
            <w:delText>版</w:delText>
          </w:r>
          <w:r w:rsidDel="00757C16">
            <w:rPr>
              <w:rFonts w:hint="eastAsia"/>
            </w:rPr>
            <w:delText>）</w:delText>
          </w:r>
        </w:del>
      </w:ins>
    </w:p>
    <w:p w14:paraId="087D6B5D" w14:textId="2C4725AB" w:rsidR="00ED245A" w:rsidDel="00757C16" w:rsidRDefault="00ED245A" w:rsidP="00F82336">
      <w:pPr>
        <w:rPr>
          <w:del w:id="1775" w:author="249326630@qq.com" w:date="2018-12-23T20:45:00Z"/>
        </w:rPr>
      </w:pPr>
    </w:p>
    <w:p w14:paraId="361F4AE4" w14:textId="0F1021ED" w:rsidR="007D5DF1" w:rsidDel="00757C16" w:rsidRDefault="007D5DF1">
      <w:pPr>
        <w:ind w:firstLineChars="1250" w:firstLine="2625"/>
        <w:rPr>
          <w:ins w:id="1776" w:author="HerculesHu" w:date="2017-12-23T23:54:00Z"/>
          <w:del w:id="1777" w:author="249326630@qq.com" w:date="2018-12-23T20:45:00Z"/>
        </w:rPr>
        <w:pPrChange w:id="1778" w:author="HerculesHu" w:date="2017-12-24T00:09:00Z">
          <w:pPr/>
        </w:pPrChange>
      </w:pPr>
      <w:del w:id="1779" w:author="249326630@qq.com" w:date="2018-12-23T20:45:00Z">
        <w:r w:rsidDel="00757C16">
          <w:rPr>
            <w:noProof/>
          </w:rPr>
          <w:drawing>
            <wp:inline distT="0" distB="0" distL="0" distR="0" wp14:anchorId="6B7561BB" wp14:editId="4CFA3BD2">
              <wp:extent cx="1952625" cy="5400675"/>
              <wp:effectExtent l="0" t="0" r="9525"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52625" cy="5400675"/>
                      </a:xfrm>
                      <a:prstGeom prst="rect">
                        <a:avLst/>
                      </a:prstGeom>
                    </pic:spPr>
                  </pic:pic>
                </a:graphicData>
              </a:graphic>
            </wp:inline>
          </w:drawing>
        </w:r>
      </w:del>
    </w:p>
    <w:p w14:paraId="2333B001" w14:textId="0075E727" w:rsidR="00CF3095" w:rsidDel="00757C16" w:rsidRDefault="00CF3095" w:rsidP="00CF3095">
      <w:pPr>
        <w:jc w:val="center"/>
        <w:rPr>
          <w:ins w:id="1780" w:author="HerculesHu" w:date="2017-12-23T23:54:00Z"/>
          <w:del w:id="1781" w:author="249326630@qq.com" w:date="2018-12-23T20:45:00Z"/>
        </w:rPr>
      </w:pPr>
      <w:ins w:id="1782" w:author="HerculesHu" w:date="2017-12-23T23:54:00Z">
        <w:del w:id="1783" w:author="249326630@qq.com" w:date="2018-12-23T20:45:00Z">
          <w:r w:rsidDel="00757C16">
            <w:rPr>
              <w:rFonts w:hint="eastAsia"/>
            </w:rPr>
            <w:delText>（手机</w:delText>
          </w:r>
          <w:r w:rsidDel="00757C16">
            <w:delText>版</w:delText>
          </w:r>
          <w:r w:rsidDel="00757C16">
            <w:rPr>
              <w:rFonts w:hint="eastAsia"/>
            </w:rPr>
            <w:delText>）</w:delText>
          </w:r>
        </w:del>
      </w:ins>
    </w:p>
    <w:p w14:paraId="0E09A840" w14:textId="77777777" w:rsidR="00CF3095" w:rsidRPr="00F82336" w:rsidRDefault="00CF3095" w:rsidP="00F82336"/>
    <w:p w14:paraId="5E6B7F74" w14:textId="42A005BF" w:rsidR="00153B47" w:rsidRDefault="00153B47">
      <w:pPr>
        <w:pStyle w:val="a1"/>
      </w:pPr>
      <w:bookmarkStart w:id="1784" w:name="_Toc533525764"/>
      <w:r>
        <w:rPr>
          <w:rFonts w:hint="eastAsia"/>
        </w:rPr>
        <w:t>如何</w:t>
      </w:r>
      <w:r>
        <w:t>登录</w:t>
      </w:r>
      <w:bookmarkEnd w:id="1784"/>
    </w:p>
    <w:p w14:paraId="39BE2F37" w14:textId="6D7D5D24" w:rsidR="00FF1F58" w:rsidRDefault="00FF1F58">
      <w:pPr>
        <w:ind w:firstLine="420"/>
        <w:rPr>
          <w:ins w:id="1785" w:author="249326630@qq.com" w:date="2018-12-23T20:52:00Z"/>
        </w:rPr>
        <w:pPrChange w:id="1786" w:author="249326630@qq.com" w:date="2018-12-23T20:52:00Z">
          <w:pPr/>
        </w:pPrChange>
      </w:pPr>
      <w:ins w:id="1787" w:author="249326630@qq.com" w:date="2018-12-23T20:53:00Z">
        <w:r>
          <w:rPr>
            <w:rFonts w:hint="eastAsia"/>
          </w:rPr>
          <w:t>1、</w:t>
        </w:r>
      </w:ins>
      <w:ins w:id="1788" w:author="249326630@qq.com" w:date="2018-12-23T20:52:00Z">
        <w:r>
          <w:rPr>
            <w:rFonts w:hint="eastAsia"/>
          </w:rPr>
          <w:t>点击引导页4的</w:t>
        </w:r>
      </w:ins>
      <w:ins w:id="1789" w:author="249326630@qq.com" w:date="2018-12-23T20:53:00Z">
        <w:r>
          <w:rPr>
            <w:rFonts w:hint="eastAsia"/>
          </w:rPr>
          <w:t>登陆</w:t>
        </w:r>
      </w:ins>
      <w:ins w:id="1790" w:author="249326630@qq.com" w:date="2018-12-23T20:52:00Z">
        <w:r>
          <w:rPr>
            <w:rFonts w:hint="eastAsia"/>
          </w:rPr>
          <w:t>，进入如下页面进行</w:t>
        </w:r>
      </w:ins>
      <w:ins w:id="1791" w:author="249326630@qq.com" w:date="2018-12-23T20:53:00Z">
        <w:r>
          <w:rPr>
            <w:rFonts w:hint="eastAsia"/>
          </w:rPr>
          <w:t>登陆</w:t>
        </w:r>
      </w:ins>
    </w:p>
    <w:p w14:paraId="3AE00B36" w14:textId="6D0D7C5F" w:rsidR="00FF1F58" w:rsidRPr="00FF1F58" w:rsidRDefault="00FF1F58" w:rsidP="00FF1F58">
      <w:pPr>
        <w:rPr>
          <w:ins w:id="1792" w:author="249326630@qq.com" w:date="2018-12-23T20:52:00Z"/>
          <w:sz w:val="24"/>
          <w:szCs w:val="24"/>
        </w:rPr>
      </w:pPr>
      <w:ins w:id="1793" w:author="249326630@qq.com" w:date="2018-12-23T20:52:00Z">
        <w:r w:rsidRPr="00FF1F58">
          <w:rPr>
            <w:noProof/>
            <w:sz w:val="24"/>
            <w:szCs w:val="24"/>
          </w:rPr>
          <w:lastRenderedPageBreak/>
          <w:drawing>
            <wp:inline distT="0" distB="0" distL="0" distR="0" wp14:anchorId="41462401" wp14:editId="3E80C4DF">
              <wp:extent cx="3970020" cy="7360920"/>
              <wp:effectExtent l="0" t="0" r="0" b="0"/>
              <wp:docPr id="149" name="图片 149" descr="C:\Users\嗯哼哈吼嘻\AppData\Roaming\Tencent\Users\249326630\TIM\WinTemp\RichOle\C9HVSQ%}R84PI9XPC774]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嗯哼哈吼嘻\AppData\Roaming\Tencent\Users\249326630\TIM\WinTemp\RichOle\C9HVSQ%}R84PI9XPC774]I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70020" cy="7360920"/>
                      </a:xfrm>
                      <a:prstGeom prst="rect">
                        <a:avLst/>
                      </a:prstGeom>
                      <a:noFill/>
                      <a:ln>
                        <a:noFill/>
                      </a:ln>
                    </pic:spPr>
                  </pic:pic>
                </a:graphicData>
              </a:graphic>
            </wp:inline>
          </w:drawing>
        </w:r>
      </w:ins>
    </w:p>
    <w:p w14:paraId="754C5B63" w14:textId="1BFE56E4" w:rsidR="00FF1F58" w:rsidRDefault="00FF1F58">
      <w:pPr>
        <w:ind w:firstLine="420"/>
        <w:rPr>
          <w:ins w:id="1794" w:author="249326630@qq.com" w:date="2018-12-23T20:54:00Z"/>
        </w:rPr>
        <w:pPrChange w:id="1795" w:author="249326630@qq.com" w:date="2018-12-23T20:52:00Z">
          <w:pPr/>
        </w:pPrChange>
      </w:pPr>
      <w:ins w:id="1796" w:author="249326630@qq.com" w:date="2018-12-23T20:53:00Z">
        <w:r>
          <w:rPr>
            <w:rFonts w:hint="eastAsia"/>
          </w:rPr>
          <w:t>2、</w:t>
        </w:r>
      </w:ins>
      <w:ins w:id="1797" w:author="249326630@qq.com" w:date="2018-12-23T20:54:00Z">
        <w:r w:rsidR="00697B40">
          <w:rPr>
            <w:rFonts w:hint="eastAsia"/>
          </w:rPr>
          <w:t>进入登陆界面点击</w:t>
        </w:r>
      </w:ins>
      <w:ins w:id="1798" w:author="249326630@qq.com" w:date="2018-12-23T20:53:00Z">
        <w:r>
          <w:rPr>
            <w:rFonts w:hint="eastAsia"/>
          </w:rPr>
          <w:t>使用其他方式登陆</w:t>
        </w:r>
      </w:ins>
      <w:ins w:id="1799" w:author="249326630@qq.com" w:date="2018-12-23T20:54:00Z">
        <w:r w:rsidR="00697B40">
          <w:rPr>
            <w:rFonts w:hint="eastAsia"/>
          </w:rPr>
          <w:t>来使用其他方式点击</w:t>
        </w:r>
      </w:ins>
    </w:p>
    <w:p w14:paraId="2BFE04E8" w14:textId="769F74DC" w:rsidR="00697B40" w:rsidRPr="00697B40" w:rsidRDefault="00697B40" w:rsidP="00697B40">
      <w:pPr>
        <w:rPr>
          <w:ins w:id="1800" w:author="249326630@qq.com" w:date="2018-12-23T20:55:00Z"/>
          <w:sz w:val="24"/>
          <w:szCs w:val="24"/>
        </w:rPr>
      </w:pPr>
      <w:ins w:id="1801" w:author="249326630@qq.com" w:date="2018-12-23T20:55:00Z">
        <w:r w:rsidRPr="00697B40">
          <w:rPr>
            <w:noProof/>
            <w:sz w:val="24"/>
            <w:szCs w:val="24"/>
          </w:rPr>
          <w:lastRenderedPageBreak/>
          <w:drawing>
            <wp:inline distT="0" distB="0" distL="0" distR="0" wp14:anchorId="21AE04E2" wp14:editId="5FCDD634">
              <wp:extent cx="3817620" cy="7383780"/>
              <wp:effectExtent l="0" t="0" r="0" b="7620"/>
              <wp:docPr id="151" name="图片 151" descr="C:\Users\嗯哼哈吼嘻\AppData\Roaming\Tencent\Users\249326630\TIM\WinTemp\RichOle\C[93I3$%8]UI0{WD@`][7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嗯哼哈吼嘻\AppData\Roaming\Tencent\Users\249326630\TIM\WinTemp\RichOle\C[93I3$%8]UI0{WD@`][7_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17620" cy="7383780"/>
                      </a:xfrm>
                      <a:prstGeom prst="rect">
                        <a:avLst/>
                      </a:prstGeom>
                      <a:noFill/>
                      <a:ln>
                        <a:noFill/>
                      </a:ln>
                    </pic:spPr>
                  </pic:pic>
                </a:graphicData>
              </a:graphic>
            </wp:inline>
          </w:drawing>
        </w:r>
      </w:ins>
    </w:p>
    <w:p w14:paraId="075818A3" w14:textId="77777777" w:rsidR="00697B40" w:rsidRDefault="00697B40">
      <w:pPr>
        <w:ind w:firstLine="420"/>
        <w:rPr>
          <w:ins w:id="1802" w:author="249326630@qq.com" w:date="2018-12-23T20:53:00Z"/>
        </w:rPr>
        <w:pPrChange w:id="1803" w:author="249326630@qq.com" w:date="2018-12-23T20:52:00Z">
          <w:pPr/>
        </w:pPrChange>
      </w:pPr>
    </w:p>
    <w:p w14:paraId="595A3830" w14:textId="3633814E" w:rsidR="005D5E02" w:rsidDel="00757C16" w:rsidRDefault="005D5E02">
      <w:pPr>
        <w:pStyle w:val="af3"/>
        <w:numPr>
          <w:ilvl w:val="0"/>
          <w:numId w:val="10"/>
        </w:numPr>
        <w:ind w:left="0" w:firstLineChars="0" w:firstLine="420"/>
        <w:rPr>
          <w:del w:id="1804" w:author="249326630@qq.com" w:date="2018-12-23T20:45:00Z"/>
        </w:rPr>
        <w:pPrChange w:id="1805" w:author="249326630@qq.com" w:date="2018-12-23T20:52:00Z">
          <w:pPr>
            <w:pStyle w:val="af3"/>
            <w:numPr>
              <w:numId w:val="10"/>
            </w:numPr>
            <w:ind w:left="360" w:firstLineChars="0" w:hanging="360"/>
          </w:pPr>
        </w:pPrChange>
      </w:pPr>
      <w:del w:id="1806" w:author="249326630@qq.com" w:date="2018-12-23T20:45:00Z">
        <w:r w:rsidDel="00757C16">
          <w:rPr>
            <w:rFonts w:hint="eastAsia"/>
          </w:rPr>
          <w:delText>取消</w:delText>
        </w:r>
        <w:r w:rsidR="00770E52" w:rsidDel="00757C16">
          <w:rPr>
            <w:rFonts w:hint="eastAsia"/>
          </w:rPr>
          <w:delText xml:space="preserve"> </w:delText>
        </w:r>
      </w:del>
    </w:p>
    <w:p w14:paraId="7F61598F" w14:textId="230F854E" w:rsidR="00770E52" w:rsidDel="00757C16" w:rsidRDefault="00770E52">
      <w:pPr>
        <w:pStyle w:val="af3"/>
        <w:numPr>
          <w:ilvl w:val="0"/>
          <w:numId w:val="10"/>
        </w:numPr>
        <w:ind w:left="0" w:firstLineChars="0" w:firstLine="420"/>
        <w:rPr>
          <w:del w:id="1807" w:author="249326630@qq.com" w:date="2018-12-23T20:45:00Z"/>
        </w:rPr>
        <w:pPrChange w:id="1808" w:author="249326630@qq.com" w:date="2018-12-23T20:52:00Z">
          <w:pPr>
            <w:pStyle w:val="af3"/>
            <w:numPr>
              <w:numId w:val="10"/>
            </w:numPr>
            <w:ind w:left="360" w:firstLineChars="0" w:hanging="360"/>
          </w:pPr>
        </w:pPrChange>
      </w:pPr>
      <w:del w:id="1809" w:author="249326630@qq.com" w:date="2018-12-23T20:45:00Z">
        <w:r w:rsidDel="00757C16">
          <w:rPr>
            <w:rFonts w:hint="eastAsia"/>
          </w:rPr>
          <w:delText>输入</w:delText>
        </w:r>
        <w:r w:rsidDel="00757C16">
          <w:delText>您的登入账号</w:delText>
        </w:r>
      </w:del>
    </w:p>
    <w:p w14:paraId="54B5C3C0" w14:textId="294775FD" w:rsidR="00770E52" w:rsidDel="00757C16" w:rsidRDefault="00770E52">
      <w:pPr>
        <w:pStyle w:val="af3"/>
        <w:numPr>
          <w:ilvl w:val="0"/>
          <w:numId w:val="10"/>
        </w:numPr>
        <w:ind w:left="0" w:firstLineChars="0" w:firstLine="420"/>
        <w:rPr>
          <w:del w:id="1810" w:author="249326630@qq.com" w:date="2018-12-23T20:45:00Z"/>
        </w:rPr>
        <w:pPrChange w:id="1811" w:author="249326630@qq.com" w:date="2018-12-23T20:52:00Z">
          <w:pPr>
            <w:pStyle w:val="af3"/>
            <w:numPr>
              <w:numId w:val="10"/>
            </w:numPr>
            <w:ind w:left="360" w:firstLineChars="0" w:hanging="360"/>
          </w:pPr>
        </w:pPrChange>
      </w:pPr>
      <w:del w:id="1812" w:author="249326630@qq.com" w:date="2018-12-23T20:45:00Z">
        <w:r w:rsidDel="00757C16">
          <w:rPr>
            <w:rFonts w:hint="eastAsia"/>
          </w:rPr>
          <w:delText>输入</w:delText>
        </w:r>
        <w:r w:rsidDel="00757C16">
          <w:delText>您的</w:delText>
        </w:r>
        <w:r w:rsidR="005D5E02" w:rsidDel="00757C16">
          <w:rPr>
            <w:rFonts w:hint="eastAsia"/>
          </w:rPr>
          <w:delText>密码</w:delText>
        </w:r>
      </w:del>
    </w:p>
    <w:p w14:paraId="3849FCEC" w14:textId="7724430C" w:rsidR="005D5E02" w:rsidRPr="00F24825" w:rsidDel="00757C16" w:rsidRDefault="005D5E02">
      <w:pPr>
        <w:pStyle w:val="af3"/>
        <w:numPr>
          <w:ilvl w:val="0"/>
          <w:numId w:val="10"/>
        </w:numPr>
        <w:ind w:left="0" w:firstLineChars="0" w:firstLine="420"/>
        <w:rPr>
          <w:del w:id="1813" w:author="249326630@qq.com" w:date="2018-12-23T20:45:00Z"/>
        </w:rPr>
        <w:pPrChange w:id="1814" w:author="249326630@qq.com" w:date="2018-12-23T20:52:00Z">
          <w:pPr>
            <w:pStyle w:val="af3"/>
            <w:numPr>
              <w:numId w:val="10"/>
            </w:numPr>
            <w:ind w:left="360" w:firstLineChars="0" w:hanging="360"/>
          </w:pPr>
        </w:pPrChange>
      </w:pPr>
      <w:del w:id="1815" w:author="249326630@qq.com" w:date="2018-12-23T20:45:00Z">
        <w:r w:rsidDel="00757C16">
          <w:rPr>
            <w:rFonts w:hint="eastAsia"/>
          </w:rPr>
          <w:delText>进入</w:delText>
        </w:r>
        <w:r w:rsidDel="00757C16">
          <w:delText>忘记密码页</w:delText>
        </w:r>
      </w:del>
    </w:p>
    <w:p w14:paraId="10093DCA" w14:textId="4C8336D4" w:rsidR="00770E52" w:rsidDel="00757C16" w:rsidRDefault="00770E52">
      <w:pPr>
        <w:pStyle w:val="af3"/>
        <w:numPr>
          <w:ilvl w:val="0"/>
          <w:numId w:val="10"/>
        </w:numPr>
        <w:ind w:left="0" w:firstLineChars="0" w:firstLine="420"/>
        <w:rPr>
          <w:del w:id="1816" w:author="249326630@qq.com" w:date="2018-12-23T20:45:00Z"/>
        </w:rPr>
        <w:pPrChange w:id="1817" w:author="249326630@qq.com" w:date="2018-12-23T20:52:00Z">
          <w:pPr>
            <w:pStyle w:val="af3"/>
            <w:numPr>
              <w:numId w:val="10"/>
            </w:numPr>
            <w:ind w:left="360" w:firstLineChars="0" w:hanging="360"/>
          </w:pPr>
        </w:pPrChange>
      </w:pPr>
      <w:del w:id="1818" w:author="249326630@qq.com" w:date="2018-12-23T20:45:00Z">
        <w:r w:rsidDel="00757C16">
          <w:rPr>
            <w:rFonts w:hint="eastAsia"/>
          </w:rPr>
          <w:delText>点击</w:delText>
        </w:r>
        <w:r w:rsidDel="00757C16">
          <w:delText>登录</w:delText>
        </w:r>
      </w:del>
    </w:p>
    <w:p w14:paraId="4A4F3FE1" w14:textId="01B244F5" w:rsidR="005D5E02" w:rsidRPr="00770E52" w:rsidDel="00757C16" w:rsidRDefault="005D5E02">
      <w:pPr>
        <w:pStyle w:val="af3"/>
        <w:numPr>
          <w:ilvl w:val="0"/>
          <w:numId w:val="10"/>
        </w:numPr>
        <w:ind w:left="0" w:firstLineChars="0" w:firstLine="420"/>
        <w:rPr>
          <w:del w:id="1819" w:author="249326630@qq.com" w:date="2018-12-23T20:45:00Z"/>
        </w:rPr>
        <w:pPrChange w:id="1820" w:author="249326630@qq.com" w:date="2018-12-23T20:52:00Z">
          <w:pPr>
            <w:pStyle w:val="af3"/>
            <w:numPr>
              <w:numId w:val="10"/>
            </w:numPr>
            <w:ind w:left="360" w:firstLineChars="0" w:hanging="360"/>
          </w:pPr>
        </w:pPrChange>
      </w:pPr>
      <w:del w:id="1821" w:author="249326630@qq.com" w:date="2018-12-23T20:45:00Z">
        <w:r w:rsidDel="00757C16">
          <w:rPr>
            <w:rFonts w:hint="eastAsia"/>
          </w:rPr>
          <w:delText>创建</w:delText>
        </w:r>
        <w:r w:rsidDel="00757C16">
          <w:delText>账号</w:delText>
        </w:r>
      </w:del>
    </w:p>
    <w:p w14:paraId="44DC542A" w14:textId="7F1F84AC" w:rsidR="00F24825" w:rsidDel="00757C16" w:rsidRDefault="00CF239C">
      <w:pPr>
        <w:ind w:firstLine="420"/>
        <w:rPr>
          <w:ins w:id="1822" w:author="HerculesHu" w:date="2017-12-23T23:44:00Z"/>
          <w:del w:id="1823" w:author="249326630@qq.com" w:date="2018-12-23T20:45:00Z"/>
        </w:rPr>
        <w:pPrChange w:id="1824" w:author="249326630@qq.com" w:date="2018-12-23T20:52:00Z">
          <w:pPr/>
        </w:pPrChange>
      </w:pPr>
      <w:del w:id="1825" w:author="249326630@qq.com" w:date="2018-12-23T20:45:00Z">
        <w:r w:rsidDel="00757C16">
          <w:rPr>
            <w:noProof/>
          </w:rPr>
          <w:drawing>
            <wp:anchor distT="0" distB="0" distL="114300" distR="114300" simplePos="0" relativeHeight="251664384" behindDoc="0" locked="0" layoutInCell="1" allowOverlap="1" wp14:anchorId="64EDAAF8" wp14:editId="28942FF6">
              <wp:simplePos x="0" y="0"/>
              <wp:positionH relativeFrom="column">
                <wp:align>center</wp:align>
              </wp:positionH>
              <wp:positionV relativeFrom="paragraph">
                <wp:posOffset>40943</wp:posOffset>
              </wp:positionV>
              <wp:extent cx="4028400" cy="506880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028400" cy="5068800"/>
                      </a:xfrm>
                      <a:prstGeom prst="rect">
                        <a:avLst/>
                      </a:prstGeom>
                    </pic:spPr>
                  </pic:pic>
                </a:graphicData>
              </a:graphic>
              <wp14:sizeRelH relativeFrom="page">
                <wp14:pctWidth>0</wp14:pctWidth>
              </wp14:sizeRelH>
              <wp14:sizeRelV relativeFrom="page">
                <wp14:pctHeight>0</wp14:pctHeight>
              </wp14:sizeRelV>
            </wp:anchor>
          </w:drawing>
        </w:r>
      </w:del>
    </w:p>
    <w:p w14:paraId="31DEB187" w14:textId="011C035F" w:rsidR="00ED245A" w:rsidDel="00757C16" w:rsidRDefault="00ED245A">
      <w:pPr>
        <w:ind w:firstLine="420"/>
        <w:jc w:val="center"/>
        <w:rPr>
          <w:ins w:id="1826" w:author="HerculesHu" w:date="2017-12-23T23:44:00Z"/>
          <w:del w:id="1827" w:author="249326630@qq.com" w:date="2018-12-23T20:45:00Z"/>
        </w:rPr>
        <w:pPrChange w:id="1828" w:author="249326630@qq.com" w:date="2018-12-23T20:52:00Z">
          <w:pPr>
            <w:jc w:val="center"/>
          </w:pPr>
        </w:pPrChange>
      </w:pPr>
      <w:ins w:id="1829" w:author="HerculesHu" w:date="2017-12-23T23:44:00Z">
        <w:del w:id="1830" w:author="249326630@qq.com" w:date="2018-12-23T20:45:00Z">
          <w:r w:rsidDel="00757C16">
            <w:rPr>
              <w:rFonts w:hint="eastAsia"/>
            </w:rPr>
            <w:delText>（电脑</w:delText>
          </w:r>
          <w:r w:rsidDel="00757C16">
            <w:delText>版</w:delText>
          </w:r>
          <w:r w:rsidDel="00757C16">
            <w:rPr>
              <w:rFonts w:hint="eastAsia"/>
            </w:rPr>
            <w:delText>）</w:delText>
          </w:r>
        </w:del>
      </w:ins>
    </w:p>
    <w:p w14:paraId="3706FA02" w14:textId="2ABA1261" w:rsidR="00ED245A" w:rsidDel="00757C16" w:rsidRDefault="00ED245A">
      <w:pPr>
        <w:ind w:firstLine="420"/>
        <w:rPr>
          <w:del w:id="1831" w:author="249326630@qq.com" w:date="2018-12-23T20:45:00Z"/>
        </w:rPr>
        <w:pPrChange w:id="1832" w:author="249326630@qq.com" w:date="2018-12-23T20:52:00Z">
          <w:pPr/>
        </w:pPrChange>
      </w:pPr>
    </w:p>
    <w:p w14:paraId="5481C06B" w14:textId="5A9EBD66" w:rsidR="002C7C2E" w:rsidDel="00757C16" w:rsidRDefault="002C7C2E">
      <w:pPr>
        <w:ind w:firstLineChars="950" w:firstLine="1995"/>
        <w:rPr>
          <w:ins w:id="1833" w:author="HerculesHu" w:date="2017-12-23T23:54:00Z"/>
          <w:del w:id="1834" w:author="249326630@qq.com" w:date="2018-12-23T20:45:00Z"/>
        </w:rPr>
        <w:pPrChange w:id="1835" w:author="249326630@qq.com" w:date="2018-12-23T20:52:00Z">
          <w:pPr/>
        </w:pPrChange>
      </w:pPr>
      <w:del w:id="1836" w:author="249326630@qq.com" w:date="2018-12-23T20:45:00Z">
        <w:r w:rsidDel="00757C16">
          <w:rPr>
            <w:noProof/>
          </w:rPr>
          <w:drawing>
            <wp:inline distT="0" distB="0" distL="0" distR="0" wp14:anchorId="429C2F1A" wp14:editId="790A43B3">
              <wp:extent cx="3124200" cy="501015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4200" cy="5010150"/>
                      </a:xfrm>
                      <a:prstGeom prst="rect">
                        <a:avLst/>
                      </a:prstGeom>
                    </pic:spPr>
                  </pic:pic>
                </a:graphicData>
              </a:graphic>
            </wp:inline>
          </w:drawing>
        </w:r>
      </w:del>
    </w:p>
    <w:p w14:paraId="14B92147" w14:textId="5110C7E8" w:rsidR="00CF3095" w:rsidDel="00757C16" w:rsidRDefault="00CF3095">
      <w:pPr>
        <w:ind w:firstLine="420"/>
        <w:jc w:val="center"/>
        <w:rPr>
          <w:ins w:id="1837" w:author="HerculesHu" w:date="2017-12-23T23:54:00Z"/>
          <w:del w:id="1838" w:author="249326630@qq.com" w:date="2018-12-23T20:45:00Z"/>
        </w:rPr>
        <w:pPrChange w:id="1839" w:author="249326630@qq.com" w:date="2018-12-23T20:52:00Z">
          <w:pPr>
            <w:jc w:val="center"/>
          </w:pPr>
        </w:pPrChange>
      </w:pPr>
      <w:ins w:id="1840" w:author="HerculesHu" w:date="2017-12-23T23:54:00Z">
        <w:del w:id="1841" w:author="249326630@qq.com" w:date="2018-12-23T20:45:00Z">
          <w:r w:rsidDel="00757C16">
            <w:rPr>
              <w:rFonts w:hint="eastAsia"/>
            </w:rPr>
            <w:delText>（手机</w:delText>
          </w:r>
          <w:r w:rsidDel="00757C16">
            <w:delText>版</w:delText>
          </w:r>
          <w:r w:rsidDel="00757C16">
            <w:rPr>
              <w:rFonts w:hint="eastAsia"/>
            </w:rPr>
            <w:delText>）</w:delText>
          </w:r>
        </w:del>
      </w:ins>
    </w:p>
    <w:p w14:paraId="59F503BD" w14:textId="0BD20034" w:rsidR="00CF3095" w:rsidDel="00757C16" w:rsidRDefault="00CF3095">
      <w:pPr>
        <w:ind w:firstLine="420"/>
        <w:rPr>
          <w:del w:id="1842" w:author="249326630@qq.com" w:date="2018-12-23T20:45:00Z"/>
        </w:rPr>
        <w:pPrChange w:id="1843" w:author="249326630@qq.com" w:date="2018-12-23T20:52:00Z">
          <w:pPr/>
        </w:pPrChange>
      </w:pPr>
    </w:p>
    <w:p w14:paraId="28C27E5E" w14:textId="77777777" w:rsidR="002C7C2E" w:rsidRDefault="002C7C2E">
      <w:pPr>
        <w:ind w:firstLine="420"/>
        <w:pPrChange w:id="1844" w:author="249326630@qq.com" w:date="2018-12-23T20:52:00Z">
          <w:pPr/>
        </w:pPrChange>
      </w:pPr>
    </w:p>
    <w:p w14:paraId="6BA8E92E" w14:textId="77777777" w:rsidR="00FF339C" w:rsidRDefault="00FF339C">
      <w:pPr>
        <w:pStyle w:val="a1"/>
        <w:rPr>
          <w:ins w:id="1845" w:author="249326630@qq.com" w:date="2018-12-23T20:56:00Z"/>
        </w:rPr>
      </w:pPr>
      <w:bookmarkStart w:id="1846" w:name="_Toc533525765"/>
      <w:ins w:id="1847" w:author="249326630@qq.com" w:date="2018-12-23T20:55:00Z">
        <w:r>
          <w:rPr>
            <w:rFonts w:hint="eastAsia"/>
          </w:rPr>
          <w:t>查看</w:t>
        </w:r>
      </w:ins>
      <w:ins w:id="1848" w:author="249326630@qq.com" w:date="2018-12-23T20:56:00Z">
        <w:r>
          <w:rPr>
            <w:rFonts w:hint="eastAsia"/>
          </w:rPr>
          <w:t>附近钓点</w:t>
        </w:r>
        <w:bookmarkEnd w:id="1846"/>
      </w:ins>
    </w:p>
    <w:p w14:paraId="7CBA3336" w14:textId="4497115E" w:rsidR="00FF339C" w:rsidRDefault="004D6241">
      <w:pPr>
        <w:ind w:firstLine="420"/>
        <w:rPr>
          <w:ins w:id="1849" w:author="249326630@qq.com" w:date="2018-12-23T20:56:00Z"/>
        </w:rPr>
        <w:pPrChange w:id="1850" w:author="249326630@qq.com" w:date="2018-12-23T20:56:00Z">
          <w:pPr>
            <w:pStyle w:val="a1"/>
          </w:pPr>
        </w:pPrChange>
      </w:pPr>
      <w:ins w:id="1851" w:author="249326630@qq.com" w:date="2018-12-23T20:59:00Z">
        <w:r>
          <w:rPr>
            <w:rFonts w:hint="eastAsia"/>
          </w:rPr>
          <w:t>1、</w:t>
        </w:r>
      </w:ins>
      <w:ins w:id="1852" w:author="249326630@qq.com" w:date="2018-12-23T20:56:00Z">
        <w:r w:rsidR="00FF339C">
          <w:rPr>
            <w:rFonts w:hint="eastAsia"/>
          </w:rPr>
          <w:t>登陆成功后，查看的就是附近钓点</w:t>
        </w:r>
      </w:ins>
    </w:p>
    <w:p w14:paraId="07FE0E4A" w14:textId="2CAD58AC" w:rsidR="00FF339C" w:rsidRPr="00FF339C" w:rsidRDefault="00FF339C" w:rsidP="00FF339C">
      <w:pPr>
        <w:rPr>
          <w:ins w:id="1853" w:author="249326630@qq.com" w:date="2018-12-23T20:56:00Z"/>
          <w:sz w:val="24"/>
          <w:szCs w:val="24"/>
        </w:rPr>
      </w:pPr>
      <w:ins w:id="1854" w:author="249326630@qq.com" w:date="2018-12-23T20:56:00Z">
        <w:r w:rsidRPr="00FF339C">
          <w:rPr>
            <w:noProof/>
            <w:sz w:val="24"/>
            <w:szCs w:val="24"/>
          </w:rPr>
          <w:lastRenderedPageBreak/>
          <w:drawing>
            <wp:inline distT="0" distB="0" distL="0" distR="0" wp14:anchorId="3C93AA6E" wp14:editId="30AE6033">
              <wp:extent cx="3794760" cy="7322820"/>
              <wp:effectExtent l="0" t="0" r="0" b="0"/>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嗯哼哈吼嘻\AppData\Roaming\Tencent\Users\249326630\TIM\WinTemp\RichOle\Q0~JN00UGPI%TOXVBR{@XNU.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94760" cy="7322820"/>
                      </a:xfrm>
                      <a:prstGeom prst="rect">
                        <a:avLst/>
                      </a:prstGeom>
                      <a:noFill/>
                      <a:ln>
                        <a:noFill/>
                      </a:ln>
                    </pic:spPr>
                  </pic:pic>
                </a:graphicData>
              </a:graphic>
            </wp:inline>
          </w:drawing>
        </w:r>
      </w:ins>
    </w:p>
    <w:p w14:paraId="31EE662A" w14:textId="3BE5DF74" w:rsidR="000C28DC" w:rsidRDefault="00FF339C">
      <w:pPr>
        <w:ind w:firstLine="420"/>
        <w:pPrChange w:id="1855" w:author="249326630@qq.com" w:date="2018-12-23T20:56:00Z">
          <w:pPr>
            <w:pStyle w:val="a1"/>
          </w:pPr>
        </w:pPrChange>
      </w:pPr>
      <w:del w:id="1856" w:author="249326630@qq.com" w:date="2018-12-23T20:55:00Z">
        <w:r w:rsidDel="00FF339C">
          <w:rPr>
            <w:rFonts w:hint="eastAsia"/>
          </w:rPr>
          <w:delText>找回</w:delText>
        </w:r>
        <w:r w:rsidDel="00FF339C">
          <w:delText>密码</w:delText>
        </w:r>
      </w:del>
    </w:p>
    <w:p w14:paraId="33C08B3C" w14:textId="77777777" w:rsidR="004D6241" w:rsidRDefault="004D6241" w:rsidP="002D6724">
      <w:pPr>
        <w:rPr>
          <w:ins w:id="1857" w:author="249326630@qq.com" w:date="2018-12-23T21:00:00Z"/>
        </w:rPr>
      </w:pPr>
      <w:ins w:id="1858" w:author="249326630@qq.com" w:date="2018-12-23T20:59:00Z">
        <w:r>
          <w:tab/>
        </w:r>
        <w:r>
          <w:rPr>
            <w:rFonts w:hint="eastAsia"/>
          </w:rPr>
          <w:t>2、</w:t>
        </w:r>
      </w:ins>
      <w:ins w:id="1859" w:author="249326630@qq.com" w:date="2018-12-23T21:00:00Z">
        <w:r>
          <w:rPr>
            <w:rFonts w:hint="eastAsia"/>
          </w:rPr>
          <w:t>点击地点</w:t>
        </w:r>
      </w:ins>
    </w:p>
    <w:p w14:paraId="19C3DB53" w14:textId="58E8753C" w:rsidR="004D6241" w:rsidRPr="004D6241" w:rsidRDefault="004D6241" w:rsidP="004D6241">
      <w:pPr>
        <w:rPr>
          <w:ins w:id="1860" w:author="249326630@qq.com" w:date="2018-12-23T21:01:00Z"/>
          <w:sz w:val="24"/>
          <w:szCs w:val="24"/>
        </w:rPr>
      </w:pPr>
      <w:ins w:id="1861" w:author="249326630@qq.com" w:date="2018-12-23T21:01:00Z">
        <w:r w:rsidRPr="004D6241">
          <w:rPr>
            <w:noProof/>
            <w:sz w:val="24"/>
            <w:szCs w:val="24"/>
          </w:rPr>
          <w:lastRenderedPageBreak/>
          <w:drawing>
            <wp:inline distT="0" distB="0" distL="0" distR="0" wp14:anchorId="6F6F3EA9" wp14:editId="6C717D7F">
              <wp:extent cx="3977640" cy="7437120"/>
              <wp:effectExtent l="0" t="0" r="3810" b="0"/>
              <wp:docPr id="156" name="图片 156" descr="C:\Users\嗯哼哈吼嘻\AppData\Roaming\Tencent\Users\249326630\TIM\WinTemp\RichOle\TVIJJGBOVAMJ(T$3K]S04Z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嗯哼哈吼嘻\AppData\Roaming\Tencent\Users\249326630\TIM\WinTemp\RichOle\TVIJJGBOVAMJ(T$3K]S04ZP.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77640" cy="7437120"/>
                      </a:xfrm>
                      <a:prstGeom prst="rect">
                        <a:avLst/>
                      </a:prstGeom>
                      <a:noFill/>
                      <a:ln>
                        <a:noFill/>
                      </a:ln>
                    </pic:spPr>
                  </pic:pic>
                </a:graphicData>
              </a:graphic>
            </wp:inline>
          </w:drawing>
        </w:r>
      </w:ins>
    </w:p>
    <w:p w14:paraId="78FF649D" w14:textId="77777777" w:rsidR="004D6241" w:rsidRDefault="004D6241">
      <w:pPr>
        <w:ind w:firstLine="420"/>
        <w:rPr>
          <w:ins w:id="1862" w:author="249326630@qq.com" w:date="2018-12-23T21:01:00Z"/>
        </w:rPr>
        <w:pPrChange w:id="1863" w:author="249326630@qq.com" w:date="2018-12-23T21:01:00Z">
          <w:pPr/>
        </w:pPrChange>
      </w:pPr>
      <w:ins w:id="1864" w:author="249326630@qq.com" w:date="2018-12-23T21:01:00Z">
        <w:r>
          <w:rPr>
            <w:rFonts w:hint="eastAsia"/>
          </w:rPr>
          <w:t>3、点击图片</w:t>
        </w:r>
      </w:ins>
    </w:p>
    <w:p w14:paraId="740B1AF1" w14:textId="1D1918ED" w:rsidR="004D6241" w:rsidRPr="004D6241" w:rsidRDefault="004D6241" w:rsidP="004D6241">
      <w:pPr>
        <w:rPr>
          <w:ins w:id="1865" w:author="249326630@qq.com" w:date="2018-12-23T21:01:00Z"/>
          <w:sz w:val="24"/>
          <w:szCs w:val="24"/>
        </w:rPr>
      </w:pPr>
      <w:ins w:id="1866" w:author="249326630@qq.com" w:date="2018-12-23T21:01:00Z">
        <w:r w:rsidRPr="004D6241">
          <w:rPr>
            <w:noProof/>
            <w:sz w:val="24"/>
            <w:szCs w:val="24"/>
          </w:rPr>
          <w:lastRenderedPageBreak/>
          <w:drawing>
            <wp:inline distT="0" distB="0" distL="0" distR="0" wp14:anchorId="2A3951FD" wp14:editId="3B85F51C">
              <wp:extent cx="3909060" cy="7277100"/>
              <wp:effectExtent l="0" t="0" r="0" b="0"/>
              <wp:docPr id="157" name="图片 157" descr="C:\Users\嗯哼哈吼嘻\AppData\Roaming\Tencent\Users\249326630\TIM\WinTemp\RichOle\{2@_}A8}L@~P5WDHQJRTKW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嗯哼哈吼嘻\AppData\Roaming\Tencent\Users\249326630\TIM\WinTemp\RichOle\{2@_}A8}L@~P5WDHQJRTKWI.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09060" cy="7277100"/>
                      </a:xfrm>
                      <a:prstGeom prst="rect">
                        <a:avLst/>
                      </a:prstGeom>
                      <a:noFill/>
                      <a:ln>
                        <a:noFill/>
                      </a:ln>
                    </pic:spPr>
                  </pic:pic>
                </a:graphicData>
              </a:graphic>
            </wp:inline>
          </w:drawing>
        </w:r>
      </w:ins>
    </w:p>
    <w:p w14:paraId="3CAAE91B" w14:textId="447BFEF6" w:rsidR="00C36523" w:rsidDel="00757C16" w:rsidRDefault="004D6241">
      <w:pPr>
        <w:pStyle w:val="af3"/>
        <w:numPr>
          <w:ilvl w:val="0"/>
          <w:numId w:val="11"/>
        </w:numPr>
        <w:ind w:left="0" w:firstLineChars="0" w:firstLine="420"/>
        <w:rPr>
          <w:del w:id="1867" w:author="249326630@qq.com" w:date="2018-12-23T20:45:00Z"/>
        </w:rPr>
        <w:pPrChange w:id="1868" w:author="249326630@qq.com" w:date="2018-12-23T21:01:00Z">
          <w:pPr>
            <w:pStyle w:val="af3"/>
            <w:numPr>
              <w:numId w:val="11"/>
            </w:numPr>
            <w:ind w:left="465" w:firstLineChars="0" w:hanging="360"/>
          </w:pPr>
        </w:pPrChange>
      </w:pPr>
      <w:ins w:id="1869" w:author="249326630@qq.com" w:date="2018-12-23T21:01:00Z">
        <w:r>
          <w:rPr>
            <w:rFonts w:hint="eastAsia"/>
          </w:rPr>
          <w:t>s</w:t>
        </w:r>
      </w:ins>
      <w:del w:id="1870" w:author="249326630@qq.com" w:date="2018-12-23T20:45:00Z">
        <w:r w:rsidR="00C36523" w:rsidDel="00757C16">
          <w:rPr>
            <w:rFonts w:hint="eastAsia"/>
          </w:rPr>
          <w:delText>取消</w:delText>
        </w:r>
      </w:del>
    </w:p>
    <w:p w14:paraId="217B8BD6" w14:textId="35D3D531" w:rsidR="00C36523" w:rsidDel="00757C16" w:rsidRDefault="00C36523">
      <w:pPr>
        <w:pStyle w:val="af3"/>
        <w:numPr>
          <w:ilvl w:val="0"/>
          <w:numId w:val="11"/>
        </w:numPr>
        <w:ind w:left="0" w:firstLineChars="0" w:firstLine="420"/>
        <w:rPr>
          <w:del w:id="1871" w:author="249326630@qq.com" w:date="2018-12-23T20:45:00Z"/>
        </w:rPr>
        <w:pPrChange w:id="1872" w:author="249326630@qq.com" w:date="2018-12-23T21:01:00Z">
          <w:pPr>
            <w:pStyle w:val="af3"/>
            <w:numPr>
              <w:numId w:val="11"/>
            </w:numPr>
            <w:ind w:left="465" w:firstLineChars="0" w:hanging="360"/>
          </w:pPr>
        </w:pPrChange>
      </w:pPr>
      <w:del w:id="1873" w:author="249326630@qq.com" w:date="2018-12-23T20:45:00Z">
        <w:r w:rsidDel="00757C16">
          <w:rPr>
            <w:rFonts w:hint="eastAsia"/>
          </w:rPr>
          <w:delText>填写</w:delText>
        </w:r>
        <w:r w:rsidDel="00757C16">
          <w:delText>登录账户</w:delText>
        </w:r>
      </w:del>
    </w:p>
    <w:p w14:paraId="210E12E2" w14:textId="5F009231" w:rsidR="00C36523" w:rsidDel="00757C16" w:rsidRDefault="00C36523">
      <w:pPr>
        <w:pStyle w:val="af3"/>
        <w:numPr>
          <w:ilvl w:val="0"/>
          <w:numId w:val="11"/>
        </w:numPr>
        <w:ind w:left="0" w:firstLineChars="0" w:firstLine="420"/>
        <w:rPr>
          <w:del w:id="1874" w:author="249326630@qq.com" w:date="2018-12-23T20:45:00Z"/>
        </w:rPr>
        <w:pPrChange w:id="1875" w:author="249326630@qq.com" w:date="2018-12-23T21:01:00Z">
          <w:pPr>
            <w:pStyle w:val="af3"/>
            <w:numPr>
              <w:numId w:val="11"/>
            </w:numPr>
            <w:ind w:left="465" w:firstLineChars="0" w:hanging="360"/>
          </w:pPr>
        </w:pPrChange>
      </w:pPr>
      <w:del w:id="1876" w:author="249326630@qq.com" w:date="2018-12-23T20:45:00Z">
        <w:r w:rsidDel="00757C16">
          <w:rPr>
            <w:rFonts w:hint="eastAsia"/>
          </w:rPr>
          <w:delText>选择</w:delText>
        </w:r>
        <w:r w:rsidDel="00757C16">
          <w:delText>问题</w:delText>
        </w:r>
      </w:del>
    </w:p>
    <w:p w14:paraId="36BD5221" w14:textId="3F222E03" w:rsidR="00C36523" w:rsidDel="00757C16" w:rsidRDefault="00C36523">
      <w:pPr>
        <w:pStyle w:val="af3"/>
        <w:numPr>
          <w:ilvl w:val="0"/>
          <w:numId w:val="11"/>
        </w:numPr>
        <w:ind w:left="0" w:firstLineChars="0" w:firstLine="420"/>
        <w:rPr>
          <w:del w:id="1877" w:author="249326630@qq.com" w:date="2018-12-23T20:45:00Z"/>
        </w:rPr>
        <w:pPrChange w:id="1878" w:author="249326630@qq.com" w:date="2018-12-23T21:01:00Z">
          <w:pPr>
            <w:pStyle w:val="af3"/>
            <w:numPr>
              <w:numId w:val="11"/>
            </w:numPr>
            <w:ind w:left="465" w:firstLineChars="0" w:hanging="360"/>
          </w:pPr>
        </w:pPrChange>
      </w:pPr>
      <w:del w:id="1879" w:author="249326630@qq.com" w:date="2018-12-23T20:45:00Z">
        <w:r w:rsidDel="00757C16">
          <w:rPr>
            <w:rFonts w:hint="eastAsia"/>
          </w:rPr>
          <w:delText>输入</w:delText>
        </w:r>
        <w:r w:rsidDel="00757C16">
          <w:delText>问题</w:delText>
        </w:r>
      </w:del>
    </w:p>
    <w:p w14:paraId="5E0EA2FA" w14:textId="5DBFECCE" w:rsidR="00C36523" w:rsidRPr="00C36523" w:rsidDel="00757C16" w:rsidRDefault="00C36523">
      <w:pPr>
        <w:pStyle w:val="af3"/>
        <w:numPr>
          <w:ilvl w:val="0"/>
          <w:numId w:val="11"/>
        </w:numPr>
        <w:ind w:left="0" w:firstLineChars="0" w:firstLine="420"/>
        <w:rPr>
          <w:del w:id="1880" w:author="249326630@qq.com" w:date="2018-12-23T20:45:00Z"/>
        </w:rPr>
        <w:pPrChange w:id="1881" w:author="249326630@qq.com" w:date="2018-12-23T21:01:00Z">
          <w:pPr>
            <w:pStyle w:val="af3"/>
            <w:numPr>
              <w:numId w:val="11"/>
            </w:numPr>
            <w:ind w:left="465" w:firstLineChars="0" w:hanging="360"/>
          </w:pPr>
        </w:pPrChange>
      </w:pPr>
      <w:del w:id="1882" w:author="249326630@qq.com" w:date="2018-12-23T20:45:00Z">
        <w:r w:rsidDel="00757C16">
          <w:rPr>
            <w:rFonts w:hint="eastAsia"/>
          </w:rPr>
          <w:delText>确认</w:delText>
        </w:r>
        <w:r w:rsidDel="00757C16">
          <w:delText>提交</w:delText>
        </w:r>
      </w:del>
    </w:p>
    <w:p w14:paraId="4B3B3490" w14:textId="5C2495E7" w:rsidR="002D6724" w:rsidDel="00757C16" w:rsidRDefault="002D6724">
      <w:pPr>
        <w:ind w:firstLineChars="550" w:firstLine="1155"/>
        <w:rPr>
          <w:ins w:id="1883" w:author="HerculesHu" w:date="2017-12-23T23:44:00Z"/>
          <w:del w:id="1884" w:author="249326630@qq.com" w:date="2018-12-23T20:45:00Z"/>
        </w:rPr>
        <w:pPrChange w:id="1885" w:author="249326630@qq.com" w:date="2018-12-23T21:01:00Z">
          <w:pPr/>
        </w:pPrChange>
      </w:pPr>
      <w:del w:id="1886" w:author="249326630@qq.com" w:date="2018-12-23T20:45:00Z">
        <w:r w:rsidDel="00757C16">
          <w:rPr>
            <w:noProof/>
          </w:rPr>
          <w:drawing>
            <wp:inline distT="0" distB="0" distL="0" distR="0" wp14:anchorId="7527D43B" wp14:editId="1405C982">
              <wp:extent cx="3933825" cy="532447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33825" cy="5324475"/>
                      </a:xfrm>
                      <a:prstGeom prst="rect">
                        <a:avLst/>
                      </a:prstGeom>
                    </pic:spPr>
                  </pic:pic>
                </a:graphicData>
              </a:graphic>
            </wp:inline>
          </w:drawing>
        </w:r>
      </w:del>
    </w:p>
    <w:p w14:paraId="0D62D25B" w14:textId="1D99D559" w:rsidR="00ED245A" w:rsidDel="00757C16" w:rsidRDefault="00ED245A">
      <w:pPr>
        <w:ind w:firstLine="420"/>
        <w:jc w:val="center"/>
        <w:rPr>
          <w:ins w:id="1887" w:author="HerculesHu" w:date="2017-12-23T23:44:00Z"/>
          <w:del w:id="1888" w:author="249326630@qq.com" w:date="2018-12-23T20:45:00Z"/>
        </w:rPr>
        <w:pPrChange w:id="1889" w:author="249326630@qq.com" w:date="2018-12-23T21:01:00Z">
          <w:pPr>
            <w:jc w:val="center"/>
          </w:pPr>
        </w:pPrChange>
      </w:pPr>
      <w:ins w:id="1890" w:author="HerculesHu" w:date="2017-12-23T23:44:00Z">
        <w:del w:id="1891" w:author="249326630@qq.com" w:date="2018-12-23T20:45:00Z">
          <w:r w:rsidDel="00757C16">
            <w:rPr>
              <w:rFonts w:hint="eastAsia"/>
            </w:rPr>
            <w:delText>（电脑</w:delText>
          </w:r>
          <w:r w:rsidDel="00757C16">
            <w:delText>版</w:delText>
          </w:r>
          <w:r w:rsidDel="00757C16">
            <w:rPr>
              <w:rFonts w:hint="eastAsia"/>
            </w:rPr>
            <w:delText>）</w:delText>
          </w:r>
        </w:del>
      </w:ins>
    </w:p>
    <w:p w14:paraId="67550790" w14:textId="319A8A94" w:rsidR="00ED245A" w:rsidRPr="00ED245A" w:rsidDel="00757C16" w:rsidRDefault="00ED245A">
      <w:pPr>
        <w:ind w:firstLine="420"/>
        <w:rPr>
          <w:del w:id="1892" w:author="249326630@qq.com" w:date="2018-12-23T20:45:00Z"/>
          <w:b/>
          <w:rPrChange w:id="1893" w:author="HerculesHu" w:date="2017-12-23T23:44:00Z">
            <w:rPr>
              <w:del w:id="1894" w:author="249326630@qq.com" w:date="2018-12-23T20:45:00Z"/>
            </w:rPr>
          </w:rPrChange>
        </w:rPr>
        <w:pPrChange w:id="1895" w:author="249326630@qq.com" w:date="2018-12-23T21:01:00Z">
          <w:pPr/>
        </w:pPrChange>
      </w:pPr>
    </w:p>
    <w:p w14:paraId="0359874E" w14:textId="28FD9E0B" w:rsidR="005834A2" w:rsidDel="00757C16" w:rsidRDefault="005834A2">
      <w:pPr>
        <w:ind w:firstLineChars="850" w:firstLine="1785"/>
        <w:rPr>
          <w:ins w:id="1896" w:author="HerculesHu" w:date="2017-12-23T23:54:00Z"/>
          <w:del w:id="1897" w:author="249326630@qq.com" w:date="2018-12-23T20:45:00Z"/>
        </w:rPr>
        <w:pPrChange w:id="1898" w:author="249326630@qq.com" w:date="2018-12-23T21:01:00Z">
          <w:pPr/>
        </w:pPrChange>
      </w:pPr>
      <w:del w:id="1899" w:author="249326630@qq.com" w:date="2018-12-23T20:45:00Z">
        <w:r w:rsidDel="00757C16">
          <w:rPr>
            <w:noProof/>
          </w:rPr>
          <w:drawing>
            <wp:inline distT="0" distB="0" distL="0" distR="0" wp14:anchorId="6F417360" wp14:editId="3CF42701">
              <wp:extent cx="2952750" cy="44767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52750" cy="4476750"/>
                      </a:xfrm>
                      <a:prstGeom prst="rect">
                        <a:avLst/>
                      </a:prstGeom>
                    </pic:spPr>
                  </pic:pic>
                </a:graphicData>
              </a:graphic>
            </wp:inline>
          </w:drawing>
        </w:r>
      </w:del>
    </w:p>
    <w:p w14:paraId="4448C849" w14:textId="1951E14B" w:rsidR="00CF3095" w:rsidDel="00757C16" w:rsidRDefault="00CF3095">
      <w:pPr>
        <w:ind w:firstLine="420"/>
        <w:jc w:val="center"/>
        <w:rPr>
          <w:ins w:id="1900" w:author="HerculesHu" w:date="2017-12-23T23:54:00Z"/>
          <w:del w:id="1901" w:author="249326630@qq.com" w:date="2018-12-23T20:45:00Z"/>
        </w:rPr>
        <w:pPrChange w:id="1902" w:author="249326630@qq.com" w:date="2018-12-23T21:01:00Z">
          <w:pPr>
            <w:jc w:val="center"/>
          </w:pPr>
        </w:pPrChange>
      </w:pPr>
      <w:ins w:id="1903" w:author="HerculesHu" w:date="2017-12-23T23:54:00Z">
        <w:del w:id="1904" w:author="249326630@qq.com" w:date="2018-12-23T20:45:00Z">
          <w:r w:rsidDel="00757C16">
            <w:rPr>
              <w:rFonts w:hint="eastAsia"/>
            </w:rPr>
            <w:delText>（手机</w:delText>
          </w:r>
          <w:r w:rsidDel="00757C16">
            <w:delText>版</w:delText>
          </w:r>
          <w:r w:rsidDel="00757C16">
            <w:rPr>
              <w:rFonts w:hint="eastAsia"/>
            </w:rPr>
            <w:delText>）</w:delText>
          </w:r>
        </w:del>
      </w:ins>
    </w:p>
    <w:p w14:paraId="6F5E45DA" w14:textId="77777777" w:rsidR="00CF3095" w:rsidRPr="002D6724" w:rsidRDefault="00CF3095">
      <w:pPr>
        <w:ind w:firstLine="420"/>
        <w:pPrChange w:id="1905" w:author="249326630@qq.com" w:date="2018-12-23T21:01:00Z">
          <w:pPr/>
        </w:pPrChange>
      </w:pPr>
    </w:p>
    <w:p w14:paraId="4E41D455" w14:textId="26E2DCEA" w:rsidR="00164536" w:rsidRDefault="009E1BCF">
      <w:pPr>
        <w:pStyle w:val="a1"/>
        <w:rPr>
          <w:ins w:id="1906" w:author="249326630@qq.com" w:date="2018-12-23T20:57:00Z"/>
        </w:rPr>
      </w:pPr>
      <w:del w:id="1907" w:author="249326630@qq.com" w:date="2018-12-23T20:56:00Z">
        <w:r w:rsidDel="00FF339C">
          <w:rPr>
            <w:rFonts w:hint="eastAsia"/>
          </w:rPr>
          <w:delText>成功登录首页</w:delText>
        </w:r>
      </w:del>
      <w:bookmarkStart w:id="1908" w:name="_Toc533525766"/>
      <w:ins w:id="1909" w:author="249326630@qq.com" w:date="2018-12-23T20:56:00Z">
        <w:r w:rsidR="00FF339C">
          <w:rPr>
            <w:rFonts w:hint="eastAsia"/>
          </w:rPr>
          <w:t>查看</w:t>
        </w:r>
      </w:ins>
      <w:ins w:id="1910" w:author="249326630@qq.com" w:date="2018-12-23T20:57:00Z">
        <w:r w:rsidR="00FF339C">
          <w:rPr>
            <w:rFonts w:hint="eastAsia"/>
          </w:rPr>
          <w:t>附近渔具店</w:t>
        </w:r>
        <w:bookmarkEnd w:id="1908"/>
      </w:ins>
    </w:p>
    <w:p w14:paraId="6841BD12" w14:textId="48B98FA1" w:rsidR="00FF339C" w:rsidRPr="00FF339C" w:rsidRDefault="004D6241">
      <w:pPr>
        <w:rPr>
          <w:rPrChange w:id="1911" w:author="249326630@qq.com" w:date="2018-12-23T20:57:00Z">
            <w:rPr/>
          </w:rPrChange>
        </w:rPr>
        <w:pPrChange w:id="1912" w:author="249326630@qq.com" w:date="2018-12-23T20:57:00Z">
          <w:pPr>
            <w:pStyle w:val="a1"/>
          </w:pPr>
        </w:pPrChange>
      </w:pPr>
      <w:ins w:id="1913" w:author="249326630@qq.com" w:date="2018-12-23T21:01:00Z">
        <w:r>
          <w:rPr>
            <w:rFonts w:hint="eastAsia"/>
          </w:rPr>
          <w:t>1、</w:t>
        </w:r>
      </w:ins>
      <w:ins w:id="1914" w:author="249326630@qq.com" w:date="2018-12-23T20:57:00Z">
        <w:r w:rsidR="00FF339C">
          <w:rPr>
            <w:rFonts w:hint="eastAsia"/>
          </w:rPr>
          <w:t>点击地图右侧第二个图标</w:t>
        </w:r>
      </w:ins>
    </w:p>
    <w:p w14:paraId="49E25FA0" w14:textId="12EB8B7B" w:rsidR="00FF339C" w:rsidRPr="00FF339C" w:rsidRDefault="00FF339C" w:rsidP="00FF339C">
      <w:pPr>
        <w:rPr>
          <w:ins w:id="1915" w:author="249326630@qq.com" w:date="2018-12-23T20:57:00Z"/>
          <w:sz w:val="24"/>
          <w:szCs w:val="24"/>
        </w:rPr>
      </w:pPr>
      <w:ins w:id="1916" w:author="249326630@qq.com" w:date="2018-12-23T20:57:00Z">
        <w:r w:rsidRPr="00FF339C">
          <w:rPr>
            <w:noProof/>
            <w:sz w:val="24"/>
            <w:szCs w:val="24"/>
          </w:rPr>
          <w:lastRenderedPageBreak/>
          <w:drawing>
            <wp:inline distT="0" distB="0" distL="0" distR="0" wp14:anchorId="23CB50AA" wp14:editId="408D9720">
              <wp:extent cx="3810000" cy="7391400"/>
              <wp:effectExtent l="0" t="0" r="0" b="0"/>
              <wp:docPr id="153" name="图片 153" descr="C:\Users\嗯哼哈吼嘻\AppData\Roaming\Tencent\Users\249326630\TIM\WinTemp\RichOle\R72NF]QWL@1LZPKMS}PU`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嗯哼哈吼嘻\AppData\Roaming\Tencent\Users\249326630\TIM\WinTemp\RichOle\R72NF]QWL@1LZPKMS}PU`F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000" cy="7391400"/>
                      </a:xfrm>
                      <a:prstGeom prst="rect">
                        <a:avLst/>
                      </a:prstGeom>
                      <a:noFill/>
                      <a:ln>
                        <a:noFill/>
                      </a:ln>
                    </pic:spPr>
                  </pic:pic>
                </a:graphicData>
              </a:graphic>
            </wp:inline>
          </w:drawing>
        </w:r>
      </w:ins>
    </w:p>
    <w:p w14:paraId="3545BD95" w14:textId="77777777" w:rsidR="004D6241" w:rsidRDefault="004D6241" w:rsidP="005D0FE6">
      <w:pPr>
        <w:numPr>
          <w:ilvl w:val="1"/>
          <w:numId w:val="0"/>
        </w:numPr>
        <w:spacing w:afterLines="1150" w:after="3588" w:line="720" w:lineRule="auto"/>
        <w:contextualSpacing/>
        <w:textAlignment w:val="center"/>
        <w:rPr>
          <w:ins w:id="1917" w:author="249326630@qq.com" w:date="2018-12-23T21:01:00Z"/>
        </w:rPr>
      </w:pPr>
      <w:ins w:id="1918" w:author="249326630@qq.com" w:date="2018-12-23T21:01:00Z">
        <w:r>
          <w:rPr>
            <w:rFonts w:hint="eastAsia"/>
          </w:rPr>
          <w:t>2、点击某个渔具店</w:t>
        </w:r>
      </w:ins>
    </w:p>
    <w:p w14:paraId="34315BF1" w14:textId="7A79ACAA" w:rsidR="004D6241" w:rsidRPr="004D6241" w:rsidRDefault="004D6241" w:rsidP="004D6241">
      <w:pPr>
        <w:rPr>
          <w:ins w:id="1919" w:author="249326630@qq.com" w:date="2018-12-23T21:02:00Z"/>
          <w:sz w:val="24"/>
          <w:szCs w:val="24"/>
        </w:rPr>
      </w:pPr>
      <w:ins w:id="1920" w:author="249326630@qq.com" w:date="2018-12-23T21:02:00Z">
        <w:r w:rsidRPr="004D6241">
          <w:rPr>
            <w:noProof/>
            <w:sz w:val="24"/>
            <w:szCs w:val="24"/>
          </w:rPr>
          <w:lastRenderedPageBreak/>
          <w:drawing>
            <wp:inline distT="0" distB="0" distL="0" distR="0" wp14:anchorId="4D46E7A4" wp14:editId="19981566">
              <wp:extent cx="3977640" cy="7475220"/>
              <wp:effectExtent l="0" t="0" r="3810" b="0"/>
              <wp:docPr id="158" name="图片 158" descr="C:\Users\嗯哼哈吼嘻\AppData\Roaming\Tencent\Users\249326630\TIM\WinTemp\RichOle\B2PR4J0K80FQM66U6BB18T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嗯哼哈吼嘻\AppData\Roaming\Tencent\Users\249326630\TIM\WinTemp\RichOle\B2PR4J0K80FQM66U6BB18TF.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77640" cy="7475220"/>
                      </a:xfrm>
                      <a:prstGeom prst="rect">
                        <a:avLst/>
                      </a:prstGeom>
                      <a:noFill/>
                      <a:ln>
                        <a:noFill/>
                      </a:ln>
                    </pic:spPr>
                  </pic:pic>
                </a:graphicData>
              </a:graphic>
            </wp:inline>
          </w:drawing>
        </w:r>
      </w:ins>
    </w:p>
    <w:p w14:paraId="467FF164" w14:textId="77777777" w:rsidR="004D6241" w:rsidRDefault="004D6241" w:rsidP="005D0FE6">
      <w:pPr>
        <w:numPr>
          <w:ilvl w:val="1"/>
          <w:numId w:val="0"/>
        </w:numPr>
        <w:spacing w:afterLines="1150" w:after="3588" w:line="720" w:lineRule="auto"/>
        <w:contextualSpacing/>
        <w:textAlignment w:val="center"/>
        <w:rPr>
          <w:ins w:id="1921" w:author="249326630@qq.com" w:date="2018-12-23T21:02:00Z"/>
        </w:rPr>
      </w:pPr>
      <w:ins w:id="1922" w:author="249326630@qq.com" w:date="2018-12-23T21:02:00Z">
        <w:r>
          <w:rPr>
            <w:rFonts w:hint="eastAsia"/>
          </w:rPr>
          <w:t>3、点击详情按钮</w:t>
        </w:r>
      </w:ins>
    </w:p>
    <w:p w14:paraId="44BC6162" w14:textId="32CE35BD" w:rsidR="004D6241" w:rsidRPr="004D6241" w:rsidRDefault="004D6241" w:rsidP="004D6241">
      <w:pPr>
        <w:rPr>
          <w:ins w:id="1923" w:author="249326630@qq.com" w:date="2018-12-23T21:03:00Z"/>
          <w:sz w:val="24"/>
          <w:szCs w:val="24"/>
        </w:rPr>
      </w:pPr>
      <w:ins w:id="1924" w:author="249326630@qq.com" w:date="2018-12-23T21:03:00Z">
        <w:r w:rsidRPr="004D6241">
          <w:rPr>
            <w:noProof/>
            <w:sz w:val="24"/>
            <w:szCs w:val="24"/>
          </w:rPr>
          <w:lastRenderedPageBreak/>
          <w:drawing>
            <wp:inline distT="0" distB="0" distL="0" distR="0" wp14:anchorId="21F8114C" wp14:editId="3AD5B003">
              <wp:extent cx="3802380" cy="7360920"/>
              <wp:effectExtent l="0" t="0" r="7620" b="0"/>
              <wp:docPr id="159" name="图片 159" descr="C:\Users\嗯哼哈吼嘻\AppData\Roaming\Tencent\Users\249326630\TIM\WinTemp\RichOle\P[VZE72F0}2A32E0)E7X(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嗯哼哈吼嘻\AppData\Roaming\Tencent\Users\249326630\TIM\WinTemp\RichOle\P[VZE72F0}2A32E0)E7X(TU.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02380" cy="7360920"/>
                      </a:xfrm>
                      <a:prstGeom prst="rect">
                        <a:avLst/>
                      </a:prstGeom>
                      <a:noFill/>
                      <a:ln>
                        <a:noFill/>
                      </a:ln>
                    </pic:spPr>
                  </pic:pic>
                </a:graphicData>
              </a:graphic>
            </wp:inline>
          </w:drawing>
        </w:r>
      </w:ins>
    </w:p>
    <w:p w14:paraId="4CE72157" w14:textId="77777777" w:rsidR="004D6241" w:rsidRDefault="004D6241" w:rsidP="005D0FE6">
      <w:pPr>
        <w:numPr>
          <w:ilvl w:val="1"/>
          <w:numId w:val="0"/>
        </w:numPr>
        <w:spacing w:afterLines="1150" w:after="3588" w:line="720" w:lineRule="auto"/>
        <w:contextualSpacing/>
        <w:textAlignment w:val="center"/>
        <w:rPr>
          <w:ins w:id="1925" w:author="249326630@qq.com" w:date="2018-12-23T21:03:00Z"/>
        </w:rPr>
      </w:pPr>
      <w:ins w:id="1926" w:author="249326630@qq.com" w:date="2018-12-23T21:03:00Z">
        <w:r>
          <w:rPr>
            <w:rFonts w:hint="eastAsia"/>
          </w:rPr>
          <w:t>4、点击图片</w:t>
        </w:r>
      </w:ins>
    </w:p>
    <w:p w14:paraId="7F2C9106" w14:textId="11618FF1" w:rsidR="004D6241" w:rsidRPr="004D6241" w:rsidRDefault="004D6241" w:rsidP="004D6241">
      <w:pPr>
        <w:rPr>
          <w:ins w:id="1927" w:author="249326630@qq.com" w:date="2018-12-23T21:03:00Z"/>
          <w:sz w:val="24"/>
          <w:szCs w:val="24"/>
        </w:rPr>
      </w:pPr>
      <w:ins w:id="1928" w:author="249326630@qq.com" w:date="2018-12-23T21:03:00Z">
        <w:r w:rsidRPr="004D6241">
          <w:rPr>
            <w:noProof/>
            <w:sz w:val="24"/>
            <w:szCs w:val="24"/>
          </w:rPr>
          <w:lastRenderedPageBreak/>
          <w:drawing>
            <wp:inline distT="0" distB="0" distL="0" distR="0" wp14:anchorId="3694A28B" wp14:editId="01BB8171">
              <wp:extent cx="3764280" cy="7421880"/>
              <wp:effectExtent l="0" t="0" r="7620" b="7620"/>
              <wp:docPr id="160" name="图片 160" descr="C:\Users\嗯哼哈吼嘻\AppData\Roaming\Tencent\Users\249326630\TIM\WinTemp\RichOle\`}$~{(06`~{UJ~X~N`~`F)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嗯哼哈吼嘻\AppData\Roaming\Tencent\Users\249326630\TIM\WinTemp\RichOle\`}$~{(06`~{UJ~X~N`~`F)X.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64280" cy="7421880"/>
                      </a:xfrm>
                      <a:prstGeom prst="rect">
                        <a:avLst/>
                      </a:prstGeom>
                      <a:noFill/>
                      <a:ln>
                        <a:noFill/>
                      </a:ln>
                    </pic:spPr>
                  </pic:pic>
                </a:graphicData>
              </a:graphic>
            </wp:inline>
          </w:drawing>
        </w:r>
      </w:ins>
    </w:p>
    <w:p w14:paraId="183779BE" w14:textId="408F1A0C" w:rsidR="00305487" w:rsidDel="00757C16" w:rsidRDefault="00305487" w:rsidP="00305487">
      <w:pPr>
        <w:pStyle w:val="af3"/>
        <w:numPr>
          <w:ilvl w:val="0"/>
          <w:numId w:val="12"/>
        </w:numPr>
        <w:ind w:firstLineChars="0"/>
        <w:rPr>
          <w:del w:id="1929" w:author="249326630@qq.com" w:date="2018-12-23T20:45:00Z"/>
        </w:rPr>
      </w:pPr>
      <w:del w:id="1930" w:author="249326630@qq.com" w:date="2018-12-23T20:45:00Z">
        <w:r w:rsidDel="00757C16">
          <w:rPr>
            <w:rFonts w:hint="eastAsia"/>
          </w:rPr>
          <w:delText>通知</w:delText>
        </w:r>
        <w:r w:rsidDel="00757C16">
          <w:delText>列</w:delText>
        </w:r>
        <w:r w:rsidDel="00757C16">
          <w:rPr>
            <w:rFonts w:hint="eastAsia"/>
          </w:rPr>
          <w:delText>表</w:delText>
        </w:r>
        <w:r w:rsidDel="00757C16">
          <w:delText>翻页</w:delText>
        </w:r>
      </w:del>
    </w:p>
    <w:p w14:paraId="44E00226" w14:textId="1D6C10A5" w:rsidR="00305487" w:rsidDel="00757C16" w:rsidRDefault="00305487" w:rsidP="00305487">
      <w:pPr>
        <w:pStyle w:val="af3"/>
        <w:numPr>
          <w:ilvl w:val="0"/>
          <w:numId w:val="12"/>
        </w:numPr>
        <w:ind w:firstLineChars="0"/>
        <w:rPr>
          <w:del w:id="1931" w:author="249326630@qq.com" w:date="2018-12-23T20:45:00Z"/>
        </w:rPr>
      </w:pPr>
      <w:del w:id="1932" w:author="249326630@qq.com" w:date="2018-12-23T20:45:00Z">
        <w:r w:rsidDel="00757C16">
          <w:rPr>
            <w:rFonts w:hint="eastAsia"/>
          </w:rPr>
          <w:delText>显示</w:delText>
        </w:r>
        <w:r w:rsidDel="00757C16">
          <w:delText>具体通知</w:delText>
        </w:r>
      </w:del>
    </w:p>
    <w:p w14:paraId="234A28BB" w14:textId="55C7438F" w:rsidR="009A4688" w:rsidRPr="00305487" w:rsidDel="00757C16" w:rsidRDefault="009A4688" w:rsidP="009A4688">
      <w:pPr>
        <w:pStyle w:val="af3"/>
        <w:ind w:left="465" w:firstLineChars="0" w:firstLine="0"/>
        <w:rPr>
          <w:del w:id="1933" w:author="249326630@qq.com" w:date="2018-12-23T20:45:00Z"/>
        </w:rPr>
      </w:pPr>
    </w:p>
    <w:p w14:paraId="60C81667" w14:textId="5CAFB751" w:rsidR="009E1BCF" w:rsidDel="00757C16" w:rsidRDefault="00774567" w:rsidP="005D0FE6">
      <w:pPr>
        <w:numPr>
          <w:ilvl w:val="1"/>
          <w:numId w:val="0"/>
        </w:numPr>
        <w:spacing w:afterLines="1150" w:after="3588" w:line="720" w:lineRule="auto"/>
        <w:contextualSpacing/>
        <w:textAlignment w:val="center"/>
        <w:rPr>
          <w:ins w:id="1934" w:author="HerculesHu" w:date="2017-12-23T23:44:00Z"/>
          <w:del w:id="1935" w:author="249326630@qq.com" w:date="2018-12-23T20:45:00Z"/>
          <w:noProof/>
        </w:rPr>
      </w:pPr>
      <w:del w:id="1936" w:author="249326630@qq.com" w:date="2018-12-23T20:45:00Z">
        <w:r w:rsidDel="00757C16">
          <w:rPr>
            <w:noProof/>
          </w:rPr>
          <w:delText xml:space="preserve"> </w:delText>
        </w:r>
        <w:r w:rsidR="004B6286" w:rsidDel="00757C16">
          <w:rPr>
            <w:noProof/>
          </w:rPr>
          <w:drawing>
            <wp:inline distT="0" distB="0" distL="0" distR="0" wp14:anchorId="078CB1FA" wp14:editId="04E1D557">
              <wp:extent cx="5274310" cy="2974125"/>
              <wp:effectExtent l="0" t="0" r="2540" b="0"/>
              <wp:docPr id="6" name="AX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XU1.png"/>
                      <pic:cNvPicPr>
                        <a:picLocks noChangeAspect="1" noChangeArrowheads="1"/>
                      </pic:cNvPicPr>
                    </pic:nvPicPr>
                    <pic:blipFill>
                      <a:blip r:embed="rId35"/>
                      <a:stretch>
                        <a:fillRect/>
                      </a:stretch>
                    </pic:blipFill>
                    <pic:spPr>
                      <a:xfrm>
                        <a:off x="0" y="0"/>
                        <a:ext cx="5274310" cy="2974125"/>
                      </a:xfrm>
                      <a:prstGeom prst="rect">
                        <a:avLst/>
                      </a:prstGeom>
                    </pic:spPr>
                  </pic:pic>
                </a:graphicData>
              </a:graphic>
            </wp:inline>
          </w:drawing>
        </w:r>
      </w:del>
    </w:p>
    <w:p w14:paraId="0AE9B041" w14:textId="505D80D5" w:rsidR="00ED245A" w:rsidDel="00757C16" w:rsidRDefault="00ED245A" w:rsidP="00ED245A">
      <w:pPr>
        <w:jc w:val="center"/>
        <w:rPr>
          <w:ins w:id="1937" w:author="HerculesHu" w:date="2017-12-23T23:44:00Z"/>
          <w:del w:id="1938" w:author="249326630@qq.com" w:date="2018-12-23T20:45:00Z"/>
        </w:rPr>
      </w:pPr>
      <w:ins w:id="1939" w:author="HerculesHu" w:date="2017-12-23T23:44:00Z">
        <w:del w:id="1940" w:author="249326630@qq.com" w:date="2018-12-23T20:45:00Z">
          <w:r w:rsidDel="00757C16">
            <w:rPr>
              <w:rFonts w:hint="eastAsia"/>
            </w:rPr>
            <w:delText>（电脑</w:delText>
          </w:r>
          <w:r w:rsidDel="00757C16">
            <w:delText>版</w:delText>
          </w:r>
          <w:r w:rsidDel="00757C16">
            <w:rPr>
              <w:rFonts w:hint="eastAsia"/>
            </w:rPr>
            <w:delText>）</w:delText>
          </w:r>
        </w:del>
      </w:ins>
    </w:p>
    <w:p w14:paraId="69B1FE1C" w14:textId="2E244046" w:rsidR="00ED245A" w:rsidDel="00757C16" w:rsidRDefault="00ED245A" w:rsidP="005D0FE6">
      <w:pPr>
        <w:numPr>
          <w:ilvl w:val="1"/>
          <w:numId w:val="0"/>
        </w:numPr>
        <w:spacing w:afterLines="1150" w:after="3588" w:line="720" w:lineRule="auto"/>
        <w:contextualSpacing/>
        <w:textAlignment w:val="center"/>
        <w:rPr>
          <w:del w:id="1941" w:author="249326630@qq.com" w:date="2018-12-23T20:45:00Z"/>
          <w:noProof/>
        </w:rPr>
      </w:pPr>
    </w:p>
    <w:p w14:paraId="7C0F0D75" w14:textId="2609F110" w:rsidR="006D6132" w:rsidDel="00757C16" w:rsidRDefault="00BB6669">
      <w:pPr>
        <w:numPr>
          <w:ilvl w:val="1"/>
          <w:numId w:val="0"/>
        </w:numPr>
        <w:spacing w:afterLines="1150" w:after="3588" w:line="720" w:lineRule="auto"/>
        <w:ind w:firstLineChars="600" w:firstLine="1260"/>
        <w:contextualSpacing/>
        <w:textAlignment w:val="center"/>
        <w:rPr>
          <w:ins w:id="1942" w:author="HerculesHu" w:date="2017-12-23T23:54:00Z"/>
          <w:del w:id="1943" w:author="249326630@qq.com" w:date="2018-12-23T20:45:00Z"/>
          <w:rFonts w:ascii="Calibri Light" w:hAnsi="Calibri Light" w:cs="Times New Roman"/>
          <w:b/>
          <w:spacing w:val="15"/>
          <w:sz w:val="32"/>
          <w:szCs w:val="56"/>
        </w:rPr>
        <w:pPrChange w:id="1944" w:author="HerculesHu" w:date="2017-12-24T00:10:00Z">
          <w:pPr>
            <w:numPr>
              <w:ilvl w:val="1"/>
            </w:numPr>
            <w:spacing w:afterLines="1150" w:after="3588" w:line="720" w:lineRule="auto"/>
            <w:contextualSpacing/>
            <w:textAlignment w:val="center"/>
          </w:pPr>
        </w:pPrChange>
      </w:pPr>
      <w:del w:id="1945" w:author="249326630@qq.com" w:date="2018-12-23T20:45:00Z">
        <w:r w:rsidDel="00757C16">
          <w:rPr>
            <w:noProof/>
          </w:rPr>
          <w:drawing>
            <wp:inline distT="0" distB="0" distL="0" distR="0" wp14:anchorId="5C0D1BA5" wp14:editId="7DEA7163">
              <wp:extent cx="3114675" cy="5572125"/>
              <wp:effectExtent l="0" t="0" r="9525"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14675" cy="5572125"/>
                      </a:xfrm>
                      <a:prstGeom prst="rect">
                        <a:avLst/>
                      </a:prstGeom>
                    </pic:spPr>
                  </pic:pic>
                </a:graphicData>
              </a:graphic>
            </wp:inline>
          </w:drawing>
        </w:r>
      </w:del>
    </w:p>
    <w:p w14:paraId="18046C79" w14:textId="3F62139F" w:rsidR="00CF3095" w:rsidDel="00757C16" w:rsidRDefault="00CF3095" w:rsidP="00CF3095">
      <w:pPr>
        <w:jc w:val="center"/>
        <w:rPr>
          <w:ins w:id="1946" w:author="HerculesHu" w:date="2017-12-23T23:54:00Z"/>
          <w:del w:id="1947" w:author="249326630@qq.com" w:date="2018-12-23T20:45:00Z"/>
        </w:rPr>
      </w:pPr>
      <w:ins w:id="1948" w:author="HerculesHu" w:date="2017-12-23T23:54:00Z">
        <w:del w:id="1949" w:author="249326630@qq.com" w:date="2018-12-23T20:45:00Z">
          <w:r w:rsidDel="00757C16">
            <w:rPr>
              <w:rFonts w:hint="eastAsia"/>
            </w:rPr>
            <w:delText>（手机</w:delText>
          </w:r>
          <w:r w:rsidDel="00757C16">
            <w:delText>版</w:delText>
          </w:r>
          <w:r w:rsidDel="00757C16">
            <w:rPr>
              <w:rFonts w:hint="eastAsia"/>
            </w:rPr>
            <w:delText>）</w:delText>
          </w:r>
        </w:del>
      </w:ins>
    </w:p>
    <w:p w14:paraId="51329B8F" w14:textId="30978E02" w:rsidR="00CF3095" w:rsidDel="00757C16" w:rsidRDefault="00CF3095" w:rsidP="005D0FE6">
      <w:pPr>
        <w:numPr>
          <w:ilvl w:val="1"/>
          <w:numId w:val="0"/>
        </w:numPr>
        <w:spacing w:afterLines="1150" w:after="3588" w:line="720" w:lineRule="auto"/>
        <w:contextualSpacing/>
        <w:textAlignment w:val="center"/>
        <w:rPr>
          <w:del w:id="1950" w:author="249326630@qq.com" w:date="2018-12-23T20:45:00Z"/>
          <w:rFonts w:ascii="Calibri Light" w:hAnsi="Calibri Light" w:cs="Times New Roman"/>
          <w:b/>
          <w:spacing w:val="15"/>
          <w:sz w:val="32"/>
          <w:szCs w:val="56"/>
        </w:rPr>
      </w:pPr>
    </w:p>
    <w:p w14:paraId="12FCD9F2" w14:textId="29C8BAE8" w:rsidR="009A4688" w:rsidDel="004D6241" w:rsidRDefault="009A4688" w:rsidP="005D0FE6">
      <w:pPr>
        <w:numPr>
          <w:ilvl w:val="1"/>
          <w:numId w:val="0"/>
        </w:numPr>
        <w:spacing w:afterLines="1150" w:after="3588" w:line="720" w:lineRule="auto"/>
        <w:contextualSpacing/>
        <w:textAlignment w:val="center"/>
        <w:rPr>
          <w:del w:id="1951" w:author="249326630@qq.com" w:date="2018-12-23T21:03:00Z"/>
          <w:rFonts w:ascii="Calibri Light" w:hAnsi="Calibri Light" w:cs="Times New Roman"/>
          <w:b/>
          <w:spacing w:val="15"/>
          <w:sz w:val="32"/>
          <w:szCs w:val="56"/>
        </w:rPr>
      </w:pPr>
    </w:p>
    <w:p w14:paraId="14B72A5B" w14:textId="6E7CAC85" w:rsidR="009A4688" w:rsidDel="004D6241" w:rsidRDefault="009A4688" w:rsidP="005D0FE6">
      <w:pPr>
        <w:numPr>
          <w:ilvl w:val="1"/>
          <w:numId w:val="0"/>
        </w:numPr>
        <w:spacing w:afterLines="1150" w:after="3588" w:line="720" w:lineRule="auto"/>
        <w:contextualSpacing/>
        <w:textAlignment w:val="center"/>
        <w:rPr>
          <w:del w:id="1952" w:author="249326630@qq.com" w:date="2018-12-23T21:03:00Z"/>
          <w:rFonts w:ascii="Calibri Light" w:hAnsi="Calibri Light" w:cs="Times New Roman"/>
          <w:b/>
          <w:spacing w:val="15"/>
          <w:sz w:val="32"/>
          <w:szCs w:val="56"/>
        </w:rPr>
      </w:pPr>
    </w:p>
    <w:p w14:paraId="3FF36DBE" w14:textId="77777777" w:rsidR="009A4688" w:rsidRDefault="009A4688" w:rsidP="005D0FE6">
      <w:pPr>
        <w:numPr>
          <w:ilvl w:val="1"/>
          <w:numId w:val="0"/>
        </w:numPr>
        <w:spacing w:afterLines="1150" w:after="3588" w:line="720" w:lineRule="auto"/>
        <w:contextualSpacing/>
        <w:textAlignment w:val="center"/>
        <w:rPr>
          <w:rFonts w:ascii="Calibri Light" w:hAnsi="Calibri Light" w:cs="Times New Roman"/>
          <w:b/>
          <w:spacing w:val="15"/>
          <w:sz w:val="32"/>
          <w:szCs w:val="56"/>
        </w:rPr>
      </w:pPr>
    </w:p>
    <w:p w14:paraId="6264491B" w14:textId="690116D5" w:rsidR="00403F70" w:rsidRDefault="00FF339C">
      <w:pPr>
        <w:pStyle w:val="a1"/>
      </w:pPr>
      <w:bookmarkStart w:id="1953" w:name="_Toc533525767"/>
      <w:ins w:id="1954" w:author="249326630@qq.com" w:date="2018-12-23T20:57:00Z">
        <w:r>
          <w:rPr>
            <w:rFonts w:hint="eastAsia"/>
          </w:rPr>
          <w:lastRenderedPageBreak/>
          <w:t>查看附近自定义地点</w:t>
        </w:r>
      </w:ins>
      <w:bookmarkEnd w:id="1953"/>
      <w:del w:id="1955" w:author="249326630@qq.com" w:date="2018-12-23T20:57:00Z">
        <w:r w:rsidR="00261168" w:rsidDel="00FF339C">
          <w:rPr>
            <w:rFonts w:hint="eastAsia"/>
          </w:rPr>
          <w:delText>导航</w:delText>
        </w:r>
        <w:r w:rsidR="00261168" w:rsidDel="00FF339C">
          <w:delText>栏</w:delText>
        </w:r>
      </w:del>
    </w:p>
    <w:tbl>
      <w:tblPr>
        <w:tblStyle w:val="Axure1"/>
        <w:tblpPr w:leftFromText="180" w:rightFromText="180" w:vertAnchor="text" w:horzAnchor="margin" w:tblpY="2132"/>
        <w:tblW w:w="0" w:type="auto"/>
        <w:tblLook w:val="04A0" w:firstRow="1" w:lastRow="0" w:firstColumn="1" w:lastColumn="0" w:noHBand="0" w:noVBand="1"/>
      </w:tblPr>
      <w:tblGrid>
        <w:gridCol w:w="1413"/>
        <w:gridCol w:w="2268"/>
        <w:gridCol w:w="4536"/>
      </w:tblGrid>
      <w:tr w:rsidR="00774567" w:rsidDel="00757C16" w14:paraId="7C5D5133" w14:textId="3DDE7000" w:rsidTr="00774567">
        <w:trPr>
          <w:cnfStyle w:val="100000000000" w:firstRow="1" w:lastRow="0" w:firstColumn="0" w:lastColumn="0" w:oddVBand="0" w:evenVBand="0" w:oddHBand="0" w:evenHBand="0" w:firstRowFirstColumn="0" w:firstRowLastColumn="0" w:lastRowFirstColumn="0" w:lastRowLastColumn="0"/>
          <w:cantSplit/>
          <w:tblHeader/>
          <w:del w:id="1956" w:author="249326630@qq.com" w:date="2018-12-23T20:46:00Z"/>
        </w:trPr>
        <w:tc>
          <w:tcPr>
            <w:tcW w:w="1413" w:type="dxa"/>
          </w:tcPr>
          <w:p w14:paraId="70B9934D" w14:textId="19ABA976" w:rsidR="00774567" w:rsidDel="00757C16" w:rsidRDefault="00774567" w:rsidP="00774567">
            <w:pPr>
              <w:pStyle w:val="Axure"/>
              <w:rPr>
                <w:del w:id="1957" w:author="249326630@qq.com" w:date="2018-12-23T20:46:00Z"/>
              </w:rPr>
            </w:pPr>
            <w:del w:id="1958" w:author="249326630@qq.com" w:date="2018-12-23T20:46:00Z">
              <w:r w:rsidDel="00757C16">
                <w:delText>脚注</w:delText>
              </w:r>
            </w:del>
          </w:p>
        </w:tc>
        <w:tc>
          <w:tcPr>
            <w:tcW w:w="2268" w:type="dxa"/>
          </w:tcPr>
          <w:p w14:paraId="1A54F1C7" w14:textId="76B4592A" w:rsidR="00774567" w:rsidDel="00757C16" w:rsidRDefault="00774567" w:rsidP="00774567">
            <w:pPr>
              <w:pStyle w:val="Axure"/>
              <w:rPr>
                <w:del w:id="1959" w:author="249326630@qq.com" w:date="2018-12-23T20:46:00Z"/>
              </w:rPr>
            </w:pPr>
            <w:del w:id="1960" w:author="249326630@qq.com" w:date="2018-12-23T20:46:00Z">
              <w:r w:rsidDel="00757C16">
                <w:delText>名称</w:delText>
              </w:r>
            </w:del>
          </w:p>
        </w:tc>
        <w:tc>
          <w:tcPr>
            <w:tcW w:w="4536" w:type="dxa"/>
          </w:tcPr>
          <w:p w14:paraId="47CC1C0F" w14:textId="34CD2A59" w:rsidR="00774567" w:rsidDel="00757C16" w:rsidRDefault="00774567" w:rsidP="00774567">
            <w:pPr>
              <w:pStyle w:val="Axure"/>
              <w:tabs>
                <w:tab w:val="left" w:pos="1190"/>
              </w:tabs>
              <w:rPr>
                <w:del w:id="1961" w:author="249326630@qq.com" w:date="2018-12-23T20:46:00Z"/>
              </w:rPr>
            </w:pPr>
            <w:del w:id="1962" w:author="249326630@qq.com" w:date="2018-12-23T20:46:00Z">
              <w:r w:rsidDel="00757C16">
                <w:delText>交互</w:delText>
              </w:r>
              <w:r w:rsidDel="00757C16">
                <w:tab/>
              </w:r>
            </w:del>
          </w:p>
        </w:tc>
      </w:tr>
      <w:tr w:rsidR="00774567" w:rsidDel="00757C16" w14:paraId="79C6D3AB" w14:textId="308ECDB5" w:rsidTr="00774567">
        <w:trPr>
          <w:cantSplit/>
          <w:del w:id="1963" w:author="249326630@qq.com" w:date="2018-12-23T20:46:00Z"/>
        </w:trPr>
        <w:tc>
          <w:tcPr>
            <w:tcW w:w="1413" w:type="dxa"/>
          </w:tcPr>
          <w:p w14:paraId="230104FE" w14:textId="30A0AE98" w:rsidR="00774567" w:rsidDel="00757C16" w:rsidRDefault="00774567" w:rsidP="00774567">
            <w:pPr>
              <w:pStyle w:val="Axure0"/>
              <w:rPr>
                <w:del w:id="1964" w:author="249326630@qq.com" w:date="2018-12-23T20:46:00Z"/>
              </w:rPr>
            </w:pPr>
            <w:del w:id="1965" w:author="249326630@qq.com" w:date="2018-12-23T20:46:00Z">
              <w:r w:rsidDel="00757C16">
                <w:delText>1</w:delText>
              </w:r>
            </w:del>
          </w:p>
        </w:tc>
        <w:tc>
          <w:tcPr>
            <w:tcW w:w="2268" w:type="dxa"/>
          </w:tcPr>
          <w:p w14:paraId="79295AAA" w14:textId="12766375" w:rsidR="00774567" w:rsidDel="00757C16" w:rsidRDefault="00774567" w:rsidP="00774567">
            <w:pPr>
              <w:pStyle w:val="Axure0"/>
              <w:rPr>
                <w:del w:id="1966" w:author="249326630@qq.com" w:date="2018-12-23T20:46:00Z"/>
              </w:rPr>
            </w:pPr>
            <w:del w:id="1967" w:author="249326630@qq.com" w:date="2018-12-23T20:46:00Z">
              <w:r w:rsidDel="00757C16">
                <w:rPr>
                  <w:rFonts w:hint="eastAsia"/>
                  <w:lang w:eastAsia="zh-CN"/>
                </w:rPr>
                <w:delText>网站</w:delText>
              </w:r>
              <w:r w:rsidDel="00757C16">
                <w:rPr>
                  <w:rFonts w:hint="eastAsia"/>
                  <w:lang w:eastAsia="zh-CN"/>
                </w:rPr>
                <w:delText>logo</w:delText>
              </w:r>
            </w:del>
          </w:p>
        </w:tc>
        <w:tc>
          <w:tcPr>
            <w:tcW w:w="4536" w:type="dxa"/>
          </w:tcPr>
          <w:p w14:paraId="42881628" w14:textId="3C840A60" w:rsidR="00774567" w:rsidDel="00757C16" w:rsidRDefault="0077442D" w:rsidP="00774567">
            <w:pPr>
              <w:pStyle w:val="Axure0"/>
              <w:rPr>
                <w:del w:id="1968" w:author="249326630@qq.com" w:date="2018-12-23T20:46:00Z"/>
                <w:lang w:eastAsia="zh-CN"/>
              </w:rPr>
            </w:pPr>
            <w:del w:id="1969" w:author="249326630@qq.com" w:date="2018-12-23T20:46:00Z">
              <w:r w:rsidDel="00757C16">
                <w:rPr>
                  <w:rFonts w:hint="eastAsia"/>
                  <w:lang w:eastAsia="zh-CN"/>
                </w:rPr>
                <w:delText>显示</w:delText>
              </w:r>
              <w:r w:rsidDel="00757C16">
                <w:rPr>
                  <w:lang w:eastAsia="zh-CN"/>
                </w:rPr>
                <w:delText>网站</w:delText>
              </w:r>
              <w:r w:rsidDel="00757C16">
                <w:rPr>
                  <w:rFonts w:hint="eastAsia"/>
                  <w:lang w:eastAsia="zh-CN"/>
                </w:rPr>
                <w:delText>logo</w:delText>
              </w:r>
            </w:del>
          </w:p>
        </w:tc>
      </w:tr>
      <w:tr w:rsidR="00774567" w:rsidDel="00757C16" w14:paraId="5D3815C1" w14:textId="10DAFF4C" w:rsidTr="00774567">
        <w:trPr>
          <w:cnfStyle w:val="000000010000" w:firstRow="0" w:lastRow="0" w:firstColumn="0" w:lastColumn="0" w:oddVBand="0" w:evenVBand="0" w:oddHBand="0" w:evenHBand="1" w:firstRowFirstColumn="0" w:firstRowLastColumn="0" w:lastRowFirstColumn="0" w:lastRowLastColumn="0"/>
          <w:cantSplit/>
          <w:del w:id="1970" w:author="249326630@qq.com" w:date="2018-12-23T20:46:00Z"/>
        </w:trPr>
        <w:tc>
          <w:tcPr>
            <w:tcW w:w="1413" w:type="dxa"/>
          </w:tcPr>
          <w:p w14:paraId="5BB350D7" w14:textId="6587A060" w:rsidR="00774567" w:rsidDel="00757C16" w:rsidRDefault="00774567" w:rsidP="00774567">
            <w:pPr>
              <w:pStyle w:val="Axure0"/>
              <w:rPr>
                <w:del w:id="1971" w:author="249326630@qq.com" w:date="2018-12-23T20:46:00Z"/>
              </w:rPr>
            </w:pPr>
            <w:del w:id="1972" w:author="249326630@qq.com" w:date="2018-12-23T20:46:00Z">
              <w:r w:rsidDel="00757C16">
                <w:delText>2</w:delText>
              </w:r>
            </w:del>
          </w:p>
        </w:tc>
        <w:tc>
          <w:tcPr>
            <w:tcW w:w="2268" w:type="dxa"/>
          </w:tcPr>
          <w:p w14:paraId="09311C8E" w14:textId="3A5A8A15" w:rsidR="00774567" w:rsidDel="00757C16" w:rsidRDefault="00774567" w:rsidP="00774567">
            <w:pPr>
              <w:pStyle w:val="Axure0"/>
              <w:rPr>
                <w:del w:id="1973" w:author="249326630@qq.com" w:date="2018-12-23T20:46:00Z"/>
              </w:rPr>
            </w:pPr>
            <w:del w:id="1974" w:author="249326630@qq.com" w:date="2018-12-23T20:46:00Z">
              <w:r w:rsidDel="00757C16">
                <w:rPr>
                  <w:rFonts w:hint="eastAsia"/>
                  <w:lang w:eastAsia="zh-CN"/>
                </w:rPr>
                <w:delText>网站名称</w:delText>
              </w:r>
            </w:del>
          </w:p>
        </w:tc>
        <w:tc>
          <w:tcPr>
            <w:tcW w:w="4536" w:type="dxa"/>
          </w:tcPr>
          <w:p w14:paraId="3C211BE6" w14:textId="153E449D" w:rsidR="00774567" w:rsidDel="00757C16" w:rsidRDefault="0077442D" w:rsidP="00774567">
            <w:pPr>
              <w:pStyle w:val="Axure0"/>
              <w:rPr>
                <w:del w:id="1975" w:author="249326630@qq.com" w:date="2018-12-23T20:46:00Z"/>
                <w:lang w:eastAsia="zh-CN"/>
              </w:rPr>
            </w:pPr>
            <w:del w:id="1976" w:author="249326630@qq.com" w:date="2018-12-23T20:46:00Z">
              <w:r w:rsidDel="00757C16">
                <w:rPr>
                  <w:rFonts w:hint="eastAsia"/>
                  <w:lang w:eastAsia="zh-CN"/>
                </w:rPr>
                <w:delText>显示</w:delText>
              </w:r>
              <w:r w:rsidDel="00757C16">
                <w:rPr>
                  <w:lang w:eastAsia="zh-CN"/>
                </w:rPr>
                <w:delText>网站名称</w:delText>
              </w:r>
            </w:del>
          </w:p>
        </w:tc>
      </w:tr>
      <w:tr w:rsidR="00774567" w:rsidDel="00757C16" w14:paraId="5A17EDE8" w14:textId="5AD03F65" w:rsidTr="00774567">
        <w:trPr>
          <w:cantSplit/>
          <w:del w:id="1977" w:author="249326630@qq.com" w:date="2018-12-23T20:46:00Z"/>
        </w:trPr>
        <w:tc>
          <w:tcPr>
            <w:tcW w:w="1413" w:type="dxa"/>
          </w:tcPr>
          <w:p w14:paraId="4BA766BA" w14:textId="51896994" w:rsidR="00774567" w:rsidDel="00757C16" w:rsidRDefault="00774567" w:rsidP="00774567">
            <w:pPr>
              <w:pStyle w:val="Axure0"/>
              <w:rPr>
                <w:del w:id="1978" w:author="249326630@qq.com" w:date="2018-12-23T20:46:00Z"/>
                <w:lang w:eastAsia="zh-CN"/>
              </w:rPr>
            </w:pPr>
            <w:del w:id="1979" w:author="249326630@qq.com" w:date="2018-12-23T20:46:00Z">
              <w:r w:rsidDel="00757C16">
                <w:delText>3</w:delText>
              </w:r>
              <w:r w:rsidDel="00757C16">
                <w:rPr>
                  <w:rFonts w:hint="eastAsia"/>
                  <w:lang w:eastAsia="zh-CN"/>
                </w:rPr>
                <w:delText>、</w:delText>
              </w:r>
            </w:del>
          </w:p>
        </w:tc>
        <w:tc>
          <w:tcPr>
            <w:tcW w:w="2268" w:type="dxa"/>
          </w:tcPr>
          <w:p w14:paraId="701CD0B3" w14:textId="78B78352" w:rsidR="00774567" w:rsidDel="00757C16" w:rsidRDefault="00774567" w:rsidP="00774567">
            <w:pPr>
              <w:pStyle w:val="Axure0"/>
              <w:rPr>
                <w:del w:id="1980" w:author="249326630@qq.com" w:date="2018-12-23T20:46:00Z"/>
              </w:rPr>
            </w:pPr>
            <w:del w:id="1981" w:author="249326630@qq.com" w:date="2018-12-23T20:46:00Z">
              <w:r w:rsidDel="00757C16">
                <w:rPr>
                  <w:rFonts w:hint="eastAsia"/>
                  <w:lang w:eastAsia="zh-CN"/>
                </w:rPr>
                <w:delText>全站搜索</w:delText>
              </w:r>
            </w:del>
          </w:p>
        </w:tc>
        <w:tc>
          <w:tcPr>
            <w:tcW w:w="4536" w:type="dxa"/>
          </w:tcPr>
          <w:p w14:paraId="1C7F48C8" w14:textId="35B77A01" w:rsidR="00774567" w:rsidDel="00757C16" w:rsidRDefault="00774567" w:rsidP="00774567">
            <w:pPr>
              <w:pStyle w:val="Axure0"/>
              <w:rPr>
                <w:del w:id="1982" w:author="249326630@qq.com" w:date="2018-12-23T20:46:00Z"/>
                <w:lang w:eastAsia="zh-CN"/>
              </w:rPr>
            </w:pPr>
            <w:del w:id="1983" w:author="249326630@qq.com" w:date="2018-12-23T20:46:00Z">
              <w:r w:rsidDel="00757C16">
                <w:rPr>
                  <w:rFonts w:hint="eastAsia"/>
                  <w:lang w:eastAsia="zh-CN"/>
                </w:rPr>
                <w:delText>按照关键字搜索全站</w:delText>
              </w:r>
            </w:del>
          </w:p>
        </w:tc>
      </w:tr>
      <w:tr w:rsidR="00774567" w:rsidDel="00757C16" w14:paraId="71839363" w14:textId="404B4E28" w:rsidTr="00774567">
        <w:trPr>
          <w:cnfStyle w:val="000000010000" w:firstRow="0" w:lastRow="0" w:firstColumn="0" w:lastColumn="0" w:oddVBand="0" w:evenVBand="0" w:oddHBand="0" w:evenHBand="1" w:firstRowFirstColumn="0" w:firstRowLastColumn="0" w:lastRowFirstColumn="0" w:lastRowLastColumn="0"/>
          <w:del w:id="1984" w:author="249326630@qq.com" w:date="2018-12-23T20:46:00Z"/>
        </w:trPr>
        <w:tc>
          <w:tcPr>
            <w:tcW w:w="1413" w:type="dxa"/>
          </w:tcPr>
          <w:p w14:paraId="630EC189" w14:textId="29D7A926" w:rsidR="00774567" w:rsidDel="00757C16" w:rsidRDefault="00774567" w:rsidP="00774567">
            <w:pPr>
              <w:pStyle w:val="Axure0"/>
              <w:rPr>
                <w:del w:id="1985" w:author="249326630@qq.com" w:date="2018-12-23T20:46:00Z"/>
                <w:lang w:eastAsia="zh-CN"/>
              </w:rPr>
            </w:pPr>
            <w:del w:id="1986" w:author="249326630@qq.com" w:date="2018-12-23T20:46:00Z">
              <w:r w:rsidDel="00757C16">
                <w:rPr>
                  <w:lang w:eastAsia="zh-CN"/>
                </w:rPr>
                <w:delText>4</w:delText>
              </w:r>
            </w:del>
          </w:p>
        </w:tc>
        <w:tc>
          <w:tcPr>
            <w:tcW w:w="2268" w:type="dxa"/>
          </w:tcPr>
          <w:p w14:paraId="48237FF5" w14:textId="071D1DEE" w:rsidR="00774567" w:rsidDel="00757C16" w:rsidRDefault="00774567" w:rsidP="00774567">
            <w:pPr>
              <w:pStyle w:val="Axure0"/>
              <w:rPr>
                <w:del w:id="1987" w:author="249326630@qq.com" w:date="2018-12-23T20:46:00Z"/>
              </w:rPr>
            </w:pPr>
            <w:del w:id="1988" w:author="249326630@qq.com" w:date="2018-12-23T20:46:00Z">
              <w:r w:rsidDel="00757C16">
                <w:rPr>
                  <w:rFonts w:hint="eastAsia"/>
                  <w:lang w:eastAsia="zh-CN"/>
                </w:rPr>
                <w:delText>首页</w:delText>
              </w:r>
              <w:r w:rsidDel="00757C16">
                <w:rPr>
                  <w:lang w:eastAsia="zh-CN"/>
                </w:rPr>
                <w:delText>导航项</w:delText>
              </w:r>
            </w:del>
          </w:p>
        </w:tc>
        <w:tc>
          <w:tcPr>
            <w:tcW w:w="4536" w:type="dxa"/>
          </w:tcPr>
          <w:p w14:paraId="14F0B605" w14:textId="608A9A38" w:rsidR="00774567" w:rsidDel="00757C16" w:rsidRDefault="00774567" w:rsidP="00774567">
            <w:pPr>
              <w:pStyle w:val="Axure0"/>
              <w:rPr>
                <w:del w:id="1989" w:author="249326630@qq.com" w:date="2018-12-23T20:46:00Z"/>
                <w:lang w:eastAsia="zh-CN"/>
              </w:rPr>
            </w:pPr>
            <w:del w:id="1990" w:author="249326630@qq.com" w:date="2018-12-23T20:46:00Z">
              <w:r w:rsidDel="00757C16">
                <w:rPr>
                  <w:rFonts w:hint="eastAsia"/>
                  <w:lang w:eastAsia="zh-CN"/>
                </w:rPr>
                <w:delText>点击跳转到首页</w:delText>
              </w:r>
            </w:del>
          </w:p>
        </w:tc>
      </w:tr>
      <w:tr w:rsidR="00774567" w:rsidDel="00757C16" w14:paraId="29377C0B" w14:textId="156F1C02" w:rsidTr="00774567">
        <w:trPr>
          <w:del w:id="1991" w:author="249326630@qq.com" w:date="2018-12-23T20:46:00Z"/>
        </w:trPr>
        <w:tc>
          <w:tcPr>
            <w:tcW w:w="1413" w:type="dxa"/>
          </w:tcPr>
          <w:p w14:paraId="5FBA384C" w14:textId="02F90158" w:rsidR="00774567" w:rsidDel="00757C16" w:rsidRDefault="00774567" w:rsidP="00774567">
            <w:pPr>
              <w:pStyle w:val="Axure0"/>
              <w:rPr>
                <w:del w:id="1992" w:author="249326630@qq.com" w:date="2018-12-23T20:46:00Z"/>
                <w:lang w:eastAsia="zh-CN"/>
              </w:rPr>
            </w:pPr>
            <w:del w:id="1993" w:author="249326630@qq.com" w:date="2018-12-23T20:46:00Z">
              <w:r w:rsidDel="00757C16">
                <w:rPr>
                  <w:rFonts w:hint="eastAsia"/>
                  <w:lang w:eastAsia="zh-CN"/>
                </w:rPr>
                <w:delText>5</w:delText>
              </w:r>
            </w:del>
          </w:p>
        </w:tc>
        <w:tc>
          <w:tcPr>
            <w:tcW w:w="2268" w:type="dxa"/>
          </w:tcPr>
          <w:p w14:paraId="060E94DA" w14:textId="5BF6FC60" w:rsidR="00774567" w:rsidDel="00757C16" w:rsidRDefault="00774567" w:rsidP="00774567">
            <w:pPr>
              <w:pStyle w:val="Axure0"/>
              <w:rPr>
                <w:del w:id="1994" w:author="249326630@qq.com" w:date="2018-12-23T20:46:00Z"/>
                <w:lang w:eastAsia="zh-CN"/>
              </w:rPr>
            </w:pPr>
            <w:del w:id="1995" w:author="249326630@qq.com" w:date="2018-12-23T20:46:00Z">
              <w:r w:rsidDel="00757C16">
                <w:rPr>
                  <w:rFonts w:hint="eastAsia"/>
                  <w:lang w:eastAsia="zh-CN"/>
                </w:rPr>
                <w:delText>课程</w:delText>
              </w:r>
              <w:r w:rsidDel="00757C16">
                <w:rPr>
                  <w:lang w:eastAsia="zh-CN"/>
                </w:rPr>
                <w:delText>导航项</w:delText>
              </w:r>
            </w:del>
          </w:p>
        </w:tc>
        <w:tc>
          <w:tcPr>
            <w:tcW w:w="4536" w:type="dxa"/>
          </w:tcPr>
          <w:p w14:paraId="78712F7B" w14:textId="48CA56C2" w:rsidR="00774567" w:rsidDel="00757C16" w:rsidRDefault="00774567" w:rsidP="00774567">
            <w:pPr>
              <w:pStyle w:val="Axure0"/>
              <w:rPr>
                <w:del w:id="1996" w:author="249326630@qq.com" w:date="2018-12-23T20:46:00Z"/>
                <w:lang w:eastAsia="zh-CN"/>
              </w:rPr>
            </w:pPr>
            <w:del w:id="1997" w:author="249326630@qq.com" w:date="2018-12-23T20:46:00Z">
              <w:r w:rsidDel="00757C16">
                <w:rPr>
                  <w:rFonts w:hint="eastAsia"/>
                  <w:lang w:eastAsia="zh-CN"/>
                </w:rPr>
                <w:delText>鼠标经过</w:delText>
              </w:r>
              <w:r w:rsidDel="00757C16">
                <w:rPr>
                  <w:lang w:eastAsia="zh-CN"/>
                </w:rPr>
                <w:delText>选择具体课程</w:delText>
              </w:r>
            </w:del>
          </w:p>
        </w:tc>
      </w:tr>
      <w:tr w:rsidR="00774567" w:rsidDel="00757C16" w14:paraId="10125F85" w14:textId="000FD7A1" w:rsidTr="00774567">
        <w:trPr>
          <w:cnfStyle w:val="000000010000" w:firstRow="0" w:lastRow="0" w:firstColumn="0" w:lastColumn="0" w:oddVBand="0" w:evenVBand="0" w:oddHBand="0" w:evenHBand="1" w:firstRowFirstColumn="0" w:firstRowLastColumn="0" w:lastRowFirstColumn="0" w:lastRowLastColumn="0"/>
          <w:del w:id="1998" w:author="249326630@qq.com" w:date="2018-12-23T20:46:00Z"/>
        </w:trPr>
        <w:tc>
          <w:tcPr>
            <w:tcW w:w="1413" w:type="dxa"/>
          </w:tcPr>
          <w:p w14:paraId="509E7D4C" w14:textId="1D40925B" w:rsidR="00774567" w:rsidDel="00757C16" w:rsidRDefault="00774567" w:rsidP="00774567">
            <w:pPr>
              <w:pStyle w:val="Axure0"/>
              <w:rPr>
                <w:del w:id="1999" w:author="249326630@qq.com" w:date="2018-12-23T20:46:00Z"/>
                <w:lang w:eastAsia="zh-CN"/>
              </w:rPr>
            </w:pPr>
            <w:del w:id="2000" w:author="249326630@qq.com" w:date="2018-12-23T20:46:00Z">
              <w:r w:rsidDel="00757C16">
                <w:rPr>
                  <w:rFonts w:hint="eastAsia"/>
                  <w:lang w:eastAsia="zh-CN"/>
                </w:rPr>
                <w:delText>6</w:delText>
              </w:r>
            </w:del>
          </w:p>
        </w:tc>
        <w:tc>
          <w:tcPr>
            <w:tcW w:w="2268" w:type="dxa"/>
          </w:tcPr>
          <w:p w14:paraId="6B39BB80" w14:textId="281BB2DD" w:rsidR="00774567" w:rsidDel="00757C16" w:rsidRDefault="00774567" w:rsidP="00774567">
            <w:pPr>
              <w:pStyle w:val="Axure0"/>
              <w:rPr>
                <w:del w:id="2001" w:author="249326630@qq.com" w:date="2018-12-23T20:46:00Z"/>
                <w:lang w:eastAsia="zh-CN"/>
              </w:rPr>
            </w:pPr>
            <w:del w:id="2002" w:author="249326630@qq.com" w:date="2018-12-23T20:46:00Z">
              <w:r w:rsidDel="00757C16">
                <w:rPr>
                  <w:rFonts w:hint="eastAsia"/>
                  <w:lang w:eastAsia="zh-CN"/>
                </w:rPr>
                <w:delText>教师</w:delText>
              </w:r>
              <w:r w:rsidDel="00757C16">
                <w:rPr>
                  <w:lang w:eastAsia="zh-CN"/>
                </w:rPr>
                <w:delText>导航项</w:delText>
              </w:r>
            </w:del>
          </w:p>
        </w:tc>
        <w:tc>
          <w:tcPr>
            <w:tcW w:w="4536" w:type="dxa"/>
          </w:tcPr>
          <w:p w14:paraId="20DB171C" w14:textId="7AC8AFDE" w:rsidR="00774567" w:rsidDel="00757C16" w:rsidRDefault="00774567" w:rsidP="00774567">
            <w:pPr>
              <w:pStyle w:val="Axure0"/>
              <w:rPr>
                <w:del w:id="2003" w:author="249326630@qq.com" w:date="2018-12-23T20:46:00Z"/>
                <w:lang w:eastAsia="zh-CN"/>
              </w:rPr>
            </w:pPr>
            <w:del w:id="2004" w:author="249326630@qq.com" w:date="2018-12-23T20:46:00Z">
              <w:r w:rsidDel="00757C16">
                <w:rPr>
                  <w:rFonts w:hint="eastAsia"/>
                  <w:lang w:eastAsia="zh-CN"/>
                </w:rPr>
                <w:delText>点击</w:delText>
              </w:r>
              <w:r w:rsidDel="00757C16">
                <w:rPr>
                  <w:lang w:eastAsia="zh-CN"/>
                </w:rPr>
                <w:delText>转到教师页</w:delText>
              </w:r>
            </w:del>
          </w:p>
        </w:tc>
      </w:tr>
      <w:tr w:rsidR="00774567" w:rsidDel="00757C16" w14:paraId="39D87C40" w14:textId="5D38E11D" w:rsidTr="00774567">
        <w:trPr>
          <w:del w:id="2005" w:author="249326630@qq.com" w:date="2018-12-23T20:46:00Z"/>
        </w:trPr>
        <w:tc>
          <w:tcPr>
            <w:tcW w:w="1413" w:type="dxa"/>
          </w:tcPr>
          <w:p w14:paraId="2BE73CB2" w14:textId="1773BB5F" w:rsidR="00774567" w:rsidDel="00757C16" w:rsidRDefault="00774567" w:rsidP="00774567">
            <w:pPr>
              <w:pStyle w:val="Axure0"/>
              <w:rPr>
                <w:del w:id="2006" w:author="249326630@qq.com" w:date="2018-12-23T20:46:00Z"/>
                <w:lang w:eastAsia="zh-CN"/>
              </w:rPr>
            </w:pPr>
            <w:del w:id="2007" w:author="249326630@qq.com" w:date="2018-12-23T20:46:00Z">
              <w:r w:rsidDel="00757C16">
                <w:rPr>
                  <w:rFonts w:hint="eastAsia"/>
                  <w:lang w:eastAsia="zh-CN"/>
                </w:rPr>
                <w:delText>7</w:delText>
              </w:r>
            </w:del>
          </w:p>
        </w:tc>
        <w:tc>
          <w:tcPr>
            <w:tcW w:w="2268" w:type="dxa"/>
          </w:tcPr>
          <w:p w14:paraId="61104829" w14:textId="082034FE" w:rsidR="00774567" w:rsidDel="00757C16" w:rsidRDefault="00774567" w:rsidP="00774567">
            <w:pPr>
              <w:pStyle w:val="Axure0"/>
              <w:rPr>
                <w:del w:id="2008" w:author="249326630@qq.com" w:date="2018-12-23T20:46:00Z"/>
                <w:lang w:eastAsia="zh-CN"/>
              </w:rPr>
            </w:pPr>
            <w:del w:id="2009" w:author="249326630@qq.com" w:date="2018-12-23T20:46:00Z">
              <w:r w:rsidDel="00757C16">
                <w:rPr>
                  <w:rFonts w:hint="eastAsia"/>
                  <w:lang w:eastAsia="zh-CN"/>
                </w:rPr>
                <w:delText>论坛</w:delText>
              </w:r>
              <w:r w:rsidDel="00757C16">
                <w:rPr>
                  <w:lang w:eastAsia="zh-CN"/>
                </w:rPr>
                <w:delText>导航项</w:delText>
              </w:r>
            </w:del>
          </w:p>
        </w:tc>
        <w:tc>
          <w:tcPr>
            <w:tcW w:w="4536" w:type="dxa"/>
          </w:tcPr>
          <w:p w14:paraId="48AD4262" w14:textId="0754D9EC" w:rsidR="00774567" w:rsidDel="00757C16" w:rsidRDefault="00774567" w:rsidP="00774567">
            <w:pPr>
              <w:pStyle w:val="Axure0"/>
              <w:rPr>
                <w:del w:id="2010" w:author="249326630@qq.com" w:date="2018-12-23T20:46:00Z"/>
                <w:lang w:eastAsia="zh-CN"/>
              </w:rPr>
            </w:pPr>
            <w:del w:id="2011" w:author="249326630@qq.com" w:date="2018-12-23T20:46:00Z">
              <w:r w:rsidDel="00757C16">
                <w:rPr>
                  <w:rFonts w:hint="eastAsia"/>
                  <w:lang w:eastAsia="zh-CN"/>
                </w:rPr>
                <w:delText>点击</w:delText>
              </w:r>
              <w:r w:rsidDel="00757C16">
                <w:rPr>
                  <w:lang w:eastAsia="zh-CN"/>
                </w:rPr>
                <w:delText>转到论坛页</w:delText>
              </w:r>
            </w:del>
          </w:p>
        </w:tc>
      </w:tr>
      <w:tr w:rsidR="00774567" w:rsidDel="00757C16" w14:paraId="39495187" w14:textId="6406AE22" w:rsidTr="00774567">
        <w:trPr>
          <w:cnfStyle w:val="000000010000" w:firstRow="0" w:lastRow="0" w:firstColumn="0" w:lastColumn="0" w:oddVBand="0" w:evenVBand="0" w:oddHBand="0" w:evenHBand="1" w:firstRowFirstColumn="0" w:firstRowLastColumn="0" w:lastRowFirstColumn="0" w:lastRowLastColumn="0"/>
          <w:del w:id="2012" w:author="249326630@qq.com" w:date="2018-12-23T20:46:00Z"/>
        </w:trPr>
        <w:tc>
          <w:tcPr>
            <w:tcW w:w="1413" w:type="dxa"/>
          </w:tcPr>
          <w:p w14:paraId="41236423" w14:textId="0F0D0AB6" w:rsidR="00774567" w:rsidDel="00757C16" w:rsidRDefault="00774567" w:rsidP="00774567">
            <w:pPr>
              <w:pStyle w:val="Axure0"/>
              <w:rPr>
                <w:del w:id="2013" w:author="249326630@qq.com" w:date="2018-12-23T20:46:00Z"/>
                <w:lang w:eastAsia="zh-CN"/>
              </w:rPr>
            </w:pPr>
            <w:del w:id="2014" w:author="249326630@qq.com" w:date="2018-12-23T20:46:00Z">
              <w:r w:rsidDel="00757C16">
                <w:rPr>
                  <w:rFonts w:hint="eastAsia"/>
                  <w:lang w:eastAsia="zh-CN"/>
                </w:rPr>
                <w:delText>8</w:delText>
              </w:r>
            </w:del>
          </w:p>
        </w:tc>
        <w:tc>
          <w:tcPr>
            <w:tcW w:w="2268" w:type="dxa"/>
          </w:tcPr>
          <w:p w14:paraId="05C57819" w14:textId="67A2F75C" w:rsidR="00774567" w:rsidDel="00757C16" w:rsidRDefault="00774567" w:rsidP="00774567">
            <w:pPr>
              <w:pStyle w:val="Axure0"/>
              <w:rPr>
                <w:del w:id="2015" w:author="249326630@qq.com" w:date="2018-12-23T20:46:00Z"/>
                <w:lang w:eastAsia="zh-CN"/>
              </w:rPr>
            </w:pPr>
            <w:del w:id="2016" w:author="249326630@qq.com" w:date="2018-12-23T20:46:00Z">
              <w:r w:rsidDel="00757C16">
                <w:rPr>
                  <w:rFonts w:hint="eastAsia"/>
                  <w:lang w:eastAsia="zh-CN"/>
                </w:rPr>
                <w:delText>帮助</w:delText>
              </w:r>
              <w:r w:rsidDel="00757C16">
                <w:rPr>
                  <w:lang w:eastAsia="zh-CN"/>
                </w:rPr>
                <w:delText>导航项</w:delText>
              </w:r>
            </w:del>
          </w:p>
        </w:tc>
        <w:tc>
          <w:tcPr>
            <w:tcW w:w="4536" w:type="dxa"/>
          </w:tcPr>
          <w:p w14:paraId="039D0158" w14:textId="5D1404BD" w:rsidR="00774567" w:rsidDel="00757C16" w:rsidRDefault="00774567" w:rsidP="00774567">
            <w:pPr>
              <w:pStyle w:val="Axure0"/>
              <w:rPr>
                <w:del w:id="2017" w:author="249326630@qq.com" w:date="2018-12-23T20:46:00Z"/>
                <w:lang w:eastAsia="zh-CN"/>
              </w:rPr>
            </w:pPr>
            <w:del w:id="2018" w:author="249326630@qq.com" w:date="2018-12-23T20:46:00Z">
              <w:r w:rsidDel="00757C16">
                <w:rPr>
                  <w:rFonts w:hint="eastAsia"/>
                  <w:lang w:eastAsia="zh-CN"/>
                </w:rPr>
                <w:delText>点击</w:delText>
              </w:r>
              <w:r w:rsidDel="00757C16">
                <w:rPr>
                  <w:lang w:eastAsia="zh-CN"/>
                </w:rPr>
                <w:delText>转到</w:delText>
              </w:r>
              <w:r w:rsidDel="00757C16">
                <w:rPr>
                  <w:rFonts w:hint="eastAsia"/>
                  <w:lang w:eastAsia="zh-CN"/>
                </w:rPr>
                <w:delText>帮助</w:delText>
              </w:r>
              <w:r w:rsidDel="00757C16">
                <w:rPr>
                  <w:lang w:eastAsia="zh-CN"/>
                </w:rPr>
                <w:delText>页</w:delText>
              </w:r>
            </w:del>
          </w:p>
        </w:tc>
      </w:tr>
      <w:tr w:rsidR="00774567" w:rsidDel="00757C16" w14:paraId="44606432" w14:textId="29E66AC0" w:rsidTr="00774567">
        <w:trPr>
          <w:del w:id="2019" w:author="249326630@qq.com" w:date="2018-12-23T20:46:00Z"/>
        </w:trPr>
        <w:tc>
          <w:tcPr>
            <w:tcW w:w="1413" w:type="dxa"/>
          </w:tcPr>
          <w:p w14:paraId="5F9B3981" w14:textId="69165979" w:rsidR="00774567" w:rsidDel="00757C16" w:rsidRDefault="00774567" w:rsidP="00774567">
            <w:pPr>
              <w:pStyle w:val="Axure0"/>
              <w:rPr>
                <w:del w:id="2020" w:author="249326630@qq.com" w:date="2018-12-23T20:46:00Z"/>
                <w:lang w:eastAsia="zh-CN"/>
              </w:rPr>
            </w:pPr>
            <w:del w:id="2021" w:author="249326630@qq.com" w:date="2018-12-23T20:46:00Z">
              <w:r w:rsidDel="00757C16">
                <w:rPr>
                  <w:rFonts w:hint="eastAsia"/>
                  <w:lang w:eastAsia="zh-CN"/>
                </w:rPr>
                <w:delText>9</w:delText>
              </w:r>
            </w:del>
          </w:p>
        </w:tc>
        <w:tc>
          <w:tcPr>
            <w:tcW w:w="2268" w:type="dxa"/>
          </w:tcPr>
          <w:p w14:paraId="60F9F635" w14:textId="396DA123" w:rsidR="00774567" w:rsidDel="00757C16" w:rsidRDefault="0059616C" w:rsidP="00774567">
            <w:pPr>
              <w:pStyle w:val="Axure0"/>
              <w:rPr>
                <w:del w:id="2022" w:author="249326630@qq.com" w:date="2018-12-23T20:46:00Z"/>
                <w:lang w:eastAsia="zh-CN"/>
              </w:rPr>
            </w:pPr>
            <w:ins w:id="2023" w:author="吴苏琪" w:date="2018-01-07T03:12:00Z">
              <w:del w:id="2024" w:author="249326630@qq.com" w:date="2018-12-23T20:46:00Z">
                <w:r w:rsidDel="00757C16">
                  <w:rPr>
                    <w:rFonts w:hint="eastAsia"/>
                    <w:lang w:eastAsia="zh-CN"/>
                  </w:rPr>
                  <w:delText>个人中心导航项</w:delText>
                </w:r>
              </w:del>
            </w:ins>
            <w:del w:id="2025" w:author="249326630@qq.com" w:date="2018-12-23T20:46:00Z">
              <w:r w:rsidR="00774567" w:rsidDel="00757C16">
                <w:rPr>
                  <w:rFonts w:hint="eastAsia"/>
                  <w:lang w:eastAsia="zh-CN"/>
                </w:rPr>
                <w:delText>个人</w:delText>
              </w:r>
              <w:r w:rsidR="00774567" w:rsidDel="00757C16">
                <w:rPr>
                  <w:lang w:eastAsia="zh-CN"/>
                </w:rPr>
                <w:delText>设置</w:delText>
              </w:r>
            </w:del>
          </w:p>
        </w:tc>
        <w:tc>
          <w:tcPr>
            <w:tcW w:w="4536" w:type="dxa"/>
          </w:tcPr>
          <w:p w14:paraId="7067421E" w14:textId="36CB220F" w:rsidR="00774567" w:rsidDel="00757C16" w:rsidRDefault="00774567" w:rsidP="00774567">
            <w:pPr>
              <w:pStyle w:val="Axure0"/>
              <w:rPr>
                <w:del w:id="2026" w:author="249326630@qq.com" w:date="2018-12-23T20:46:00Z"/>
                <w:lang w:eastAsia="zh-CN"/>
              </w:rPr>
            </w:pPr>
            <w:del w:id="2027" w:author="249326630@qq.com" w:date="2018-12-23T20:46:00Z">
              <w:r w:rsidDel="00757C16">
                <w:rPr>
                  <w:rFonts w:hint="eastAsia"/>
                  <w:lang w:eastAsia="zh-CN"/>
                </w:rPr>
                <w:delText>鼠标经过选择个人设置</w:delText>
              </w:r>
            </w:del>
            <w:ins w:id="2028" w:author="吴苏琪" w:date="2018-01-07T03:13:00Z">
              <w:del w:id="2029" w:author="249326630@qq.com" w:date="2018-12-23T20:46:00Z">
                <w:r w:rsidR="0059616C" w:rsidDel="00757C16">
                  <w:rPr>
                    <w:rFonts w:hint="eastAsia"/>
                    <w:lang w:eastAsia="zh-CN"/>
                  </w:rPr>
                  <w:delText>点击转到个人中心页</w:delText>
                </w:r>
              </w:del>
            </w:ins>
          </w:p>
        </w:tc>
      </w:tr>
      <w:tr w:rsidR="0059616C" w:rsidDel="00757C16" w14:paraId="1021AFCE" w14:textId="13CA66F3" w:rsidTr="00774567">
        <w:trPr>
          <w:cnfStyle w:val="000000010000" w:firstRow="0" w:lastRow="0" w:firstColumn="0" w:lastColumn="0" w:oddVBand="0" w:evenVBand="0" w:oddHBand="0" w:evenHBand="1" w:firstRowFirstColumn="0" w:firstRowLastColumn="0" w:lastRowFirstColumn="0" w:lastRowLastColumn="0"/>
          <w:ins w:id="2030" w:author="吴苏琪" w:date="2018-01-07T03:12:00Z"/>
          <w:del w:id="2031" w:author="249326630@qq.com" w:date="2018-12-23T20:46:00Z"/>
        </w:trPr>
        <w:tc>
          <w:tcPr>
            <w:tcW w:w="1413" w:type="dxa"/>
          </w:tcPr>
          <w:p w14:paraId="0F146BA6" w14:textId="39BD8C71" w:rsidR="0059616C" w:rsidDel="00757C16" w:rsidRDefault="0059616C" w:rsidP="00774567">
            <w:pPr>
              <w:pStyle w:val="Axure0"/>
              <w:rPr>
                <w:ins w:id="2032" w:author="吴苏琪" w:date="2018-01-07T03:12:00Z"/>
                <w:del w:id="2033" w:author="249326630@qq.com" w:date="2018-12-23T20:46:00Z"/>
                <w:lang w:eastAsia="zh-CN"/>
              </w:rPr>
            </w:pPr>
            <w:ins w:id="2034" w:author="吴苏琪" w:date="2018-01-07T03:12:00Z">
              <w:del w:id="2035" w:author="249326630@qq.com" w:date="2018-12-23T20:46:00Z">
                <w:r w:rsidDel="00757C16">
                  <w:rPr>
                    <w:rFonts w:hint="eastAsia"/>
                    <w:lang w:eastAsia="zh-CN"/>
                  </w:rPr>
                  <w:delText>10</w:delText>
                </w:r>
              </w:del>
            </w:ins>
          </w:p>
        </w:tc>
        <w:tc>
          <w:tcPr>
            <w:tcW w:w="2268" w:type="dxa"/>
          </w:tcPr>
          <w:p w14:paraId="1D727C73" w14:textId="187B4C0D" w:rsidR="0059616C" w:rsidDel="00757C16" w:rsidRDefault="0059616C" w:rsidP="00774567">
            <w:pPr>
              <w:pStyle w:val="Axure0"/>
              <w:rPr>
                <w:ins w:id="2036" w:author="吴苏琪" w:date="2018-01-07T03:12:00Z"/>
                <w:del w:id="2037" w:author="249326630@qq.com" w:date="2018-12-23T20:46:00Z"/>
                <w:lang w:eastAsia="zh-CN"/>
              </w:rPr>
            </w:pPr>
            <w:ins w:id="2038" w:author="吴苏琪" w:date="2018-01-07T03:13:00Z">
              <w:del w:id="2039" w:author="249326630@qq.com" w:date="2018-12-23T20:46:00Z">
                <w:r w:rsidDel="00757C16">
                  <w:rPr>
                    <w:rFonts w:hint="eastAsia"/>
                    <w:lang w:eastAsia="zh-CN"/>
                  </w:rPr>
                  <w:delText>退出登录</w:delText>
                </w:r>
              </w:del>
            </w:ins>
          </w:p>
        </w:tc>
        <w:tc>
          <w:tcPr>
            <w:tcW w:w="4536" w:type="dxa"/>
          </w:tcPr>
          <w:p w14:paraId="712569E2" w14:textId="65E581AF" w:rsidR="0059616C" w:rsidDel="00757C16" w:rsidRDefault="0059616C" w:rsidP="00774567">
            <w:pPr>
              <w:pStyle w:val="Axure0"/>
              <w:rPr>
                <w:ins w:id="2040" w:author="吴苏琪" w:date="2018-01-07T03:14:00Z"/>
                <w:del w:id="2041" w:author="249326630@qq.com" w:date="2018-12-23T20:46:00Z"/>
                <w:lang w:eastAsia="zh-CN"/>
              </w:rPr>
            </w:pPr>
            <w:ins w:id="2042" w:author="吴苏琪" w:date="2018-01-07T03:13:00Z">
              <w:del w:id="2043" w:author="249326630@qq.com" w:date="2018-12-23T20:46:00Z">
                <w:r w:rsidDel="00757C16">
                  <w:rPr>
                    <w:rFonts w:hint="eastAsia"/>
                    <w:lang w:eastAsia="zh-CN"/>
                  </w:rPr>
                  <w:delText>点击转到未登录状态</w:delText>
                </w:r>
              </w:del>
            </w:ins>
            <w:ins w:id="2044" w:author="吴苏琪" w:date="2018-01-07T03:14:00Z">
              <w:del w:id="2045" w:author="249326630@qq.com" w:date="2018-12-23T20:46:00Z">
                <w:r w:rsidR="003F6C40" w:rsidDel="00757C16">
                  <w:rPr>
                    <w:rFonts w:hint="eastAsia"/>
                    <w:lang w:eastAsia="zh-CN"/>
                  </w:rPr>
                  <w:delText>首</w:delText>
                </w:r>
              </w:del>
            </w:ins>
            <w:ins w:id="2046" w:author="吴苏琪" w:date="2018-01-07T03:13:00Z">
              <w:del w:id="2047" w:author="249326630@qq.com" w:date="2018-12-23T20:46:00Z">
                <w:r w:rsidDel="00757C16">
                  <w:rPr>
                    <w:rFonts w:hint="eastAsia"/>
                    <w:lang w:eastAsia="zh-CN"/>
                  </w:rPr>
                  <w:delText>页</w:delText>
                </w:r>
              </w:del>
            </w:ins>
            <w:ins w:id="2048" w:author="吴苏琪" w:date="2018-01-07T03:14:00Z">
              <w:del w:id="2049" w:author="249326630@qq.com" w:date="2018-12-23T20:46:00Z">
                <w:r w:rsidR="003F6C40" w:rsidDel="00757C16">
                  <w:rPr>
                    <w:rFonts w:hint="eastAsia"/>
                    <w:lang w:eastAsia="zh-CN"/>
                  </w:rPr>
                  <w:delText>（电脑版）</w:delText>
                </w:r>
              </w:del>
            </w:ins>
          </w:p>
          <w:p w14:paraId="4C1D03A5" w14:textId="7A330EC4" w:rsidR="003F6C40" w:rsidRPr="003F6C40" w:rsidDel="00757C16" w:rsidRDefault="003F6C40" w:rsidP="00774567">
            <w:pPr>
              <w:pStyle w:val="Axure0"/>
              <w:rPr>
                <w:ins w:id="2050" w:author="吴苏琪" w:date="2018-01-07T03:12:00Z"/>
                <w:del w:id="2051" w:author="249326630@qq.com" w:date="2018-12-23T20:46:00Z"/>
                <w:lang w:eastAsia="zh-CN"/>
              </w:rPr>
            </w:pPr>
            <w:ins w:id="2052" w:author="吴苏琪" w:date="2018-01-07T03:14:00Z">
              <w:del w:id="2053" w:author="249326630@qq.com" w:date="2018-12-23T20:46:00Z">
                <w:r w:rsidDel="00757C16">
                  <w:rPr>
                    <w:rFonts w:hint="eastAsia"/>
                    <w:lang w:eastAsia="zh-CN"/>
                  </w:rPr>
                  <w:delText>点击转到登录页（手机版）</w:delText>
                </w:r>
              </w:del>
            </w:ins>
          </w:p>
        </w:tc>
      </w:tr>
      <w:tr w:rsidR="005137DD" w:rsidDel="00757C16" w14:paraId="14DAA47D" w14:textId="2F1F0917" w:rsidTr="00774567">
        <w:trPr>
          <w:ins w:id="2054" w:author="吴苏琪" w:date="2018-01-07T03:09:00Z"/>
          <w:del w:id="2055" w:author="249326630@qq.com" w:date="2018-12-23T20:46:00Z"/>
        </w:trPr>
        <w:tc>
          <w:tcPr>
            <w:tcW w:w="1413" w:type="dxa"/>
          </w:tcPr>
          <w:p w14:paraId="6C4DD311" w14:textId="56006E5F" w:rsidR="005137DD" w:rsidDel="00757C16" w:rsidRDefault="0059616C" w:rsidP="00774567">
            <w:pPr>
              <w:pStyle w:val="Axure0"/>
              <w:rPr>
                <w:ins w:id="2056" w:author="吴苏琪" w:date="2018-01-07T03:09:00Z"/>
                <w:del w:id="2057" w:author="249326630@qq.com" w:date="2018-12-23T20:46:00Z"/>
                <w:lang w:eastAsia="zh-CN"/>
              </w:rPr>
            </w:pPr>
            <w:ins w:id="2058" w:author="吴苏琪" w:date="2018-01-07T03:09:00Z">
              <w:del w:id="2059" w:author="249326630@qq.com" w:date="2018-12-23T20:46:00Z">
                <w:r w:rsidDel="00757C16">
                  <w:rPr>
                    <w:rFonts w:hint="eastAsia"/>
                    <w:lang w:eastAsia="zh-CN"/>
                  </w:rPr>
                  <w:delText>11</w:delText>
                </w:r>
              </w:del>
            </w:ins>
          </w:p>
        </w:tc>
        <w:tc>
          <w:tcPr>
            <w:tcW w:w="2268" w:type="dxa"/>
          </w:tcPr>
          <w:p w14:paraId="00A71842" w14:textId="663142CB" w:rsidR="005137DD" w:rsidDel="00757C16" w:rsidRDefault="005137DD" w:rsidP="00774567">
            <w:pPr>
              <w:pStyle w:val="Axure0"/>
              <w:rPr>
                <w:ins w:id="2060" w:author="吴苏琪" w:date="2018-01-07T03:09:00Z"/>
                <w:del w:id="2061" w:author="249326630@qq.com" w:date="2018-12-23T20:46:00Z"/>
                <w:lang w:eastAsia="zh-CN"/>
              </w:rPr>
            </w:pPr>
            <w:ins w:id="2062" w:author="吴苏琪" w:date="2018-01-07T03:09:00Z">
              <w:del w:id="2063" w:author="249326630@qq.com" w:date="2018-12-23T20:46:00Z">
                <w:r w:rsidDel="00757C16">
                  <w:rPr>
                    <w:rFonts w:hint="eastAsia"/>
                    <w:lang w:eastAsia="zh-CN"/>
                  </w:rPr>
                  <w:delText>链接导航项</w:delText>
                </w:r>
              </w:del>
            </w:ins>
          </w:p>
        </w:tc>
        <w:tc>
          <w:tcPr>
            <w:tcW w:w="4536" w:type="dxa"/>
          </w:tcPr>
          <w:p w14:paraId="255A50CE" w14:textId="3F2CA768" w:rsidR="005137DD" w:rsidDel="00757C16" w:rsidRDefault="005137DD" w:rsidP="00774567">
            <w:pPr>
              <w:pStyle w:val="Axure0"/>
              <w:rPr>
                <w:ins w:id="2064" w:author="吴苏琪" w:date="2018-01-07T03:09:00Z"/>
                <w:del w:id="2065" w:author="249326630@qq.com" w:date="2018-12-23T20:46:00Z"/>
                <w:lang w:eastAsia="zh-CN"/>
              </w:rPr>
            </w:pPr>
            <w:ins w:id="2066" w:author="吴苏琪" w:date="2018-01-07T03:09:00Z">
              <w:del w:id="2067" w:author="249326630@qq.com" w:date="2018-12-23T20:46:00Z">
                <w:r w:rsidDel="00757C16">
                  <w:rPr>
                    <w:rFonts w:hint="eastAsia"/>
                    <w:lang w:eastAsia="zh-CN"/>
                  </w:rPr>
                  <w:delText>点击转到链接页</w:delText>
                </w:r>
              </w:del>
            </w:ins>
          </w:p>
        </w:tc>
      </w:tr>
    </w:tbl>
    <w:p w14:paraId="0B0C1C2C" w14:textId="07CE98A6" w:rsidR="00E206D3" w:rsidDel="00757C16" w:rsidRDefault="004D6241" w:rsidP="005D0FE6">
      <w:pPr>
        <w:numPr>
          <w:ilvl w:val="1"/>
          <w:numId w:val="0"/>
        </w:numPr>
        <w:spacing w:afterLines="1150" w:after="3588" w:line="720" w:lineRule="auto"/>
        <w:contextualSpacing/>
        <w:textAlignment w:val="center"/>
        <w:rPr>
          <w:del w:id="2068" w:author="249326630@qq.com" w:date="2018-12-23T20:46:00Z"/>
          <w:noProof/>
        </w:rPr>
      </w:pPr>
      <w:ins w:id="2069" w:author="249326630@qq.com" w:date="2018-12-23T21:03:00Z">
        <w:r>
          <w:rPr>
            <w:rFonts w:hint="eastAsia"/>
            <w:noProof/>
          </w:rPr>
          <w:t>1、</w:t>
        </w:r>
      </w:ins>
      <w:ins w:id="2070" w:author="249326630@qq.com" w:date="2018-12-23T20:58:00Z">
        <w:r>
          <w:rPr>
            <w:rFonts w:hint="eastAsia"/>
            <w:noProof/>
          </w:rPr>
          <w:t>点击右侧第三个图标</w:t>
        </w:r>
      </w:ins>
      <w:del w:id="2071" w:author="249326630@qq.com" w:date="2018-12-23T20:46:00Z">
        <w:r w:rsidR="00774567" w:rsidDel="00757C16">
          <w:rPr>
            <w:noProof/>
          </w:rPr>
          <w:delText xml:space="preserve"> </w:delText>
        </w:r>
      </w:del>
    </w:p>
    <w:p w14:paraId="29ABC1F9" w14:textId="4D7EABB7" w:rsidR="00E206D3" w:rsidDel="00757C16" w:rsidRDefault="00E206D3" w:rsidP="005D0FE6">
      <w:pPr>
        <w:numPr>
          <w:ilvl w:val="1"/>
          <w:numId w:val="0"/>
        </w:numPr>
        <w:spacing w:afterLines="1150" w:after="3588" w:line="720" w:lineRule="auto"/>
        <w:contextualSpacing/>
        <w:textAlignment w:val="center"/>
        <w:rPr>
          <w:del w:id="2072" w:author="249326630@qq.com" w:date="2018-12-23T20:45:00Z"/>
          <w:noProof/>
        </w:rPr>
      </w:pPr>
    </w:p>
    <w:p w14:paraId="238944FD" w14:textId="0F8E72F6" w:rsidR="00E206D3" w:rsidDel="00757C16" w:rsidRDefault="00E206D3" w:rsidP="005D0FE6">
      <w:pPr>
        <w:numPr>
          <w:ilvl w:val="1"/>
          <w:numId w:val="0"/>
        </w:numPr>
        <w:spacing w:afterLines="1150" w:after="3588" w:line="720" w:lineRule="auto"/>
        <w:contextualSpacing/>
        <w:textAlignment w:val="center"/>
        <w:rPr>
          <w:del w:id="2073" w:author="249326630@qq.com" w:date="2018-12-23T20:45:00Z"/>
          <w:noProof/>
        </w:rPr>
      </w:pPr>
    </w:p>
    <w:p w14:paraId="6CE62C12" w14:textId="45ACEC5B" w:rsidR="00261168" w:rsidDel="00757C16" w:rsidRDefault="00261168" w:rsidP="005D0FE6">
      <w:pPr>
        <w:numPr>
          <w:ilvl w:val="1"/>
          <w:numId w:val="0"/>
        </w:numPr>
        <w:spacing w:afterLines="1150" w:after="3588" w:line="720" w:lineRule="auto"/>
        <w:contextualSpacing/>
        <w:textAlignment w:val="center"/>
        <w:rPr>
          <w:ins w:id="2074" w:author="HerculesHu" w:date="2017-12-23T23:45:00Z"/>
          <w:del w:id="2075" w:author="249326630@qq.com" w:date="2018-12-23T20:45:00Z"/>
          <w:noProof/>
        </w:rPr>
      </w:pPr>
      <w:del w:id="2076" w:author="249326630@qq.com" w:date="2018-12-23T20:45:00Z">
        <w:r w:rsidDel="00757C16">
          <w:rPr>
            <w:noProof/>
          </w:rPr>
          <w:drawing>
            <wp:inline distT="0" distB="0" distL="0" distR="0" wp14:anchorId="3F15369D" wp14:editId="2FE2A657">
              <wp:extent cx="5274310" cy="70231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702310"/>
                      </a:xfrm>
                      <a:prstGeom prst="rect">
                        <a:avLst/>
                      </a:prstGeom>
                    </pic:spPr>
                  </pic:pic>
                </a:graphicData>
              </a:graphic>
            </wp:inline>
          </w:drawing>
        </w:r>
      </w:del>
    </w:p>
    <w:p w14:paraId="05B2D273" w14:textId="55A5EC12" w:rsidR="003F6C40" w:rsidDel="00757C16" w:rsidRDefault="003F6C40" w:rsidP="00ED245A">
      <w:pPr>
        <w:jc w:val="center"/>
        <w:rPr>
          <w:ins w:id="2077" w:author="吴苏琪" w:date="2018-01-07T03:17:00Z"/>
          <w:del w:id="2078" w:author="249326630@qq.com" w:date="2018-12-23T20:45:00Z"/>
        </w:rPr>
      </w:pPr>
      <w:ins w:id="2079" w:author="吴苏琪" w:date="2018-01-07T03:17:00Z">
        <w:del w:id="2080" w:author="249326630@qq.com" w:date="2018-12-23T20:45:00Z">
          <w:r w:rsidDel="00757C16">
            <w:rPr>
              <w:noProof/>
            </w:rPr>
            <w:drawing>
              <wp:inline distT="0" distB="0" distL="0" distR="0" wp14:anchorId="04E37E47" wp14:editId="5DC5A411">
                <wp:extent cx="5274310" cy="1085215"/>
                <wp:effectExtent l="0" t="0" r="254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085215"/>
                        </a:xfrm>
                        <a:prstGeom prst="rect">
                          <a:avLst/>
                        </a:prstGeom>
                      </pic:spPr>
                    </pic:pic>
                  </a:graphicData>
                </a:graphic>
              </wp:inline>
            </w:drawing>
          </w:r>
        </w:del>
      </w:ins>
    </w:p>
    <w:p w14:paraId="6753BAAD" w14:textId="34ABC8AC" w:rsidR="00ED245A" w:rsidDel="00757C16" w:rsidRDefault="00ED245A" w:rsidP="00ED245A">
      <w:pPr>
        <w:jc w:val="center"/>
        <w:rPr>
          <w:ins w:id="2081" w:author="HerculesHu" w:date="2017-12-23T23:45:00Z"/>
          <w:del w:id="2082" w:author="249326630@qq.com" w:date="2018-12-23T20:45:00Z"/>
        </w:rPr>
      </w:pPr>
      <w:ins w:id="2083" w:author="HerculesHu" w:date="2017-12-23T23:45:00Z">
        <w:del w:id="2084" w:author="249326630@qq.com" w:date="2018-12-23T20:45:00Z">
          <w:r w:rsidDel="00757C16">
            <w:rPr>
              <w:rFonts w:hint="eastAsia"/>
            </w:rPr>
            <w:delText>（电脑</w:delText>
          </w:r>
          <w:r w:rsidDel="00757C16">
            <w:delText>版</w:delText>
          </w:r>
          <w:r w:rsidDel="00757C16">
            <w:rPr>
              <w:rFonts w:hint="eastAsia"/>
            </w:rPr>
            <w:delText>）</w:delText>
          </w:r>
        </w:del>
      </w:ins>
    </w:p>
    <w:p w14:paraId="693B4D8D" w14:textId="3D3E33A5" w:rsidR="00ED245A" w:rsidDel="00757C16" w:rsidRDefault="00ED245A" w:rsidP="005D0FE6">
      <w:pPr>
        <w:numPr>
          <w:ilvl w:val="1"/>
          <w:numId w:val="0"/>
        </w:numPr>
        <w:spacing w:afterLines="1150" w:after="3588" w:line="720" w:lineRule="auto"/>
        <w:contextualSpacing/>
        <w:textAlignment w:val="center"/>
        <w:rPr>
          <w:del w:id="2085" w:author="249326630@qq.com" w:date="2018-12-23T20:45:00Z"/>
          <w:noProof/>
        </w:rPr>
      </w:pPr>
    </w:p>
    <w:p w14:paraId="2349F309" w14:textId="1FF74A84" w:rsidR="00E206D3" w:rsidDel="00757C16" w:rsidRDefault="00E5424F">
      <w:pPr>
        <w:numPr>
          <w:ilvl w:val="1"/>
          <w:numId w:val="0"/>
        </w:numPr>
        <w:spacing w:afterLines="1150" w:after="3588" w:line="720" w:lineRule="auto"/>
        <w:ind w:firstLineChars="800" w:firstLine="1680"/>
        <w:contextualSpacing/>
        <w:textAlignment w:val="center"/>
        <w:rPr>
          <w:ins w:id="2086" w:author="HerculesHu" w:date="2017-12-23T23:54:00Z"/>
          <w:del w:id="2087" w:author="249326630@qq.com" w:date="2018-12-23T20:45:00Z"/>
          <w:noProof/>
        </w:rPr>
        <w:pPrChange w:id="2088" w:author="HerculesHu" w:date="2017-12-24T00:10:00Z">
          <w:pPr>
            <w:numPr>
              <w:ilvl w:val="1"/>
            </w:numPr>
            <w:spacing w:afterLines="1150" w:after="3588" w:line="720" w:lineRule="auto"/>
            <w:contextualSpacing/>
            <w:textAlignment w:val="center"/>
          </w:pPr>
        </w:pPrChange>
      </w:pPr>
      <w:del w:id="2089" w:author="249326630@qq.com" w:date="2018-12-23T20:45:00Z">
        <w:r w:rsidDel="00757C16">
          <w:rPr>
            <w:noProof/>
          </w:rPr>
          <w:drawing>
            <wp:inline distT="0" distB="0" distL="0" distR="0" wp14:anchorId="7984A58E" wp14:editId="0ED01455">
              <wp:extent cx="3143250" cy="550545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43250" cy="5505450"/>
                      </a:xfrm>
                      <a:prstGeom prst="rect">
                        <a:avLst/>
                      </a:prstGeom>
                    </pic:spPr>
                  </pic:pic>
                </a:graphicData>
              </a:graphic>
            </wp:inline>
          </w:drawing>
        </w:r>
      </w:del>
      <w:ins w:id="2090" w:author="吴苏琪" w:date="2018-01-07T03:19:00Z">
        <w:del w:id="2091" w:author="249326630@qq.com" w:date="2018-12-23T20:45:00Z">
          <w:r w:rsidR="003F6C40" w:rsidDel="00757C16">
            <w:rPr>
              <w:noProof/>
            </w:rPr>
            <w:drawing>
              <wp:inline distT="0" distB="0" distL="0" distR="0" wp14:anchorId="34ED7A21" wp14:editId="15731CDB">
                <wp:extent cx="3261643" cy="5799323"/>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61643" cy="5799323"/>
                        </a:xfrm>
                        <a:prstGeom prst="rect">
                          <a:avLst/>
                        </a:prstGeom>
                      </pic:spPr>
                    </pic:pic>
                  </a:graphicData>
                </a:graphic>
              </wp:inline>
            </w:drawing>
          </w:r>
        </w:del>
      </w:ins>
    </w:p>
    <w:p w14:paraId="7A3D9FB2" w14:textId="35EDFE30" w:rsidR="00CF3095" w:rsidDel="00757C16" w:rsidRDefault="00CF3095" w:rsidP="00CF3095">
      <w:pPr>
        <w:jc w:val="center"/>
        <w:rPr>
          <w:ins w:id="2092" w:author="HerculesHu" w:date="2017-12-23T23:54:00Z"/>
          <w:del w:id="2093" w:author="249326630@qq.com" w:date="2018-12-23T20:45:00Z"/>
        </w:rPr>
      </w:pPr>
      <w:ins w:id="2094" w:author="HerculesHu" w:date="2017-12-23T23:54:00Z">
        <w:del w:id="2095" w:author="249326630@qq.com" w:date="2018-12-23T20:45:00Z">
          <w:r w:rsidDel="00757C16">
            <w:rPr>
              <w:rFonts w:hint="eastAsia"/>
            </w:rPr>
            <w:delText>（手机</w:delText>
          </w:r>
          <w:r w:rsidDel="00757C16">
            <w:delText>版</w:delText>
          </w:r>
          <w:r w:rsidDel="00757C16">
            <w:rPr>
              <w:rFonts w:hint="eastAsia"/>
            </w:rPr>
            <w:delText>）</w:delText>
          </w:r>
        </w:del>
      </w:ins>
    </w:p>
    <w:p w14:paraId="17D6CC6E" w14:textId="77777777" w:rsidR="00CF3095" w:rsidRDefault="00CF3095" w:rsidP="005D0FE6">
      <w:pPr>
        <w:numPr>
          <w:ilvl w:val="1"/>
          <w:numId w:val="0"/>
        </w:numPr>
        <w:spacing w:afterLines="1150" w:after="3588" w:line="720" w:lineRule="auto"/>
        <w:contextualSpacing/>
        <w:textAlignment w:val="center"/>
        <w:rPr>
          <w:noProof/>
        </w:rPr>
      </w:pPr>
    </w:p>
    <w:p w14:paraId="6521D40B" w14:textId="0D5F8E35" w:rsidR="00E206D3" w:rsidDel="004D6241" w:rsidRDefault="006338A1">
      <w:pPr>
        <w:rPr>
          <w:del w:id="2096" w:author="249326630@qq.com" w:date="2018-12-23T20:58:00Z"/>
        </w:rPr>
        <w:pPrChange w:id="2097" w:author="249326630@qq.com" w:date="2018-12-23T20:58:00Z">
          <w:pPr>
            <w:numPr>
              <w:ilvl w:val="1"/>
            </w:numPr>
            <w:spacing w:afterLines="1150" w:after="3588" w:line="720" w:lineRule="auto"/>
            <w:contextualSpacing/>
            <w:textAlignment w:val="center"/>
          </w:pPr>
        </w:pPrChange>
      </w:pPr>
      <w:r>
        <w:rPr>
          <w:rStyle w:val="af8"/>
          <w:rFonts w:ascii="Times New Roman" w:eastAsia="仿宋_GB2312" w:hAnsi="Times New Roman"/>
        </w:rPr>
        <w:commentReference w:id="2098"/>
      </w:r>
      <w:ins w:id="2099" w:author="249326630@qq.com" w:date="2018-12-23T20:58:00Z">
        <w:r w:rsidR="004D6241" w:rsidRPr="004D6241">
          <w:t xml:space="preserve"> </w:t>
        </w:r>
        <w:r w:rsidR="004D6241" w:rsidRPr="004D6241">
          <w:rPr>
            <w:noProof/>
            <w:sz w:val="24"/>
            <w:szCs w:val="24"/>
          </w:rPr>
          <w:drawing>
            <wp:inline distT="0" distB="0" distL="0" distR="0" wp14:anchorId="1485334F" wp14:editId="44BEAD4E">
              <wp:extent cx="3855720" cy="7536180"/>
              <wp:effectExtent l="0" t="0" r="0" b="7620"/>
              <wp:docPr id="154" name="图片 154" descr="C:\Users\嗯哼哈吼嘻\AppData\Roaming\Tencent\Users\249326630\TIM\WinTemp\RichOle\JHKK5)9JVFX5ETRME9G0U6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嗯哼哈吼嘻\AppData\Roaming\Tencent\Users\249326630\TIM\WinTemp\RichOle\JHKK5)9JVFX5ETRME9G0U6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55720" cy="7536180"/>
                      </a:xfrm>
                      <a:prstGeom prst="rect">
                        <a:avLst/>
                      </a:prstGeom>
                      <a:noFill/>
                      <a:ln>
                        <a:noFill/>
                      </a:ln>
                    </pic:spPr>
                  </pic:pic>
                </a:graphicData>
              </a:graphic>
            </wp:inline>
          </w:drawing>
        </w:r>
      </w:ins>
    </w:p>
    <w:p w14:paraId="25DF40A7" w14:textId="77777777" w:rsidR="004D6241" w:rsidRDefault="004D6241" w:rsidP="005D0FE6">
      <w:pPr>
        <w:numPr>
          <w:ilvl w:val="1"/>
          <w:numId w:val="0"/>
        </w:numPr>
        <w:spacing w:afterLines="1150" w:after="3588" w:line="720" w:lineRule="auto"/>
        <w:contextualSpacing/>
        <w:textAlignment w:val="center"/>
        <w:rPr>
          <w:ins w:id="2100" w:author="249326630@qq.com" w:date="2018-12-23T21:04:00Z"/>
        </w:rPr>
      </w:pPr>
    </w:p>
    <w:p w14:paraId="231633D7" w14:textId="2EA61E37" w:rsidR="004D6241" w:rsidRDefault="004D6241">
      <w:pPr>
        <w:rPr>
          <w:ins w:id="2101" w:author="249326630@qq.com" w:date="2018-12-23T21:04:00Z"/>
        </w:rPr>
        <w:pPrChange w:id="2102" w:author="249326630@qq.com" w:date="2018-12-23T20:58:00Z">
          <w:pPr>
            <w:numPr>
              <w:ilvl w:val="1"/>
            </w:numPr>
            <w:spacing w:afterLines="1150" w:after="3588" w:line="720" w:lineRule="auto"/>
            <w:contextualSpacing/>
            <w:textAlignment w:val="center"/>
          </w:pPr>
        </w:pPrChange>
      </w:pPr>
      <w:ins w:id="2103" w:author="249326630@qq.com" w:date="2018-12-23T21:04:00Z">
        <w:r>
          <w:rPr>
            <w:rFonts w:hint="eastAsia"/>
          </w:rPr>
          <w:lastRenderedPageBreak/>
          <w:t>2、点击某个地点</w:t>
        </w:r>
      </w:ins>
    </w:p>
    <w:p w14:paraId="0AED08A9" w14:textId="70F0023D" w:rsidR="00F56BD5" w:rsidRPr="00F56BD5" w:rsidRDefault="00F56BD5" w:rsidP="00F56BD5">
      <w:pPr>
        <w:rPr>
          <w:ins w:id="2104" w:author="249326630@qq.com" w:date="2018-12-23T21:04:00Z"/>
          <w:sz w:val="24"/>
          <w:szCs w:val="24"/>
        </w:rPr>
      </w:pPr>
    </w:p>
    <w:p w14:paraId="35E1EF6F" w14:textId="3B451851" w:rsidR="004D6241" w:rsidRDefault="00F56BD5">
      <w:pPr>
        <w:rPr>
          <w:ins w:id="2105" w:author="249326630@qq.com" w:date="2018-12-23T21:04:00Z"/>
          <w:noProof/>
          <w:sz w:val="24"/>
          <w:szCs w:val="24"/>
        </w:rPr>
        <w:pPrChange w:id="2106" w:author="249326630@qq.com" w:date="2018-12-23T20:58:00Z">
          <w:pPr>
            <w:numPr>
              <w:ilvl w:val="1"/>
            </w:numPr>
            <w:spacing w:afterLines="1150" w:after="3588" w:line="720" w:lineRule="auto"/>
            <w:contextualSpacing/>
            <w:textAlignment w:val="center"/>
          </w:pPr>
        </w:pPrChange>
      </w:pPr>
      <w:ins w:id="2107" w:author="249326630@qq.com" w:date="2018-12-23T21:04:00Z">
        <w:r w:rsidRPr="00F56BD5">
          <w:rPr>
            <w:noProof/>
            <w:sz w:val="24"/>
            <w:szCs w:val="24"/>
          </w:rPr>
          <w:drawing>
            <wp:inline distT="0" distB="0" distL="0" distR="0" wp14:anchorId="75D24DCA" wp14:editId="1FFF2F4D">
              <wp:extent cx="3947160" cy="7429500"/>
              <wp:effectExtent l="0" t="0" r="0" b="0"/>
              <wp:docPr id="161" name="图片 161" descr="C:\Users\嗯哼哈吼嘻\AppData\Roaming\Tencent\Users\249326630\TIM\WinTemp\RichOle\D_C1UC]U{AW_ELWK$XA80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嗯哼哈吼嘻\AppData\Roaming\Tencent\Users\249326630\TIM\WinTemp\RichOle\D_C1UC]U{AW_ELWK$XA80U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47160" cy="7429500"/>
                      </a:xfrm>
                      <a:prstGeom prst="rect">
                        <a:avLst/>
                      </a:prstGeom>
                      <a:noFill/>
                      <a:ln>
                        <a:noFill/>
                      </a:ln>
                    </pic:spPr>
                  </pic:pic>
                </a:graphicData>
              </a:graphic>
            </wp:inline>
          </w:drawing>
        </w:r>
      </w:ins>
    </w:p>
    <w:p w14:paraId="64C2B629" w14:textId="4200EAEB" w:rsidR="00F56BD5" w:rsidRDefault="00F56BD5">
      <w:pPr>
        <w:rPr>
          <w:ins w:id="2108" w:author="249326630@qq.com" w:date="2018-12-23T21:05:00Z"/>
          <w:noProof/>
          <w:sz w:val="24"/>
          <w:szCs w:val="24"/>
        </w:rPr>
        <w:pPrChange w:id="2109" w:author="249326630@qq.com" w:date="2018-12-23T20:58:00Z">
          <w:pPr>
            <w:numPr>
              <w:ilvl w:val="1"/>
            </w:numPr>
            <w:spacing w:afterLines="1150" w:after="3588" w:line="720" w:lineRule="auto"/>
            <w:contextualSpacing/>
            <w:textAlignment w:val="center"/>
          </w:pPr>
        </w:pPrChange>
      </w:pPr>
      <w:ins w:id="2110" w:author="249326630@qq.com" w:date="2018-12-23T21:04:00Z">
        <w:r>
          <w:rPr>
            <w:rFonts w:hint="eastAsia"/>
            <w:noProof/>
            <w:sz w:val="24"/>
            <w:szCs w:val="24"/>
          </w:rPr>
          <w:t>3、</w:t>
        </w:r>
      </w:ins>
      <w:ins w:id="2111" w:author="249326630@qq.com" w:date="2018-12-23T21:05:00Z">
        <w:r>
          <w:rPr>
            <w:rFonts w:hint="eastAsia"/>
            <w:noProof/>
            <w:sz w:val="24"/>
            <w:szCs w:val="24"/>
          </w:rPr>
          <w:t>点击详情按钮</w:t>
        </w:r>
      </w:ins>
    </w:p>
    <w:p w14:paraId="0CFE07E1" w14:textId="3705C858" w:rsidR="00F56BD5" w:rsidRPr="00F56BD5" w:rsidRDefault="00F56BD5" w:rsidP="00F56BD5">
      <w:pPr>
        <w:rPr>
          <w:ins w:id="2112" w:author="249326630@qq.com" w:date="2018-12-23T21:05:00Z"/>
          <w:sz w:val="24"/>
          <w:szCs w:val="24"/>
        </w:rPr>
      </w:pPr>
      <w:ins w:id="2113" w:author="249326630@qq.com" w:date="2018-12-23T21:05:00Z">
        <w:r w:rsidRPr="00F56BD5">
          <w:rPr>
            <w:noProof/>
            <w:sz w:val="24"/>
            <w:szCs w:val="24"/>
          </w:rPr>
          <w:lastRenderedPageBreak/>
          <w:drawing>
            <wp:inline distT="0" distB="0" distL="0" distR="0" wp14:anchorId="06873B63" wp14:editId="1EAEE7F8">
              <wp:extent cx="3832860" cy="7475220"/>
              <wp:effectExtent l="0" t="0" r="0" b="0"/>
              <wp:docPr id="162" name="图片 162" descr="C:\Users\嗯哼哈吼嘻\AppData\Roaming\Tencent\Users\249326630\TIM\WinTemp\RichOle\K9AUCCE)$`3WD(@YV}6%E9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嗯哼哈吼嘻\AppData\Roaming\Tencent\Users\249326630\TIM\WinTemp\RichOle\K9AUCCE)$`3WD(@YV}6%E9R.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32860" cy="7475220"/>
                      </a:xfrm>
                      <a:prstGeom prst="rect">
                        <a:avLst/>
                      </a:prstGeom>
                      <a:noFill/>
                      <a:ln>
                        <a:noFill/>
                      </a:ln>
                    </pic:spPr>
                  </pic:pic>
                </a:graphicData>
              </a:graphic>
            </wp:inline>
          </w:drawing>
        </w:r>
      </w:ins>
    </w:p>
    <w:p w14:paraId="384115C2" w14:textId="25A0997D" w:rsidR="00F56BD5" w:rsidRDefault="00F56BD5">
      <w:pPr>
        <w:rPr>
          <w:ins w:id="2114" w:author="249326630@qq.com" w:date="2018-12-23T21:05:00Z"/>
        </w:rPr>
        <w:pPrChange w:id="2115" w:author="249326630@qq.com" w:date="2018-12-23T20:58:00Z">
          <w:pPr>
            <w:numPr>
              <w:ilvl w:val="1"/>
            </w:numPr>
            <w:spacing w:afterLines="1150" w:after="3588" w:line="720" w:lineRule="auto"/>
            <w:contextualSpacing/>
            <w:textAlignment w:val="center"/>
          </w:pPr>
        </w:pPrChange>
      </w:pPr>
      <w:ins w:id="2116" w:author="249326630@qq.com" w:date="2018-12-23T21:05:00Z">
        <w:r>
          <w:rPr>
            <w:rFonts w:hint="eastAsia"/>
          </w:rPr>
          <w:t>4、点击图片</w:t>
        </w:r>
      </w:ins>
    </w:p>
    <w:p w14:paraId="023B2386" w14:textId="6A66B8E4" w:rsidR="00F56BD5" w:rsidRPr="00F56BD5" w:rsidRDefault="00F56BD5" w:rsidP="00F56BD5">
      <w:pPr>
        <w:rPr>
          <w:ins w:id="2117" w:author="249326630@qq.com" w:date="2018-12-23T21:06:00Z"/>
          <w:sz w:val="24"/>
          <w:szCs w:val="24"/>
        </w:rPr>
      </w:pPr>
      <w:ins w:id="2118" w:author="249326630@qq.com" w:date="2018-12-23T21:06:00Z">
        <w:r w:rsidRPr="00F56BD5">
          <w:rPr>
            <w:noProof/>
            <w:sz w:val="24"/>
            <w:szCs w:val="24"/>
          </w:rPr>
          <w:lastRenderedPageBreak/>
          <w:drawing>
            <wp:inline distT="0" distB="0" distL="0" distR="0" wp14:anchorId="432F2214" wp14:editId="5DDC6049">
              <wp:extent cx="3916680" cy="7536180"/>
              <wp:effectExtent l="0" t="0" r="7620" b="7620"/>
              <wp:docPr id="163" name="图片 163" descr="C:\Users\嗯哼哈吼嘻\AppData\Roaming\Tencent\Users\249326630\TIM\WinTemp\RichOle\KR@(AID_SCOO$$B4HW]U}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嗯哼哈吼嘻\AppData\Roaming\Tencent\Users\249326630\TIM\WinTemp\RichOle\KR@(AID_SCOO$$B4HW]U}ZK.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16680" cy="7536180"/>
                      </a:xfrm>
                      <a:prstGeom prst="rect">
                        <a:avLst/>
                      </a:prstGeom>
                      <a:noFill/>
                      <a:ln>
                        <a:noFill/>
                      </a:ln>
                    </pic:spPr>
                  </pic:pic>
                </a:graphicData>
              </a:graphic>
            </wp:inline>
          </w:drawing>
        </w:r>
      </w:ins>
    </w:p>
    <w:p w14:paraId="1D2D1D5D" w14:textId="77777777" w:rsidR="00F56BD5" w:rsidRPr="004D6241" w:rsidRDefault="00F56BD5">
      <w:pPr>
        <w:rPr>
          <w:ins w:id="2119" w:author="249326630@qq.com" w:date="2018-12-23T21:04:00Z"/>
          <w:rPrChange w:id="2120" w:author="249326630@qq.com" w:date="2018-12-23T21:04:00Z">
            <w:rPr>
              <w:ins w:id="2121" w:author="249326630@qq.com" w:date="2018-12-23T21:04:00Z"/>
              <w:noProof/>
            </w:rPr>
          </w:rPrChange>
        </w:rPr>
        <w:pPrChange w:id="2122" w:author="249326630@qq.com" w:date="2018-12-23T20:58:00Z">
          <w:pPr>
            <w:numPr>
              <w:ilvl w:val="1"/>
            </w:numPr>
            <w:spacing w:afterLines="1150" w:after="3588" w:line="720" w:lineRule="auto"/>
            <w:contextualSpacing/>
            <w:textAlignment w:val="center"/>
          </w:pPr>
        </w:pPrChange>
      </w:pPr>
    </w:p>
    <w:p w14:paraId="47862957" w14:textId="6826BE54" w:rsidR="007E28A6" w:rsidDel="004D6241" w:rsidRDefault="007E28A6" w:rsidP="005D0FE6">
      <w:pPr>
        <w:numPr>
          <w:ilvl w:val="1"/>
          <w:numId w:val="0"/>
        </w:numPr>
        <w:spacing w:afterLines="1150" w:after="3588" w:line="720" w:lineRule="auto"/>
        <w:contextualSpacing/>
        <w:textAlignment w:val="center"/>
        <w:rPr>
          <w:ins w:id="2123" w:author="HerculesHu" w:date="2017-12-23T21:51:00Z"/>
          <w:del w:id="2124" w:author="249326630@qq.com" w:date="2018-12-23T20:58:00Z"/>
          <w:noProof/>
        </w:rPr>
      </w:pPr>
    </w:p>
    <w:p w14:paraId="31608EDB" w14:textId="32555DBB" w:rsidR="007E28A6" w:rsidDel="004D6241" w:rsidRDefault="007E28A6" w:rsidP="005D0FE6">
      <w:pPr>
        <w:numPr>
          <w:ilvl w:val="1"/>
          <w:numId w:val="0"/>
        </w:numPr>
        <w:spacing w:afterLines="1150" w:after="3588" w:line="720" w:lineRule="auto"/>
        <w:contextualSpacing/>
        <w:textAlignment w:val="center"/>
        <w:rPr>
          <w:ins w:id="2125" w:author="HerculesHu" w:date="2017-12-23T21:51:00Z"/>
          <w:del w:id="2126" w:author="249326630@qq.com" w:date="2018-12-23T20:58:00Z"/>
          <w:noProof/>
        </w:rPr>
      </w:pPr>
    </w:p>
    <w:p w14:paraId="0FF9A268" w14:textId="77777777" w:rsidR="007E28A6" w:rsidRDefault="007E28A6" w:rsidP="005D0FE6">
      <w:pPr>
        <w:numPr>
          <w:ilvl w:val="1"/>
          <w:numId w:val="0"/>
        </w:numPr>
        <w:spacing w:afterLines="1150" w:after="3588" w:line="720" w:lineRule="auto"/>
        <w:contextualSpacing/>
        <w:textAlignment w:val="center"/>
        <w:rPr>
          <w:noProof/>
        </w:rPr>
      </w:pPr>
    </w:p>
    <w:p w14:paraId="68016533" w14:textId="66980BD6" w:rsidR="0001353D" w:rsidRDefault="004D6241">
      <w:pPr>
        <w:pStyle w:val="a1"/>
        <w:rPr>
          <w:ins w:id="2127" w:author="HerculesHu" w:date="2017-12-23T21:51:00Z"/>
        </w:rPr>
      </w:pPr>
      <w:bookmarkStart w:id="2128" w:name="_Toc533525768"/>
      <w:ins w:id="2129" w:author="249326630@qq.com" w:date="2018-12-23T20:58:00Z">
        <w:r>
          <w:rPr>
            <w:rFonts w:hint="eastAsia"/>
          </w:rPr>
          <w:lastRenderedPageBreak/>
          <w:t>查看附近钓友</w:t>
        </w:r>
      </w:ins>
      <w:bookmarkEnd w:id="2128"/>
      <w:del w:id="2130" w:author="249326630@qq.com" w:date="2018-12-23T20:58:00Z">
        <w:r w:rsidR="0001353D" w:rsidDel="004D6241">
          <w:rPr>
            <w:rFonts w:hint="eastAsia"/>
          </w:rPr>
          <w:delText>页脚</w:delText>
        </w:r>
      </w:del>
    </w:p>
    <w:tbl>
      <w:tblPr>
        <w:tblStyle w:val="Axure1"/>
        <w:tblpPr w:leftFromText="180" w:rightFromText="180" w:vertAnchor="text" w:horzAnchor="margin" w:tblpY="128"/>
        <w:tblW w:w="0" w:type="auto"/>
        <w:tblLook w:val="04A0" w:firstRow="1" w:lastRow="0" w:firstColumn="1" w:lastColumn="0" w:noHBand="0" w:noVBand="1"/>
      </w:tblPr>
      <w:tblGrid>
        <w:gridCol w:w="1413"/>
        <w:gridCol w:w="2268"/>
        <w:gridCol w:w="4536"/>
      </w:tblGrid>
      <w:tr w:rsidR="007E28A6" w:rsidDel="00757C16" w14:paraId="7B7F2C3F" w14:textId="247B7F40" w:rsidTr="007E28A6">
        <w:trPr>
          <w:cnfStyle w:val="100000000000" w:firstRow="1" w:lastRow="0" w:firstColumn="0" w:lastColumn="0" w:oddVBand="0" w:evenVBand="0" w:oddHBand="0" w:evenHBand="0" w:firstRowFirstColumn="0" w:firstRowLastColumn="0" w:lastRowFirstColumn="0" w:lastRowLastColumn="0"/>
          <w:cantSplit/>
          <w:tblHeader/>
          <w:del w:id="2131" w:author="249326630@qq.com" w:date="2018-12-23T20:46:00Z"/>
        </w:trPr>
        <w:tc>
          <w:tcPr>
            <w:tcW w:w="1413" w:type="dxa"/>
          </w:tcPr>
          <w:p w14:paraId="6B620889" w14:textId="3FF608F8" w:rsidR="007E28A6" w:rsidDel="00757C16" w:rsidRDefault="007E28A6" w:rsidP="007E28A6">
            <w:pPr>
              <w:pStyle w:val="Axure"/>
              <w:rPr>
                <w:del w:id="2132" w:author="249326630@qq.com" w:date="2018-12-23T20:46:00Z"/>
                <w:moveTo w:id="2133" w:author="HerculesHu" w:date="2017-12-23T21:51:00Z"/>
              </w:rPr>
            </w:pPr>
            <w:moveToRangeStart w:id="2134" w:author="HerculesHu" w:date="2017-12-23T21:51:00Z" w:name="move501829241"/>
            <w:moveTo w:id="2135" w:author="HerculesHu" w:date="2017-12-23T21:51:00Z">
              <w:del w:id="2136" w:author="249326630@qq.com" w:date="2018-12-23T20:46:00Z">
                <w:r w:rsidDel="00757C16">
                  <w:delText>脚注</w:delText>
                </w:r>
              </w:del>
            </w:moveTo>
          </w:p>
        </w:tc>
        <w:tc>
          <w:tcPr>
            <w:tcW w:w="2268" w:type="dxa"/>
          </w:tcPr>
          <w:p w14:paraId="2AEE6FF9" w14:textId="3DB997CC" w:rsidR="007E28A6" w:rsidDel="00757C16" w:rsidRDefault="007E28A6" w:rsidP="007E28A6">
            <w:pPr>
              <w:pStyle w:val="Axure"/>
              <w:rPr>
                <w:del w:id="2137" w:author="249326630@qq.com" w:date="2018-12-23T20:46:00Z"/>
                <w:moveTo w:id="2138" w:author="HerculesHu" w:date="2017-12-23T21:51:00Z"/>
              </w:rPr>
            </w:pPr>
            <w:moveTo w:id="2139" w:author="HerculesHu" w:date="2017-12-23T21:51:00Z">
              <w:del w:id="2140" w:author="249326630@qq.com" w:date="2018-12-23T20:46:00Z">
                <w:r w:rsidDel="00757C16">
                  <w:delText>名称</w:delText>
                </w:r>
              </w:del>
            </w:moveTo>
          </w:p>
        </w:tc>
        <w:tc>
          <w:tcPr>
            <w:tcW w:w="4536" w:type="dxa"/>
          </w:tcPr>
          <w:p w14:paraId="184A7535" w14:textId="16E32E7F" w:rsidR="007E28A6" w:rsidDel="00757C16" w:rsidRDefault="007E28A6" w:rsidP="007E28A6">
            <w:pPr>
              <w:pStyle w:val="Axure"/>
              <w:tabs>
                <w:tab w:val="left" w:pos="1190"/>
              </w:tabs>
              <w:rPr>
                <w:del w:id="2141" w:author="249326630@qq.com" w:date="2018-12-23T20:46:00Z"/>
                <w:moveTo w:id="2142" w:author="HerculesHu" w:date="2017-12-23T21:51:00Z"/>
              </w:rPr>
            </w:pPr>
            <w:moveTo w:id="2143" w:author="HerculesHu" w:date="2017-12-23T21:51:00Z">
              <w:del w:id="2144" w:author="249326630@qq.com" w:date="2018-12-23T20:46:00Z">
                <w:r w:rsidDel="00757C16">
                  <w:delText>交互</w:delText>
                </w:r>
                <w:r w:rsidDel="00757C16">
                  <w:tab/>
                </w:r>
              </w:del>
            </w:moveTo>
          </w:p>
        </w:tc>
      </w:tr>
      <w:tr w:rsidR="007E28A6" w:rsidDel="00757C16" w14:paraId="671FF45B" w14:textId="549C64DC" w:rsidTr="007E28A6">
        <w:trPr>
          <w:cantSplit/>
          <w:del w:id="2145" w:author="249326630@qq.com" w:date="2018-12-23T20:46:00Z"/>
        </w:trPr>
        <w:tc>
          <w:tcPr>
            <w:tcW w:w="1413" w:type="dxa"/>
          </w:tcPr>
          <w:p w14:paraId="58D15D5A" w14:textId="58D3F23E" w:rsidR="007E28A6" w:rsidDel="00757C16" w:rsidRDefault="007E28A6" w:rsidP="007E28A6">
            <w:pPr>
              <w:pStyle w:val="Axure0"/>
              <w:rPr>
                <w:del w:id="2146" w:author="249326630@qq.com" w:date="2018-12-23T20:46:00Z"/>
                <w:moveTo w:id="2147" w:author="HerculesHu" w:date="2017-12-23T21:51:00Z"/>
              </w:rPr>
            </w:pPr>
            <w:moveTo w:id="2148" w:author="HerculesHu" w:date="2017-12-23T21:51:00Z">
              <w:del w:id="2149" w:author="249326630@qq.com" w:date="2018-12-23T20:46:00Z">
                <w:r w:rsidDel="00757C16">
                  <w:delText>1</w:delText>
                </w:r>
              </w:del>
            </w:moveTo>
          </w:p>
        </w:tc>
        <w:tc>
          <w:tcPr>
            <w:tcW w:w="2268" w:type="dxa"/>
          </w:tcPr>
          <w:p w14:paraId="72F73842" w14:textId="597D0053" w:rsidR="007E28A6" w:rsidDel="00757C16" w:rsidRDefault="007E28A6" w:rsidP="007E28A6">
            <w:pPr>
              <w:pStyle w:val="Axure0"/>
              <w:rPr>
                <w:del w:id="2150" w:author="249326630@qq.com" w:date="2018-12-23T20:46:00Z"/>
                <w:moveTo w:id="2151" w:author="HerculesHu" w:date="2017-12-23T21:51:00Z"/>
                <w:lang w:eastAsia="zh-CN"/>
              </w:rPr>
            </w:pPr>
            <w:moveTo w:id="2152" w:author="HerculesHu" w:date="2017-12-23T21:51:00Z">
              <w:del w:id="2153" w:author="249326630@qq.com" w:date="2018-12-23T20:46:00Z">
                <w:r w:rsidDel="00757C16">
                  <w:rPr>
                    <w:rFonts w:hint="eastAsia"/>
                    <w:lang w:eastAsia="zh-CN"/>
                  </w:rPr>
                  <w:delText>友情</w:delText>
                </w:r>
                <w:r w:rsidDel="00757C16">
                  <w:rPr>
                    <w:lang w:eastAsia="zh-CN"/>
                  </w:rPr>
                  <w:delText>链接</w:delText>
                </w:r>
              </w:del>
            </w:moveTo>
          </w:p>
        </w:tc>
        <w:tc>
          <w:tcPr>
            <w:tcW w:w="4536" w:type="dxa"/>
          </w:tcPr>
          <w:p w14:paraId="113631C4" w14:textId="5C2A0F5E" w:rsidR="007E28A6" w:rsidDel="00757C16" w:rsidRDefault="007E28A6" w:rsidP="007E28A6">
            <w:pPr>
              <w:pStyle w:val="Axure0"/>
              <w:rPr>
                <w:del w:id="2154" w:author="249326630@qq.com" w:date="2018-12-23T20:46:00Z"/>
                <w:moveTo w:id="2155" w:author="HerculesHu" w:date="2017-12-23T21:51:00Z"/>
                <w:lang w:eastAsia="zh-CN"/>
              </w:rPr>
            </w:pPr>
            <w:moveTo w:id="2156" w:author="HerculesHu" w:date="2017-12-23T21:51:00Z">
              <w:del w:id="2157" w:author="249326630@qq.com" w:date="2018-12-23T20:46:00Z">
                <w:r w:rsidDel="00757C16">
                  <w:rPr>
                    <w:rFonts w:hint="eastAsia"/>
                    <w:lang w:eastAsia="zh-CN"/>
                  </w:rPr>
                  <w:delText>访问</w:delText>
                </w:r>
                <w:r w:rsidDel="00757C16">
                  <w:rPr>
                    <w:lang w:eastAsia="zh-CN"/>
                  </w:rPr>
                  <w:delText>具体友情链接</w:delText>
                </w:r>
              </w:del>
            </w:moveTo>
          </w:p>
        </w:tc>
      </w:tr>
      <w:tr w:rsidR="007E28A6" w:rsidDel="00757C16" w14:paraId="66811F98" w14:textId="05F1EE7D" w:rsidTr="007E28A6">
        <w:trPr>
          <w:cnfStyle w:val="000000010000" w:firstRow="0" w:lastRow="0" w:firstColumn="0" w:lastColumn="0" w:oddVBand="0" w:evenVBand="0" w:oddHBand="0" w:evenHBand="1" w:firstRowFirstColumn="0" w:firstRowLastColumn="0" w:lastRowFirstColumn="0" w:lastRowLastColumn="0"/>
          <w:cantSplit/>
          <w:del w:id="2158" w:author="249326630@qq.com" w:date="2018-12-23T20:46:00Z"/>
        </w:trPr>
        <w:tc>
          <w:tcPr>
            <w:tcW w:w="1413" w:type="dxa"/>
          </w:tcPr>
          <w:p w14:paraId="4FEE4430" w14:textId="4A5665C9" w:rsidR="007E28A6" w:rsidDel="00757C16" w:rsidRDefault="007E28A6" w:rsidP="007E28A6">
            <w:pPr>
              <w:pStyle w:val="Axure0"/>
              <w:rPr>
                <w:del w:id="2159" w:author="249326630@qq.com" w:date="2018-12-23T20:46:00Z"/>
                <w:moveTo w:id="2160" w:author="HerculesHu" w:date="2017-12-23T21:51:00Z"/>
              </w:rPr>
            </w:pPr>
            <w:moveTo w:id="2161" w:author="HerculesHu" w:date="2017-12-23T21:51:00Z">
              <w:del w:id="2162" w:author="249326630@qq.com" w:date="2018-12-23T20:46:00Z">
                <w:r w:rsidDel="00757C16">
                  <w:delText>2</w:delText>
                </w:r>
              </w:del>
            </w:moveTo>
          </w:p>
        </w:tc>
        <w:tc>
          <w:tcPr>
            <w:tcW w:w="2268" w:type="dxa"/>
          </w:tcPr>
          <w:p w14:paraId="02BACC51" w14:textId="21C7EDE4" w:rsidR="007E28A6" w:rsidDel="00757C16" w:rsidRDefault="007E28A6" w:rsidP="007E28A6">
            <w:pPr>
              <w:pStyle w:val="Axure0"/>
              <w:rPr>
                <w:del w:id="2163" w:author="249326630@qq.com" w:date="2018-12-23T20:46:00Z"/>
                <w:moveTo w:id="2164" w:author="HerculesHu" w:date="2017-12-23T21:51:00Z"/>
              </w:rPr>
            </w:pPr>
            <w:moveTo w:id="2165" w:author="HerculesHu" w:date="2017-12-23T21:51:00Z">
              <w:del w:id="2166" w:author="249326630@qq.com" w:date="2018-12-23T20:46:00Z">
                <w:r w:rsidDel="00757C16">
                  <w:rPr>
                    <w:rFonts w:hint="eastAsia"/>
                    <w:lang w:eastAsia="zh-CN"/>
                  </w:rPr>
                  <w:delText>页脚</w:delText>
                </w:r>
                <w:r w:rsidDel="00757C16">
                  <w:rPr>
                    <w:lang w:eastAsia="zh-CN"/>
                  </w:rPr>
                  <w:delText>版权</w:delText>
                </w:r>
              </w:del>
            </w:moveTo>
          </w:p>
        </w:tc>
        <w:tc>
          <w:tcPr>
            <w:tcW w:w="4536" w:type="dxa"/>
          </w:tcPr>
          <w:p w14:paraId="533D01F6" w14:textId="6558423C" w:rsidR="007E28A6" w:rsidDel="00757C16" w:rsidRDefault="00612F50" w:rsidP="007E28A6">
            <w:pPr>
              <w:pStyle w:val="Axure0"/>
              <w:rPr>
                <w:del w:id="2167" w:author="249326630@qq.com" w:date="2018-12-23T20:46:00Z"/>
                <w:moveTo w:id="2168" w:author="HerculesHu" w:date="2017-12-23T21:51:00Z"/>
                <w:lang w:eastAsia="zh-CN"/>
              </w:rPr>
            </w:pPr>
            <w:ins w:id="2169" w:author="HerculesHu" w:date="2017-12-23T21:55:00Z">
              <w:del w:id="2170" w:author="249326630@qq.com" w:date="2018-12-23T20:46:00Z">
                <w:r w:rsidDel="00757C16">
                  <w:rPr>
                    <w:rFonts w:hint="eastAsia"/>
                    <w:lang w:eastAsia="zh-CN"/>
                  </w:rPr>
                  <w:delText>无</w:delText>
                </w:r>
              </w:del>
            </w:ins>
          </w:p>
        </w:tc>
      </w:tr>
      <w:tr w:rsidR="007E28A6" w:rsidDel="00757C16" w14:paraId="3BFB464F" w14:textId="7D029377" w:rsidTr="007E28A6">
        <w:trPr>
          <w:cantSplit/>
          <w:del w:id="2171" w:author="249326630@qq.com" w:date="2018-12-23T20:46:00Z"/>
        </w:trPr>
        <w:tc>
          <w:tcPr>
            <w:tcW w:w="1413" w:type="dxa"/>
          </w:tcPr>
          <w:p w14:paraId="02A60A46" w14:textId="77F9BCC2" w:rsidR="007E28A6" w:rsidDel="00757C16" w:rsidRDefault="007E28A6" w:rsidP="007E28A6">
            <w:pPr>
              <w:pStyle w:val="Axure0"/>
              <w:rPr>
                <w:del w:id="2172" w:author="249326630@qq.com" w:date="2018-12-23T20:46:00Z"/>
                <w:moveTo w:id="2173" w:author="HerculesHu" w:date="2017-12-23T21:51:00Z"/>
                <w:lang w:eastAsia="zh-CN"/>
              </w:rPr>
            </w:pPr>
            <w:moveTo w:id="2174" w:author="HerculesHu" w:date="2017-12-23T21:51:00Z">
              <w:del w:id="2175" w:author="249326630@qq.com" w:date="2018-12-23T20:46:00Z">
                <w:r w:rsidDel="00757C16">
                  <w:rPr>
                    <w:rFonts w:hint="eastAsia"/>
                    <w:lang w:eastAsia="zh-CN"/>
                  </w:rPr>
                  <w:delText>3</w:delText>
                </w:r>
              </w:del>
            </w:moveTo>
          </w:p>
        </w:tc>
        <w:tc>
          <w:tcPr>
            <w:tcW w:w="2268" w:type="dxa"/>
          </w:tcPr>
          <w:p w14:paraId="36E4E32A" w14:textId="35C63BC2" w:rsidR="007E28A6" w:rsidDel="00757C16" w:rsidRDefault="007E28A6" w:rsidP="007E28A6">
            <w:pPr>
              <w:pStyle w:val="Axure0"/>
              <w:rPr>
                <w:del w:id="2176" w:author="249326630@qq.com" w:date="2018-12-23T20:46:00Z"/>
                <w:moveTo w:id="2177" w:author="HerculesHu" w:date="2017-12-23T21:51:00Z"/>
                <w:lang w:eastAsia="zh-CN"/>
              </w:rPr>
            </w:pPr>
            <w:moveTo w:id="2178" w:author="HerculesHu" w:date="2017-12-23T21:51:00Z">
              <w:del w:id="2179" w:author="249326630@qq.com" w:date="2018-12-23T20:46:00Z">
                <w:r w:rsidDel="00757C16">
                  <w:rPr>
                    <w:rFonts w:hint="eastAsia"/>
                    <w:lang w:eastAsia="zh-CN"/>
                  </w:rPr>
                  <w:delText>管理</w:delText>
                </w:r>
                <w:r w:rsidDel="00757C16">
                  <w:rPr>
                    <w:lang w:eastAsia="zh-CN"/>
                  </w:rPr>
                  <w:delText>员联系方式</w:delText>
                </w:r>
              </w:del>
            </w:moveTo>
          </w:p>
        </w:tc>
        <w:tc>
          <w:tcPr>
            <w:tcW w:w="4536" w:type="dxa"/>
          </w:tcPr>
          <w:p w14:paraId="05EBA3E5" w14:textId="48D70C60" w:rsidR="007E28A6" w:rsidDel="00757C16" w:rsidRDefault="00612F50" w:rsidP="007E28A6">
            <w:pPr>
              <w:pStyle w:val="Axure0"/>
              <w:rPr>
                <w:del w:id="2180" w:author="249326630@qq.com" w:date="2018-12-23T20:46:00Z"/>
                <w:moveTo w:id="2181" w:author="HerculesHu" w:date="2017-12-23T21:51:00Z"/>
                <w:lang w:eastAsia="zh-CN"/>
              </w:rPr>
            </w:pPr>
            <w:ins w:id="2182" w:author="HerculesHu" w:date="2017-12-23T21:55:00Z">
              <w:del w:id="2183" w:author="249326630@qq.com" w:date="2018-12-23T20:46:00Z">
                <w:r w:rsidDel="00757C16">
                  <w:rPr>
                    <w:rFonts w:hint="eastAsia"/>
                    <w:lang w:eastAsia="zh-CN"/>
                  </w:rPr>
                  <w:delText>无</w:delText>
                </w:r>
              </w:del>
            </w:ins>
          </w:p>
        </w:tc>
      </w:tr>
      <w:moveToRangeEnd w:id="2134"/>
    </w:tbl>
    <w:p w14:paraId="0A529768" w14:textId="5A8040FB" w:rsidR="007E28A6" w:rsidDel="00757C16" w:rsidRDefault="007E28A6">
      <w:pPr>
        <w:rPr>
          <w:ins w:id="2184" w:author="HerculesHu" w:date="2017-12-23T21:51:00Z"/>
          <w:del w:id="2185" w:author="249326630@qq.com" w:date="2018-12-23T20:46:00Z"/>
        </w:rPr>
        <w:pPrChange w:id="2186" w:author="HerculesHu" w:date="2017-12-23T21:51:00Z">
          <w:pPr>
            <w:pStyle w:val="a1"/>
          </w:pPr>
        </w:pPrChange>
      </w:pPr>
    </w:p>
    <w:p w14:paraId="4ABF4DE9" w14:textId="008F174F" w:rsidR="007E28A6" w:rsidRPr="007E28A6" w:rsidDel="00757C16" w:rsidRDefault="007E28A6">
      <w:pPr>
        <w:rPr>
          <w:del w:id="2187" w:author="249326630@qq.com" w:date="2018-12-23T20:46:00Z"/>
        </w:rPr>
        <w:pPrChange w:id="2188" w:author="HerculesHu" w:date="2017-12-23T21:51:00Z">
          <w:pPr>
            <w:pStyle w:val="a1"/>
          </w:pPr>
        </w:pPrChange>
      </w:pPr>
    </w:p>
    <w:p w14:paraId="2605060E" w14:textId="54C24189" w:rsidR="00ED245A" w:rsidDel="00757C16" w:rsidRDefault="006338A1" w:rsidP="0001353D">
      <w:pPr>
        <w:rPr>
          <w:ins w:id="2189" w:author="HerculesHu" w:date="2017-12-23T23:45:00Z"/>
          <w:del w:id="2190" w:author="249326630@qq.com" w:date="2018-12-23T20:46:00Z"/>
        </w:rPr>
      </w:pPr>
      <w:ins w:id="2191" w:author="HerculesHu" w:date="2017-12-23T21:51:00Z">
        <w:del w:id="2192" w:author="249326630@qq.com" w:date="2018-12-23T20:46:00Z">
          <w:r w:rsidDel="00757C16">
            <w:rPr>
              <w:noProof/>
            </w:rPr>
            <w:drawing>
              <wp:inline distT="0" distB="0" distL="0" distR="0" wp14:anchorId="5D5DA72A" wp14:editId="70B7ACB6">
                <wp:extent cx="5274310" cy="450850"/>
                <wp:effectExtent l="0" t="0" r="2540"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450850"/>
                        </a:xfrm>
                        <a:prstGeom prst="rect">
                          <a:avLst/>
                        </a:prstGeom>
                      </pic:spPr>
                    </pic:pic>
                  </a:graphicData>
                </a:graphic>
              </wp:inline>
            </w:drawing>
          </w:r>
        </w:del>
      </w:ins>
    </w:p>
    <w:p w14:paraId="38EA0FCD" w14:textId="3DF2F1ED" w:rsidR="00ED245A" w:rsidDel="00757C16" w:rsidRDefault="00ED245A" w:rsidP="00ED245A">
      <w:pPr>
        <w:jc w:val="center"/>
        <w:rPr>
          <w:ins w:id="2193" w:author="HerculesHu" w:date="2017-12-23T23:45:00Z"/>
          <w:del w:id="2194" w:author="249326630@qq.com" w:date="2018-12-23T20:46:00Z"/>
        </w:rPr>
      </w:pPr>
      <w:ins w:id="2195" w:author="HerculesHu" w:date="2017-12-23T23:45:00Z">
        <w:del w:id="2196" w:author="249326630@qq.com" w:date="2018-12-23T20:46:00Z">
          <w:r w:rsidDel="00757C16">
            <w:rPr>
              <w:rFonts w:hint="eastAsia"/>
            </w:rPr>
            <w:delText>（电脑</w:delText>
          </w:r>
          <w:r w:rsidDel="00757C16">
            <w:delText>版</w:delText>
          </w:r>
          <w:r w:rsidDel="00757C16">
            <w:rPr>
              <w:rFonts w:hint="eastAsia"/>
            </w:rPr>
            <w:delText>）</w:delText>
          </w:r>
        </w:del>
      </w:ins>
    </w:p>
    <w:p w14:paraId="2A16C35C" w14:textId="4A0DB6DE" w:rsidR="0001353D" w:rsidDel="00757C16" w:rsidRDefault="0001353D">
      <w:pPr>
        <w:jc w:val="center"/>
        <w:rPr>
          <w:ins w:id="2197" w:author="HerculesHu" w:date="2017-12-23T23:54:00Z"/>
          <w:del w:id="2198" w:author="249326630@qq.com" w:date="2018-12-23T20:46:00Z"/>
        </w:rPr>
        <w:pPrChange w:id="2199" w:author="吴苏琪" w:date="2018-01-07T03:21:00Z">
          <w:pPr/>
        </w:pPrChange>
      </w:pPr>
      <w:del w:id="2200" w:author="249326630@qq.com" w:date="2018-12-23T20:46:00Z">
        <w:r w:rsidDel="00757C16">
          <w:rPr>
            <w:noProof/>
          </w:rPr>
          <w:drawing>
            <wp:inline distT="0" distB="0" distL="0" distR="0" wp14:anchorId="198BFF9C" wp14:editId="464F6DBA">
              <wp:extent cx="1924050" cy="44767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0700" r="32820" b="703"/>
                      <a:stretch/>
                    </pic:blipFill>
                    <pic:spPr bwMode="auto">
                      <a:xfrm>
                        <a:off x="0" y="0"/>
                        <a:ext cx="1924050" cy="447675"/>
                      </a:xfrm>
                      <a:prstGeom prst="rect">
                        <a:avLst/>
                      </a:prstGeom>
                      <a:ln>
                        <a:noFill/>
                      </a:ln>
                      <a:extLst>
                        <a:ext uri="{53640926-AAD7-44D8-BBD7-CCE9431645EC}">
                          <a14:shadowObscured xmlns:a14="http://schemas.microsoft.com/office/drawing/2010/main"/>
                        </a:ext>
                      </a:extLst>
                    </pic:spPr>
                  </pic:pic>
                </a:graphicData>
              </a:graphic>
            </wp:inline>
          </w:drawing>
        </w:r>
      </w:del>
      <w:ins w:id="2201" w:author="吴苏琪" w:date="2018-01-07T03:20:00Z">
        <w:del w:id="2202" w:author="249326630@qq.com" w:date="2018-12-23T20:46:00Z">
          <w:r w:rsidR="00ED14F2" w:rsidDel="00757C16">
            <w:rPr>
              <w:noProof/>
            </w:rPr>
            <w:drawing>
              <wp:inline distT="0" distB="0" distL="0" distR="0" wp14:anchorId="0E8A0D17" wp14:editId="6124EAE5">
                <wp:extent cx="3314987" cy="602032"/>
                <wp:effectExtent l="0" t="0" r="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14987" cy="602032"/>
                        </a:xfrm>
                        <a:prstGeom prst="rect">
                          <a:avLst/>
                        </a:prstGeom>
                      </pic:spPr>
                    </pic:pic>
                  </a:graphicData>
                </a:graphic>
              </wp:inline>
            </w:drawing>
          </w:r>
        </w:del>
      </w:ins>
    </w:p>
    <w:p w14:paraId="6D6AD2CE" w14:textId="3ED01135" w:rsidR="00CF3095" w:rsidDel="00757C16" w:rsidRDefault="00CF3095" w:rsidP="00CF3095">
      <w:pPr>
        <w:jc w:val="center"/>
        <w:rPr>
          <w:ins w:id="2203" w:author="HerculesHu" w:date="2017-12-23T23:54:00Z"/>
          <w:del w:id="2204" w:author="249326630@qq.com" w:date="2018-12-23T20:46:00Z"/>
        </w:rPr>
      </w:pPr>
      <w:ins w:id="2205" w:author="HerculesHu" w:date="2017-12-23T23:54:00Z">
        <w:del w:id="2206" w:author="249326630@qq.com" w:date="2018-12-23T20:46:00Z">
          <w:r w:rsidDel="00757C16">
            <w:rPr>
              <w:rFonts w:hint="eastAsia"/>
            </w:rPr>
            <w:delText>（手机</w:delText>
          </w:r>
          <w:r w:rsidDel="00757C16">
            <w:delText>版</w:delText>
          </w:r>
          <w:r w:rsidDel="00757C16">
            <w:rPr>
              <w:rFonts w:hint="eastAsia"/>
            </w:rPr>
            <w:delText>）</w:delText>
          </w:r>
        </w:del>
      </w:ins>
    </w:p>
    <w:p w14:paraId="2B62DD2D" w14:textId="4F30E2F6" w:rsidR="00CF3095" w:rsidDel="00757C16" w:rsidRDefault="00CF3095" w:rsidP="0001353D">
      <w:pPr>
        <w:rPr>
          <w:del w:id="2207" w:author="249326630@qq.com" w:date="2018-12-23T20:46:00Z"/>
        </w:rPr>
      </w:pPr>
    </w:p>
    <w:tbl>
      <w:tblPr>
        <w:tblStyle w:val="Axure1"/>
        <w:tblpPr w:leftFromText="180" w:rightFromText="180" w:vertAnchor="text" w:horzAnchor="margin" w:tblpY="2132"/>
        <w:tblW w:w="0" w:type="auto"/>
        <w:tblLook w:val="04A0" w:firstRow="1" w:lastRow="0" w:firstColumn="1" w:lastColumn="0" w:noHBand="0" w:noVBand="1"/>
      </w:tblPr>
      <w:tblGrid>
        <w:gridCol w:w="1413"/>
        <w:gridCol w:w="2268"/>
        <w:gridCol w:w="4536"/>
      </w:tblGrid>
      <w:tr w:rsidR="00C91E76" w:rsidDel="00757C16" w14:paraId="7C43CB48" w14:textId="5F2DE887" w:rsidTr="00EB2A62">
        <w:trPr>
          <w:cnfStyle w:val="100000000000" w:firstRow="1" w:lastRow="0" w:firstColumn="0" w:lastColumn="0" w:oddVBand="0" w:evenVBand="0" w:oddHBand="0" w:evenHBand="0" w:firstRowFirstColumn="0" w:firstRowLastColumn="0" w:lastRowFirstColumn="0" w:lastRowLastColumn="0"/>
          <w:cantSplit/>
          <w:tblHeader/>
          <w:del w:id="2208" w:author="249326630@qq.com" w:date="2018-12-23T20:46:00Z"/>
        </w:trPr>
        <w:tc>
          <w:tcPr>
            <w:tcW w:w="1413" w:type="dxa"/>
          </w:tcPr>
          <w:p w14:paraId="68DD967B" w14:textId="42C86A8D" w:rsidR="00C91E76" w:rsidDel="00757C16" w:rsidRDefault="00C91E76" w:rsidP="00EB2A62">
            <w:pPr>
              <w:pStyle w:val="Axure"/>
              <w:rPr>
                <w:del w:id="2209" w:author="249326630@qq.com" w:date="2018-12-23T20:46:00Z"/>
                <w:moveFrom w:id="2210" w:author="HerculesHu" w:date="2017-12-23T21:51:00Z"/>
              </w:rPr>
            </w:pPr>
            <w:moveFromRangeStart w:id="2211" w:author="HerculesHu" w:date="2017-12-23T21:51:00Z" w:name="move501829241"/>
            <w:moveFrom w:id="2212" w:author="HerculesHu" w:date="2017-12-23T21:51:00Z">
              <w:del w:id="2213" w:author="249326630@qq.com" w:date="2018-12-23T20:46:00Z">
                <w:r w:rsidDel="00757C16">
                  <w:delText>脚注</w:delText>
                </w:r>
              </w:del>
            </w:moveFrom>
          </w:p>
        </w:tc>
        <w:tc>
          <w:tcPr>
            <w:tcW w:w="2268" w:type="dxa"/>
          </w:tcPr>
          <w:p w14:paraId="17E2CEA8" w14:textId="7CF3443B" w:rsidR="00C91E76" w:rsidDel="00757C16" w:rsidRDefault="00C91E76" w:rsidP="00EB2A62">
            <w:pPr>
              <w:pStyle w:val="Axure"/>
              <w:rPr>
                <w:del w:id="2214" w:author="249326630@qq.com" w:date="2018-12-23T20:46:00Z"/>
                <w:moveFrom w:id="2215" w:author="HerculesHu" w:date="2017-12-23T21:51:00Z"/>
              </w:rPr>
            </w:pPr>
            <w:moveFrom w:id="2216" w:author="HerculesHu" w:date="2017-12-23T21:51:00Z">
              <w:del w:id="2217" w:author="249326630@qq.com" w:date="2018-12-23T20:46:00Z">
                <w:r w:rsidDel="00757C16">
                  <w:delText>名称</w:delText>
                </w:r>
              </w:del>
            </w:moveFrom>
          </w:p>
        </w:tc>
        <w:tc>
          <w:tcPr>
            <w:tcW w:w="4536" w:type="dxa"/>
          </w:tcPr>
          <w:p w14:paraId="731EB648" w14:textId="2A3F7310" w:rsidR="00C91E76" w:rsidDel="00757C16" w:rsidRDefault="00C91E76" w:rsidP="00EB2A62">
            <w:pPr>
              <w:pStyle w:val="Axure"/>
              <w:tabs>
                <w:tab w:val="left" w:pos="1190"/>
              </w:tabs>
              <w:rPr>
                <w:del w:id="2218" w:author="249326630@qq.com" w:date="2018-12-23T20:46:00Z"/>
                <w:moveFrom w:id="2219" w:author="HerculesHu" w:date="2017-12-23T21:51:00Z"/>
              </w:rPr>
            </w:pPr>
            <w:moveFrom w:id="2220" w:author="HerculesHu" w:date="2017-12-23T21:51:00Z">
              <w:del w:id="2221" w:author="249326630@qq.com" w:date="2018-12-23T20:46:00Z">
                <w:r w:rsidDel="00757C16">
                  <w:delText>交互</w:delText>
                </w:r>
                <w:r w:rsidDel="00757C16">
                  <w:tab/>
                </w:r>
              </w:del>
            </w:moveFrom>
          </w:p>
        </w:tc>
      </w:tr>
      <w:tr w:rsidR="00C91E76" w:rsidDel="00757C16" w14:paraId="258E54BB" w14:textId="1CE56543" w:rsidTr="00EB2A62">
        <w:trPr>
          <w:cantSplit/>
          <w:del w:id="2222" w:author="249326630@qq.com" w:date="2018-12-23T20:46:00Z"/>
        </w:trPr>
        <w:tc>
          <w:tcPr>
            <w:tcW w:w="1413" w:type="dxa"/>
          </w:tcPr>
          <w:p w14:paraId="4FDA9559" w14:textId="1AE7C8F3" w:rsidR="00C91E76" w:rsidDel="00757C16" w:rsidRDefault="00C91E76" w:rsidP="00EB2A62">
            <w:pPr>
              <w:pStyle w:val="Axure0"/>
              <w:rPr>
                <w:del w:id="2223" w:author="249326630@qq.com" w:date="2018-12-23T20:46:00Z"/>
                <w:moveFrom w:id="2224" w:author="HerculesHu" w:date="2017-12-23T21:51:00Z"/>
              </w:rPr>
            </w:pPr>
            <w:moveFrom w:id="2225" w:author="HerculesHu" w:date="2017-12-23T21:51:00Z">
              <w:del w:id="2226" w:author="249326630@qq.com" w:date="2018-12-23T20:46:00Z">
                <w:r w:rsidDel="00757C16">
                  <w:delText>1</w:delText>
                </w:r>
              </w:del>
            </w:moveFrom>
          </w:p>
        </w:tc>
        <w:tc>
          <w:tcPr>
            <w:tcW w:w="2268" w:type="dxa"/>
          </w:tcPr>
          <w:p w14:paraId="0FA04B7B" w14:textId="720E1B1C" w:rsidR="00C91E76" w:rsidDel="00757C16" w:rsidRDefault="00C91E76" w:rsidP="00EB2A62">
            <w:pPr>
              <w:pStyle w:val="Axure0"/>
              <w:rPr>
                <w:del w:id="2227" w:author="249326630@qq.com" w:date="2018-12-23T20:46:00Z"/>
                <w:moveFrom w:id="2228" w:author="HerculesHu" w:date="2017-12-23T21:51:00Z"/>
                <w:lang w:eastAsia="zh-CN"/>
              </w:rPr>
            </w:pPr>
            <w:moveFrom w:id="2229" w:author="HerculesHu" w:date="2017-12-23T21:51:00Z">
              <w:del w:id="2230" w:author="249326630@qq.com" w:date="2018-12-23T20:46:00Z">
                <w:r w:rsidDel="00757C16">
                  <w:rPr>
                    <w:rFonts w:hint="eastAsia"/>
                    <w:lang w:eastAsia="zh-CN"/>
                  </w:rPr>
                  <w:delText>友情</w:delText>
                </w:r>
                <w:r w:rsidDel="00757C16">
                  <w:rPr>
                    <w:lang w:eastAsia="zh-CN"/>
                  </w:rPr>
                  <w:delText>链接</w:delText>
                </w:r>
              </w:del>
            </w:moveFrom>
          </w:p>
        </w:tc>
        <w:tc>
          <w:tcPr>
            <w:tcW w:w="4536" w:type="dxa"/>
          </w:tcPr>
          <w:p w14:paraId="137C607D" w14:textId="2F2E43A2" w:rsidR="00C91E76" w:rsidDel="00757C16" w:rsidRDefault="00C91E76" w:rsidP="00EB2A62">
            <w:pPr>
              <w:pStyle w:val="Axure0"/>
              <w:rPr>
                <w:del w:id="2231" w:author="249326630@qq.com" w:date="2018-12-23T20:46:00Z"/>
                <w:moveFrom w:id="2232" w:author="HerculesHu" w:date="2017-12-23T21:51:00Z"/>
                <w:lang w:eastAsia="zh-CN"/>
              </w:rPr>
            </w:pPr>
            <w:moveFrom w:id="2233" w:author="HerculesHu" w:date="2017-12-23T21:51:00Z">
              <w:del w:id="2234" w:author="249326630@qq.com" w:date="2018-12-23T20:46:00Z">
                <w:r w:rsidDel="00757C16">
                  <w:rPr>
                    <w:rFonts w:hint="eastAsia"/>
                    <w:lang w:eastAsia="zh-CN"/>
                  </w:rPr>
                  <w:delText>访问</w:delText>
                </w:r>
                <w:r w:rsidDel="00757C16">
                  <w:rPr>
                    <w:lang w:eastAsia="zh-CN"/>
                  </w:rPr>
                  <w:delText>具体友情链接</w:delText>
                </w:r>
              </w:del>
            </w:moveFrom>
          </w:p>
        </w:tc>
      </w:tr>
      <w:tr w:rsidR="00C91E76" w:rsidDel="00757C16" w14:paraId="2621A9CE" w14:textId="0768DCBD" w:rsidTr="00EB2A62">
        <w:trPr>
          <w:cnfStyle w:val="000000010000" w:firstRow="0" w:lastRow="0" w:firstColumn="0" w:lastColumn="0" w:oddVBand="0" w:evenVBand="0" w:oddHBand="0" w:evenHBand="1" w:firstRowFirstColumn="0" w:firstRowLastColumn="0" w:lastRowFirstColumn="0" w:lastRowLastColumn="0"/>
          <w:cantSplit/>
          <w:del w:id="2235" w:author="249326630@qq.com" w:date="2018-12-23T20:46:00Z"/>
        </w:trPr>
        <w:tc>
          <w:tcPr>
            <w:tcW w:w="1413" w:type="dxa"/>
          </w:tcPr>
          <w:p w14:paraId="6055620C" w14:textId="39C272BE" w:rsidR="00C91E76" w:rsidDel="00757C16" w:rsidRDefault="00C91E76" w:rsidP="00EB2A62">
            <w:pPr>
              <w:pStyle w:val="Axure0"/>
              <w:rPr>
                <w:del w:id="2236" w:author="249326630@qq.com" w:date="2018-12-23T20:46:00Z"/>
                <w:moveFrom w:id="2237" w:author="HerculesHu" w:date="2017-12-23T21:51:00Z"/>
              </w:rPr>
            </w:pPr>
            <w:moveFrom w:id="2238" w:author="HerculesHu" w:date="2017-12-23T21:51:00Z">
              <w:del w:id="2239" w:author="249326630@qq.com" w:date="2018-12-23T20:46:00Z">
                <w:r w:rsidDel="00757C16">
                  <w:delText>2</w:delText>
                </w:r>
              </w:del>
            </w:moveFrom>
          </w:p>
        </w:tc>
        <w:tc>
          <w:tcPr>
            <w:tcW w:w="2268" w:type="dxa"/>
          </w:tcPr>
          <w:p w14:paraId="469F5793" w14:textId="5ABB74F5" w:rsidR="00C91E76" w:rsidDel="00757C16" w:rsidRDefault="00855AB9" w:rsidP="00EB2A62">
            <w:pPr>
              <w:pStyle w:val="Axure0"/>
              <w:rPr>
                <w:del w:id="2240" w:author="249326630@qq.com" w:date="2018-12-23T20:46:00Z"/>
                <w:moveFrom w:id="2241" w:author="HerculesHu" w:date="2017-12-23T21:51:00Z"/>
              </w:rPr>
            </w:pPr>
            <w:moveFrom w:id="2242" w:author="HerculesHu" w:date="2017-12-23T21:51:00Z">
              <w:del w:id="2243" w:author="249326630@qq.com" w:date="2018-12-23T20:46:00Z">
                <w:r w:rsidDel="00757C16">
                  <w:rPr>
                    <w:rFonts w:hint="eastAsia"/>
                    <w:lang w:eastAsia="zh-CN"/>
                  </w:rPr>
                  <w:delText>页脚</w:delText>
                </w:r>
                <w:r w:rsidDel="00757C16">
                  <w:rPr>
                    <w:lang w:eastAsia="zh-CN"/>
                  </w:rPr>
                  <w:delText>版权</w:delText>
                </w:r>
              </w:del>
            </w:moveFrom>
          </w:p>
        </w:tc>
        <w:tc>
          <w:tcPr>
            <w:tcW w:w="4536" w:type="dxa"/>
          </w:tcPr>
          <w:p w14:paraId="69EF8DD9" w14:textId="6482C267" w:rsidR="00C91E76" w:rsidDel="00757C16" w:rsidRDefault="00C91E76" w:rsidP="00EB2A62">
            <w:pPr>
              <w:pStyle w:val="Axure0"/>
              <w:rPr>
                <w:del w:id="2244" w:author="249326630@qq.com" w:date="2018-12-23T20:46:00Z"/>
                <w:moveFrom w:id="2245" w:author="HerculesHu" w:date="2017-12-23T21:51:00Z"/>
                <w:lang w:eastAsia="zh-CN"/>
              </w:rPr>
            </w:pPr>
          </w:p>
        </w:tc>
      </w:tr>
      <w:tr w:rsidR="00C91E76" w:rsidDel="00757C16" w14:paraId="25A38614" w14:textId="2D9B39AD" w:rsidTr="00EB2A62">
        <w:trPr>
          <w:cantSplit/>
          <w:del w:id="2246" w:author="249326630@qq.com" w:date="2018-12-23T20:46:00Z"/>
        </w:trPr>
        <w:tc>
          <w:tcPr>
            <w:tcW w:w="1413" w:type="dxa"/>
          </w:tcPr>
          <w:p w14:paraId="587CAE06" w14:textId="6D003884" w:rsidR="00C91E76" w:rsidDel="00757C16" w:rsidRDefault="00662005" w:rsidP="00EB2A62">
            <w:pPr>
              <w:pStyle w:val="Axure0"/>
              <w:rPr>
                <w:del w:id="2247" w:author="249326630@qq.com" w:date="2018-12-23T20:46:00Z"/>
                <w:moveFrom w:id="2248" w:author="HerculesHu" w:date="2017-12-23T21:51:00Z"/>
                <w:lang w:eastAsia="zh-CN"/>
              </w:rPr>
            </w:pPr>
            <w:moveFrom w:id="2249" w:author="HerculesHu" w:date="2017-12-23T21:51:00Z">
              <w:del w:id="2250" w:author="249326630@qq.com" w:date="2018-12-23T20:46:00Z">
                <w:r w:rsidDel="00757C16">
                  <w:rPr>
                    <w:rFonts w:hint="eastAsia"/>
                    <w:lang w:eastAsia="zh-CN"/>
                  </w:rPr>
                  <w:delText>3</w:delText>
                </w:r>
              </w:del>
            </w:moveFrom>
          </w:p>
        </w:tc>
        <w:tc>
          <w:tcPr>
            <w:tcW w:w="2268" w:type="dxa"/>
          </w:tcPr>
          <w:p w14:paraId="422CEEFA" w14:textId="496A0D4C" w:rsidR="00C91E76" w:rsidDel="00757C16" w:rsidRDefault="00855AB9" w:rsidP="00EB2A62">
            <w:pPr>
              <w:pStyle w:val="Axure0"/>
              <w:rPr>
                <w:del w:id="2251" w:author="249326630@qq.com" w:date="2018-12-23T20:46:00Z"/>
                <w:moveFrom w:id="2252" w:author="HerculesHu" w:date="2017-12-23T21:51:00Z"/>
                <w:lang w:eastAsia="zh-CN"/>
              </w:rPr>
            </w:pPr>
            <w:moveFrom w:id="2253" w:author="HerculesHu" w:date="2017-12-23T21:51:00Z">
              <w:del w:id="2254" w:author="249326630@qq.com" w:date="2018-12-23T20:46:00Z">
                <w:r w:rsidDel="00757C16">
                  <w:rPr>
                    <w:rFonts w:hint="eastAsia"/>
                    <w:lang w:eastAsia="zh-CN"/>
                  </w:rPr>
                  <w:delText>管理</w:delText>
                </w:r>
                <w:r w:rsidDel="00757C16">
                  <w:rPr>
                    <w:lang w:eastAsia="zh-CN"/>
                  </w:rPr>
                  <w:delText>员联系方式</w:delText>
                </w:r>
              </w:del>
            </w:moveFrom>
          </w:p>
        </w:tc>
        <w:tc>
          <w:tcPr>
            <w:tcW w:w="4536" w:type="dxa"/>
          </w:tcPr>
          <w:p w14:paraId="50D8BBA5" w14:textId="048CEE36" w:rsidR="00C91E76" w:rsidDel="00757C16" w:rsidRDefault="00C91E76" w:rsidP="00EB2A62">
            <w:pPr>
              <w:pStyle w:val="Axure0"/>
              <w:rPr>
                <w:del w:id="2255" w:author="249326630@qq.com" w:date="2018-12-23T20:46:00Z"/>
                <w:moveFrom w:id="2256" w:author="HerculesHu" w:date="2017-12-23T21:51:00Z"/>
                <w:lang w:eastAsia="zh-CN"/>
              </w:rPr>
            </w:pPr>
          </w:p>
        </w:tc>
      </w:tr>
    </w:tbl>
    <w:moveFromRangeEnd w:id="2211"/>
    <w:p w14:paraId="464901D4" w14:textId="476F8550" w:rsidR="008A16BF" w:rsidDel="00757C16" w:rsidRDefault="004D6241" w:rsidP="0001353D">
      <w:pPr>
        <w:rPr>
          <w:ins w:id="2257" w:author="HerculesHu" w:date="2017-12-23T21:51:00Z"/>
          <w:del w:id="2258" w:author="249326630@qq.com" w:date="2018-12-23T20:46:00Z"/>
        </w:rPr>
      </w:pPr>
      <w:ins w:id="2259" w:author="249326630@qq.com" w:date="2018-12-23T20:59:00Z">
        <w:r>
          <w:rPr>
            <w:rFonts w:hint="eastAsia"/>
            <w:noProof/>
          </w:rPr>
          <w:t>点击右侧第三个图标</w:t>
        </w:r>
      </w:ins>
    </w:p>
    <w:p w14:paraId="242ABEB1" w14:textId="3211D1C3" w:rsidR="001309B9" w:rsidDel="00757C16" w:rsidRDefault="001309B9" w:rsidP="0001353D">
      <w:pPr>
        <w:rPr>
          <w:ins w:id="2260" w:author="HerculesHu" w:date="2017-12-23T21:51:00Z"/>
          <w:del w:id="2261" w:author="249326630@qq.com" w:date="2018-12-23T20:46:00Z"/>
        </w:rPr>
      </w:pPr>
    </w:p>
    <w:p w14:paraId="74171B14" w14:textId="0A6C9A25" w:rsidR="001309B9" w:rsidRDefault="001309B9" w:rsidP="0001353D">
      <w:pPr>
        <w:rPr>
          <w:ins w:id="2262" w:author="HerculesHu" w:date="2017-12-23T21:51:00Z"/>
        </w:rPr>
      </w:pPr>
    </w:p>
    <w:p w14:paraId="131D7B6E" w14:textId="5EBF1D39" w:rsidR="004D6241" w:rsidRPr="004D6241" w:rsidRDefault="004D6241" w:rsidP="004D6241">
      <w:pPr>
        <w:rPr>
          <w:ins w:id="2263" w:author="249326630@qq.com" w:date="2018-12-23T20:59:00Z"/>
          <w:sz w:val="24"/>
          <w:szCs w:val="24"/>
        </w:rPr>
      </w:pPr>
      <w:ins w:id="2264" w:author="249326630@qq.com" w:date="2018-12-23T20:59:00Z">
        <w:r w:rsidRPr="004D6241">
          <w:rPr>
            <w:noProof/>
            <w:sz w:val="24"/>
            <w:szCs w:val="24"/>
          </w:rPr>
          <w:drawing>
            <wp:inline distT="0" distB="0" distL="0" distR="0" wp14:anchorId="23BC8A97" wp14:editId="45DA320E">
              <wp:extent cx="3909060" cy="7429500"/>
              <wp:effectExtent l="0" t="0" r="0" b="0"/>
              <wp:docPr id="155" name="图片 155" descr="C:\Users\嗯哼哈吼嘻\AppData\Roaming\Tencent\Users\249326630\TIM\WinTemp\RichOle\MW0[07AAZ9Y[2MYQ8D_G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嗯哼哈吼嘻\AppData\Roaming\Tencent\Users\249326630\TIM\WinTemp\RichOle\MW0[07AAZ9Y[2MYQ8D_GI%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09060" cy="7429500"/>
                      </a:xfrm>
                      <a:prstGeom prst="rect">
                        <a:avLst/>
                      </a:prstGeom>
                      <a:noFill/>
                      <a:ln>
                        <a:noFill/>
                      </a:ln>
                    </pic:spPr>
                  </pic:pic>
                </a:graphicData>
              </a:graphic>
            </wp:inline>
          </w:drawing>
        </w:r>
      </w:ins>
    </w:p>
    <w:p w14:paraId="03623AA9" w14:textId="47DCE6F3" w:rsidR="001309B9" w:rsidRDefault="001309B9" w:rsidP="0001353D">
      <w:pPr>
        <w:rPr>
          <w:ins w:id="2265" w:author="HerculesHu" w:date="2017-12-23T21:51:00Z"/>
        </w:rPr>
      </w:pPr>
    </w:p>
    <w:p w14:paraId="0094DD0F" w14:textId="6ACC90F4" w:rsidR="001309B9" w:rsidDel="008E07AA" w:rsidRDefault="001309B9" w:rsidP="0001353D">
      <w:pPr>
        <w:rPr>
          <w:ins w:id="2266" w:author="HerculesHu" w:date="2017-12-23T21:51:00Z"/>
          <w:del w:id="2267" w:author="吴苏琪" w:date="2018-01-07T02:24:00Z"/>
        </w:rPr>
      </w:pPr>
    </w:p>
    <w:p w14:paraId="44E1CC76" w14:textId="6BD60461" w:rsidR="001309B9" w:rsidRDefault="001309B9" w:rsidP="0001353D">
      <w:pPr>
        <w:rPr>
          <w:ins w:id="2268" w:author="HerculesHu" w:date="2017-12-23T21:51:00Z"/>
        </w:rPr>
      </w:pPr>
    </w:p>
    <w:p w14:paraId="0C72F2BB" w14:textId="77777777" w:rsidR="001309B9" w:rsidRPr="0001353D" w:rsidRDefault="001309B9" w:rsidP="0001353D"/>
    <w:p w14:paraId="556533BC" w14:textId="77777777" w:rsidR="00904BFC" w:rsidRDefault="00904BFC">
      <w:pPr>
        <w:pStyle w:val="a1"/>
        <w:rPr>
          <w:ins w:id="2269" w:author="249326630@qq.com" w:date="2018-12-23T21:07:00Z"/>
        </w:rPr>
      </w:pPr>
      <w:bookmarkStart w:id="2270" w:name="_Toc533525769"/>
      <w:ins w:id="2271" w:author="249326630@qq.com" w:date="2018-12-23T21:07:00Z">
        <w:r>
          <w:rPr>
            <w:rFonts w:hint="eastAsia"/>
          </w:rPr>
          <w:lastRenderedPageBreak/>
          <w:t>发现界面</w:t>
        </w:r>
        <w:bookmarkEnd w:id="2270"/>
      </w:ins>
    </w:p>
    <w:p w14:paraId="0B619951" w14:textId="0D10B7BB" w:rsidR="00565F35" w:rsidRDefault="00315A6C">
      <w:pPr>
        <w:pStyle w:val="a1"/>
        <w:numPr>
          <w:ilvl w:val="0"/>
          <w:numId w:val="0"/>
        </w:numPr>
        <w:pPrChange w:id="2272" w:author="249326630@qq.com" w:date="2018-12-23T21:07:00Z">
          <w:pPr>
            <w:pStyle w:val="a1"/>
          </w:pPr>
        </w:pPrChange>
      </w:pPr>
      <w:del w:id="2273" w:author="249326630@qq.com" w:date="2018-12-23T21:07:00Z">
        <w:r w:rsidDel="00904BFC">
          <w:rPr>
            <w:rFonts w:hint="eastAsia"/>
          </w:rPr>
          <w:delText>查看</w:delText>
        </w:r>
        <w:r w:rsidR="002F6366" w:rsidDel="00904BFC">
          <w:rPr>
            <w:rFonts w:hint="eastAsia"/>
          </w:rPr>
          <w:delText>具体</w:delText>
        </w:r>
        <w:r w:rsidR="002F6366" w:rsidDel="00904BFC">
          <w:delText>通知</w:delText>
        </w:r>
      </w:del>
    </w:p>
    <w:p w14:paraId="42D90AFA" w14:textId="3C42CF8E" w:rsidR="000964BC" w:rsidRDefault="000C4473" w:rsidP="00904BFC">
      <w:pPr>
        <w:rPr>
          <w:ins w:id="2274" w:author="249326630@qq.com" w:date="2018-12-23T21:09:00Z"/>
          <w:noProof/>
        </w:rPr>
      </w:pPr>
      <w:ins w:id="2275" w:author="249326630@qq.com" w:date="2018-12-23T21:08:00Z">
        <w:r>
          <w:rPr>
            <w:rFonts w:hint="eastAsia"/>
            <w:noProof/>
          </w:rPr>
          <w:t>1、</w:t>
        </w:r>
      </w:ins>
      <w:ins w:id="2276" w:author="249326630@qq.com" w:date="2018-12-23T21:09:00Z">
        <w:r w:rsidR="000964BC">
          <w:rPr>
            <w:rFonts w:hint="eastAsia"/>
            <w:noProof/>
          </w:rPr>
          <w:t>动态-推荐页面</w:t>
        </w:r>
      </w:ins>
    </w:p>
    <w:p w14:paraId="418E332C" w14:textId="5D19D3A3" w:rsidR="00904BFC" w:rsidRDefault="00904BFC" w:rsidP="00904BFC">
      <w:pPr>
        <w:rPr>
          <w:ins w:id="2277" w:author="249326630@qq.com" w:date="2018-12-23T21:08:00Z"/>
          <w:noProof/>
        </w:rPr>
      </w:pPr>
      <w:ins w:id="2278" w:author="249326630@qq.com" w:date="2018-12-23T21:07:00Z">
        <w:r>
          <w:rPr>
            <w:rFonts w:hint="eastAsia"/>
            <w:noProof/>
          </w:rPr>
          <w:t>点击</w:t>
        </w:r>
      </w:ins>
      <w:ins w:id="2279" w:author="249326630@qq.com" w:date="2018-12-23T21:08:00Z">
        <w:r w:rsidR="00C0295F">
          <w:rPr>
            <w:rFonts w:hint="eastAsia"/>
            <w:noProof/>
          </w:rPr>
          <w:t>下方发现按钮</w:t>
        </w:r>
      </w:ins>
    </w:p>
    <w:p w14:paraId="28AF29A4" w14:textId="690C0645" w:rsidR="00C0295F" w:rsidRPr="00C0295F" w:rsidRDefault="00C0295F" w:rsidP="00C0295F">
      <w:pPr>
        <w:rPr>
          <w:ins w:id="2280" w:author="249326630@qq.com" w:date="2018-12-23T21:08:00Z"/>
          <w:sz w:val="24"/>
          <w:szCs w:val="24"/>
        </w:rPr>
      </w:pPr>
      <w:ins w:id="2281" w:author="249326630@qq.com" w:date="2018-12-23T21:08:00Z">
        <w:r w:rsidRPr="00C0295F">
          <w:rPr>
            <w:noProof/>
            <w:sz w:val="24"/>
            <w:szCs w:val="24"/>
          </w:rPr>
          <w:drawing>
            <wp:inline distT="0" distB="0" distL="0" distR="0" wp14:anchorId="077B8522" wp14:editId="1DD3FFE0">
              <wp:extent cx="3771900" cy="7429500"/>
              <wp:effectExtent l="0" t="0" r="0" b="0"/>
              <wp:docPr id="164" name="图片 164" descr="C:\Users\嗯哼哈吼嘻\AppData\Roaming\Tencent\Users\249326630\TIM\WinTemp\RichOle\FEJC]WXA7@(ND$~EON@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嗯哼哈吼嘻\AppData\Roaming\Tencent\Users\249326630\TIM\WinTemp\RichOle\FEJC]WXA7@(ND$~EON@F}%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71900" cy="7429500"/>
                      </a:xfrm>
                      <a:prstGeom prst="rect">
                        <a:avLst/>
                      </a:prstGeom>
                      <a:noFill/>
                      <a:ln>
                        <a:noFill/>
                      </a:ln>
                    </pic:spPr>
                  </pic:pic>
                </a:graphicData>
              </a:graphic>
            </wp:inline>
          </w:drawing>
        </w:r>
      </w:ins>
    </w:p>
    <w:p w14:paraId="41BAAEE3" w14:textId="4CF8F2CE" w:rsidR="000964BC" w:rsidRDefault="000964BC" w:rsidP="000964BC">
      <w:pPr>
        <w:rPr>
          <w:ins w:id="2282" w:author="249326630@qq.com" w:date="2018-12-23T21:09:00Z"/>
          <w:noProof/>
        </w:rPr>
      </w:pPr>
      <w:ins w:id="2283" w:author="249326630@qq.com" w:date="2018-12-23T21:09:00Z">
        <w:r>
          <w:rPr>
            <w:rFonts w:hint="eastAsia"/>
            <w:noProof/>
          </w:rPr>
          <w:lastRenderedPageBreak/>
          <w:t>2、动态-好友页面</w:t>
        </w:r>
      </w:ins>
    </w:p>
    <w:p w14:paraId="31D42158" w14:textId="653F8178" w:rsidR="000964BC" w:rsidRDefault="000964BC" w:rsidP="000964BC">
      <w:pPr>
        <w:rPr>
          <w:ins w:id="2284" w:author="249326630@qq.com" w:date="2018-12-23T21:09:00Z"/>
          <w:noProof/>
        </w:rPr>
      </w:pPr>
      <w:ins w:id="2285" w:author="249326630@qq.com" w:date="2018-12-23T21:09:00Z">
        <w:r>
          <w:rPr>
            <w:rFonts w:hint="eastAsia"/>
            <w:noProof/>
          </w:rPr>
          <w:t>点击好友按钮</w:t>
        </w:r>
      </w:ins>
    </w:p>
    <w:p w14:paraId="7C5BE70B" w14:textId="01E15716" w:rsidR="000964BC" w:rsidRPr="000964BC" w:rsidRDefault="000964BC" w:rsidP="000964BC">
      <w:pPr>
        <w:rPr>
          <w:ins w:id="2286" w:author="249326630@qq.com" w:date="2018-12-23T21:10:00Z"/>
          <w:sz w:val="24"/>
          <w:szCs w:val="24"/>
        </w:rPr>
      </w:pPr>
      <w:ins w:id="2287" w:author="249326630@qq.com" w:date="2018-12-23T21:10:00Z">
        <w:r w:rsidRPr="000964BC">
          <w:rPr>
            <w:noProof/>
            <w:sz w:val="24"/>
            <w:szCs w:val="24"/>
          </w:rPr>
          <w:drawing>
            <wp:inline distT="0" distB="0" distL="0" distR="0" wp14:anchorId="10252728" wp14:editId="66B326B8">
              <wp:extent cx="3794760" cy="7467600"/>
              <wp:effectExtent l="0" t="0" r="0" b="0"/>
              <wp:docPr id="165" name="图片 165" descr="C:\Users\嗯哼哈吼嘻\AppData\Roaming\Tencent\Users\249326630\TIM\WinTemp\RichOle\7`$Z2OMHTEXOEN@0)QDHZ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嗯哼哈吼嘻\AppData\Roaming\Tencent\Users\249326630\TIM\WinTemp\RichOle\7`$Z2OMHTEXOEN@0)QDHZC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94760" cy="7467600"/>
                      </a:xfrm>
                      <a:prstGeom prst="rect">
                        <a:avLst/>
                      </a:prstGeom>
                      <a:noFill/>
                      <a:ln>
                        <a:noFill/>
                      </a:ln>
                    </pic:spPr>
                  </pic:pic>
                </a:graphicData>
              </a:graphic>
            </wp:inline>
          </w:drawing>
        </w:r>
      </w:ins>
    </w:p>
    <w:p w14:paraId="5056CBAF" w14:textId="77777777" w:rsidR="000964BC" w:rsidRDefault="000964BC" w:rsidP="000964BC">
      <w:pPr>
        <w:rPr>
          <w:ins w:id="2288" w:author="249326630@qq.com" w:date="2018-12-23T21:09:00Z"/>
          <w:noProof/>
        </w:rPr>
      </w:pPr>
    </w:p>
    <w:p w14:paraId="7A74C9C2" w14:textId="77AA5CB6" w:rsidR="000964BC" w:rsidRDefault="000964BC" w:rsidP="000964BC">
      <w:pPr>
        <w:rPr>
          <w:ins w:id="2289" w:author="249326630@qq.com" w:date="2018-12-23T21:10:00Z"/>
          <w:noProof/>
        </w:rPr>
      </w:pPr>
      <w:ins w:id="2290" w:author="249326630@qq.com" w:date="2018-12-23T21:10:00Z">
        <w:r>
          <w:rPr>
            <w:rFonts w:hint="eastAsia"/>
            <w:noProof/>
          </w:rPr>
          <w:t>3、活动-推荐页面</w:t>
        </w:r>
      </w:ins>
    </w:p>
    <w:p w14:paraId="6D6D1F65" w14:textId="2CA259F8" w:rsidR="000964BC" w:rsidRDefault="000964BC" w:rsidP="000964BC">
      <w:pPr>
        <w:rPr>
          <w:ins w:id="2291" w:author="249326630@qq.com" w:date="2018-12-23T21:10:00Z"/>
          <w:noProof/>
        </w:rPr>
      </w:pPr>
      <w:ins w:id="2292" w:author="249326630@qq.com" w:date="2018-12-23T21:10:00Z">
        <w:r>
          <w:rPr>
            <w:rFonts w:hint="eastAsia"/>
            <w:noProof/>
          </w:rPr>
          <w:t>点击活动按钮</w:t>
        </w:r>
      </w:ins>
    </w:p>
    <w:p w14:paraId="5AB5D0CE" w14:textId="2E01A1A3" w:rsidR="000964BC" w:rsidRPr="000964BC" w:rsidRDefault="000964BC" w:rsidP="000964BC">
      <w:pPr>
        <w:rPr>
          <w:ins w:id="2293" w:author="249326630@qq.com" w:date="2018-12-23T21:10:00Z"/>
          <w:sz w:val="24"/>
          <w:szCs w:val="24"/>
        </w:rPr>
      </w:pPr>
      <w:ins w:id="2294" w:author="249326630@qq.com" w:date="2018-12-23T21:10:00Z">
        <w:r w:rsidRPr="000964BC">
          <w:rPr>
            <w:noProof/>
            <w:sz w:val="24"/>
            <w:szCs w:val="24"/>
          </w:rPr>
          <w:lastRenderedPageBreak/>
          <w:drawing>
            <wp:inline distT="0" distB="0" distL="0" distR="0" wp14:anchorId="78D69241" wp14:editId="6B72CBCF">
              <wp:extent cx="3832860" cy="7376160"/>
              <wp:effectExtent l="0" t="0" r="0" b="0"/>
              <wp:docPr id="166" name="图片 166" descr="C:\Users\嗯哼哈吼嘻\AppData\Roaming\Tencent\Users\249326630\TIM\WinTemp\RichOle\A7AH5HH$ST(`A_SCET(1[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嗯哼哈吼嘻\AppData\Roaming\Tencent\Users\249326630\TIM\WinTemp\RichOle\A7AH5HH$ST(`A_SCET(1[S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32860" cy="7376160"/>
                      </a:xfrm>
                      <a:prstGeom prst="rect">
                        <a:avLst/>
                      </a:prstGeom>
                      <a:noFill/>
                      <a:ln>
                        <a:noFill/>
                      </a:ln>
                    </pic:spPr>
                  </pic:pic>
                </a:graphicData>
              </a:graphic>
            </wp:inline>
          </w:drawing>
        </w:r>
      </w:ins>
    </w:p>
    <w:p w14:paraId="72980C59" w14:textId="26FA81EB" w:rsidR="000964BC" w:rsidRDefault="000964BC" w:rsidP="000964BC">
      <w:pPr>
        <w:rPr>
          <w:ins w:id="2295" w:author="249326630@qq.com" w:date="2018-12-23T21:10:00Z"/>
          <w:noProof/>
        </w:rPr>
      </w:pPr>
      <w:ins w:id="2296" w:author="249326630@qq.com" w:date="2018-12-23T21:10:00Z">
        <w:r>
          <w:rPr>
            <w:rFonts w:hint="eastAsia"/>
            <w:noProof/>
          </w:rPr>
          <w:t>3、活动-好友页面</w:t>
        </w:r>
      </w:ins>
    </w:p>
    <w:p w14:paraId="4E1EB994" w14:textId="347D363D" w:rsidR="000964BC" w:rsidRDefault="000964BC" w:rsidP="000964BC">
      <w:pPr>
        <w:rPr>
          <w:ins w:id="2297" w:author="249326630@qq.com" w:date="2018-12-23T21:10:00Z"/>
          <w:noProof/>
        </w:rPr>
      </w:pPr>
      <w:ins w:id="2298" w:author="249326630@qq.com" w:date="2018-12-23T21:10:00Z">
        <w:r>
          <w:rPr>
            <w:rFonts w:hint="eastAsia"/>
            <w:noProof/>
          </w:rPr>
          <w:t>点击好友按钮</w:t>
        </w:r>
      </w:ins>
    </w:p>
    <w:p w14:paraId="5BC1C0EF" w14:textId="0DC478B9" w:rsidR="000964BC" w:rsidRPr="000964BC" w:rsidRDefault="000964BC" w:rsidP="000964BC">
      <w:pPr>
        <w:rPr>
          <w:ins w:id="2299" w:author="249326630@qq.com" w:date="2018-12-23T21:10:00Z"/>
          <w:sz w:val="24"/>
          <w:szCs w:val="24"/>
        </w:rPr>
      </w:pPr>
      <w:ins w:id="2300" w:author="249326630@qq.com" w:date="2018-12-23T21:10:00Z">
        <w:r w:rsidRPr="000964BC">
          <w:rPr>
            <w:noProof/>
            <w:sz w:val="24"/>
            <w:szCs w:val="24"/>
          </w:rPr>
          <w:lastRenderedPageBreak/>
          <w:drawing>
            <wp:inline distT="0" distB="0" distL="0" distR="0" wp14:anchorId="0A8CEF37" wp14:editId="09293AE1">
              <wp:extent cx="3977640" cy="7391400"/>
              <wp:effectExtent l="0" t="0" r="3810" b="0"/>
              <wp:docPr id="167" name="图片 167" descr="C:\Users\嗯哼哈吼嘻\AppData\Roaming\Tencent\Users\249326630\TIM\WinTemp\RichOle\DRN@1A_}Y0WWK~7L@8}~I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嗯哼哈吼嘻\AppData\Roaming\Tencent\Users\249326630\TIM\WinTemp\RichOle\DRN@1A_}Y0WWK~7L@8}~I2U.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77640" cy="7391400"/>
                      </a:xfrm>
                      <a:prstGeom prst="rect">
                        <a:avLst/>
                      </a:prstGeom>
                      <a:noFill/>
                      <a:ln>
                        <a:noFill/>
                      </a:ln>
                    </pic:spPr>
                  </pic:pic>
                </a:graphicData>
              </a:graphic>
            </wp:inline>
          </w:drawing>
        </w:r>
      </w:ins>
    </w:p>
    <w:p w14:paraId="6B623B42" w14:textId="77777777" w:rsidR="000964BC" w:rsidRPr="000964BC" w:rsidRDefault="000964BC" w:rsidP="000964BC">
      <w:pPr>
        <w:rPr>
          <w:ins w:id="2301" w:author="249326630@qq.com" w:date="2018-12-23T21:10:00Z"/>
          <w:noProof/>
        </w:rPr>
      </w:pPr>
    </w:p>
    <w:p w14:paraId="302B95A6" w14:textId="7A953901" w:rsidR="00CF5F9E" w:rsidRDefault="008B5C7F" w:rsidP="006C37E7">
      <w:pPr>
        <w:pStyle w:val="af3"/>
        <w:ind w:left="465" w:firstLineChars="0" w:firstLine="0"/>
      </w:pPr>
      <w:del w:id="2302" w:author="249326630@qq.com" w:date="2018-12-23T20:46:00Z">
        <w:r w:rsidDel="00757C16">
          <w:rPr>
            <w:noProof/>
          </w:rPr>
          <w:drawing>
            <wp:inline distT="0" distB="0" distL="0" distR="0" wp14:anchorId="207F1978" wp14:editId="49B8DC04">
              <wp:extent cx="4267200" cy="21621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67200" cy="2162175"/>
                      </a:xfrm>
                      <a:prstGeom prst="rect">
                        <a:avLst/>
                      </a:prstGeom>
                    </pic:spPr>
                  </pic:pic>
                </a:graphicData>
              </a:graphic>
            </wp:inline>
          </w:drawing>
        </w:r>
      </w:del>
    </w:p>
    <w:p w14:paraId="7AE27D9A" w14:textId="77777777" w:rsidR="00DD4404" w:rsidRDefault="00DD4404">
      <w:pPr>
        <w:pStyle w:val="a1"/>
        <w:rPr>
          <w:ins w:id="2303" w:author="249326630@qq.com" w:date="2018-12-23T21:12:00Z"/>
        </w:rPr>
      </w:pPr>
      <w:bookmarkStart w:id="2304" w:name="_Toc533525770"/>
      <w:ins w:id="2305" w:author="249326630@qq.com" w:date="2018-12-23T21:12:00Z">
        <w:r>
          <w:rPr>
            <w:rFonts w:hint="eastAsia"/>
          </w:rPr>
          <w:t>添加活动</w:t>
        </w:r>
        <w:bookmarkEnd w:id="2304"/>
      </w:ins>
    </w:p>
    <w:p w14:paraId="6ED6436E" w14:textId="77777777" w:rsidR="00DD4404" w:rsidRDefault="00DD4404">
      <w:pPr>
        <w:pStyle w:val="a1"/>
        <w:numPr>
          <w:ilvl w:val="0"/>
          <w:numId w:val="0"/>
        </w:numPr>
        <w:rPr>
          <w:ins w:id="2306" w:author="249326630@qq.com" w:date="2018-12-23T21:13:00Z"/>
        </w:rPr>
        <w:pPrChange w:id="2307" w:author="249326630@qq.com" w:date="2018-12-23T21:12:00Z">
          <w:pPr>
            <w:pStyle w:val="a1"/>
          </w:pPr>
        </w:pPrChange>
      </w:pPr>
    </w:p>
    <w:p w14:paraId="2AE2D578" w14:textId="105CE695" w:rsidR="00DD4404" w:rsidRDefault="00E84633">
      <w:pPr>
        <w:pStyle w:val="af3"/>
        <w:numPr>
          <w:ilvl w:val="0"/>
          <w:numId w:val="28"/>
        </w:numPr>
        <w:ind w:firstLineChars="0"/>
        <w:rPr>
          <w:ins w:id="2308" w:author="249326630@qq.com" w:date="2018-12-23T21:14:00Z"/>
          <w:noProof/>
        </w:rPr>
        <w:pPrChange w:id="2309" w:author="249326630@qq.com" w:date="2018-12-23T21:14:00Z">
          <w:pPr/>
        </w:pPrChange>
      </w:pPr>
      <w:ins w:id="2310" w:author="249326630@qq.com" w:date="2018-12-23T21:14:00Z">
        <w:r>
          <w:rPr>
            <w:rFonts w:hint="eastAsia"/>
            <w:noProof/>
          </w:rPr>
          <w:lastRenderedPageBreak/>
          <w:t>点击某个地点</w:t>
        </w:r>
      </w:ins>
    </w:p>
    <w:p w14:paraId="212009EE" w14:textId="263FCD71" w:rsidR="00E84633" w:rsidRPr="00E84633" w:rsidRDefault="00E84633">
      <w:pPr>
        <w:rPr>
          <w:ins w:id="2311" w:author="249326630@qq.com" w:date="2018-12-23T21:14:00Z"/>
          <w:sz w:val="24"/>
          <w:szCs w:val="24"/>
          <w:rPrChange w:id="2312" w:author="249326630@qq.com" w:date="2018-12-23T21:14:00Z">
            <w:rPr>
              <w:ins w:id="2313" w:author="249326630@qq.com" w:date="2018-12-23T21:14:00Z"/>
              <w:sz w:val="24"/>
              <w:szCs w:val="24"/>
            </w:rPr>
          </w:rPrChange>
        </w:rPr>
        <w:pPrChange w:id="2314" w:author="249326630@qq.com" w:date="2018-12-23T21:14:00Z">
          <w:pPr>
            <w:pStyle w:val="af3"/>
            <w:numPr>
              <w:numId w:val="28"/>
            </w:numPr>
            <w:ind w:left="360" w:firstLineChars="0" w:hanging="360"/>
          </w:pPr>
        </w:pPrChange>
      </w:pPr>
      <w:ins w:id="2315" w:author="249326630@qq.com" w:date="2018-12-23T21:14:00Z">
        <w:r w:rsidRPr="00E84633">
          <w:rPr>
            <w:noProof/>
          </w:rPr>
          <w:drawing>
            <wp:inline distT="0" distB="0" distL="0" distR="0" wp14:anchorId="5DB5C3A9" wp14:editId="4A6BD7BA">
              <wp:extent cx="3878580" cy="7444740"/>
              <wp:effectExtent l="0" t="0" r="7620" b="3810"/>
              <wp:docPr id="168" name="图片 168" descr="C:\Users\嗯哼哈吼嘻\AppData\Roaming\Tencent\Users\249326630\TIM\WinTemp\RichOle\KV4ISTK$0SMW~(~1%[Y)4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嗯哼哈吼嘻\AppData\Roaming\Tencent\Users\249326630\TIM\WinTemp\RichOle\KV4ISTK$0SMW~(~1%[Y)4Y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78580" cy="7444740"/>
                      </a:xfrm>
                      <a:prstGeom prst="rect">
                        <a:avLst/>
                      </a:prstGeom>
                      <a:noFill/>
                      <a:ln>
                        <a:noFill/>
                      </a:ln>
                    </pic:spPr>
                  </pic:pic>
                </a:graphicData>
              </a:graphic>
            </wp:inline>
          </w:drawing>
        </w:r>
      </w:ins>
    </w:p>
    <w:p w14:paraId="5706A57D" w14:textId="77777777" w:rsidR="00E84633" w:rsidRDefault="00E84633">
      <w:pPr>
        <w:pStyle w:val="af3"/>
        <w:ind w:left="360" w:firstLineChars="0" w:firstLine="0"/>
        <w:rPr>
          <w:ins w:id="2316" w:author="249326630@qq.com" w:date="2018-12-23T21:14:00Z"/>
          <w:noProof/>
        </w:rPr>
        <w:pPrChange w:id="2317" w:author="249326630@qq.com" w:date="2018-12-23T21:14:00Z">
          <w:pPr/>
        </w:pPrChange>
      </w:pPr>
    </w:p>
    <w:p w14:paraId="7976F38A" w14:textId="3F4A26E3" w:rsidR="00E84633" w:rsidRDefault="00E84633">
      <w:pPr>
        <w:pStyle w:val="af3"/>
        <w:numPr>
          <w:ilvl w:val="0"/>
          <w:numId w:val="28"/>
        </w:numPr>
        <w:ind w:firstLineChars="0"/>
        <w:rPr>
          <w:ins w:id="2318" w:author="249326630@qq.com" w:date="2018-12-23T21:14:00Z"/>
          <w:noProof/>
        </w:rPr>
        <w:pPrChange w:id="2319" w:author="249326630@qq.com" w:date="2018-12-23T21:14:00Z">
          <w:pPr/>
        </w:pPrChange>
      </w:pPr>
      <w:ins w:id="2320" w:author="249326630@qq.com" w:date="2018-12-23T21:15:00Z">
        <w:r>
          <w:rPr>
            <w:rFonts w:hint="eastAsia"/>
            <w:noProof/>
          </w:rPr>
          <w:t>查看地点历史活动</w:t>
        </w:r>
      </w:ins>
    </w:p>
    <w:p w14:paraId="168CD085" w14:textId="1C8A1C93" w:rsidR="00E84633" w:rsidRDefault="00E84633">
      <w:pPr>
        <w:pStyle w:val="af3"/>
        <w:ind w:left="360" w:firstLineChars="0" w:firstLine="0"/>
        <w:rPr>
          <w:ins w:id="2321" w:author="249326630@qq.com" w:date="2018-12-23T21:13:00Z"/>
          <w:noProof/>
        </w:rPr>
        <w:pPrChange w:id="2322" w:author="249326630@qq.com" w:date="2018-12-23T21:14:00Z">
          <w:pPr/>
        </w:pPrChange>
      </w:pPr>
      <w:ins w:id="2323" w:author="249326630@qq.com" w:date="2018-12-23T21:14:00Z">
        <w:r>
          <w:rPr>
            <w:rFonts w:hint="eastAsia"/>
            <w:noProof/>
          </w:rPr>
          <w:t>点击活动</w:t>
        </w:r>
      </w:ins>
    </w:p>
    <w:p w14:paraId="1108B961" w14:textId="45CEC878" w:rsidR="00E84633" w:rsidRDefault="00E84633" w:rsidP="00E84633">
      <w:pPr>
        <w:rPr>
          <w:ins w:id="2324" w:author="249326630@qq.com" w:date="2018-12-23T21:15:00Z"/>
          <w:sz w:val="24"/>
          <w:szCs w:val="24"/>
        </w:rPr>
      </w:pPr>
      <w:ins w:id="2325" w:author="249326630@qq.com" w:date="2018-12-23T21:15:00Z">
        <w:r w:rsidRPr="00E84633">
          <w:rPr>
            <w:noProof/>
            <w:sz w:val="24"/>
            <w:szCs w:val="24"/>
          </w:rPr>
          <w:lastRenderedPageBreak/>
          <w:drawing>
            <wp:inline distT="0" distB="0" distL="0" distR="0" wp14:anchorId="3C11C6E9" wp14:editId="178B4FE2">
              <wp:extent cx="3947160" cy="7437120"/>
              <wp:effectExtent l="0" t="0" r="0" b="0"/>
              <wp:docPr id="169" name="图片 169" descr="C:\Users\嗯哼哈吼嘻\AppData\Roaming\Tencent\Users\249326630\TIM\WinTemp\RichOle\RX6JQE%AX0P$${ROUV$$21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嗯哼哈吼嘻\AppData\Roaming\Tencent\Users\249326630\TIM\WinTemp\RichOle\RX6JQE%AX0P$${ROUV$$21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47160" cy="7437120"/>
                      </a:xfrm>
                      <a:prstGeom prst="rect">
                        <a:avLst/>
                      </a:prstGeom>
                      <a:noFill/>
                      <a:ln>
                        <a:noFill/>
                      </a:ln>
                    </pic:spPr>
                  </pic:pic>
                </a:graphicData>
              </a:graphic>
            </wp:inline>
          </w:drawing>
        </w:r>
      </w:ins>
    </w:p>
    <w:p w14:paraId="1BF44773" w14:textId="7CF1AB4C" w:rsidR="00E84633" w:rsidRDefault="00E84633">
      <w:pPr>
        <w:pStyle w:val="af3"/>
        <w:numPr>
          <w:ilvl w:val="0"/>
          <w:numId w:val="28"/>
        </w:numPr>
        <w:ind w:firstLineChars="0"/>
        <w:rPr>
          <w:ins w:id="2326" w:author="249326630@qq.com" w:date="2018-12-23T21:15:00Z"/>
          <w:noProof/>
        </w:rPr>
        <w:pPrChange w:id="2327" w:author="249326630@qq.com" w:date="2018-12-23T21:15:00Z">
          <w:pPr>
            <w:pStyle w:val="af3"/>
            <w:ind w:firstLineChars="0" w:firstLine="0"/>
          </w:pPr>
        </w:pPrChange>
      </w:pPr>
      <w:ins w:id="2328" w:author="249326630@qq.com" w:date="2018-12-23T21:15:00Z">
        <w:r>
          <w:rPr>
            <w:rFonts w:hint="eastAsia"/>
            <w:noProof/>
          </w:rPr>
          <w:t>点击创建活动按钮</w:t>
        </w:r>
      </w:ins>
    </w:p>
    <w:p w14:paraId="4E3A1792" w14:textId="2E359A49" w:rsidR="00E84633" w:rsidRPr="00E84633" w:rsidRDefault="00E84633">
      <w:pPr>
        <w:rPr>
          <w:ins w:id="2329" w:author="249326630@qq.com" w:date="2018-12-23T21:16:00Z"/>
          <w:sz w:val="24"/>
          <w:szCs w:val="24"/>
          <w:rPrChange w:id="2330" w:author="249326630@qq.com" w:date="2018-12-23T21:16:00Z">
            <w:rPr>
              <w:ins w:id="2331" w:author="249326630@qq.com" w:date="2018-12-23T21:16:00Z"/>
              <w:sz w:val="24"/>
              <w:szCs w:val="24"/>
            </w:rPr>
          </w:rPrChange>
        </w:rPr>
        <w:pPrChange w:id="2332" w:author="249326630@qq.com" w:date="2018-12-23T21:16:00Z">
          <w:pPr>
            <w:pStyle w:val="af3"/>
            <w:numPr>
              <w:numId w:val="28"/>
            </w:numPr>
            <w:ind w:left="360" w:firstLineChars="0" w:hanging="360"/>
          </w:pPr>
        </w:pPrChange>
      </w:pPr>
      <w:ins w:id="2333" w:author="249326630@qq.com" w:date="2018-12-23T21:16:00Z">
        <w:r w:rsidRPr="00E84633">
          <w:rPr>
            <w:noProof/>
          </w:rPr>
          <w:lastRenderedPageBreak/>
          <w:drawing>
            <wp:inline distT="0" distB="0" distL="0" distR="0" wp14:anchorId="65281853" wp14:editId="582F6B56">
              <wp:extent cx="3878580" cy="7498080"/>
              <wp:effectExtent l="0" t="0" r="7620" b="7620"/>
              <wp:docPr id="170" name="图片 170" descr="C:\Users\嗯哼哈吼嘻\AppData\Roaming\Tencent\Users\249326630\TIM\WinTemp\RichOle\E}NWPQR}FQ4N}A8}DV4Y0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嗯哼哈吼嘻\AppData\Roaming\Tencent\Users\249326630\TIM\WinTemp\RichOle\E}NWPQR}FQ4N}A8}DV4Y0S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78580" cy="7498080"/>
                      </a:xfrm>
                      <a:prstGeom prst="rect">
                        <a:avLst/>
                      </a:prstGeom>
                      <a:noFill/>
                      <a:ln>
                        <a:noFill/>
                      </a:ln>
                    </pic:spPr>
                  </pic:pic>
                </a:graphicData>
              </a:graphic>
            </wp:inline>
          </w:drawing>
        </w:r>
      </w:ins>
    </w:p>
    <w:p w14:paraId="28ED6E86" w14:textId="34735824" w:rsidR="00E84633" w:rsidRPr="00E84633" w:rsidRDefault="00E84633">
      <w:pPr>
        <w:pStyle w:val="af3"/>
        <w:numPr>
          <w:ilvl w:val="0"/>
          <w:numId w:val="28"/>
        </w:numPr>
        <w:ind w:firstLineChars="0"/>
        <w:rPr>
          <w:ins w:id="2334" w:author="249326630@qq.com" w:date="2018-12-23T21:16:00Z"/>
          <w:sz w:val="24"/>
          <w:szCs w:val="24"/>
          <w:rPrChange w:id="2335" w:author="249326630@qq.com" w:date="2018-12-23T21:16:00Z">
            <w:rPr>
              <w:ins w:id="2336" w:author="249326630@qq.com" w:date="2018-12-23T21:16:00Z"/>
            </w:rPr>
          </w:rPrChange>
        </w:rPr>
        <w:pPrChange w:id="2337" w:author="249326630@qq.com" w:date="2018-12-23T21:16:00Z">
          <w:pPr/>
        </w:pPrChange>
      </w:pPr>
      <w:ins w:id="2338" w:author="249326630@qq.com" w:date="2018-12-23T21:16:00Z">
        <w:r w:rsidRPr="00E84633">
          <w:rPr>
            <w:rFonts w:hint="eastAsia"/>
            <w:sz w:val="24"/>
            <w:szCs w:val="24"/>
            <w:rPrChange w:id="2339" w:author="249326630@qq.com" w:date="2018-12-23T21:16:00Z">
              <w:rPr>
                <w:rFonts w:hint="eastAsia"/>
              </w:rPr>
            </w:rPrChange>
          </w:rPr>
          <w:t>点击地点后的加号</w:t>
        </w:r>
        <w:r w:rsidRPr="00E84633">
          <w:rPr>
            <w:sz w:val="24"/>
            <w:szCs w:val="24"/>
            <w:rPrChange w:id="2340" w:author="249326630@qq.com" w:date="2018-12-23T21:16:00Z">
              <w:rPr/>
            </w:rPrChange>
          </w:rPr>
          <w:t>-</w:t>
        </w:r>
        <w:r w:rsidRPr="00E84633">
          <w:rPr>
            <w:rFonts w:hint="eastAsia"/>
            <w:sz w:val="24"/>
            <w:szCs w:val="24"/>
            <w:rPrChange w:id="2341" w:author="249326630@qq.com" w:date="2018-12-23T21:16:00Z">
              <w:rPr>
                <w:rFonts w:hint="eastAsia"/>
              </w:rPr>
            </w:rPrChange>
          </w:rPr>
          <w:t>添加活动和地点</w:t>
        </w:r>
      </w:ins>
    </w:p>
    <w:p w14:paraId="0A9C9220" w14:textId="191ABFA2" w:rsidR="00E84633" w:rsidRPr="00E84633" w:rsidRDefault="00E84633">
      <w:pPr>
        <w:rPr>
          <w:ins w:id="2342" w:author="249326630@qq.com" w:date="2018-12-23T21:16:00Z"/>
          <w:sz w:val="24"/>
          <w:szCs w:val="24"/>
          <w:rPrChange w:id="2343" w:author="249326630@qq.com" w:date="2018-12-23T21:16:00Z">
            <w:rPr>
              <w:ins w:id="2344" w:author="249326630@qq.com" w:date="2018-12-23T21:16:00Z"/>
              <w:sz w:val="24"/>
              <w:szCs w:val="24"/>
            </w:rPr>
          </w:rPrChange>
        </w:rPr>
        <w:pPrChange w:id="2345" w:author="249326630@qq.com" w:date="2018-12-23T21:16:00Z">
          <w:pPr>
            <w:pStyle w:val="af3"/>
            <w:numPr>
              <w:numId w:val="28"/>
            </w:numPr>
            <w:ind w:left="360" w:firstLineChars="0" w:hanging="360"/>
          </w:pPr>
        </w:pPrChange>
      </w:pPr>
      <w:ins w:id="2346" w:author="249326630@qq.com" w:date="2018-12-23T21:16:00Z">
        <w:r w:rsidRPr="00E84633">
          <w:rPr>
            <w:noProof/>
          </w:rPr>
          <w:lastRenderedPageBreak/>
          <w:drawing>
            <wp:inline distT="0" distB="0" distL="0" distR="0" wp14:anchorId="406555E2" wp14:editId="1F2993E0">
              <wp:extent cx="3916680" cy="7566660"/>
              <wp:effectExtent l="0" t="0" r="7620" b="0"/>
              <wp:docPr id="171" name="图片 171" descr="C:\Users\嗯哼哈吼嘻\AppData\Roaming\Tencent\Users\249326630\TIM\WinTemp\RichOle\_4JOQ_H6~K(9URU9457_C9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嗯哼哈吼嘻\AppData\Roaming\Tencent\Users\249326630\TIM\WinTemp\RichOle\_4JOQ_H6~K(9URU9457_C9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16680" cy="7566660"/>
                      </a:xfrm>
                      <a:prstGeom prst="rect">
                        <a:avLst/>
                      </a:prstGeom>
                      <a:noFill/>
                      <a:ln>
                        <a:noFill/>
                      </a:ln>
                    </pic:spPr>
                  </pic:pic>
                </a:graphicData>
              </a:graphic>
            </wp:inline>
          </w:drawing>
        </w:r>
      </w:ins>
    </w:p>
    <w:p w14:paraId="1C74A930" w14:textId="1F61FBD4" w:rsidR="00E84633" w:rsidRPr="00E84633" w:rsidRDefault="00E84633">
      <w:pPr>
        <w:pStyle w:val="af3"/>
        <w:numPr>
          <w:ilvl w:val="0"/>
          <w:numId w:val="28"/>
        </w:numPr>
        <w:ind w:firstLineChars="0"/>
        <w:rPr>
          <w:ins w:id="2347" w:author="249326630@qq.com" w:date="2018-12-23T21:17:00Z"/>
          <w:sz w:val="24"/>
          <w:szCs w:val="24"/>
          <w:rPrChange w:id="2348" w:author="249326630@qq.com" w:date="2018-12-23T21:17:00Z">
            <w:rPr>
              <w:ins w:id="2349" w:author="249326630@qq.com" w:date="2018-12-23T21:17:00Z"/>
            </w:rPr>
          </w:rPrChange>
        </w:rPr>
        <w:pPrChange w:id="2350" w:author="249326630@qq.com" w:date="2018-12-23T21:17:00Z">
          <w:pPr/>
        </w:pPrChange>
      </w:pPr>
      <w:ins w:id="2351" w:author="249326630@qq.com" w:date="2018-12-23T21:16:00Z">
        <w:r w:rsidRPr="00E84633">
          <w:rPr>
            <w:rFonts w:hint="eastAsia"/>
            <w:sz w:val="24"/>
            <w:szCs w:val="24"/>
            <w:rPrChange w:id="2352" w:author="249326630@qq.com" w:date="2018-12-23T21:17:00Z">
              <w:rPr>
                <w:rFonts w:hint="eastAsia"/>
              </w:rPr>
            </w:rPrChange>
          </w:rPr>
          <w:t>点击加号</w:t>
        </w:r>
      </w:ins>
      <w:ins w:id="2353" w:author="249326630@qq.com" w:date="2018-12-23T21:17:00Z">
        <w:r w:rsidRPr="00E84633">
          <w:rPr>
            <w:sz w:val="24"/>
            <w:szCs w:val="24"/>
            <w:rPrChange w:id="2354" w:author="249326630@qq.com" w:date="2018-12-23T21:17:00Z">
              <w:rPr/>
            </w:rPrChange>
          </w:rPr>
          <w:t>-</w:t>
        </w:r>
        <w:r w:rsidRPr="00E84633">
          <w:rPr>
            <w:rFonts w:hint="eastAsia"/>
            <w:sz w:val="24"/>
            <w:szCs w:val="24"/>
            <w:rPrChange w:id="2355" w:author="249326630@qq.com" w:date="2018-12-23T21:17:00Z">
              <w:rPr>
                <w:rFonts w:hint="eastAsia"/>
              </w:rPr>
            </w:rPrChange>
          </w:rPr>
          <w:t>跳转到增加页面</w:t>
        </w:r>
      </w:ins>
    </w:p>
    <w:p w14:paraId="1C29D904" w14:textId="695790A3" w:rsidR="00E84633" w:rsidRPr="00E84633" w:rsidRDefault="00E84633">
      <w:pPr>
        <w:rPr>
          <w:ins w:id="2356" w:author="249326630@qq.com" w:date="2018-12-23T21:17:00Z"/>
          <w:sz w:val="24"/>
          <w:szCs w:val="24"/>
          <w:rPrChange w:id="2357" w:author="249326630@qq.com" w:date="2018-12-23T21:17:00Z">
            <w:rPr>
              <w:ins w:id="2358" w:author="249326630@qq.com" w:date="2018-12-23T21:17:00Z"/>
              <w:sz w:val="24"/>
              <w:szCs w:val="24"/>
            </w:rPr>
          </w:rPrChange>
        </w:rPr>
        <w:pPrChange w:id="2359" w:author="249326630@qq.com" w:date="2018-12-23T21:17:00Z">
          <w:pPr>
            <w:pStyle w:val="af3"/>
            <w:numPr>
              <w:numId w:val="28"/>
            </w:numPr>
            <w:ind w:left="360" w:firstLineChars="0" w:hanging="360"/>
          </w:pPr>
        </w:pPrChange>
      </w:pPr>
      <w:ins w:id="2360" w:author="249326630@qq.com" w:date="2018-12-23T21:17:00Z">
        <w:r w:rsidRPr="00E84633">
          <w:rPr>
            <w:noProof/>
          </w:rPr>
          <w:lastRenderedPageBreak/>
          <w:drawing>
            <wp:inline distT="0" distB="0" distL="0" distR="0" wp14:anchorId="57ACD30F" wp14:editId="145DB0E2">
              <wp:extent cx="4137660" cy="7498080"/>
              <wp:effectExtent l="0" t="0" r="0" b="7620"/>
              <wp:docPr id="172" name="图片 172" descr="C:\Users\嗯哼哈吼嘻\AppData\Roaming\Tencent\Users\249326630\TIM\WinTemp\RichOle\)N0YN9`5L%PG7U1LXO228V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嗯哼哈吼嘻\AppData\Roaming\Tencent\Users\249326630\TIM\WinTemp\RichOle\)N0YN9`5L%PG7U1LXO228VH.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37660" cy="7498080"/>
                      </a:xfrm>
                      <a:prstGeom prst="rect">
                        <a:avLst/>
                      </a:prstGeom>
                      <a:noFill/>
                      <a:ln>
                        <a:noFill/>
                      </a:ln>
                    </pic:spPr>
                  </pic:pic>
                </a:graphicData>
              </a:graphic>
            </wp:inline>
          </w:drawing>
        </w:r>
      </w:ins>
    </w:p>
    <w:p w14:paraId="6B88B42B" w14:textId="1892FA6F" w:rsidR="00E84633" w:rsidRPr="00322D14" w:rsidRDefault="00322D14">
      <w:pPr>
        <w:pStyle w:val="af3"/>
        <w:numPr>
          <w:ilvl w:val="0"/>
          <w:numId w:val="28"/>
        </w:numPr>
        <w:ind w:firstLineChars="0"/>
        <w:rPr>
          <w:ins w:id="2361" w:author="249326630@qq.com" w:date="2018-12-23T21:21:00Z"/>
          <w:sz w:val="24"/>
          <w:szCs w:val="24"/>
          <w:rPrChange w:id="2362" w:author="249326630@qq.com" w:date="2018-12-23T21:21:00Z">
            <w:rPr>
              <w:ins w:id="2363" w:author="249326630@qq.com" w:date="2018-12-23T21:21:00Z"/>
            </w:rPr>
          </w:rPrChange>
        </w:rPr>
        <w:pPrChange w:id="2364" w:author="249326630@qq.com" w:date="2018-12-23T21:21:00Z">
          <w:pPr/>
        </w:pPrChange>
      </w:pPr>
      <w:ins w:id="2365" w:author="249326630@qq.com" w:date="2018-12-23T21:21:00Z">
        <w:r w:rsidRPr="00322D14">
          <w:rPr>
            <w:rFonts w:hint="eastAsia"/>
            <w:sz w:val="24"/>
            <w:szCs w:val="24"/>
            <w:rPrChange w:id="2366" w:author="249326630@qq.com" w:date="2018-12-23T21:21:00Z">
              <w:rPr>
                <w:rFonts w:hint="eastAsia"/>
              </w:rPr>
            </w:rPrChange>
          </w:rPr>
          <w:t>输入地点，点击搜索</w:t>
        </w:r>
      </w:ins>
    </w:p>
    <w:p w14:paraId="4FD70C55" w14:textId="74300CC1" w:rsidR="00322D14" w:rsidRPr="00322D14" w:rsidRDefault="00322D14">
      <w:pPr>
        <w:rPr>
          <w:ins w:id="2367" w:author="249326630@qq.com" w:date="2018-12-23T21:21:00Z"/>
          <w:sz w:val="24"/>
          <w:szCs w:val="24"/>
          <w:rPrChange w:id="2368" w:author="249326630@qq.com" w:date="2018-12-23T21:21:00Z">
            <w:rPr>
              <w:ins w:id="2369" w:author="249326630@qq.com" w:date="2018-12-23T21:21:00Z"/>
              <w:sz w:val="24"/>
              <w:szCs w:val="24"/>
            </w:rPr>
          </w:rPrChange>
        </w:rPr>
        <w:pPrChange w:id="2370" w:author="249326630@qq.com" w:date="2018-12-23T21:21:00Z">
          <w:pPr>
            <w:pStyle w:val="af3"/>
            <w:numPr>
              <w:numId w:val="28"/>
            </w:numPr>
            <w:ind w:left="360" w:firstLineChars="0" w:hanging="360"/>
          </w:pPr>
        </w:pPrChange>
      </w:pPr>
      <w:ins w:id="2371" w:author="249326630@qq.com" w:date="2018-12-23T21:21:00Z">
        <w:r w:rsidRPr="00322D14">
          <w:rPr>
            <w:noProof/>
          </w:rPr>
          <w:lastRenderedPageBreak/>
          <w:drawing>
            <wp:inline distT="0" distB="0" distL="0" distR="0" wp14:anchorId="50A472DB" wp14:editId="26430553">
              <wp:extent cx="3870960" cy="7459980"/>
              <wp:effectExtent l="0" t="0" r="0" b="7620"/>
              <wp:docPr id="173" name="图片 173" descr="C:\Users\嗯哼哈吼嘻\AppData\Roaming\Tencent\Users\249326630\TIM\WinTemp\RichOle\V$RF~9$T(@QA@T0(_7`@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嗯哼哈吼嘻\AppData\Roaming\Tencent\Users\249326630\TIM\WinTemp\RichOle\V$RF~9$T(@QA@T0(_7`@5}A.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70960" cy="7459980"/>
                      </a:xfrm>
                      <a:prstGeom prst="rect">
                        <a:avLst/>
                      </a:prstGeom>
                      <a:noFill/>
                      <a:ln>
                        <a:noFill/>
                      </a:ln>
                    </pic:spPr>
                  </pic:pic>
                </a:graphicData>
              </a:graphic>
            </wp:inline>
          </w:drawing>
        </w:r>
      </w:ins>
    </w:p>
    <w:p w14:paraId="6D8E4876" w14:textId="212A6160" w:rsidR="00322D14" w:rsidRDefault="00322D14">
      <w:pPr>
        <w:pStyle w:val="af3"/>
        <w:numPr>
          <w:ilvl w:val="0"/>
          <w:numId w:val="28"/>
        </w:numPr>
        <w:ind w:firstLineChars="0"/>
        <w:rPr>
          <w:ins w:id="2372" w:author="249326630@qq.com" w:date="2018-12-23T21:21:00Z"/>
          <w:sz w:val="24"/>
          <w:szCs w:val="24"/>
        </w:rPr>
        <w:pPrChange w:id="2373" w:author="249326630@qq.com" w:date="2018-12-23T21:21:00Z">
          <w:pPr/>
        </w:pPrChange>
      </w:pPr>
      <w:ins w:id="2374" w:author="249326630@qq.com" w:date="2018-12-23T21:22:00Z">
        <w:r>
          <w:rPr>
            <w:rFonts w:hint="eastAsia"/>
            <w:sz w:val="24"/>
            <w:szCs w:val="24"/>
          </w:rPr>
          <w:t>确认该地点</w:t>
        </w:r>
        <w:r>
          <w:rPr>
            <w:rFonts w:hint="eastAsia"/>
            <w:sz w:val="24"/>
            <w:szCs w:val="24"/>
          </w:rPr>
          <w:t>-</w:t>
        </w:r>
      </w:ins>
      <w:ins w:id="2375" w:author="249326630@qq.com" w:date="2018-12-23T21:21:00Z">
        <w:r>
          <w:rPr>
            <w:rFonts w:hint="eastAsia"/>
            <w:sz w:val="24"/>
            <w:szCs w:val="24"/>
          </w:rPr>
          <w:t>点击地点</w:t>
        </w:r>
      </w:ins>
    </w:p>
    <w:p w14:paraId="177ABE40" w14:textId="40B1094D" w:rsidR="00322D14" w:rsidRPr="00322D14" w:rsidRDefault="00322D14">
      <w:pPr>
        <w:pStyle w:val="af3"/>
        <w:ind w:left="360" w:firstLineChars="0" w:firstLine="0"/>
        <w:rPr>
          <w:ins w:id="2376" w:author="249326630@qq.com" w:date="2018-12-23T21:22:00Z"/>
          <w:sz w:val="24"/>
          <w:szCs w:val="24"/>
        </w:rPr>
        <w:pPrChange w:id="2377" w:author="249326630@qq.com" w:date="2018-12-23T21:22:00Z">
          <w:pPr>
            <w:pStyle w:val="af3"/>
            <w:numPr>
              <w:numId w:val="28"/>
            </w:numPr>
            <w:ind w:left="360" w:firstLineChars="0" w:hanging="360"/>
          </w:pPr>
        </w:pPrChange>
      </w:pPr>
      <w:ins w:id="2378" w:author="249326630@qq.com" w:date="2018-12-23T21:22:00Z">
        <w:r w:rsidRPr="00322D14">
          <w:rPr>
            <w:noProof/>
          </w:rPr>
          <w:lastRenderedPageBreak/>
          <w:drawing>
            <wp:inline distT="0" distB="0" distL="0" distR="0" wp14:anchorId="75B0B773" wp14:editId="12F44969">
              <wp:extent cx="3954780" cy="7612380"/>
              <wp:effectExtent l="0" t="0" r="7620" b="7620"/>
              <wp:docPr id="174" name="图片 174" descr="C:\Users\嗯哼哈吼嘻\AppData\Roaming\Tencent\Users\249326630\TIM\WinTemp\RichOle\2{FT`6O})_66(4TS%_2V9_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嗯哼哈吼嘻\AppData\Roaming\Tencent\Users\249326630\TIM\WinTemp\RichOle\2{FT`6O})_66(4TS%_2V9_K.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54780" cy="7612380"/>
                      </a:xfrm>
                      <a:prstGeom prst="rect">
                        <a:avLst/>
                      </a:prstGeom>
                      <a:noFill/>
                      <a:ln>
                        <a:noFill/>
                      </a:ln>
                    </pic:spPr>
                  </pic:pic>
                </a:graphicData>
              </a:graphic>
            </wp:inline>
          </w:drawing>
        </w:r>
      </w:ins>
    </w:p>
    <w:p w14:paraId="3C29ABCE" w14:textId="36BEABEE" w:rsidR="00322D14" w:rsidRDefault="00322D14">
      <w:pPr>
        <w:pStyle w:val="af3"/>
        <w:numPr>
          <w:ilvl w:val="0"/>
          <w:numId w:val="28"/>
        </w:numPr>
        <w:ind w:firstLineChars="0"/>
        <w:rPr>
          <w:ins w:id="2379" w:author="249326630@qq.com" w:date="2018-12-23T21:22:00Z"/>
          <w:sz w:val="24"/>
          <w:szCs w:val="24"/>
        </w:rPr>
        <w:pPrChange w:id="2380" w:author="249326630@qq.com" w:date="2018-12-23T21:22:00Z">
          <w:pPr/>
        </w:pPrChange>
      </w:pPr>
      <w:ins w:id="2381" w:author="249326630@qq.com" w:date="2018-12-23T21:22:00Z">
        <w:r>
          <w:rPr>
            <w:rFonts w:hint="eastAsia"/>
            <w:sz w:val="24"/>
            <w:szCs w:val="24"/>
          </w:rPr>
          <w:t>确认该地点活动时间</w:t>
        </w:r>
        <w:r>
          <w:rPr>
            <w:rFonts w:hint="eastAsia"/>
            <w:sz w:val="24"/>
            <w:szCs w:val="24"/>
          </w:rPr>
          <w:t>-</w:t>
        </w:r>
        <w:r>
          <w:rPr>
            <w:rFonts w:hint="eastAsia"/>
            <w:sz w:val="24"/>
            <w:szCs w:val="24"/>
          </w:rPr>
          <w:t>点击确认</w:t>
        </w:r>
      </w:ins>
    </w:p>
    <w:p w14:paraId="3C22D5DE" w14:textId="70631C80" w:rsidR="00322D14" w:rsidRPr="00322D14" w:rsidRDefault="00322D14">
      <w:pPr>
        <w:rPr>
          <w:ins w:id="2382" w:author="249326630@qq.com" w:date="2018-12-23T21:22:00Z"/>
          <w:sz w:val="24"/>
          <w:szCs w:val="24"/>
          <w:rPrChange w:id="2383" w:author="249326630@qq.com" w:date="2018-12-23T21:22:00Z">
            <w:rPr>
              <w:ins w:id="2384" w:author="249326630@qq.com" w:date="2018-12-23T21:22:00Z"/>
              <w:sz w:val="24"/>
              <w:szCs w:val="24"/>
            </w:rPr>
          </w:rPrChange>
        </w:rPr>
        <w:pPrChange w:id="2385" w:author="249326630@qq.com" w:date="2018-12-23T21:22:00Z">
          <w:pPr>
            <w:pStyle w:val="af3"/>
            <w:numPr>
              <w:numId w:val="28"/>
            </w:numPr>
            <w:ind w:left="360" w:firstLineChars="0" w:hanging="360"/>
          </w:pPr>
        </w:pPrChange>
      </w:pPr>
      <w:ins w:id="2386" w:author="249326630@qq.com" w:date="2018-12-23T21:22:00Z">
        <w:r w:rsidRPr="00322D14">
          <w:rPr>
            <w:noProof/>
          </w:rPr>
          <w:lastRenderedPageBreak/>
          <w:drawing>
            <wp:inline distT="0" distB="0" distL="0" distR="0" wp14:anchorId="28255B0D" wp14:editId="01608F39">
              <wp:extent cx="4000500" cy="7467600"/>
              <wp:effectExtent l="0" t="0" r="0" b="0"/>
              <wp:docPr id="175" name="图片 175" descr="C:\Users\嗯哼哈吼嘻\AppData\Roaming\Tencent\Users\249326630\TIM\WinTemp\RichOle\6E]`D}S5~_97~66AN@~5V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嗯哼哈吼嘻\AppData\Roaming\Tencent\Users\249326630\TIM\WinTemp\RichOle\6E]`D}S5~_97~66AN@~5VF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00500" cy="7467600"/>
                      </a:xfrm>
                      <a:prstGeom prst="rect">
                        <a:avLst/>
                      </a:prstGeom>
                      <a:noFill/>
                      <a:ln>
                        <a:noFill/>
                      </a:ln>
                    </pic:spPr>
                  </pic:pic>
                </a:graphicData>
              </a:graphic>
            </wp:inline>
          </w:drawing>
        </w:r>
      </w:ins>
    </w:p>
    <w:p w14:paraId="4ED41C1A" w14:textId="2F76EB24" w:rsidR="00322D14" w:rsidRPr="00322D14" w:rsidRDefault="00322D14">
      <w:pPr>
        <w:pStyle w:val="af3"/>
        <w:ind w:left="360" w:firstLineChars="0" w:firstLine="0"/>
        <w:rPr>
          <w:ins w:id="2387" w:author="249326630@qq.com" w:date="2018-12-23T21:15:00Z"/>
          <w:sz w:val="24"/>
          <w:szCs w:val="24"/>
          <w:rPrChange w:id="2388" w:author="249326630@qq.com" w:date="2018-12-23T21:22:00Z">
            <w:rPr>
              <w:ins w:id="2389" w:author="249326630@qq.com" w:date="2018-12-23T21:15:00Z"/>
            </w:rPr>
          </w:rPrChange>
        </w:rPr>
        <w:pPrChange w:id="2390" w:author="249326630@qq.com" w:date="2018-12-23T21:22:00Z">
          <w:pPr/>
        </w:pPrChange>
      </w:pPr>
      <w:ins w:id="2391" w:author="249326630@qq.com" w:date="2018-12-23T21:23:00Z">
        <w:r>
          <w:rPr>
            <w:rFonts w:hint="eastAsia"/>
            <w:sz w:val="24"/>
            <w:szCs w:val="24"/>
          </w:rPr>
          <w:t>9</w:t>
        </w:r>
        <w:r>
          <w:rPr>
            <w:rFonts w:hint="eastAsia"/>
            <w:sz w:val="24"/>
            <w:szCs w:val="24"/>
          </w:rPr>
          <w:t>、确认时间</w:t>
        </w:r>
        <w:r>
          <w:rPr>
            <w:rFonts w:hint="eastAsia"/>
            <w:sz w:val="24"/>
            <w:szCs w:val="24"/>
          </w:rPr>
          <w:t>-</w:t>
        </w:r>
        <w:r>
          <w:rPr>
            <w:rFonts w:hint="eastAsia"/>
            <w:sz w:val="24"/>
            <w:szCs w:val="24"/>
          </w:rPr>
          <w:t>输入时间，点击确认</w:t>
        </w:r>
      </w:ins>
    </w:p>
    <w:p w14:paraId="5BB0FC02" w14:textId="623A60EE" w:rsidR="00322D14" w:rsidRDefault="00322D14" w:rsidP="00322D14">
      <w:pPr>
        <w:rPr>
          <w:ins w:id="2392" w:author="249326630@qq.com" w:date="2018-12-23T21:23:00Z"/>
          <w:sz w:val="24"/>
          <w:szCs w:val="24"/>
        </w:rPr>
      </w:pPr>
      <w:ins w:id="2393" w:author="249326630@qq.com" w:date="2018-12-23T21:23:00Z">
        <w:r w:rsidRPr="00322D14">
          <w:rPr>
            <w:noProof/>
            <w:sz w:val="24"/>
            <w:szCs w:val="24"/>
          </w:rPr>
          <w:lastRenderedPageBreak/>
          <w:drawing>
            <wp:inline distT="0" distB="0" distL="0" distR="0" wp14:anchorId="044B66BC" wp14:editId="4290EF75">
              <wp:extent cx="3992880" cy="7498080"/>
              <wp:effectExtent l="0" t="0" r="7620" b="7620"/>
              <wp:docPr id="176" name="图片 176" descr="C:\Users\嗯哼哈吼嘻\AppData\Roaming\Tencent\Users\249326630\TIM\WinTemp\RichOle\[DW4K~U{0`L9R`$U52({_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嗯哼哈吼嘻\AppData\Roaming\Tencent\Users\249326630\TIM\WinTemp\RichOle\[DW4K~U{0`L9R`$U52({_H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92880" cy="7498080"/>
                      </a:xfrm>
                      <a:prstGeom prst="rect">
                        <a:avLst/>
                      </a:prstGeom>
                      <a:noFill/>
                      <a:ln>
                        <a:noFill/>
                      </a:ln>
                    </pic:spPr>
                  </pic:pic>
                </a:graphicData>
              </a:graphic>
            </wp:inline>
          </w:drawing>
        </w:r>
      </w:ins>
    </w:p>
    <w:p w14:paraId="74A56CD7" w14:textId="09A67275" w:rsidR="00322D14" w:rsidRPr="00322D14" w:rsidRDefault="00322D14">
      <w:pPr>
        <w:pStyle w:val="af3"/>
        <w:numPr>
          <w:ilvl w:val="0"/>
          <w:numId w:val="28"/>
        </w:numPr>
        <w:ind w:firstLineChars="0"/>
        <w:rPr>
          <w:ins w:id="2394" w:author="249326630@qq.com" w:date="2018-12-23T21:23:00Z"/>
          <w:sz w:val="24"/>
          <w:szCs w:val="24"/>
          <w:rPrChange w:id="2395" w:author="249326630@qq.com" w:date="2018-12-23T21:23:00Z">
            <w:rPr>
              <w:ins w:id="2396" w:author="249326630@qq.com" w:date="2018-12-23T21:23:00Z"/>
            </w:rPr>
          </w:rPrChange>
        </w:rPr>
        <w:pPrChange w:id="2397" w:author="249326630@qq.com" w:date="2018-12-23T21:23:00Z">
          <w:pPr/>
        </w:pPrChange>
      </w:pPr>
      <w:ins w:id="2398" w:author="249326630@qq.com" w:date="2018-12-23T21:23:00Z">
        <w:r w:rsidRPr="00322D14">
          <w:rPr>
            <w:rFonts w:hint="eastAsia"/>
            <w:sz w:val="24"/>
            <w:szCs w:val="24"/>
            <w:rPrChange w:id="2399" w:author="249326630@qq.com" w:date="2018-12-23T21:23:00Z">
              <w:rPr>
                <w:rFonts w:hint="eastAsia"/>
              </w:rPr>
            </w:rPrChange>
          </w:rPr>
          <w:t>确认添加好地点</w:t>
        </w:r>
      </w:ins>
    </w:p>
    <w:p w14:paraId="4FFE7F17" w14:textId="66191145" w:rsidR="00322D14" w:rsidRPr="00257B64" w:rsidRDefault="00322D14">
      <w:pPr>
        <w:pStyle w:val="af3"/>
        <w:ind w:left="360" w:firstLineChars="0" w:firstLine="0"/>
        <w:rPr>
          <w:ins w:id="2400" w:author="249326630@qq.com" w:date="2018-12-23T21:23:00Z"/>
          <w:sz w:val="24"/>
          <w:szCs w:val="24"/>
          <w:rPrChange w:id="2401" w:author="249326630@qq.com" w:date="2018-12-23T21:24:00Z">
            <w:rPr>
              <w:ins w:id="2402" w:author="249326630@qq.com" w:date="2018-12-23T21:23:00Z"/>
            </w:rPr>
          </w:rPrChange>
        </w:rPr>
        <w:pPrChange w:id="2403" w:author="249326630@qq.com" w:date="2018-12-23T21:24:00Z">
          <w:pPr/>
        </w:pPrChange>
      </w:pPr>
      <w:ins w:id="2404" w:author="249326630@qq.com" w:date="2018-12-23T21:23:00Z">
        <w:r w:rsidRPr="00322D14">
          <w:rPr>
            <w:noProof/>
          </w:rPr>
          <w:lastRenderedPageBreak/>
          <w:drawing>
            <wp:inline distT="0" distB="0" distL="0" distR="0" wp14:anchorId="3A36728D" wp14:editId="27659E84">
              <wp:extent cx="3802380" cy="7376160"/>
              <wp:effectExtent l="0" t="0" r="7620" b="0"/>
              <wp:docPr id="177" name="图片 177" descr="C:\Users\嗯哼哈吼嘻\AppData\Roaming\Tencent\Users\249326630\TIM\WinTemp\RichOle\(3(VY[F6P%KGA~1]RTBV2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嗯哼哈吼嘻\AppData\Roaming\Tencent\Users\249326630\TIM\WinTemp\RichOle\(3(VY[F6P%KGA~1]RTBV2T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02380" cy="7376160"/>
                      </a:xfrm>
                      <a:prstGeom prst="rect">
                        <a:avLst/>
                      </a:prstGeom>
                      <a:noFill/>
                      <a:ln>
                        <a:noFill/>
                      </a:ln>
                    </pic:spPr>
                  </pic:pic>
                </a:graphicData>
              </a:graphic>
            </wp:inline>
          </w:drawing>
        </w:r>
      </w:ins>
    </w:p>
    <w:p w14:paraId="3ADAE75A" w14:textId="75FE4580" w:rsidR="00E84633" w:rsidRPr="00322D14" w:rsidRDefault="00E84633">
      <w:pPr>
        <w:pStyle w:val="a1"/>
        <w:numPr>
          <w:ilvl w:val="0"/>
          <w:numId w:val="0"/>
        </w:numPr>
        <w:rPr>
          <w:ins w:id="2405" w:author="249326630@qq.com" w:date="2018-12-23T21:15:00Z"/>
        </w:rPr>
        <w:pPrChange w:id="2406" w:author="249326630@qq.com" w:date="2018-12-23T21:12:00Z">
          <w:pPr>
            <w:pStyle w:val="a1"/>
          </w:pPr>
        </w:pPrChange>
      </w:pPr>
    </w:p>
    <w:p w14:paraId="53813492" w14:textId="2FED0C03" w:rsidR="00D9409C" w:rsidRDefault="00315A6C">
      <w:pPr>
        <w:pStyle w:val="a1"/>
        <w:numPr>
          <w:ilvl w:val="0"/>
          <w:numId w:val="0"/>
        </w:numPr>
        <w:pPrChange w:id="2407" w:author="249326630@qq.com" w:date="2018-12-23T21:12:00Z">
          <w:pPr>
            <w:pStyle w:val="a1"/>
          </w:pPr>
        </w:pPrChange>
      </w:pPr>
      <w:del w:id="2408" w:author="249326630@qq.com" w:date="2018-12-23T21:12:00Z">
        <w:r w:rsidDel="00DD4404">
          <w:rPr>
            <w:rFonts w:hint="eastAsia"/>
          </w:rPr>
          <w:delText>退出登录</w:delText>
        </w:r>
      </w:del>
    </w:p>
    <w:p w14:paraId="40280DEF" w14:textId="7EB79F09" w:rsidR="00D33057" w:rsidDel="009C13B9" w:rsidRDefault="00D33057">
      <w:pPr>
        <w:ind w:firstLineChars="1600" w:firstLine="3360"/>
        <w:rPr>
          <w:ins w:id="2409" w:author="HerculesHu" w:date="2017-12-23T23:45:00Z"/>
          <w:del w:id="2410" w:author="249326630@qq.com" w:date="2018-12-23T20:47:00Z"/>
        </w:rPr>
        <w:pPrChange w:id="2411" w:author="HerculesHu" w:date="2017-12-24T00:10:00Z">
          <w:pPr/>
        </w:pPrChange>
      </w:pPr>
      <w:del w:id="2412" w:author="249326630@qq.com" w:date="2018-12-23T20:46:00Z">
        <w:r w:rsidDel="00757C16">
          <w:rPr>
            <w:noProof/>
          </w:rPr>
          <w:drawing>
            <wp:inline distT="0" distB="0" distL="0" distR="0" wp14:anchorId="1E6761B7" wp14:editId="7F0BEBBF">
              <wp:extent cx="1419283" cy="2158437"/>
              <wp:effectExtent l="19050" t="19050" r="28575" b="13335"/>
              <wp:docPr id="9" name="AX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XU1.png"/>
                      <pic:cNvPicPr>
                        <a:picLocks noChangeAspect="1" noChangeArrowheads="1"/>
                      </pic:cNvPicPr>
                    </pic:nvPicPr>
                    <pic:blipFill rotWithShape="1">
                      <a:blip r:embed="rId65"/>
                      <a:srcRect l="87766" t="13771" r="4049" b="64156"/>
                      <a:stretch/>
                    </pic:blipFill>
                    <pic:spPr bwMode="auto">
                      <a:xfrm>
                        <a:off x="0" y="0"/>
                        <a:ext cx="1433365" cy="2179852"/>
                      </a:xfrm>
                      <a:prstGeom prst="rect">
                        <a:avLst/>
                      </a:prstGeom>
                      <a:ln w="6350" cap="flat" cmpd="sng" algn="ctr">
                        <a:solidFill>
                          <a:srgbClr val="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del>
      <w:bookmarkStart w:id="2413" w:name="_Toc533364145"/>
      <w:bookmarkStart w:id="2414" w:name="_Toc533525771"/>
      <w:bookmarkEnd w:id="2413"/>
      <w:bookmarkEnd w:id="2414"/>
    </w:p>
    <w:p w14:paraId="076712A2" w14:textId="412D6E3A" w:rsidR="00ED245A" w:rsidDel="009C13B9" w:rsidRDefault="00ED245A" w:rsidP="00ED245A">
      <w:pPr>
        <w:jc w:val="center"/>
        <w:rPr>
          <w:ins w:id="2415" w:author="HerculesHu" w:date="2017-12-23T23:45:00Z"/>
          <w:del w:id="2416" w:author="249326630@qq.com" w:date="2018-12-23T20:47:00Z"/>
        </w:rPr>
      </w:pPr>
      <w:ins w:id="2417" w:author="HerculesHu" w:date="2017-12-23T23:45:00Z">
        <w:del w:id="2418" w:author="249326630@qq.com" w:date="2018-12-23T20:47:00Z">
          <w:r w:rsidDel="009C13B9">
            <w:rPr>
              <w:rFonts w:hint="eastAsia"/>
            </w:rPr>
            <w:delText>（电脑</w:delText>
          </w:r>
          <w:r w:rsidDel="009C13B9">
            <w:delText>版</w:delText>
          </w:r>
          <w:r w:rsidDel="009C13B9">
            <w:rPr>
              <w:rFonts w:hint="eastAsia"/>
            </w:rPr>
            <w:delText>）</w:delText>
          </w:r>
          <w:bookmarkStart w:id="2419" w:name="_Toc533364146"/>
          <w:bookmarkStart w:id="2420" w:name="_Toc533525772"/>
          <w:bookmarkEnd w:id="2419"/>
          <w:bookmarkEnd w:id="2420"/>
        </w:del>
      </w:ins>
    </w:p>
    <w:p w14:paraId="5A968BE4" w14:textId="06EA8063" w:rsidR="00ED245A" w:rsidRPr="00ED245A" w:rsidDel="009C13B9" w:rsidRDefault="00ED245A" w:rsidP="00D33057">
      <w:pPr>
        <w:rPr>
          <w:ins w:id="2421" w:author="HerculesHu" w:date="2017-12-23T21:53:00Z"/>
          <w:del w:id="2422" w:author="249326630@qq.com" w:date="2018-12-23T20:47:00Z"/>
          <w:b/>
          <w:rPrChange w:id="2423" w:author="HerculesHu" w:date="2017-12-23T23:45:00Z">
            <w:rPr>
              <w:ins w:id="2424" w:author="HerculesHu" w:date="2017-12-23T21:53:00Z"/>
              <w:del w:id="2425" w:author="249326630@qq.com" w:date="2018-12-23T20:47:00Z"/>
            </w:rPr>
          </w:rPrChange>
        </w:rPr>
      </w:pPr>
      <w:bookmarkStart w:id="2426" w:name="_Toc533364147"/>
      <w:bookmarkStart w:id="2427" w:name="_Toc533525773"/>
      <w:bookmarkEnd w:id="2426"/>
      <w:bookmarkEnd w:id="2427"/>
    </w:p>
    <w:p w14:paraId="427B794E" w14:textId="6D4C1D38" w:rsidR="00140516" w:rsidDel="009C13B9" w:rsidRDefault="00140516">
      <w:pPr>
        <w:ind w:firstLineChars="600" w:firstLine="1260"/>
        <w:rPr>
          <w:ins w:id="2428" w:author="HerculesHu" w:date="2017-12-23T23:45:00Z"/>
          <w:del w:id="2429" w:author="249326630@qq.com" w:date="2018-12-23T20:47:00Z"/>
        </w:rPr>
        <w:pPrChange w:id="2430" w:author="HerculesHu" w:date="2017-12-24T00:10:00Z">
          <w:pPr/>
        </w:pPrChange>
      </w:pPr>
      <w:moveToRangeStart w:id="2431" w:author="HerculesHu" w:date="2017-12-23T21:53:00Z" w:name="move501829311"/>
      <w:moveTo w:id="2432" w:author="HerculesHu" w:date="2017-12-23T21:53:00Z">
        <w:del w:id="2433" w:author="249326630@qq.com" w:date="2018-12-23T20:46:00Z">
          <w:r w:rsidDel="00757C16">
            <w:rPr>
              <w:noProof/>
            </w:rPr>
            <w:drawing>
              <wp:inline distT="0" distB="0" distL="0" distR="0" wp14:anchorId="0D844778" wp14:editId="6CBF5843">
                <wp:extent cx="4267200" cy="2143125"/>
                <wp:effectExtent l="0" t="0" r="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67200" cy="2143125"/>
                        </a:xfrm>
                        <a:prstGeom prst="rect">
                          <a:avLst/>
                        </a:prstGeom>
                      </pic:spPr>
                    </pic:pic>
                  </a:graphicData>
                </a:graphic>
              </wp:inline>
            </w:drawing>
          </w:r>
        </w:del>
      </w:moveTo>
      <w:bookmarkStart w:id="2434" w:name="_Toc533364148"/>
      <w:bookmarkStart w:id="2435" w:name="_Toc533525774"/>
      <w:bookmarkEnd w:id="2434"/>
      <w:bookmarkEnd w:id="2435"/>
      <w:moveToRangeEnd w:id="2431"/>
    </w:p>
    <w:p w14:paraId="70358B8A" w14:textId="683F4034" w:rsidR="00ED245A" w:rsidDel="009C13B9" w:rsidRDefault="00ED245A" w:rsidP="00ED245A">
      <w:pPr>
        <w:jc w:val="center"/>
        <w:rPr>
          <w:ins w:id="2436" w:author="HerculesHu" w:date="2017-12-23T23:45:00Z"/>
          <w:del w:id="2437" w:author="249326630@qq.com" w:date="2018-12-23T20:47:00Z"/>
        </w:rPr>
      </w:pPr>
      <w:ins w:id="2438" w:author="HerculesHu" w:date="2017-12-23T23:45:00Z">
        <w:del w:id="2439" w:author="249326630@qq.com" w:date="2018-12-23T20:47:00Z">
          <w:r w:rsidDel="009C13B9">
            <w:rPr>
              <w:rFonts w:hint="eastAsia"/>
            </w:rPr>
            <w:delText>（电脑</w:delText>
          </w:r>
          <w:r w:rsidDel="009C13B9">
            <w:delText>版</w:delText>
          </w:r>
          <w:r w:rsidDel="009C13B9">
            <w:rPr>
              <w:rFonts w:hint="eastAsia"/>
            </w:rPr>
            <w:delText>）</w:delText>
          </w:r>
          <w:bookmarkStart w:id="2440" w:name="_Toc533364149"/>
          <w:bookmarkStart w:id="2441" w:name="_Toc533525775"/>
          <w:bookmarkEnd w:id="2440"/>
          <w:bookmarkEnd w:id="2441"/>
        </w:del>
      </w:ins>
    </w:p>
    <w:p w14:paraId="532A007E" w14:textId="5D8F0266" w:rsidR="00ED245A" w:rsidDel="009C13B9" w:rsidRDefault="00ED245A" w:rsidP="00D33057">
      <w:pPr>
        <w:rPr>
          <w:ins w:id="2442" w:author="HerculesHu" w:date="2017-12-23T21:53:00Z"/>
          <w:del w:id="2443" w:author="249326630@qq.com" w:date="2018-12-23T20:47:00Z"/>
        </w:rPr>
      </w:pPr>
      <w:bookmarkStart w:id="2444" w:name="_Toc533364150"/>
      <w:bookmarkStart w:id="2445" w:name="_Toc533525776"/>
      <w:bookmarkEnd w:id="2444"/>
      <w:bookmarkEnd w:id="2445"/>
    </w:p>
    <w:p w14:paraId="09D602AF" w14:textId="525BF864" w:rsidR="00140516" w:rsidDel="009C13B9" w:rsidRDefault="00140516" w:rsidP="00D33057">
      <w:pPr>
        <w:rPr>
          <w:ins w:id="2446" w:author="HerculesHu" w:date="2017-12-23T21:53:00Z"/>
          <w:del w:id="2447" w:author="249326630@qq.com" w:date="2018-12-23T20:47:00Z"/>
        </w:rPr>
      </w:pPr>
      <w:bookmarkStart w:id="2448" w:name="_Toc533364151"/>
      <w:bookmarkStart w:id="2449" w:name="_Toc533525777"/>
      <w:bookmarkEnd w:id="2448"/>
      <w:bookmarkEnd w:id="2449"/>
    </w:p>
    <w:p w14:paraId="285E0D1E" w14:textId="2D54FF67" w:rsidR="00140516" w:rsidDel="009C13B9" w:rsidRDefault="00140516" w:rsidP="00D33057">
      <w:pPr>
        <w:rPr>
          <w:ins w:id="2450" w:author="HerculesHu" w:date="2017-12-23T21:53:00Z"/>
          <w:del w:id="2451" w:author="249326630@qq.com" w:date="2018-12-23T20:47:00Z"/>
        </w:rPr>
      </w:pPr>
      <w:bookmarkStart w:id="2452" w:name="_Toc533364152"/>
      <w:bookmarkStart w:id="2453" w:name="_Toc533525778"/>
      <w:bookmarkEnd w:id="2452"/>
      <w:bookmarkEnd w:id="2453"/>
    </w:p>
    <w:p w14:paraId="31ED98C0" w14:textId="30D6DB8D" w:rsidR="00140516" w:rsidDel="009C13B9" w:rsidRDefault="00140516" w:rsidP="00D33057">
      <w:pPr>
        <w:rPr>
          <w:del w:id="2454" w:author="249326630@qq.com" w:date="2018-12-23T20:47:00Z"/>
        </w:rPr>
      </w:pPr>
      <w:bookmarkStart w:id="2455" w:name="_Toc533364153"/>
      <w:bookmarkStart w:id="2456" w:name="_Toc533525779"/>
      <w:bookmarkEnd w:id="2455"/>
      <w:bookmarkEnd w:id="2456"/>
    </w:p>
    <w:p w14:paraId="3DC74A14" w14:textId="25DF8BAD" w:rsidR="00AA098F" w:rsidDel="009C13B9" w:rsidRDefault="00AA098F" w:rsidP="004E12A6">
      <w:pPr>
        <w:pStyle w:val="af3"/>
        <w:numPr>
          <w:ilvl w:val="0"/>
          <w:numId w:val="14"/>
        </w:numPr>
        <w:ind w:firstLineChars="0"/>
        <w:rPr>
          <w:del w:id="2457" w:author="249326630@qq.com" w:date="2018-12-23T20:47:00Z"/>
        </w:rPr>
      </w:pPr>
      <w:del w:id="2458" w:author="249326630@qq.com" w:date="2018-12-23T20:47:00Z">
        <w:r w:rsidDel="009C13B9">
          <w:rPr>
            <w:rFonts w:hint="eastAsia"/>
          </w:rPr>
          <w:delText>点击</w:delText>
        </w:r>
        <w:r w:rsidDel="009C13B9">
          <w:delText>退出登录</w:delText>
        </w:r>
        <w:bookmarkStart w:id="2459" w:name="_Toc533364154"/>
        <w:bookmarkStart w:id="2460" w:name="_Toc533525780"/>
        <w:bookmarkEnd w:id="2459"/>
        <w:bookmarkEnd w:id="2460"/>
      </w:del>
    </w:p>
    <w:p w14:paraId="2F324D70" w14:textId="2FFC5840" w:rsidR="004E12A6" w:rsidDel="009C13B9" w:rsidRDefault="004E12A6" w:rsidP="004E12A6">
      <w:pPr>
        <w:pStyle w:val="af3"/>
        <w:numPr>
          <w:ilvl w:val="0"/>
          <w:numId w:val="14"/>
        </w:numPr>
        <w:ind w:firstLineChars="0"/>
        <w:rPr>
          <w:del w:id="2461" w:author="249326630@qq.com" w:date="2018-12-23T20:47:00Z"/>
        </w:rPr>
      </w:pPr>
      <w:del w:id="2462" w:author="249326630@qq.com" w:date="2018-12-23T20:47:00Z">
        <w:r w:rsidDel="009C13B9">
          <w:rPr>
            <w:rFonts w:hint="eastAsia"/>
          </w:rPr>
          <w:delText>退出确认</w:delText>
        </w:r>
        <w:r w:rsidDel="009C13B9">
          <w:delText>提示框点击确定</w:delText>
        </w:r>
        <w:bookmarkStart w:id="2463" w:name="_Toc533364155"/>
        <w:bookmarkStart w:id="2464" w:name="_Toc533525781"/>
        <w:bookmarkEnd w:id="2463"/>
        <w:bookmarkEnd w:id="2464"/>
      </w:del>
    </w:p>
    <w:p w14:paraId="488418CF" w14:textId="6492DD04" w:rsidR="004E12A6" w:rsidDel="009C13B9" w:rsidRDefault="004E12A6" w:rsidP="004E12A6">
      <w:pPr>
        <w:pStyle w:val="af3"/>
        <w:ind w:left="360" w:firstLineChars="0" w:firstLine="0"/>
        <w:rPr>
          <w:del w:id="2465" w:author="249326630@qq.com" w:date="2018-12-23T20:47:00Z"/>
        </w:rPr>
      </w:pPr>
      <w:moveFromRangeStart w:id="2466" w:author="HerculesHu" w:date="2017-12-23T21:53:00Z" w:name="move501829311"/>
      <w:moveFrom w:id="2467" w:author="HerculesHu" w:date="2017-12-23T21:53:00Z">
        <w:del w:id="2468" w:author="249326630@qq.com" w:date="2018-12-23T20:47:00Z">
          <w:r w:rsidDel="009C13B9">
            <w:rPr>
              <w:noProof/>
            </w:rPr>
            <w:drawing>
              <wp:inline distT="0" distB="0" distL="0" distR="0" wp14:anchorId="04CE42CE" wp14:editId="77E57FB8">
                <wp:extent cx="4267200" cy="214312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67200" cy="2143125"/>
                        </a:xfrm>
                        <a:prstGeom prst="rect">
                          <a:avLst/>
                        </a:prstGeom>
                      </pic:spPr>
                    </pic:pic>
                  </a:graphicData>
                </a:graphic>
              </wp:inline>
            </w:drawing>
          </w:r>
        </w:del>
      </w:moveFrom>
      <w:bookmarkStart w:id="2469" w:name="_Toc533364156"/>
      <w:bookmarkStart w:id="2470" w:name="_Toc533525782"/>
      <w:bookmarkEnd w:id="2469"/>
      <w:bookmarkEnd w:id="2470"/>
      <w:moveFromRangeEnd w:id="2466"/>
    </w:p>
    <w:p w14:paraId="7025CC01" w14:textId="77777777" w:rsidR="00257B64" w:rsidRDefault="00257B64">
      <w:pPr>
        <w:pStyle w:val="a1"/>
        <w:rPr>
          <w:ins w:id="2471" w:author="249326630@qq.com" w:date="2018-12-23T21:24:00Z"/>
        </w:rPr>
      </w:pPr>
      <w:bookmarkStart w:id="2472" w:name="_Toc533525783"/>
      <w:ins w:id="2473" w:author="249326630@qq.com" w:date="2018-12-23T21:24:00Z">
        <w:r>
          <w:rPr>
            <w:rFonts w:hint="eastAsia"/>
          </w:rPr>
          <w:t>地点评论</w:t>
        </w:r>
        <w:bookmarkEnd w:id="2472"/>
      </w:ins>
    </w:p>
    <w:p w14:paraId="4FB92D37" w14:textId="60E0D46E" w:rsidR="00D22874" w:rsidRDefault="00D22874">
      <w:pPr>
        <w:pStyle w:val="af3"/>
        <w:numPr>
          <w:ilvl w:val="0"/>
          <w:numId w:val="29"/>
        </w:numPr>
        <w:ind w:firstLineChars="0"/>
        <w:rPr>
          <w:ins w:id="2474" w:author="249326630@qq.com" w:date="2018-12-23T21:25:00Z"/>
        </w:rPr>
        <w:pPrChange w:id="2475" w:author="249326630@qq.com" w:date="2018-12-23T21:25:00Z">
          <w:pPr>
            <w:pStyle w:val="a1"/>
          </w:pPr>
        </w:pPrChange>
      </w:pPr>
      <w:ins w:id="2476" w:author="249326630@qq.com" w:date="2018-12-23T21:25:00Z">
        <w:r>
          <w:rPr>
            <w:rFonts w:hint="eastAsia"/>
          </w:rPr>
          <w:lastRenderedPageBreak/>
          <w:t>在地点详细信息界面点击评论</w:t>
        </w:r>
      </w:ins>
    </w:p>
    <w:p w14:paraId="2BCF8A65" w14:textId="2A914A5D" w:rsidR="00D22874" w:rsidRPr="00D22874" w:rsidRDefault="00D22874">
      <w:pPr>
        <w:rPr>
          <w:ins w:id="2477" w:author="249326630@qq.com" w:date="2018-12-23T21:26:00Z"/>
          <w:sz w:val="24"/>
          <w:szCs w:val="24"/>
          <w:rPrChange w:id="2478" w:author="249326630@qq.com" w:date="2018-12-23T21:26:00Z">
            <w:rPr>
              <w:ins w:id="2479" w:author="249326630@qq.com" w:date="2018-12-23T21:26:00Z"/>
              <w:sz w:val="24"/>
              <w:szCs w:val="24"/>
            </w:rPr>
          </w:rPrChange>
        </w:rPr>
        <w:pPrChange w:id="2480" w:author="249326630@qq.com" w:date="2018-12-23T21:26:00Z">
          <w:pPr>
            <w:pStyle w:val="af3"/>
            <w:numPr>
              <w:numId w:val="29"/>
            </w:numPr>
            <w:ind w:left="360" w:firstLineChars="0" w:hanging="360"/>
          </w:pPr>
        </w:pPrChange>
      </w:pPr>
      <w:ins w:id="2481" w:author="249326630@qq.com" w:date="2018-12-23T21:26:00Z">
        <w:r w:rsidRPr="00D22874">
          <w:rPr>
            <w:noProof/>
          </w:rPr>
          <w:drawing>
            <wp:inline distT="0" distB="0" distL="0" distR="0" wp14:anchorId="01EAE7E9" wp14:editId="2F6E03B7">
              <wp:extent cx="3886200" cy="7505700"/>
              <wp:effectExtent l="0" t="0" r="0" b="0"/>
              <wp:docPr id="178" name="图片 178"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嗯哼哈吼嘻\AppData\Roaming\Tencent\Users\249326630\TIM\WinTemp\RichOle\)I7AZC$TB%Z2FQ}]R92]$0Y.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86200" cy="7505700"/>
                      </a:xfrm>
                      <a:prstGeom prst="rect">
                        <a:avLst/>
                      </a:prstGeom>
                      <a:noFill/>
                      <a:ln>
                        <a:noFill/>
                      </a:ln>
                    </pic:spPr>
                  </pic:pic>
                </a:graphicData>
              </a:graphic>
            </wp:inline>
          </w:drawing>
        </w:r>
      </w:ins>
    </w:p>
    <w:p w14:paraId="2C426BC9" w14:textId="77777777" w:rsidR="00D22874" w:rsidRDefault="00D22874">
      <w:pPr>
        <w:pStyle w:val="af3"/>
        <w:ind w:left="360" w:firstLineChars="0" w:firstLine="0"/>
        <w:rPr>
          <w:ins w:id="2482" w:author="249326630@qq.com" w:date="2018-12-23T21:25:00Z"/>
        </w:rPr>
        <w:pPrChange w:id="2483" w:author="249326630@qq.com" w:date="2018-12-23T21:25:00Z">
          <w:pPr>
            <w:pStyle w:val="a1"/>
          </w:pPr>
        </w:pPrChange>
      </w:pPr>
    </w:p>
    <w:p w14:paraId="60B95F6B" w14:textId="3EF0DD52" w:rsidR="00C80646" w:rsidRDefault="00D22874">
      <w:pPr>
        <w:pStyle w:val="af3"/>
        <w:numPr>
          <w:ilvl w:val="0"/>
          <w:numId w:val="29"/>
        </w:numPr>
        <w:ind w:firstLineChars="0"/>
        <w:pPrChange w:id="2484" w:author="249326630@qq.com" w:date="2018-12-23T21:25:00Z">
          <w:pPr>
            <w:pStyle w:val="a1"/>
          </w:pPr>
        </w:pPrChange>
      </w:pPr>
      <w:ins w:id="2485" w:author="249326630@qq.com" w:date="2018-12-23T21:26:00Z">
        <w:r>
          <w:rPr>
            <w:rFonts w:hint="eastAsia"/>
          </w:rPr>
          <w:t>显示所有评论</w:t>
        </w:r>
      </w:ins>
      <w:del w:id="2486" w:author="249326630@qq.com" w:date="2018-12-23T21:24:00Z">
        <w:r w:rsidR="00B17573" w:rsidDel="00257B64">
          <w:rPr>
            <w:rFonts w:hint="eastAsia"/>
          </w:rPr>
          <w:delText>个人</w:delText>
        </w:r>
        <w:r w:rsidR="00B17573" w:rsidDel="00257B64">
          <w:delText>中心</w:delText>
        </w:r>
      </w:del>
    </w:p>
    <w:p w14:paraId="7C1E8B86" w14:textId="3A62D97F" w:rsidR="00D22874" w:rsidRPr="00D22874" w:rsidRDefault="00D22874">
      <w:pPr>
        <w:rPr>
          <w:ins w:id="2487" w:author="249326630@qq.com" w:date="2018-12-23T21:26:00Z"/>
          <w:sz w:val="24"/>
          <w:szCs w:val="24"/>
          <w:rPrChange w:id="2488" w:author="249326630@qq.com" w:date="2018-12-23T21:27:00Z">
            <w:rPr>
              <w:ins w:id="2489" w:author="249326630@qq.com" w:date="2018-12-23T21:26:00Z"/>
              <w:sz w:val="24"/>
              <w:szCs w:val="24"/>
            </w:rPr>
          </w:rPrChange>
        </w:rPr>
        <w:pPrChange w:id="2490" w:author="249326630@qq.com" w:date="2018-12-23T21:27:00Z">
          <w:pPr>
            <w:pStyle w:val="af3"/>
            <w:numPr>
              <w:numId w:val="29"/>
            </w:numPr>
            <w:ind w:left="360" w:firstLineChars="0" w:hanging="360"/>
          </w:pPr>
        </w:pPrChange>
      </w:pPr>
      <w:ins w:id="2491" w:author="249326630@qq.com" w:date="2018-12-23T21:26:00Z">
        <w:r w:rsidRPr="00D22874">
          <w:rPr>
            <w:noProof/>
          </w:rPr>
          <w:lastRenderedPageBreak/>
          <w:drawing>
            <wp:inline distT="0" distB="0" distL="0" distR="0" wp14:anchorId="58BD9589" wp14:editId="00543ADD">
              <wp:extent cx="3855720" cy="7376160"/>
              <wp:effectExtent l="0" t="0" r="0" b="0"/>
              <wp:docPr id="179" name="图片 179" descr="C:\Users\嗯哼哈吼嘻\AppData\Roaming\Tencent\Users\249326630\TIM\WinTemp\RichOle\5G$I4}0S0ETEI%]BMAR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嗯哼哈吼嘻\AppData\Roaming\Tencent\Users\249326630\TIM\WinTemp\RichOle\5G$I4}0S0ETEI%]BMARB$}Q.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55720" cy="7376160"/>
                      </a:xfrm>
                      <a:prstGeom prst="rect">
                        <a:avLst/>
                      </a:prstGeom>
                      <a:noFill/>
                      <a:ln>
                        <a:noFill/>
                      </a:ln>
                    </pic:spPr>
                  </pic:pic>
                </a:graphicData>
              </a:graphic>
            </wp:inline>
          </w:drawing>
        </w:r>
      </w:ins>
    </w:p>
    <w:p w14:paraId="72431CC5" w14:textId="6DE2CFC6" w:rsidR="00D22874" w:rsidRDefault="00D22874" w:rsidP="00CE7F74">
      <w:pPr>
        <w:rPr>
          <w:ins w:id="2492" w:author="249326630@qq.com" w:date="2018-12-23T21:27:00Z"/>
        </w:rPr>
      </w:pPr>
      <w:ins w:id="2493" w:author="249326630@qq.com" w:date="2018-12-23T21:27:00Z">
        <w:r>
          <w:rPr>
            <w:rFonts w:hint="eastAsia"/>
          </w:rPr>
          <w:t>3、发表我的评论-点击发表评论</w:t>
        </w:r>
      </w:ins>
    </w:p>
    <w:p w14:paraId="737C8941" w14:textId="57320F2A" w:rsidR="00D22874" w:rsidRPr="00CA5C89" w:rsidRDefault="00662432" w:rsidP="00CE7F74">
      <w:pPr>
        <w:rPr>
          <w:ins w:id="2494" w:author="249326630@qq.com" w:date="2018-12-23T21:27:00Z"/>
          <w:sz w:val="24"/>
          <w:szCs w:val="24"/>
          <w:rPrChange w:id="2495" w:author="249326630@qq.com" w:date="2018-12-23T21:28:00Z">
            <w:rPr>
              <w:ins w:id="2496" w:author="249326630@qq.com" w:date="2018-12-23T21:27:00Z"/>
            </w:rPr>
          </w:rPrChange>
        </w:rPr>
      </w:pPr>
      <w:ins w:id="2497" w:author="249326630@qq.com" w:date="2018-12-23T21:28:00Z">
        <w:r w:rsidRPr="00662432">
          <w:rPr>
            <w:noProof/>
            <w:sz w:val="24"/>
            <w:szCs w:val="24"/>
          </w:rPr>
          <w:lastRenderedPageBreak/>
          <w:drawing>
            <wp:inline distT="0" distB="0" distL="0" distR="0" wp14:anchorId="2BE3947A" wp14:editId="758C5A33">
              <wp:extent cx="3878580" cy="7498080"/>
              <wp:effectExtent l="0" t="0" r="7620" b="7620"/>
              <wp:docPr id="180" name="图片 180" descr="C:\Users\嗯哼哈吼嘻\AppData\Roaming\Tencent\Users\249326630\TIM\WinTemp\RichOle\8}L`9)NXOTMO9}AYL8`GX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嗯哼哈吼嘻\AppData\Roaming\Tencent\Users\249326630\TIM\WinTemp\RichOle\8}L`9)NXOTMO9}AYL8`GXWY.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78580" cy="7498080"/>
                      </a:xfrm>
                      <a:prstGeom prst="rect">
                        <a:avLst/>
                      </a:prstGeom>
                      <a:noFill/>
                      <a:ln>
                        <a:noFill/>
                      </a:ln>
                    </pic:spPr>
                  </pic:pic>
                </a:graphicData>
              </a:graphic>
            </wp:inline>
          </w:drawing>
        </w:r>
      </w:ins>
    </w:p>
    <w:p w14:paraId="6F77B70E" w14:textId="77777777" w:rsidR="00D22874" w:rsidRDefault="00D22874" w:rsidP="00CE7F74">
      <w:pPr>
        <w:rPr>
          <w:ins w:id="2498" w:author="249326630@qq.com" w:date="2018-12-23T21:27:00Z"/>
        </w:rPr>
      </w:pPr>
    </w:p>
    <w:p w14:paraId="4FFDBF16" w14:textId="77777777" w:rsidR="00D22874" w:rsidRDefault="00D22874" w:rsidP="00CE7F74">
      <w:pPr>
        <w:rPr>
          <w:ins w:id="2499" w:author="249326630@qq.com" w:date="2018-12-23T21:27:00Z"/>
        </w:rPr>
      </w:pPr>
    </w:p>
    <w:p w14:paraId="366B18CC" w14:textId="77777777" w:rsidR="00D22874" w:rsidRDefault="00D22874" w:rsidP="00CE7F74">
      <w:pPr>
        <w:rPr>
          <w:ins w:id="2500" w:author="249326630@qq.com" w:date="2018-12-23T21:27:00Z"/>
        </w:rPr>
      </w:pPr>
    </w:p>
    <w:p w14:paraId="75AD92CE" w14:textId="140C4977" w:rsidR="00CE7F74" w:rsidRPr="00CE7F74" w:rsidDel="009C13B9" w:rsidRDefault="00CE7F74" w:rsidP="00CE7F74">
      <w:pPr>
        <w:rPr>
          <w:del w:id="2501" w:author="249326630@qq.com" w:date="2018-12-23T20:47:00Z"/>
        </w:rPr>
      </w:pPr>
      <w:del w:id="2502" w:author="249326630@qq.com" w:date="2018-12-23T20:47:00Z">
        <w:r w:rsidDel="009C13B9">
          <w:rPr>
            <w:rFonts w:hint="eastAsia"/>
          </w:rPr>
          <w:delText>点击</w:delText>
        </w:r>
      </w:del>
      <w:ins w:id="2503" w:author="HerculesHu" w:date="2017-12-23T21:53:00Z">
        <w:del w:id="2504" w:author="249326630@qq.com" w:date="2018-12-23T20:47:00Z">
          <w:r w:rsidR="00E17576" w:rsidDel="009C13B9">
            <w:rPr>
              <w:rFonts w:hint="eastAsia"/>
            </w:rPr>
            <w:delText>“</w:delText>
          </w:r>
        </w:del>
      </w:ins>
      <w:del w:id="2505" w:author="249326630@qq.com" w:date="2018-12-23T20:47:00Z">
        <w:r w:rsidDel="009C13B9">
          <w:delText>个人中心</w:delText>
        </w:r>
      </w:del>
      <w:ins w:id="2506" w:author="HerculesHu" w:date="2017-12-23T21:53:00Z">
        <w:del w:id="2507" w:author="249326630@qq.com" w:date="2018-12-23T20:47:00Z">
          <w:r w:rsidR="00E17576" w:rsidDel="009C13B9">
            <w:rPr>
              <w:rFonts w:hint="eastAsia"/>
            </w:rPr>
            <w:delText>”</w:delText>
          </w:r>
        </w:del>
      </w:ins>
      <w:del w:id="2508" w:author="249326630@qq.com" w:date="2018-12-23T20:47:00Z">
        <w:r w:rsidDel="009C13B9">
          <w:rPr>
            <w:rFonts w:hint="eastAsia"/>
          </w:rPr>
          <w:delText>进入</w:delText>
        </w:r>
        <w:r w:rsidDel="009C13B9">
          <w:delText>个人中心页</w:delText>
        </w:r>
        <w:bookmarkStart w:id="2509" w:name="_Toc533364158"/>
        <w:bookmarkStart w:id="2510" w:name="_Toc533525784"/>
        <w:bookmarkEnd w:id="2509"/>
        <w:bookmarkEnd w:id="2510"/>
      </w:del>
    </w:p>
    <w:p w14:paraId="386FC39B" w14:textId="0F9FA808" w:rsidR="00CE7F74" w:rsidDel="009C13B9" w:rsidRDefault="00CE7F74">
      <w:pPr>
        <w:ind w:firstLineChars="1400" w:firstLine="2940"/>
        <w:rPr>
          <w:ins w:id="2511" w:author="HerculesHu" w:date="2017-12-23T23:45:00Z"/>
          <w:del w:id="2512" w:author="249326630@qq.com" w:date="2018-12-23T20:47:00Z"/>
        </w:rPr>
        <w:pPrChange w:id="2513" w:author="HerculesHu" w:date="2017-12-24T00:11:00Z">
          <w:pPr/>
        </w:pPrChange>
      </w:pPr>
      <w:del w:id="2514" w:author="249326630@qq.com" w:date="2018-12-23T20:47:00Z">
        <w:r w:rsidDel="009C13B9">
          <w:rPr>
            <w:noProof/>
          </w:rPr>
          <w:drawing>
            <wp:inline distT="0" distB="0" distL="0" distR="0" wp14:anchorId="5D7FEF6A" wp14:editId="1010A4C8">
              <wp:extent cx="1419283" cy="2158437"/>
              <wp:effectExtent l="19050" t="19050" r="28575" b="13335"/>
              <wp:docPr id="11" name="AX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XU1.png"/>
                      <pic:cNvPicPr>
                        <a:picLocks noChangeAspect="1" noChangeArrowheads="1"/>
                      </pic:cNvPicPr>
                    </pic:nvPicPr>
                    <pic:blipFill rotWithShape="1">
                      <a:blip r:embed="rId65"/>
                      <a:srcRect l="87766" t="13771" r="4049" b="64156"/>
                      <a:stretch/>
                    </pic:blipFill>
                    <pic:spPr bwMode="auto">
                      <a:xfrm>
                        <a:off x="0" y="0"/>
                        <a:ext cx="1433365" cy="2179852"/>
                      </a:xfrm>
                      <a:prstGeom prst="rect">
                        <a:avLst/>
                      </a:prstGeom>
                      <a:ln w="6350" cap="flat" cmpd="sng" algn="ctr">
                        <a:solidFill>
                          <a:srgbClr val="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del>
      <w:bookmarkStart w:id="2515" w:name="_Toc533364159"/>
      <w:bookmarkStart w:id="2516" w:name="_Toc533525785"/>
      <w:bookmarkEnd w:id="2515"/>
      <w:bookmarkEnd w:id="2516"/>
    </w:p>
    <w:p w14:paraId="2BBF9F11" w14:textId="796C3BE3" w:rsidR="00ED245A" w:rsidDel="00257B64" w:rsidRDefault="00ED245A" w:rsidP="00ED245A">
      <w:pPr>
        <w:jc w:val="center"/>
        <w:rPr>
          <w:ins w:id="2517" w:author="HerculesHu" w:date="2017-12-23T23:45:00Z"/>
          <w:del w:id="2518" w:author="249326630@qq.com" w:date="2018-12-23T21:25:00Z"/>
        </w:rPr>
      </w:pPr>
      <w:ins w:id="2519" w:author="HerculesHu" w:date="2017-12-23T23:45:00Z">
        <w:del w:id="2520" w:author="249326630@qq.com" w:date="2018-12-23T21:25:00Z">
          <w:r w:rsidDel="00257B64">
            <w:rPr>
              <w:rFonts w:hint="eastAsia"/>
            </w:rPr>
            <w:delText>（电脑</w:delText>
          </w:r>
          <w:r w:rsidDel="00257B64">
            <w:delText>版</w:delText>
          </w:r>
          <w:r w:rsidDel="00257B64">
            <w:rPr>
              <w:rFonts w:hint="eastAsia"/>
            </w:rPr>
            <w:delText>）</w:delText>
          </w:r>
          <w:bookmarkStart w:id="2521" w:name="_Toc533364160"/>
          <w:bookmarkStart w:id="2522" w:name="_Toc533525786"/>
          <w:bookmarkEnd w:id="2521"/>
          <w:bookmarkEnd w:id="2522"/>
        </w:del>
      </w:ins>
    </w:p>
    <w:p w14:paraId="456C0732" w14:textId="2943453D" w:rsidR="00ED245A" w:rsidRPr="00CE7F74" w:rsidDel="00CA5C89" w:rsidRDefault="00ED245A" w:rsidP="00CE7F74">
      <w:pPr>
        <w:rPr>
          <w:del w:id="2523" w:author="249326630@qq.com" w:date="2018-12-23T21:28:00Z"/>
        </w:rPr>
      </w:pPr>
      <w:bookmarkStart w:id="2524" w:name="_Toc533364161"/>
      <w:bookmarkStart w:id="2525" w:name="_Toc533525787"/>
      <w:bookmarkEnd w:id="2524"/>
      <w:bookmarkEnd w:id="2525"/>
    </w:p>
    <w:p w14:paraId="332C2CE9" w14:textId="7ECADA0B" w:rsidR="006E4F6A" w:rsidDel="00CA5C89" w:rsidRDefault="006E4F6A">
      <w:pPr>
        <w:pStyle w:val="a2"/>
        <w:rPr>
          <w:ins w:id="2526" w:author="HerculesHu" w:date="2017-12-23T21:55:00Z"/>
          <w:del w:id="2527" w:author="249326630@qq.com" w:date="2018-12-23T21:28:00Z"/>
        </w:rPr>
      </w:pPr>
      <w:del w:id="2528" w:author="249326630@qq.com" w:date="2018-12-23T21:28:00Z">
        <w:r w:rsidDel="00CA5C89">
          <w:rPr>
            <w:rFonts w:hint="eastAsia"/>
          </w:rPr>
          <w:delText>个人</w:delText>
        </w:r>
        <w:r w:rsidDel="00CA5C89">
          <w:delText>信息</w:delText>
        </w:r>
      </w:del>
      <w:bookmarkStart w:id="2529" w:name="_Toc533364162"/>
      <w:bookmarkStart w:id="2530" w:name="_Toc533525788"/>
      <w:bookmarkEnd w:id="2529"/>
      <w:bookmarkEnd w:id="2530"/>
    </w:p>
    <w:p w14:paraId="653B4072" w14:textId="3F2B7610" w:rsidR="00E1223F" w:rsidDel="00CA5C89" w:rsidRDefault="00E1223F">
      <w:pPr>
        <w:rPr>
          <w:ins w:id="2531" w:author="HerculesHu" w:date="2017-12-23T21:55:00Z"/>
          <w:del w:id="2532" w:author="249326630@qq.com" w:date="2018-12-23T21:28:00Z"/>
        </w:rPr>
        <w:pPrChange w:id="2533" w:author="HerculesHu" w:date="2017-12-23T21:55:00Z">
          <w:pPr>
            <w:pStyle w:val="a2"/>
          </w:pPr>
        </w:pPrChange>
      </w:pPr>
      <w:bookmarkStart w:id="2534" w:name="_Toc533364163"/>
      <w:bookmarkStart w:id="2535" w:name="_Toc533525789"/>
      <w:bookmarkEnd w:id="2534"/>
      <w:bookmarkEnd w:id="2535"/>
    </w:p>
    <w:tbl>
      <w:tblPr>
        <w:tblStyle w:val="Axure1"/>
        <w:tblpPr w:leftFromText="180" w:rightFromText="180" w:vertAnchor="text" w:horzAnchor="margin" w:tblpY="128"/>
        <w:tblW w:w="0" w:type="auto"/>
        <w:tblLook w:val="04A0" w:firstRow="1" w:lastRow="0" w:firstColumn="1" w:lastColumn="0" w:noHBand="0" w:noVBand="1"/>
      </w:tblPr>
      <w:tblGrid>
        <w:gridCol w:w="1413"/>
        <w:gridCol w:w="2268"/>
        <w:gridCol w:w="4536"/>
      </w:tblGrid>
      <w:tr w:rsidR="00612F50" w:rsidDel="009C13B9" w14:paraId="4121E639" w14:textId="7AFBAC7B" w:rsidTr="00CF3095">
        <w:trPr>
          <w:cnfStyle w:val="100000000000" w:firstRow="1" w:lastRow="0" w:firstColumn="0" w:lastColumn="0" w:oddVBand="0" w:evenVBand="0" w:oddHBand="0" w:evenHBand="0" w:firstRowFirstColumn="0" w:firstRowLastColumn="0" w:lastRowFirstColumn="0" w:lastRowLastColumn="0"/>
          <w:cantSplit/>
          <w:tblHeader/>
          <w:ins w:id="2536" w:author="HerculesHu" w:date="2017-12-23T21:56:00Z"/>
          <w:del w:id="2537" w:author="249326630@qq.com" w:date="2018-12-23T20:47:00Z"/>
        </w:trPr>
        <w:tc>
          <w:tcPr>
            <w:tcW w:w="1413" w:type="dxa"/>
          </w:tcPr>
          <w:p w14:paraId="1544D104" w14:textId="252C3270" w:rsidR="00612F50" w:rsidDel="009C13B9" w:rsidRDefault="00612F50" w:rsidP="00CF3095">
            <w:pPr>
              <w:pStyle w:val="Axure"/>
              <w:rPr>
                <w:ins w:id="2538" w:author="HerculesHu" w:date="2017-12-23T21:56:00Z"/>
                <w:del w:id="2539" w:author="249326630@qq.com" w:date="2018-12-23T20:47:00Z"/>
              </w:rPr>
            </w:pPr>
            <w:ins w:id="2540" w:author="HerculesHu" w:date="2017-12-23T21:56:00Z">
              <w:del w:id="2541" w:author="249326630@qq.com" w:date="2018-12-23T20:47:00Z">
                <w:r w:rsidDel="009C13B9">
                  <w:delText>脚注</w:delText>
                </w:r>
                <w:bookmarkStart w:id="2542" w:name="_Toc533364164"/>
                <w:bookmarkStart w:id="2543" w:name="_Toc533525790"/>
                <w:bookmarkEnd w:id="2542"/>
                <w:bookmarkEnd w:id="2543"/>
              </w:del>
            </w:ins>
          </w:p>
        </w:tc>
        <w:tc>
          <w:tcPr>
            <w:tcW w:w="2268" w:type="dxa"/>
          </w:tcPr>
          <w:p w14:paraId="0C1352F5" w14:textId="75BFB48E" w:rsidR="00612F50" w:rsidDel="009C13B9" w:rsidRDefault="00612F50" w:rsidP="00CF3095">
            <w:pPr>
              <w:pStyle w:val="Axure"/>
              <w:rPr>
                <w:ins w:id="2544" w:author="HerculesHu" w:date="2017-12-23T21:56:00Z"/>
                <w:del w:id="2545" w:author="249326630@qq.com" w:date="2018-12-23T20:47:00Z"/>
              </w:rPr>
            </w:pPr>
            <w:ins w:id="2546" w:author="HerculesHu" w:date="2017-12-23T21:56:00Z">
              <w:del w:id="2547" w:author="249326630@qq.com" w:date="2018-12-23T20:47:00Z">
                <w:r w:rsidDel="009C13B9">
                  <w:delText>名称</w:delText>
                </w:r>
                <w:bookmarkStart w:id="2548" w:name="_Toc533364165"/>
                <w:bookmarkStart w:id="2549" w:name="_Toc533525791"/>
                <w:bookmarkEnd w:id="2548"/>
                <w:bookmarkEnd w:id="2549"/>
              </w:del>
            </w:ins>
          </w:p>
        </w:tc>
        <w:tc>
          <w:tcPr>
            <w:tcW w:w="4536" w:type="dxa"/>
          </w:tcPr>
          <w:p w14:paraId="5C6245F0" w14:textId="7FF52790" w:rsidR="00612F50" w:rsidDel="009C13B9" w:rsidRDefault="00612F50" w:rsidP="00CF3095">
            <w:pPr>
              <w:pStyle w:val="Axure"/>
              <w:tabs>
                <w:tab w:val="left" w:pos="1190"/>
              </w:tabs>
              <w:rPr>
                <w:ins w:id="2550" w:author="HerculesHu" w:date="2017-12-23T21:56:00Z"/>
                <w:del w:id="2551" w:author="249326630@qq.com" w:date="2018-12-23T20:47:00Z"/>
              </w:rPr>
            </w:pPr>
            <w:ins w:id="2552" w:author="HerculesHu" w:date="2017-12-23T21:56:00Z">
              <w:del w:id="2553" w:author="249326630@qq.com" w:date="2018-12-23T20:47:00Z">
                <w:r w:rsidDel="009C13B9">
                  <w:delText>交互</w:delText>
                </w:r>
                <w:r w:rsidDel="009C13B9">
                  <w:tab/>
                </w:r>
                <w:bookmarkStart w:id="2554" w:name="_Toc533364166"/>
                <w:bookmarkStart w:id="2555" w:name="_Toc533525792"/>
                <w:bookmarkEnd w:id="2554"/>
                <w:bookmarkEnd w:id="2555"/>
              </w:del>
            </w:ins>
          </w:p>
        </w:tc>
        <w:bookmarkStart w:id="2556" w:name="_Toc533364167"/>
        <w:bookmarkStart w:id="2557" w:name="_Toc533525793"/>
        <w:bookmarkEnd w:id="2556"/>
        <w:bookmarkEnd w:id="2557"/>
      </w:tr>
      <w:tr w:rsidR="00612F50" w:rsidDel="009C13B9" w14:paraId="4E7DC413" w14:textId="340B53FD" w:rsidTr="00CF3095">
        <w:trPr>
          <w:cantSplit/>
          <w:ins w:id="2558" w:author="HerculesHu" w:date="2017-12-23T21:56:00Z"/>
          <w:del w:id="2559" w:author="249326630@qq.com" w:date="2018-12-23T20:47:00Z"/>
        </w:trPr>
        <w:tc>
          <w:tcPr>
            <w:tcW w:w="1413" w:type="dxa"/>
          </w:tcPr>
          <w:p w14:paraId="4C89F0F9" w14:textId="4F842F3B" w:rsidR="00612F50" w:rsidDel="009C13B9" w:rsidRDefault="00612F50" w:rsidP="00CF3095">
            <w:pPr>
              <w:pStyle w:val="Axure0"/>
              <w:rPr>
                <w:ins w:id="2560" w:author="HerculesHu" w:date="2017-12-23T21:56:00Z"/>
                <w:del w:id="2561" w:author="249326630@qq.com" w:date="2018-12-23T20:47:00Z"/>
              </w:rPr>
            </w:pPr>
            <w:ins w:id="2562" w:author="HerculesHu" w:date="2017-12-23T21:56:00Z">
              <w:del w:id="2563" w:author="249326630@qq.com" w:date="2018-12-23T20:47:00Z">
                <w:r w:rsidDel="009C13B9">
                  <w:delText>1</w:delText>
                </w:r>
                <w:bookmarkStart w:id="2564" w:name="_Toc533364168"/>
                <w:bookmarkStart w:id="2565" w:name="_Toc533525794"/>
                <w:bookmarkEnd w:id="2564"/>
                <w:bookmarkEnd w:id="2565"/>
              </w:del>
            </w:ins>
          </w:p>
        </w:tc>
        <w:tc>
          <w:tcPr>
            <w:tcW w:w="2268" w:type="dxa"/>
          </w:tcPr>
          <w:p w14:paraId="62EE593F" w14:textId="7D3FF78A" w:rsidR="00612F50" w:rsidDel="009C13B9" w:rsidRDefault="00DA5E3F" w:rsidP="00CF3095">
            <w:pPr>
              <w:pStyle w:val="Axure0"/>
              <w:rPr>
                <w:ins w:id="2566" w:author="HerculesHu" w:date="2017-12-23T21:56:00Z"/>
                <w:del w:id="2567" w:author="249326630@qq.com" w:date="2018-12-23T20:47:00Z"/>
                <w:lang w:eastAsia="zh-CN"/>
              </w:rPr>
            </w:pPr>
            <w:ins w:id="2568" w:author="HerculesHu" w:date="2017-12-23T21:56:00Z">
              <w:del w:id="2569" w:author="249326630@qq.com" w:date="2018-12-23T20:47:00Z">
                <w:r w:rsidDel="009C13B9">
                  <w:rPr>
                    <w:rFonts w:hint="eastAsia"/>
                    <w:lang w:eastAsia="zh-CN"/>
                  </w:rPr>
                  <w:delText>更换</w:delText>
                </w:r>
                <w:r w:rsidDel="009C13B9">
                  <w:rPr>
                    <w:lang w:eastAsia="zh-CN"/>
                  </w:rPr>
                  <w:delText>头像按钮</w:delText>
                </w:r>
                <w:bookmarkStart w:id="2570" w:name="_Toc533364169"/>
                <w:bookmarkStart w:id="2571" w:name="_Toc533525795"/>
                <w:bookmarkEnd w:id="2570"/>
                <w:bookmarkEnd w:id="2571"/>
              </w:del>
            </w:ins>
          </w:p>
        </w:tc>
        <w:tc>
          <w:tcPr>
            <w:tcW w:w="4536" w:type="dxa"/>
          </w:tcPr>
          <w:p w14:paraId="6CE2A917" w14:textId="5AD4E2BD" w:rsidR="00612F50" w:rsidDel="009C13B9" w:rsidRDefault="00306F80" w:rsidP="00306F80">
            <w:pPr>
              <w:pStyle w:val="Axure0"/>
              <w:rPr>
                <w:ins w:id="2572" w:author="HerculesHu" w:date="2017-12-23T21:56:00Z"/>
                <w:del w:id="2573" w:author="249326630@qq.com" w:date="2018-12-23T20:47:00Z"/>
                <w:lang w:eastAsia="zh-CN"/>
              </w:rPr>
            </w:pPr>
            <w:ins w:id="2574" w:author="HerculesHu" w:date="2017-12-23T21:56:00Z">
              <w:del w:id="2575" w:author="249326630@qq.com" w:date="2018-12-23T20:47:00Z">
                <w:r w:rsidDel="009C13B9">
                  <w:rPr>
                    <w:rFonts w:hint="eastAsia"/>
                    <w:lang w:eastAsia="zh-CN"/>
                  </w:rPr>
                  <w:delText>点击</w:delText>
                </w:r>
                <w:r w:rsidDel="009C13B9">
                  <w:rPr>
                    <w:lang w:eastAsia="zh-CN"/>
                  </w:rPr>
                  <w:delText>更换头像</w:delText>
                </w:r>
                <w:bookmarkStart w:id="2576" w:name="_Toc533364170"/>
                <w:bookmarkStart w:id="2577" w:name="_Toc533525796"/>
                <w:bookmarkEnd w:id="2576"/>
                <w:bookmarkEnd w:id="2577"/>
              </w:del>
            </w:ins>
          </w:p>
        </w:tc>
        <w:bookmarkStart w:id="2578" w:name="_Toc533364171"/>
        <w:bookmarkStart w:id="2579" w:name="_Toc533525797"/>
        <w:bookmarkEnd w:id="2578"/>
        <w:bookmarkEnd w:id="2579"/>
      </w:tr>
      <w:tr w:rsidR="00612F50" w:rsidDel="009C13B9" w14:paraId="401D67C8" w14:textId="55494A71" w:rsidTr="00CF3095">
        <w:trPr>
          <w:cnfStyle w:val="000000010000" w:firstRow="0" w:lastRow="0" w:firstColumn="0" w:lastColumn="0" w:oddVBand="0" w:evenVBand="0" w:oddHBand="0" w:evenHBand="1" w:firstRowFirstColumn="0" w:firstRowLastColumn="0" w:lastRowFirstColumn="0" w:lastRowLastColumn="0"/>
          <w:cantSplit/>
          <w:ins w:id="2580" w:author="HerculesHu" w:date="2017-12-23T21:56:00Z"/>
          <w:del w:id="2581" w:author="249326630@qq.com" w:date="2018-12-23T20:47:00Z"/>
        </w:trPr>
        <w:tc>
          <w:tcPr>
            <w:tcW w:w="1413" w:type="dxa"/>
          </w:tcPr>
          <w:p w14:paraId="49D7FC52" w14:textId="28BDDBB2" w:rsidR="00612F50" w:rsidDel="009C13B9" w:rsidRDefault="00612F50" w:rsidP="00CF3095">
            <w:pPr>
              <w:pStyle w:val="Axure0"/>
              <w:rPr>
                <w:ins w:id="2582" w:author="HerculesHu" w:date="2017-12-23T21:56:00Z"/>
                <w:del w:id="2583" w:author="249326630@qq.com" w:date="2018-12-23T20:47:00Z"/>
              </w:rPr>
            </w:pPr>
            <w:ins w:id="2584" w:author="HerculesHu" w:date="2017-12-23T21:56:00Z">
              <w:del w:id="2585" w:author="249326630@qq.com" w:date="2018-12-23T20:47:00Z">
                <w:r w:rsidDel="009C13B9">
                  <w:delText>2</w:delText>
                </w:r>
                <w:bookmarkStart w:id="2586" w:name="_Toc533364172"/>
                <w:bookmarkStart w:id="2587" w:name="_Toc533525798"/>
                <w:bookmarkEnd w:id="2586"/>
                <w:bookmarkEnd w:id="2587"/>
              </w:del>
            </w:ins>
          </w:p>
        </w:tc>
        <w:tc>
          <w:tcPr>
            <w:tcW w:w="2268" w:type="dxa"/>
          </w:tcPr>
          <w:p w14:paraId="7DF7B372" w14:textId="267944AA" w:rsidR="00612F50" w:rsidDel="009C13B9" w:rsidRDefault="00DA5E3F" w:rsidP="00CF3095">
            <w:pPr>
              <w:pStyle w:val="Axure0"/>
              <w:rPr>
                <w:ins w:id="2588" w:author="HerculesHu" w:date="2017-12-23T21:56:00Z"/>
                <w:del w:id="2589" w:author="249326630@qq.com" w:date="2018-12-23T20:47:00Z"/>
              </w:rPr>
            </w:pPr>
            <w:ins w:id="2590" w:author="HerculesHu" w:date="2017-12-23T21:56:00Z">
              <w:del w:id="2591" w:author="249326630@qq.com" w:date="2018-12-23T20:47:00Z">
                <w:r w:rsidDel="009C13B9">
                  <w:rPr>
                    <w:rFonts w:hint="eastAsia"/>
                    <w:lang w:eastAsia="zh-CN"/>
                  </w:rPr>
                  <w:delText>修改</w:delText>
                </w:r>
                <w:r w:rsidDel="009C13B9">
                  <w:rPr>
                    <w:lang w:eastAsia="zh-CN"/>
                  </w:rPr>
                  <w:delText>密码按钮</w:delText>
                </w:r>
                <w:bookmarkStart w:id="2592" w:name="_Toc533364173"/>
                <w:bookmarkStart w:id="2593" w:name="_Toc533525799"/>
                <w:bookmarkEnd w:id="2592"/>
                <w:bookmarkEnd w:id="2593"/>
              </w:del>
            </w:ins>
          </w:p>
        </w:tc>
        <w:tc>
          <w:tcPr>
            <w:tcW w:w="4536" w:type="dxa"/>
          </w:tcPr>
          <w:p w14:paraId="22AC1E91" w14:textId="678786BF" w:rsidR="00612F50" w:rsidDel="009C13B9" w:rsidRDefault="00306F80" w:rsidP="00CF3095">
            <w:pPr>
              <w:pStyle w:val="Axure0"/>
              <w:rPr>
                <w:ins w:id="2594" w:author="HerculesHu" w:date="2017-12-23T21:56:00Z"/>
                <w:del w:id="2595" w:author="249326630@qq.com" w:date="2018-12-23T20:47:00Z"/>
                <w:lang w:eastAsia="zh-CN"/>
              </w:rPr>
            </w:pPr>
            <w:ins w:id="2596" w:author="HerculesHu" w:date="2017-12-23T21:56:00Z">
              <w:del w:id="2597" w:author="249326630@qq.com" w:date="2018-12-23T20:47:00Z">
                <w:r w:rsidDel="009C13B9">
                  <w:rPr>
                    <w:rFonts w:hint="eastAsia"/>
                    <w:lang w:eastAsia="zh-CN"/>
                  </w:rPr>
                  <w:delText>点击</w:delText>
                </w:r>
                <w:r w:rsidDel="009C13B9">
                  <w:rPr>
                    <w:lang w:eastAsia="zh-CN"/>
                  </w:rPr>
                  <w:delText>修改</w:delText>
                </w:r>
              </w:del>
            </w:ins>
            <w:ins w:id="2598" w:author="HerculesHu" w:date="2017-12-23T21:57:00Z">
              <w:del w:id="2599" w:author="249326630@qq.com" w:date="2018-12-23T20:47:00Z">
                <w:r w:rsidDel="009C13B9">
                  <w:rPr>
                    <w:lang w:eastAsia="zh-CN"/>
                  </w:rPr>
                  <w:delText>密码</w:delText>
                </w:r>
              </w:del>
            </w:ins>
            <w:bookmarkStart w:id="2600" w:name="_Toc533364174"/>
            <w:bookmarkStart w:id="2601" w:name="_Toc533525800"/>
            <w:bookmarkEnd w:id="2600"/>
            <w:bookmarkEnd w:id="2601"/>
          </w:p>
        </w:tc>
        <w:bookmarkStart w:id="2602" w:name="_Toc533364175"/>
        <w:bookmarkStart w:id="2603" w:name="_Toc533525801"/>
        <w:bookmarkEnd w:id="2602"/>
        <w:bookmarkEnd w:id="2603"/>
      </w:tr>
    </w:tbl>
    <w:p w14:paraId="7A02D384" w14:textId="77B9B0F5" w:rsidR="00E1223F" w:rsidDel="009C13B9" w:rsidRDefault="00E1223F">
      <w:pPr>
        <w:rPr>
          <w:ins w:id="2604" w:author="HerculesHu" w:date="2017-12-23T21:55:00Z"/>
          <w:del w:id="2605" w:author="249326630@qq.com" w:date="2018-12-23T20:47:00Z"/>
        </w:rPr>
        <w:pPrChange w:id="2606" w:author="HerculesHu" w:date="2017-12-23T21:55:00Z">
          <w:pPr>
            <w:pStyle w:val="a2"/>
          </w:pPr>
        </w:pPrChange>
      </w:pPr>
      <w:bookmarkStart w:id="2607" w:name="_Toc533364176"/>
      <w:bookmarkStart w:id="2608" w:name="_Toc533525802"/>
      <w:bookmarkEnd w:id="2607"/>
      <w:bookmarkEnd w:id="2608"/>
    </w:p>
    <w:p w14:paraId="660698DF" w14:textId="29C69407" w:rsidR="00E1223F" w:rsidRPr="00612F50" w:rsidDel="009C13B9" w:rsidRDefault="00E1223F">
      <w:pPr>
        <w:rPr>
          <w:del w:id="2609" w:author="249326630@qq.com" w:date="2018-12-23T20:47:00Z"/>
        </w:rPr>
        <w:pPrChange w:id="2610" w:author="HerculesHu" w:date="2017-12-23T21:55:00Z">
          <w:pPr>
            <w:pStyle w:val="a2"/>
          </w:pPr>
        </w:pPrChange>
      </w:pPr>
      <w:bookmarkStart w:id="2611" w:name="_Toc533364177"/>
      <w:bookmarkStart w:id="2612" w:name="_Toc533525803"/>
      <w:bookmarkEnd w:id="2611"/>
      <w:bookmarkEnd w:id="2612"/>
    </w:p>
    <w:p w14:paraId="4D609B90" w14:textId="17BD1399" w:rsidR="00513A62" w:rsidDel="009C13B9" w:rsidRDefault="00513A62" w:rsidP="00513A62">
      <w:pPr>
        <w:rPr>
          <w:ins w:id="2613" w:author="HerculesHu" w:date="2017-12-23T23:45:00Z"/>
          <w:del w:id="2614" w:author="249326630@qq.com" w:date="2018-12-23T20:47:00Z"/>
        </w:rPr>
      </w:pPr>
      <w:del w:id="2615" w:author="249326630@qq.com" w:date="2018-12-23T20:47:00Z">
        <w:r w:rsidDel="009C13B9">
          <w:rPr>
            <w:noProof/>
          </w:rPr>
          <w:drawing>
            <wp:inline distT="0" distB="0" distL="0" distR="0" wp14:anchorId="617194FA" wp14:editId="52FAC17A">
              <wp:extent cx="5274310" cy="2813050"/>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813050"/>
                      </a:xfrm>
                      <a:prstGeom prst="rect">
                        <a:avLst/>
                      </a:prstGeom>
                    </pic:spPr>
                  </pic:pic>
                </a:graphicData>
              </a:graphic>
            </wp:inline>
          </w:drawing>
        </w:r>
      </w:del>
      <w:ins w:id="2616" w:author="吴苏琪" w:date="2018-01-07T03:22:00Z">
        <w:del w:id="2617" w:author="249326630@qq.com" w:date="2018-12-23T20:47:00Z">
          <w:r w:rsidR="00783B0B" w:rsidDel="009C13B9">
            <w:rPr>
              <w:noProof/>
            </w:rPr>
            <w:drawing>
              <wp:inline distT="0" distB="0" distL="0" distR="0" wp14:anchorId="2A538E61" wp14:editId="3D2D20A9">
                <wp:extent cx="5274310" cy="267208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672080"/>
                        </a:xfrm>
                        <a:prstGeom prst="rect">
                          <a:avLst/>
                        </a:prstGeom>
                      </pic:spPr>
                    </pic:pic>
                  </a:graphicData>
                </a:graphic>
              </wp:inline>
            </w:drawing>
          </w:r>
        </w:del>
      </w:ins>
      <w:bookmarkStart w:id="2618" w:name="_Toc533364178"/>
      <w:bookmarkStart w:id="2619" w:name="_Toc533525804"/>
      <w:bookmarkEnd w:id="2618"/>
      <w:bookmarkEnd w:id="2619"/>
    </w:p>
    <w:p w14:paraId="28820D5B" w14:textId="19EC0041" w:rsidR="00ED245A" w:rsidDel="009C13B9" w:rsidRDefault="00ED245A" w:rsidP="00ED245A">
      <w:pPr>
        <w:jc w:val="center"/>
        <w:rPr>
          <w:ins w:id="2620" w:author="HerculesHu" w:date="2017-12-23T23:45:00Z"/>
          <w:del w:id="2621" w:author="249326630@qq.com" w:date="2018-12-23T20:47:00Z"/>
        </w:rPr>
      </w:pPr>
      <w:ins w:id="2622" w:author="HerculesHu" w:date="2017-12-23T23:45:00Z">
        <w:del w:id="2623" w:author="249326630@qq.com" w:date="2018-12-23T20:47:00Z">
          <w:r w:rsidDel="009C13B9">
            <w:rPr>
              <w:rFonts w:hint="eastAsia"/>
            </w:rPr>
            <w:delText>（电脑</w:delText>
          </w:r>
          <w:r w:rsidDel="009C13B9">
            <w:delText>版</w:delText>
          </w:r>
          <w:r w:rsidDel="009C13B9">
            <w:rPr>
              <w:rFonts w:hint="eastAsia"/>
            </w:rPr>
            <w:delText>）</w:delText>
          </w:r>
          <w:bookmarkStart w:id="2624" w:name="_Toc533364179"/>
          <w:bookmarkStart w:id="2625" w:name="_Toc533525805"/>
          <w:bookmarkEnd w:id="2624"/>
          <w:bookmarkEnd w:id="2625"/>
        </w:del>
      </w:ins>
    </w:p>
    <w:p w14:paraId="27F02677" w14:textId="0DD278BC" w:rsidR="00ED245A" w:rsidDel="009C13B9" w:rsidRDefault="00ED245A" w:rsidP="00513A62">
      <w:pPr>
        <w:rPr>
          <w:ins w:id="2626" w:author="HerculesHu" w:date="2017-12-23T21:55:00Z"/>
          <w:del w:id="2627" w:author="249326630@qq.com" w:date="2018-12-23T20:47:00Z"/>
        </w:rPr>
      </w:pPr>
      <w:bookmarkStart w:id="2628" w:name="_Toc533364180"/>
      <w:bookmarkStart w:id="2629" w:name="_Toc533525806"/>
      <w:bookmarkEnd w:id="2628"/>
      <w:bookmarkEnd w:id="2629"/>
    </w:p>
    <w:p w14:paraId="7D25C51D" w14:textId="50C483C8" w:rsidR="00DC673D" w:rsidDel="009C13B9" w:rsidRDefault="00DC673D">
      <w:pPr>
        <w:ind w:firstLineChars="950" w:firstLine="1995"/>
        <w:rPr>
          <w:ins w:id="2630" w:author="HerculesHu" w:date="2017-12-23T23:55:00Z"/>
          <w:del w:id="2631" w:author="249326630@qq.com" w:date="2018-12-23T20:47:00Z"/>
        </w:rPr>
        <w:pPrChange w:id="2632" w:author="HerculesHu" w:date="2017-12-24T00:11:00Z">
          <w:pPr/>
        </w:pPrChange>
      </w:pPr>
      <w:ins w:id="2633" w:author="HerculesHu" w:date="2017-12-23T21:55:00Z">
        <w:del w:id="2634" w:author="249326630@qq.com" w:date="2018-12-23T20:47:00Z">
          <w:r w:rsidDel="009C13B9">
            <w:rPr>
              <w:noProof/>
            </w:rPr>
            <w:drawing>
              <wp:inline distT="0" distB="0" distL="0" distR="0" wp14:anchorId="2902D826" wp14:editId="6D2AF422">
                <wp:extent cx="3067050" cy="4714875"/>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67050" cy="4714875"/>
                        </a:xfrm>
                        <a:prstGeom prst="rect">
                          <a:avLst/>
                        </a:prstGeom>
                      </pic:spPr>
                    </pic:pic>
                  </a:graphicData>
                </a:graphic>
              </wp:inline>
            </w:drawing>
          </w:r>
        </w:del>
      </w:ins>
      <w:bookmarkStart w:id="2635" w:name="_Toc533364181"/>
      <w:bookmarkStart w:id="2636" w:name="_Toc533525807"/>
      <w:bookmarkEnd w:id="2635"/>
      <w:bookmarkEnd w:id="2636"/>
    </w:p>
    <w:p w14:paraId="53BA1788" w14:textId="7E69F8E5" w:rsidR="00CF3095" w:rsidDel="009C13B9" w:rsidRDefault="00CF3095" w:rsidP="00CF3095">
      <w:pPr>
        <w:jc w:val="center"/>
        <w:rPr>
          <w:ins w:id="2637" w:author="HerculesHu" w:date="2017-12-23T23:55:00Z"/>
          <w:del w:id="2638" w:author="249326630@qq.com" w:date="2018-12-23T20:47:00Z"/>
        </w:rPr>
      </w:pPr>
      <w:ins w:id="2639" w:author="HerculesHu" w:date="2017-12-23T23:55:00Z">
        <w:del w:id="2640" w:author="249326630@qq.com" w:date="2018-12-23T20:47:00Z">
          <w:r w:rsidDel="009C13B9">
            <w:rPr>
              <w:rFonts w:hint="eastAsia"/>
            </w:rPr>
            <w:delText>（手机</w:delText>
          </w:r>
          <w:r w:rsidDel="009C13B9">
            <w:delText>版</w:delText>
          </w:r>
          <w:r w:rsidDel="009C13B9">
            <w:rPr>
              <w:rFonts w:hint="eastAsia"/>
            </w:rPr>
            <w:delText>）</w:delText>
          </w:r>
          <w:bookmarkStart w:id="2641" w:name="_Toc533364182"/>
          <w:bookmarkStart w:id="2642" w:name="_Toc533525808"/>
          <w:bookmarkEnd w:id="2641"/>
          <w:bookmarkEnd w:id="2642"/>
        </w:del>
      </w:ins>
    </w:p>
    <w:p w14:paraId="18E87FF6" w14:textId="015D1BA2" w:rsidR="00CF3095" w:rsidDel="00CA5C89" w:rsidRDefault="00CF3095" w:rsidP="00513A62">
      <w:pPr>
        <w:rPr>
          <w:del w:id="2643" w:author="249326630@qq.com" w:date="2018-12-23T21:28:00Z"/>
        </w:rPr>
      </w:pPr>
      <w:bookmarkStart w:id="2644" w:name="_Toc533364183"/>
      <w:bookmarkStart w:id="2645" w:name="_Toc533525809"/>
      <w:bookmarkEnd w:id="2644"/>
      <w:bookmarkEnd w:id="2645"/>
    </w:p>
    <w:p w14:paraId="63F40161" w14:textId="07C1DDEE" w:rsidR="00A94ADD" w:rsidDel="00CA5C89" w:rsidRDefault="00A94ADD">
      <w:pPr>
        <w:pStyle w:val="a2"/>
        <w:rPr>
          <w:del w:id="2646" w:author="249326630@qq.com" w:date="2018-12-23T21:28:00Z"/>
        </w:rPr>
      </w:pPr>
      <w:del w:id="2647" w:author="249326630@qq.com" w:date="2018-12-23T21:28:00Z">
        <w:r w:rsidDel="00CA5C89">
          <w:rPr>
            <w:rFonts w:hint="eastAsia"/>
          </w:rPr>
          <w:delText>更换</w:delText>
        </w:r>
        <w:r w:rsidDel="00CA5C89">
          <w:delText>头像</w:delText>
        </w:r>
        <w:bookmarkStart w:id="2648" w:name="_Toc533364184"/>
        <w:bookmarkStart w:id="2649" w:name="_Toc533525810"/>
        <w:bookmarkEnd w:id="2648"/>
        <w:bookmarkEnd w:id="2649"/>
      </w:del>
    </w:p>
    <w:p w14:paraId="4BCFD869" w14:textId="5E665593" w:rsidR="00FB3AB7" w:rsidRPr="00FB3AB7" w:rsidDel="00CA5C89" w:rsidRDefault="00FB3AB7" w:rsidP="00FB3AB7">
      <w:pPr>
        <w:rPr>
          <w:del w:id="2650" w:author="249326630@qq.com" w:date="2018-12-23T21:28:00Z"/>
        </w:rPr>
      </w:pPr>
      <w:bookmarkStart w:id="2651" w:name="_Toc533364185"/>
      <w:bookmarkStart w:id="2652" w:name="_Toc533525811"/>
      <w:bookmarkEnd w:id="2651"/>
      <w:bookmarkEnd w:id="2652"/>
    </w:p>
    <w:p w14:paraId="7FB0DD46" w14:textId="16EDDE0B" w:rsidR="00A94ADD" w:rsidDel="00CA5C89" w:rsidRDefault="00A94ADD">
      <w:pPr>
        <w:pStyle w:val="af3"/>
        <w:ind w:left="360" w:firstLineChars="950" w:firstLine="1995"/>
        <w:rPr>
          <w:del w:id="2653" w:author="249326630@qq.com" w:date="2018-12-23T21:28:00Z"/>
          <w:b/>
        </w:rPr>
        <w:pPrChange w:id="2654" w:author="HerculesHu" w:date="2017-12-24T00:11:00Z">
          <w:pPr>
            <w:pStyle w:val="af3"/>
            <w:ind w:left="360" w:firstLineChars="0" w:firstLine="0"/>
          </w:pPr>
        </w:pPrChange>
      </w:pPr>
      <w:del w:id="2655" w:author="249326630@qq.com" w:date="2018-12-23T20:47:00Z">
        <w:r w:rsidDel="009C13B9">
          <w:rPr>
            <w:noProof/>
          </w:rPr>
          <w:drawing>
            <wp:inline distT="0" distB="0" distL="0" distR="0" wp14:anchorId="114ACA6D" wp14:editId="2386648B">
              <wp:extent cx="3295650" cy="421957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95650" cy="4219575"/>
                      </a:xfrm>
                      <a:prstGeom prst="rect">
                        <a:avLst/>
                      </a:prstGeom>
                    </pic:spPr>
                  </pic:pic>
                </a:graphicData>
              </a:graphic>
            </wp:inline>
          </w:drawing>
        </w:r>
      </w:del>
      <w:bookmarkStart w:id="2656" w:name="_Toc533364186"/>
      <w:bookmarkStart w:id="2657" w:name="_Toc533525812"/>
      <w:bookmarkEnd w:id="2656"/>
      <w:bookmarkEnd w:id="2657"/>
    </w:p>
    <w:p w14:paraId="12346174" w14:textId="4921C5DD" w:rsidR="00A94ADD" w:rsidDel="009C13B9" w:rsidRDefault="00A94ADD" w:rsidP="00AD6633">
      <w:pPr>
        <w:rPr>
          <w:del w:id="2658" w:author="249326630@qq.com" w:date="2018-12-23T20:47:00Z"/>
        </w:rPr>
      </w:pPr>
      <w:del w:id="2659" w:author="249326630@qq.com" w:date="2018-12-23T20:47:00Z">
        <w:r w:rsidDel="009C13B9">
          <w:rPr>
            <w:rFonts w:hint="eastAsia"/>
          </w:rPr>
          <w:delText>选择</w:delText>
        </w:r>
        <w:r w:rsidDel="009C13B9">
          <w:delText>头像，点击保存</w:delText>
        </w:r>
        <w:bookmarkStart w:id="2660" w:name="_Toc533364187"/>
        <w:bookmarkStart w:id="2661" w:name="_Toc533525813"/>
        <w:bookmarkEnd w:id="2660"/>
        <w:bookmarkEnd w:id="2661"/>
      </w:del>
    </w:p>
    <w:p w14:paraId="752590E3" w14:textId="5144B209" w:rsidR="00AD6633" w:rsidDel="00CA5C89" w:rsidRDefault="00C74EEE">
      <w:pPr>
        <w:pStyle w:val="a2"/>
        <w:rPr>
          <w:del w:id="2662" w:author="249326630@qq.com" w:date="2018-12-23T21:28:00Z"/>
        </w:rPr>
      </w:pPr>
      <w:del w:id="2663" w:author="249326630@qq.com" w:date="2018-12-23T21:28:00Z">
        <w:r w:rsidDel="00CA5C89">
          <w:rPr>
            <w:rFonts w:hint="eastAsia"/>
          </w:rPr>
          <w:delText>修改</w:delText>
        </w:r>
        <w:r w:rsidDel="00CA5C89">
          <w:delText>密码</w:delText>
        </w:r>
        <w:bookmarkStart w:id="2664" w:name="_Toc533364188"/>
        <w:bookmarkStart w:id="2665" w:name="_Toc533525814"/>
        <w:bookmarkEnd w:id="2664"/>
        <w:bookmarkEnd w:id="2665"/>
      </w:del>
    </w:p>
    <w:p w14:paraId="06AA0624" w14:textId="4DA54469" w:rsidR="00A44E8F" w:rsidDel="00CA5C89" w:rsidRDefault="00A44E8F">
      <w:pPr>
        <w:pStyle w:val="af3"/>
        <w:ind w:left="360" w:firstLineChars="100" w:firstLine="210"/>
        <w:rPr>
          <w:ins w:id="2666" w:author="HerculesHu" w:date="2017-12-23T23:45:00Z"/>
          <w:del w:id="2667" w:author="249326630@qq.com" w:date="2018-12-23T21:28:00Z"/>
        </w:rPr>
        <w:pPrChange w:id="2668" w:author="HerculesHu" w:date="2017-12-24T00:11:00Z">
          <w:pPr>
            <w:pStyle w:val="af3"/>
            <w:ind w:left="360" w:firstLineChars="0" w:firstLine="0"/>
          </w:pPr>
        </w:pPrChange>
      </w:pPr>
      <w:del w:id="2669" w:author="249326630@qq.com" w:date="2018-12-23T20:47:00Z">
        <w:r w:rsidDel="009C13B9">
          <w:rPr>
            <w:noProof/>
          </w:rPr>
          <w:drawing>
            <wp:inline distT="0" distB="0" distL="0" distR="0" wp14:anchorId="74CF5A1E" wp14:editId="3C06BBEB">
              <wp:extent cx="4533900" cy="56197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33900" cy="5619750"/>
                      </a:xfrm>
                      <a:prstGeom prst="rect">
                        <a:avLst/>
                      </a:prstGeom>
                    </pic:spPr>
                  </pic:pic>
                </a:graphicData>
              </a:graphic>
            </wp:inline>
          </w:drawing>
        </w:r>
      </w:del>
      <w:bookmarkStart w:id="2670" w:name="_Toc533364189"/>
      <w:bookmarkStart w:id="2671" w:name="_Toc533525815"/>
      <w:bookmarkEnd w:id="2670"/>
      <w:bookmarkEnd w:id="2671"/>
    </w:p>
    <w:p w14:paraId="36D70A0F" w14:textId="583E517A" w:rsidR="00ED245A" w:rsidDel="00CA5C89" w:rsidRDefault="00ED245A" w:rsidP="00ED245A">
      <w:pPr>
        <w:jc w:val="center"/>
        <w:rPr>
          <w:ins w:id="2672" w:author="HerculesHu" w:date="2017-12-23T23:45:00Z"/>
          <w:del w:id="2673" w:author="249326630@qq.com" w:date="2018-12-23T21:28:00Z"/>
        </w:rPr>
      </w:pPr>
      <w:bookmarkStart w:id="2674" w:name="_Toc533364190"/>
      <w:bookmarkStart w:id="2675" w:name="_Toc533525816"/>
      <w:bookmarkEnd w:id="2674"/>
      <w:bookmarkEnd w:id="2675"/>
    </w:p>
    <w:p w14:paraId="0EDDD739" w14:textId="69C88D49" w:rsidR="00ED245A" w:rsidDel="00CA5C89" w:rsidRDefault="00ED245A" w:rsidP="00A44E8F">
      <w:pPr>
        <w:pStyle w:val="af3"/>
        <w:ind w:left="360" w:firstLineChars="0" w:firstLine="0"/>
        <w:rPr>
          <w:del w:id="2676" w:author="249326630@qq.com" w:date="2018-12-23T21:28:00Z"/>
        </w:rPr>
      </w:pPr>
      <w:bookmarkStart w:id="2677" w:name="_Toc533364191"/>
      <w:bookmarkStart w:id="2678" w:name="_Toc533525817"/>
      <w:bookmarkEnd w:id="2677"/>
      <w:bookmarkEnd w:id="2678"/>
    </w:p>
    <w:p w14:paraId="694AAD27" w14:textId="1444CB46" w:rsidR="00490369" w:rsidDel="009C13B9" w:rsidRDefault="00490369" w:rsidP="00490369">
      <w:pPr>
        <w:pStyle w:val="af3"/>
        <w:numPr>
          <w:ilvl w:val="0"/>
          <w:numId w:val="17"/>
        </w:numPr>
        <w:ind w:firstLineChars="0"/>
        <w:rPr>
          <w:del w:id="2679" w:author="249326630@qq.com" w:date="2018-12-23T20:47:00Z"/>
        </w:rPr>
      </w:pPr>
      <w:del w:id="2680" w:author="249326630@qq.com" w:date="2018-12-23T20:47:00Z">
        <w:r w:rsidDel="009C13B9">
          <w:rPr>
            <w:rFonts w:hint="eastAsia"/>
          </w:rPr>
          <w:delText>点击</w:delText>
        </w:r>
        <w:r w:rsidDel="009C13B9">
          <w:delText>取消</w:delText>
        </w:r>
        <w:bookmarkStart w:id="2681" w:name="_Toc533364192"/>
        <w:bookmarkStart w:id="2682" w:name="_Toc533525818"/>
        <w:bookmarkEnd w:id="2681"/>
        <w:bookmarkEnd w:id="2682"/>
      </w:del>
    </w:p>
    <w:p w14:paraId="25C61899" w14:textId="5B2FEC29" w:rsidR="00490369" w:rsidDel="009C13B9" w:rsidRDefault="00490369" w:rsidP="00490369">
      <w:pPr>
        <w:pStyle w:val="af3"/>
        <w:numPr>
          <w:ilvl w:val="0"/>
          <w:numId w:val="17"/>
        </w:numPr>
        <w:ind w:firstLineChars="0"/>
        <w:rPr>
          <w:del w:id="2683" w:author="249326630@qq.com" w:date="2018-12-23T20:47:00Z"/>
        </w:rPr>
      </w:pPr>
      <w:del w:id="2684" w:author="249326630@qq.com" w:date="2018-12-23T20:47:00Z">
        <w:r w:rsidDel="009C13B9">
          <w:rPr>
            <w:rFonts w:hint="eastAsia"/>
          </w:rPr>
          <w:delText>输入</w:delText>
        </w:r>
        <w:r w:rsidDel="009C13B9">
          <w:delText>旧密码</w:delText>
        </w:r>
        <w:bookmarkStart w:id="2685" w:name="_Toc533364193"/>
        <w:bookmarkStart w:id="2686" w:name="_Toc533525819"/>
        <w:bookmarkEnd w:id="2685"/>
        <w:bookmarkEnd w:id="2686"/>
      </w:del>
    </w:p>
    <w:p w14:paraId="71D9A0B1" w14:textId="05FAB414" w:rsidR="00490369" w:rsidDel="009C13B9" w:rsidRDefault="00490369" w:rsidP="00490369">
      <w:pPr>
        <w:pStyle w:val="af3"/>
        <w:numPr>
          <w:ilvl w:val="0"/>
          <w:numId w:val="17"/>
        </w:numPr>
        <w:ind w:firstLineChars="0"/>
        <w:rPr>
          <w:del w:id="2687" w:author="249326630@qq.com" w:date="2018-12-23T20:47:00Z"/>
        </w:rPr>
      </w:pPr>
      <w:del w:id="2688" w:author="249326630@qq.com" w:date="2018-12-23T20:47:00Z">
        <w:r w:rsidDel="009C13B9">
          <w:rPr>
            <w:rFonts w:hint="eastAsia"/>
          </w:rPr>
          <w:delText>输入</w:delText>
        </w:r>
        <w:r w:rsidDel="009C13B9">
          <w:delText>新密码</w:delText>
        </w:r>
        <w:bookmarkStart w:id="2689" w:name="_Toc533364194"/>
        <w:bookmarkStart w:id="2690" w:name="_Toc533525820"/>
        <w:bookmarkEnd w:id="2689"/>
        <w:bookmarkEnd w:id="2690"/>
      </w:del>
    </w:p>
    <w:p w14:paraId="4E0ACC17" w14:textId="613EECE5" w:rsidR="00490369" w:rsidDel="009C13B9" w:rsidRDefault="00490369" w:rsidP="00490369">
      <w:pPr>
        <w:pStyle w:val="af3"/>
        <w:numPr>
          <w:ilvl w:val="0"/>
          <w:numId w:val="17"/>
        </w:numPr>
        <w:ind w:firstLineChars="0"/>
        <w:rPr>
          <w:del w:id="2691" w:author="249326630@qq.com" w:date="2018-12-23T20:47:00Z"/>
        </w:rPr>
      </w:pPr>
      <w:del w:id="2692" w:author="249326630@qq.com" w:date="2018-12-23T20:47:00Z">
        <w:r w:rsidDel="009C13B9">
          <w:rPr>
            <w:rFonts w:hint="eastAsia"/>
          </w:rPr>
          <w:delText>确认</w:delText>
        </w:r>
        <w:r w:rsidDel="009C13B9">
          <w:delText>新密码</w:delText>
        </w:r>
        <w:bookmarkStart w:id="2693" w:name="_Toc533364195"/>
        <w:bookmarkStart w:id="2694" w:name="_Toc533525821"/>
        <w:bookmarkEnd w:id="2693"/>
        <w:bookmarkEnd w:id="2694"/>
      </w:del>
    </w:p>
    <w:p w14:paraId="6CD4C76A" w14:textId="1EA4BF57" w:rsidR="00490369" w:rsidRPr="00A94ADD" w:rsidDel="009C13B9" w:rsidRDefault="00490369" w:rsidP="00490369">
      <w:pPr>
        <w:pStyle w:val="af3"/>
        <w:numPr>
          <w:ilvl w:val="0"/>
          <w:numId w:val="17"/>
        </w:numPr>
        <w:ind w:firstLineChars="0"/>
        <w:rPr>
          <w:del w:id="2695" w:author="249326630@qq.com" w:date="2018-12-23T20:47:00Z"/>
        </w:rPr>
      </w:pPr>
      <w:del w:id="2696" w:author="249326630@qq.com" w:date="2018-12-23T20:47:00Z">
        <w:r w:rsidDel="009C13B9">
          <w:rPr>
            <w:rFonts w:hint="eastAsia"/>
          </w:rPr>
          <w:delText>点击</w:delText>
        </w:r>
        <w:r w:rsidDel="009C13B9">
          <w:delText>保存</w:delText>
        </w:r>
        <w:bookmarkStart w:id="2697" w:name="_Toc533364196"/>
        <w:bookmarkStart w:id="2698" w:name="_Toc533525822"/>
        <w:bookmarkEnd w:id="2697"/>
        <w:bookmarkEnd w:id="2698"/>
      </w:del>
    </w:p>
    <w:p w14:paraId="23BEC7C2" w14:textId="2F473A55" w:rsidR="006E4F6A" w:rsidDel="00CA5C89" w:rsidRDefault="006E4F6A">
      <w:pPr>
        <w:pStyle w:val="a2"/>
        <w:rPr>
          <w:del w:id="2699" w:author="249326630@qq.com" w:date="2018-12-23T21:28:00Z"/>
        </w:rPr>
      </w:pPr>
      <w:del w:id="2700" w:author="249326630@qq.com" w:date="2018-12-23T21:28:00Z">
        <w:r w:rsidDel="00CA5C89">
          <w:rPr>
            <w:rFonts w:hint="eastAsia"/>
          </w:rPr>
          <w:delText>教师</w:delText>
        </w:r>
        <w:r w:rsidDel="00CA5C89">
          <w:delText>申请</w:delText>
        </w:r>
        <w:bookmarkStart w:id="2701" w:name="_Toc533364197"/>
        <w:bookmarkStart w:id="2702" w:name="_Toc533525823"/>
        <w:bookmarkEnd w:id="2701"/>
        <w:bookmarkEnd w:id="2702"/>
      </w:del>
    </w:p>
    <w:p w14:paraId="04EEF6AD" w14:textId="0925F458" w:rsidR="00F60D3D" w:rsidRPr="00F60D3D" w:rsidDel="00CA5C89" w:rsidRDefault="00F60D3D" w:rsidP="00F60D3D">
      <w:pPr>
        <w:rPr>
          <w:del w:id="2703" w:author="249326630@qq.com" w:date="2018-12-23T21:28:00Z"/>
        </w:rPr>
      </w:pPr>
      <w:bookmarkStart w:id="2704" w:name="_Toc533364198"/>
      <w:bookmarkStart w:id="2705" w:name="_Toc533525824"/>
      <w:bookmarkEnd w:id="2704"/>
      <w:bookmarkEnd w:id="2705"/>
    </w:p>
    <w:p w14:paraId="7294EADB" w14:textId="101B7BAF" w:rsidR="00B72F64" w:rsidDel="00CA5C89" w:rsidRDefault="00B72F64" w:rsidP="00B72F64">
      <w:pPr>
        <w:rPr>
          <w:ins w:id="2706" w:author="HerculesHu" w:date="2017-12-23T23:45:00Z"/>
          <w:del w:id="2707" w:author="249326630@qq.com" w:date="2018-12-23T21:28:00Z"/>
        </w:rPr>
      </w:pPr>
      <w:del w:id="2708" w:author="249326630@qq.com" w:date="2018-12-23T20:47:00Z">
        <w:r w:rsidDel="009C13B9">
          <w:rPr>
            <w:noProof/>
          </w:rPr>
          <w:drawing>
            <wp:inline distT="0" distB="0" distL="0" distR="0" wp14:anchorId="30575576" wp14:editId="1FB12336">
              <wp:extent cx="5274310" cy="267017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670175"/>
                      </a:xfrm>
                      <a:prstGeom prst="rect">
                        <a:avLst/>
                      </a:prstGeom>
                    </pic:spPr>
                  </pic:pic>
                </a:graphicData>
              </a:graphic>
            </wp:inline>
          </w:drawing>
        </w:r>
      </w:del>
      <w:bookmarkStart w:id="2709" w:name="_Toc533364199"/>
      <w:bookmarkStart w:id="2710" w:name="_Toc533525825"/>
      <w:bookmarkEnd w:id="2709"/>
      <w:bookmarkEnd w:id="2710"/>
    </w:p>
    <w:p w14:paraId="5F3FFD61" w14:textId="161253C4" w:rsidR="00ED245A" w:rsidDel="009C13B9" w:rsidRDefault="00ED245A" w:rsidP="00ED245A">
      <w:pPr>
        <w:jc w:val="center"/>
        <w:rPr>
          <w:ins w:id="2711" w:author="HerculesHu" w:date="2017-12-23T23:45:00Z"/>
          <w:del w:id="2712" w:author="249326630@qq.com" w:date="2018-12-23T20:47:00Z"/>
        </w:rPr>
      </w:pPr>
      <w:ins w:id="2713" w:author="HerculesHu" w:date="2017-12-23T23:45:00Z">
        <w:del w:id="2714" w:author="249326630@qq.com" w:date="2018-12-23T20:47:00Z">
          <w:r w:rsidDel="009C13B9">
            <w:rPr>
              <w:rFonts w:hint="eastAsia"/>
            </w:rPr>
            <w:delText>（电脑</w:delText>
          </w:r>
          <w:r w:rsidDel="009C13B9">
            <w:delText>版</w:delText>
          </w:r>
          <w:r w:rsidDel="009C13B9">
            <w:rPr>
              <w:rFonts w:hint="eastAsia"/>
            </w:rPr>
            <w:delText>）</w:delText>
          </w:r>
          <w:bookmarkStart w:id="2715" w:name="_Toc533364200"/>
          <w:bookmarkStart w:id="2716" w:name="_Toc533525826"/>
          <w:bookmarkEnd w:id="2715"/>
          <w:bookmarkEnd w:id="2716"/>
        </w:del>
      </w:ins>
    </w:p>
    <w:p w14:paraId="6065A7C3" w14:textId="58244152" w:rsidR="00ED245A" w:rsidDel="009C13B9" w:rsidRDefault="00ED245A" w:rsidP="00B72F64">
      <w:pPr>
        <w:rPr>
          <w:del w:id="2717" w:author="249326630@qq.com" w:date="2018-12-23T20:47:00Z"/>
        </w:rPr>
      </w:pPr>
      <w:bookmarkStart w:id="2718" w:name="_Toc533364201"/>
      <w:bookmarkStart w:id="2719" w:name="_Toc533525827"/>
      <w:bookmarkEnd w:id="2718"/>
      <w:bookmarkEnd w:id="2719"/>
    </w:p>
    <w:p w14:paraId="2833F2EC" w14:textId="5EC440AE" w:rsidR="00D053A9" w:rsidDel="009C13B9" w:rsidRDefault="00D053A9" w:rsidP="00D37960">
      <w:pPr>
        <w:pStyle w:val="af3"/>
        <w:numPr>
          <w:ilvl w:val="0"/>
          <w:numId w:val="15"/>
        </w:numPr>
        <w:ind w:firstLineChars="0"/>
        <w:rPr>
          <w:del w:id="2720" w:author="249326630@qq.com" w:date="2018-12-23T20:47:00Z"/>
        </w:rPr>
      </w:pPr>
      <w:del w:id="2721" w:author="249326630@qq.com" w:date="2018-12-23T20:47:00Z">
        <w:r w:rsidDel="009C13B9">
          <w:rPr>
            <w:rFonts w:hint="eastAsia"/>
          </w:rPr>
          <w:delText>点击</w:delText>
        </w:r>
        <w:r w:rsidDel="009C13B9">
          <w:delText>教师申请</w:delText>
        </w:r>
        <w:bookmarkStart w:id="2722" w:name="_Toc533364202"/>
        <w:bookmarkStart w:id="2723" w:name="_Toc533525828"/>
        <w:bookmarkEnd w:id="2722"/>
        <w:bookmarkEnd w:id="2723"/>
      </w:del>
    </w:p>
    <w:p w14:paraId="27B182FD" w14:textId="4FB643D8" w:rsidR="00D37960" w:rsidDel="009C13B9" w:rsidRDefault="00D37960" w:rsidP="00D37960">
      <w:pPr>
        <w:pStyle w:val="af3"/>
        <w:ind w:left="360" w:firstLineChars="0" w:firstLine="0"/>
        <w:rPr>
          <w:ins w:id="2724" w:author="HerculesHu" w:date="2017-12-23T23:45:00Z"/>
          <w:del w:id="2725" w:author="249326630@qq.com" w:date="2018-12-23T20:47:00Z"/>
        </w:rPr>
      </w:pPr>
      <w:del w:id="2726" w:author="249326630@qq.com" w:date="2018-12-23T20:47:00Z">
        <w:r w:rsidDel="009C13B9">
          <w:rPr>
            <w:noProof/>
          </w:rPr>
          <w:drawing>
            <wp:inline distT="0" distB="0" distL="0" distR="0" wp14:anchorId="2D16C06D" wp14:editId="31ED8515">
              <wp:extent cx="5274310" cy="2240280"/>
              <wp:effectExtent l="0" t="0" r="254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240280"/>
                      </a:xfrm>
                      <a:prstGeom prst="rect">
                        <a:avLst/>
                      </a:prstGeom>
                    </pic:spPr>
                  </pic:pic>
                </a:graphicData>
              </a:graphic>
            </wp:inline>
          </w:drawing>
        </w:r>
      </w:del>
      <w:bookmarkStart w:id="2727" w:name="_Toc533364203"/>
      <w:bookmarkStart w:id="2728" w:name="_Toc533525829"/>
      <w:bookmarkEnd w:id="2727"/>
      <w:bookmarkEnd w:id="2728"/>
    </w:p>
    <w:p w14:paraId="5FCC0335" w14:textId="677F7B94" w:rsidR="00ED245A" w:rsidDel="009C13B9" w:rsidRDefault="00ED245A" w:rsidP="00ED245A">
      <w:pPr>
        <w:jc w:val="center"/>
        <w:rPr>
          <w:ins w:id="2729" w:author="HerculesHu" w:date="2017-12-23T23:45:00Z"/>
          <w:del w:id="2730" w:author="249326630@qq.com" w:date="2018-12-23T20:47:00Z"/>
        </w:rPr>
      </w:pPr>
      <w:ins w:id="2731" w:author="HerculesHu" w:date="2017-12-23T23:45:00Z">
        <w:del w:id="2732" w:author="249326630@qq.com" w:date="2018-12-23T20:47:00Z">
          <w:r w:rsidDel="009C13B9">
            <w:rPr>
              <w:rFonts w:hint="eastAsia"/>
            </w:rPr>
            <w:delText>（电脑</w:delText>
          </w:r>
          <w:r w:rsidDel="009C13B9">
            <w:delText>版</w:delText>
          </w:r>
          <w:r w:rsidDel="009C13B9">
            <w:rPr>
              <w:rFonts w:hint="eastAsia"/>
            </w:rPr>
            <w:delText>）</w:delText>
          </w:r>
          <w:bookmarkStart w:id="2733" w:name="_Toc533364204"/>
          <w:bookmarkStart w:id="2734" w:name="_Toc533525830"/>
          <w:bookmarkEnd w:id="2733"/>
          <w:bookmarkEnd w:id="2734"/>
        </w:del>
      </w:ins>
    </w:p>
    <w:p w14:paraId="4F08CA22" w14:textId="20B4D3E7" w:rsidR="00ED245A" w:rsidDel="009C13B9" w:rsidRDefault="00ED245A" w:rsidP="00D37960">
      <w:pPr>
        <w:pStyle w:val="af3"/>
        <w:ind w:left="360" w:firstLineChars="0" w:firstLine="0"/>
        <w:rPr>
          <w:del w:id="2735" w:author="249326630@qq.com" w:date="2018-12-23T20:47:00Z"/>
        </w:rPr>
      </w:pPr>
      <w:bookmarkStart w:id="2736" w:name="_Toc533364205"/>
      <w:bookmarkStart w:id="2737" w:name="_Toc533525831"/>
      <w:bookmarkEnd w:id="2736"/>
      <w:bookmarkEnd w:id="2737"/>
    </w:p>
    <w:p w14:paraId="0A7E3403" w14:textId="11150985" w:rsidR="00D37960" w:rsidDel="009C13B9" w:rsidRDefault="00D37960" w:rsidP="00D37960">
      <w:pPr>
        <w:pStyle w:val="af3"/>
        <w:ind w:left="360" w:firstLineChars="0" w:firstLine="0"/>
        <w:rPr>
          <w:ins w:id="2738" w:author="吴苏琪" w:date="2018-01-07T03:23:00Z"/>
          <w:del w:id="2739" w:author="249326630@qq.com" w:date="2018-12-23T20:47:00Z"/>
        </w:rPr>
      </w:pPr>
      <w:del w:id="2740" w:author="249326630@qq.com" w:date="2018-12-23T20:47:00Z">
        <w:r w:rsidDel="009C13B9">
          <w:rPr>
            <w:rFonts w:hint="eastAsia"/>
          </w:rPr>
          <w:delText>以</w:delText>
        </w:r>
        <w:r w:rsidDel="009C13B9">
          <w:delText>弹框</w:delText>
        </w:r>
        <w:r w:rsidR="007E2836" w:rsidDel="009C13B9">
          <w:rPr>
            <w:rFonts w:hint="eastAsia"/>
          </w:rPr>
          <w:delText>所</w:delText>
        </w:r>
        <w:r w:rsidR="007E2836" w:rsidDel="009C13B9">
          <w:delText>描述的</w:delText>
        </w:r>
        <w:r w:rsidDel="009C13B9">
          <w:delText>方式联系到管理员</w:delText>
        </w:r>
      </w:del>
      <w:bookmarkStart w:id="2741" w:name="_Toc533364206"/>
      <w:bookmarkStart w:id="2742" w:name="_Toc533525832"/>
      <w:bookmarkEnd w:id="2741"/>
      <w:bookmarkEnd w:id="2742"/>
    </w:p>
    <w:p w14:paraId="131CE231" w14:textId="5E185BFC" w:rsidR="00783B0B" w:rsidDel="009C13B9" w:rsidRDefault="00783B0B">
      <w:pPr>
        <w:pStyle w:val="af3"/>
        <w:numPr>
          <w:ilvl w:val="0"/>
          <w:numId w:val="15"/>
        </w:numPr>
        <w:ind w:firstLineChars="0"/>
        <w:rPr>
          <w:ins w:id="2743" w:author="吴苏琪" w:date="2018-01-07T03:25:00Z"/>
          <w:del w:id="2744" w:author="249326630@qq.com" w:date="2018-12-23T20:47:00Z"/>
        </w:rPr>
        <w:pPrChange w:id="2745" w:author="吴苏琪" w:date="2018-01-07T03:23:00Z">
          <w:pPr>
            <w:pStyle w:val="af3"/>
            <w:ind w:left="360" w:firstLineChars="0" w:firstLine="0"/>
          </w:pPr>
        </w:pPrChange>
      </w:pPr>
      <w:ins w:id="2746" w:author="吴苏琪" w:date="2018-01-07T03:24:00Z">
        <w:del w:id="2747" w:author="249326630@qq.com" w:date="2018-12-23T20:47:00Z">
          <w:r w:rsidDel="009C13B9">
            <w:rPr>
              <w:rFonts w:hint="eastAsia"/>
            </w:rPr>
            <w:delText>完成</w:delText>
          </w:r>
          <w:r w:rsidDel="009C13B9">
            <w:delText>教师</w:delText>
          </w:r>
        </w:del>
      </w:ins>
      <w:ins w:id="2748" w:author="吴苏琪" w:date="2018-01-07T03:23:00Z">
        <w:del w:id="2749" w:author="249326630@qq.com" w:date="2018-12-23T20:47:00Z">
          <w:r w:rsidDel="009C13B9">
            <w:rPr>
              <w:rFonts w:hint="eastAsia"/>
            </w:rPr>
            <w:delText>申请</w:delText>
          </w:r>
        </w:del>
      </w:ins>
      <w:ins w:id="2750" w:author="吴苏琪" w:date="2018-01-07T03:24:00Z">
        <w:del w:id="2751" w:author="249326630@qq.com" w:date="2018-12-23T20:47:00Z">
          <w:r w:rsidDel="009C13B9">
            <w:rPr>
              <w:rFonts w:hint="eastAsia"/>
            </w:rPr>
            <w:delText>后</w:delText>
          </w:r>
        </w:del>
      </w:ins>
      <w:bookmarkStart w:id="2752" w:name="_Toc533364207"/>
      <w:bookmarkStart w:id="2753" w:name="_Toc533525833"/>
      <w:bookmarkEnd w:id="2752"/>
      <w:bookmarkEnd w:id="2753"/>
    </w:p>
    <w:tbl>
      <w:tblPr>
        <w:tblStyle w:val="Axure1"/>
        <w:tblpPr w:leftFromText="180" w:rightFromText="180" w:vertAnchor="text" w:horzAnchor="margin" w:tblpY="128"/>
        <w:tblW w:w="0" w:type="auto"/>
        <w:tblLook w:val="04A0" w:firstRow="1" w:lastRow="0" w:firstColumn="1" w:lastColumn="0" w:noHBand="0" w:noVBand="1"/>
      </w:tblPr>
      <w:tblGrid>
        <w:gridCol w:w="1413"/>
        <w:gridCol w:w="2268"/>
        <w:gridCol w:w="4536"/>
      </w:tblGrid>
      <w:tr w:rsidR="00783B0B" w:rsidDel="009C13B9" w14:paraId="72541AC8" w14:textId="26BA14AF" w:rsidTr="003C64C3">
        <w:trPr>
          <w:cnfStyle w:val="100000000000" w:firstRow="1" w:lastRow="0" w:firstColumn="0" w:lastColumn="0" w:oddVBand="0" w:evenVBand="0" w:oddHBand="0" w:evenHBand="0" w:firstRowFirstColumn="0" w:firstRowLastColumn="0" w:lastRowFirstColumn="0" w:lastRowLastColumn="0"/>
          <w:cantSplit/>
          <w:tblHeader/>
          <w:ins w:id="2754" w:author="吴苏琪" w:date="2018-01-07T03:25:00Z"/>
          <w:del w:id="2755" w:author="249326630@qq.com" w:date="2018-12-23T20:47:00Z"/>
        </w:trPr>
        <w:tc>
          <w:tcPr>
            <w:tcW w:w="1413" w:type="dxa"/>
          </w:tcPr>
          <w:p w14:paraId="425B694D" w14:textId="41602088" w:rsidR="00783B0B" w:rsidDel="009C13B9" w:rsidRDefault="00783B0B" w:rsidP="003C64C3">
            <w:pPr>
              <w:pStyle w:val="Axure"/>
              <w:rPr>
                <w:ins w:id="2756" w:author="吴苏琪" w:date="2018-01-07T03:25:00Z"/>
                <w:del w:id="2757" w:author="249326630@qq.com" w:date="2018-12-23T20:47:00Z"/>
              </w:rPr>
            </w:pPr>
            <w:ins w:id="2758" w:author="吴苏琪" w:date="2018-01-07T03:25:00Z">
              <w:del w:id="2759" w:author="249326630@qq.com" w:date="2018-12-23T20:47:00Z">
                <w:r w:rsidDel="009C13B9">
                  <w:delText>脚注</w:delText>
                </w:r>
                <w:bookmarkStart w:id="2760" w:name="_Toc533364208"/>
                <w:bookmarkStart w:id="2761" w:name="_Toc533525834"/>
                <w:bookmarkEnd w:id="2760"/>
                <w:bookmarkEnd w:id="2761"/>
              </w:del>
            </w:ins>
          </w:p>
        </w:tc>
        <w:tc>
          <w:tcPr>
            <w:tcW w:w="2268" w:type="dxa"/>
          </w:tcPr>
          <w:p w14:paraId="47E38F41" w14:textId="135F7667" w:rsidR="00783B0B" w:rsidDel="009C13B9" w:rsidRDefault="00783B0B" w:rsidP="003C64C3">
            <w:pPr>
              <w:pStyle w:val="Axure"/>
              <w:rPr>
                <w:ins w:id="2762" w:author="吴苏琪" w:date="2018-01-07T03:25:00Z"/>
                <w:del w:id="2763" w:author="249326630@qq.com" w:date="2018-12-23T20:47:00Z"/>
              </w:rPr>
            </w:pPr>
            <w:ins w:id="2764" w:author="吴苏琪" w:date="2018-01-07T03:25:00Z">
              <w:del w:id="2765" w:author="249326630@qq.com" w:date="2018-12-23T20:47:00Z">
                <w:r w:rsidDel="009C13B9">
                  <w:delText>名称</w:delText>
                </w:r>
                <w:bookmarkStart w:id="2766" w:name="_Toc533364209"/>
                <w:bookmarkStart w:id="2767" w:name="_Toc533525835"/>
                <w:bookmarkEnd w:id="2766"/>
                <w:bookmarkEnd w:id="2767"/>
              </w:del>
            </w:ins>
          </w:p>
        </w:tc>
        <w:tc>
          <w:tcPr>
            <w:tcW w:w="4536" w:type="dxa"/>
          </w:tcPr>
          <w:p w14:paraId="7FFB9A1C" w14:textId="621A519E" w:rsidR="00783B0B" w:rsidDel="009C13B9" w:rsidRDefault="00783B0B" w:rsidP="003C64C3">
            <w:pPr>
              <w:pStyle w:val="Axure"/>
              <w:tabs>
                <w:tab w:val="left" w:pos="1190"/>
              </w:tabs>
              <w:rPr>
                <w:ins w:id="2768" w:author="吴苏琪" w:date="2018-01-07T03:25:00Z"/>
                <w:del w:id="2769" w:author="249326630@qq.com" w:date="2018-12-23T20:47:00Z"/>
              </w:rPr>
            </w:pPr>
            <w:ins w:id="2770" w:author="吴苏琪" w:date="2018-01-07T03:25:00Z">
              <w:del w:id="2771" w:author="249326630@qq.com" w:date="2018-12-23T20:47:00Z">
                <w:r w:rsidDel="009C13B9">
                  <w:delText>交互</w:delText>
                </w:r>
                <w:r w:rsidDel="009C13B9">
                  <w:tab/>
                </w:r>
                <w:bookmarkStart w:id="2772" w:name="_Toc533364210"/>
                <w:bookmarkStart w:id="2773" w:name="_Toc533525836"/>
                <w:bookmarkEnd w:id="2772"/>
                <w:bookmarkEnd w:id="2773"/>
              </w:del>
            </w:ins>
          </w:p>
        </w:tc>
        <w:bookmarkStart w:id="2774" w:name="_Toc533364211"/>
        <w:bookmarkStart w:id="2775" w:name="_Toc533525837"/>
        <w:bookmarkEnd w:id="2774"/>
        <w:bookmarkEnd w:id="2775"/>
      </w:tr>
      <w:tr w:rsidR="00783B0B" w:rsidRPr="00783B0B" w:rsidDel="009C13B9" w14:paraId="2ECFABF0" w14:textId="29E4AAAC" w:rsidTr="003C64C3">
        <w:trPr>
          <w:cantSplit/>
          <w:ins w:id="2776" w:author="吴苏琪" w:date="2018-01-07T03:25:00Z"/>
          <w:del w:id="2777" w:author="249326630@qq.com" w:date="2018-12-23T20:47:00Z"/>
        </w:trPr>
        <w:tc>
          <w:tcPr>
            <w:tcW w:w="1413" w:type="dxa"/>
          </w:tcPr>
          <w:p w14:paraId="1F94592E" w14:textId="76C2746C" w:rsidR="00783B0B" w:rsidDel="009C13B9" w:rsidRDefault="00783B0B" w:rsidP="003C64C3">
            <w:pPr>
              <w:pStyle w:val="Axure0"/>
              <w:rPr>
                <w:ins w:id="2778" w:author="吴苏琪" w:date="2018-01-07T03:25:00Z"/>
                <w:del w:id="2779" w:author="249326630@qq.com" w:date="2018-12-23T20:47:00Z"/>
              </w:rPr>
            </w:pPr>
            <w:ins w:id="2780" w:author="吴苏琪" w:date="2018-01-07T03:25:00Z">
              <w:del w:id="2781" w:author="249326630@qq.com" w:date="2018-12-23T20:47:00Z">
                <w:r w:rsidDel="009C13B9">
                  <w:delText>1</w:delText>
                </w:r>
                <w:bookmarkStart w:id="2782" w:name="_Toc533364212"/>
                <w:bookmarkStart w:id="2783" w:name="_Toc533525838"/>
                <w:bookmarkEnd w:id="2782"/>
                <w:bookmarkEnd w:id="2783"/>
              </w:del>
            </w:ins>
          </w:p>
        </w:tc>
        <w:tc>
          <w:tcPr>
            <w:tcW w:w="2268" w:type="dxa"/>
          </w:tcPr>
          <w:p w14:paraId="192DEA31" w14:textId="3A4FE7D6" w:rsidR="00783B0B" w:rsidDel="009C13B9" w:rsidRDefault="00783B0B" w:rsidP="003C64C3">
            <w:pPr>
              <w:pStyle w:val="Axure0"/>
              <w:rPr>
                <w:ins w:id="2784" w:author="吴苏琪" w:date="2018-01-07T03:25:00Z"/>
                <w:del w:id="2785" w:author="249326630@qq.com" w:date="2018-12-23T20:47:00Z"/>
                <w:lang w:eastAsia="zh-CN"/>
              </w:rPr>
            </w:pPr>
            <w:ins w:id="2786" w:author="吴苏琪" w:date="2018-01-07T03:25:00Z">
              <w:del w:id="2787" w:author="249326630@qq.com" w:date="2018-12-23T20:47:00Z">
                <w:r w:rsidDel="009C13B9">
                  <w:rPr>
                    <w:rFonts w:hint="eastAsia"/>
                    <w:lang w:eastAsia="zh-CN"/>
                  </w:rPr>
                  <w:delText>上传</w:delText>
                </w:r>
                <w:r w:rsidDel="009C13B9">
                  <w:rPr>
                    <w:rFonts w:hint="eastAsia"/>
                    <w:lang w:eastAsia="zh-CN"/>
                  </w:rPr>
                  <w:delText>HTML</w:delText>
                </w:r>
                <w:bookmarkStart w:id="2788" w:name="_Toc533364213"/>
                <w:bookmarkStart w:id="2789" w:name="_Toc533525839"/>
                <w:bookmarkEnd w:id="2788"/>
                <w:bookmarkEnd w:id="2789"/>
              </w:del>
            </w:ins>
          </w:p>
        </w:tc>
        <w:tc>
          <w:tcPr>
            <w:tcW w:w="4536" w:type="dxa"/>
          </w:tcPr>
          <w:p w14:paraId="117E2149" w14:textId="3078EB39" w:rsidR="00783B0B" w:rsidDel="009C13B9" w:rsidRDefault="00783B0B" w:rsidP="003C64C3">
            <w:pPr>
              <w:pStyle w:val="Axure0"/>
              <w:rPr>
                <w:ins w:id="2790" w:author="吴苏琪" w:date="2018-01-07T03:25:00Z"/>
                <w:del w:id="2791" w:author="249326630@qq.com" w:date="2018-12-23T20:47:00Z"/>
                <w:lang w:eastAsia="zh-CN"/>
              </w:rPr>
            </w:pPr>
            <w:ins w:id="2792" w:author="吴苏琪" w:date="2018-01-07T03:26:00Z">
              <w:del w:id="2793" w:author="249326630@qq.com" w:date="2018-12-23T20:47:00Z">
                <w:r w:rsidDel="009C13B9">
                  <w:rPr>
                    <w:rFonts w:hint="eastAsia"/>
                    <w:lang w:eastAsia="zh-CN"/>
                  </w:rPr>
                  <w:delText>点击后选择</w:delText>
                </w:r>
                <w:r w:rsidDel="009C13B9">
                  <w:rPr>
                    <w:rFonts w:hint="eastAsia"/>
                    <w:lang w:eastAsia="zh-CN"/>
                  </w:rPr>
                  <w:delText>HTML</w:delText>
                </w:r>
                <w:r w:rsidDel="009C13B9">
                  <w:rPr>
                    <w:rFonts w:hint="eastAsia"/>
                    <w:lang w:eastAsia="zh-CN"/>
                  </w:rPr>
                  <w:delText>上传，编辑教师介绍</w:delText>
                </w:r>
              </w:del>
            </w:ins>
            <w:bookmarkStart w:id="2794" w:name="_Toc533364214"/>
            <w:bookmarkStart w:id="2795" w:name="_Toc533525840"/>
            <w:bookmarkEnd w:id="2794"/>
            <w:bookmarkEnd w:id="2795"/>
          </w:p>
        </w:tc>
        <w:bookmarkStart w:id="2796" w:name="_Toc533364215"/>
        <w:bookmarkStart w:id="2797" w:name="_Toc533525841"/>
        <w:bookmarkEnd w:id="2796"/>
        <w:bookmarkEnd w:id="2797"/>
      </w:tr>
    </w:tbl>
    <w:p w14:paraId="5AAC0172" w14:textId="44744E78" w:rsidR="00783B0B" w:rsidDel="009C13B9" w:rsidRDefault="00783B0B" w:rsidP="004D6FC1">
      <w:pPr>
        <w:pStyle w:val="af3"/>
        <w:ind w:left="360" w:firstLineChars="0" w:firstLine="0"/>
        <w:rPr>
          <w:ins w:id="2798" w:author="吴苏琪" w:date="2018-01-07T03:23:00Z"/>
          <w:del w:id="2799" w:author="249326630@qq.com" w:date="2018-12-23T20:47:00Z"/>
        </w:rPr>
      </w:pPr>
      <w:bookmarkStart w:id="2800" w:name="_Toc533364216"/>
      <w:bookmarkStart w:id="2801" w:name="_Toc533525842"/>
      <w:bookmarkEnd w:id="2800"/>
      <w:bookmarkEnd w:id="2801"/>
    </w:p>
    <w:p w14:paraId="2FE977EB" w14:textId="55D66A04" w:rsidR="00783B0B" w:rsidDel="009C13B9" w:rsidRDefault="00783B0B" w:rsidP="004D6FC1">
      <w:pPr>
        <w:pStyle w:val="af3"/>
        <w:ind w:left="360" w:firstLineChars="0" w:firstLine="0"/>
        <w:rPr>
          <w:ins w:id="2802" w:author="吴苏琪" w:date="2018-01-07T03:27:00Z"/>
          <w:del w:id="2803" w:author="249326630@qq.com" w:date="2018-12-23T20:47:00Z"/>
        </w:rPr>
      </w:pPr>
      <w:ins w:id="2804" w:author="吴苏琪" w:date="2018-01-07T03:25:00Z">
        <w:del w:id="2805" w:author="249326630@qq.com" w:date="2018-12-23T20:47:00Z">
          <w:r w:rsidDel="009C13B9">
            <w:rPr>
              <w:noProof/>
            </w:rPr>
            <w:drawing>
              <wp:inline distT="0" distB="0" distL="0" distR="0" wp14:anchorId="7177D3B4" wp14:editId="3E8DDB14">
                <wp:extent cx="5274310" cy="272796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727960"/>
                        </a:xfrm>
                        <a:prstGeom prst="rect">
                          <a:avLst/>
                        </a:prstGeom>
                      </pic:spPr>
                    </pic:pic>
                  </a:graphicData>
                </a:graphic>
              </wp:inline>
            </w:drawing>
          </w:r>
        </w:del>
      </w:ins>
      <w:bookmarkStart w:id="2806" w:name="_Toc533364217"/>
      <w:bookmarkStart w:id="2807" w:name="_Toc533525843"/>
      <w:bookmarkEnd w:id="2806"/>
      <w:bookmarkEnd w:id="2807"/>
    </w:p>
    <w:p w14:paraId="214A4A6A" w14:textId="31E3C233" w:rsidR="002A54BD" w:rsidDel="009C13B9" w:rsidRDefault="002A54BD">
      <w:pPr>
        <w:pStyle w:val="af3"/>
        <w:ind w:left="360" w:firstLineChars="0" w:firstLine="0"/>
        <w:jc w:val="center"/>
        <w:rPr>
          <w:ins w:id="2808" w:author="吴苏琪" w:date="2018-01-07T03:27:00Z"/>
          <w:del w:id="2809" w:author="249326630@qq.com" w:date="2018-12-23T20:47:00Z"/>
        </w:rPr>
        <w:pPrChange w:id="2810" w:author="吴苏琪" w:date="2018-01-07T03:27:00Z">
          <w:pPr>
            <w:pStyle w:val="af3"/>
            <w:ind w:left="360" w:firstLineChars="0" w:firstLine="0"/>
          </w:pPr>
        </w:pPrChange>
      </w:pPr>
      <w:ins w:id="2811" w:author="吴苏琪" w:date="2018-01-07T03:27:00Z">
        <w:del w:id="2812" w:author="249326630@qq.com" w:date="2018-12-23T20:47:00Z">
          <w:r w:rsidDel="009C13B9">
            <w:rPr>
              <w:rFonts w:hint="eastAsia"/>
            </w:rPr>
            <w:delText>（电脑版）</w:delText>
          </w:r>
          <w:bookmarkStart w:id="2813" w:name="_Toc533364218"/>
          <w:bookmarkStart w:id="2814" w:name="_Toc533525844"/>
          <w:bookmarkEnd w:id="2813"/>
          <w:bookmarkEnd w:id="2814"/>
        </w:del>
      </w:ins>
    </w:p>
    <w:p w14:paraId="0F8C1C92" w14:textId="0BD54541" w:rsidR="002A54BD" w:rsidDel="009C13B9" w:rsidRDefault="002A54BD">
      <w:pPr>
        <w:pStyle w:val="af3"/>
        <w:ind w:left="360" w:firstLineChars="0" w:firstLine="0"/>
        <w:jc w:val="center"/>
        <w:rPr>
          <w:ins w:id="2815" w:author="吴苏琪" w:date="2018-01-07T03:27:00Z"/>
          <w:del w:id="2816" w:author="249326630@qq.com" w:date="2018-12-23T20:47:00Z"/>
        </w:rPr>
        <w:pPrChange w:id="2817" w:author="吴苏琪" w:date="2018-01-07T03:27:00Z">
          <w:pPr>
            <w:pStyle w:val="af3"/>
            <w:ind w:left="360" w:firstLineChars="0" w:firstLine="0"/>
          </w:pPr>
        </w:pPrChange>
      </w:pPr>
      <w:ins w:id="2818" w:author="吴苏琪" w:date="2018-01-07T03:27:00Z">
        <w:del w:id="2819" w:author="249326630@qq.com" w:date="2018-12-23T20:47:00Z">
          <w:r w:rsidDel="009C13B9">
            <w:rPr>
              <w:noProof/>
            </w:rPr>
            <w:drawing>
              <wp:inline distT="0" distB="0" distL="0" distR="0" wp14:anchorId="0EB913FB" wp14:editId="6693D9EC">
                <wp:extent cx="3068782" cy="5512172"/>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81508" cy="5535030"/>
                        </a:xfrm>
                        <a:prstGeom prst="rect">
                          <a:avLst/>
                        </a:prstGeom>
                      </pic:spPr>
                    </pic:pic>
                  </a:graphicData>
                </a:graphic>
              </wp:inline>
            </w:drawing>
          </w:r>
          <w:bookmarkStart w:id="2820" w:name="_Toc533364219"/>
          <w:bookmarkStart w:id="2821" w:name="_Toc533525845"/>
          <w:bookmarkEnd w:id="2820"/>
          <w:bookmarkEnd w:id="2821"/>
        </w:del>
      </w:ins>
    </w:p>
    <w:p w14:paraId="327DB356" w14:textId="536D8883" w:rsidR="002A54BD" w:rsidRPr="00B72F64" w:rsidDel="009C13B9" w:rsidRDefault="002A54BD">
      <w:pPr>
        <w:pStyle w:val="af3"/>
        <w:ind w:left="360" w:firstLineChars="0" w:firstLine="0"/>
        <w:jc w:val="center"/>
        <w:rPr>
          <w:del w:id="2822" w:author="249326630@qq.com" w:date="2018-12-23T20:47:00Z"/>
        </w:rPr>
        <w:pPrChange w:id="2823" w:author="吴苏琪" w:date="2018-01-07T03:27:00Z">
          <w:pPr>
            <w:pStyle w:val="af3"/>
            <w:ind w:left="360" w:firstLineChars="0" w:firstLine="0"/>
          </w:pPr>
        </w:pPrChange>
      </w:pPr>
      <w:ins w:id="2824" w:author="吴苏琪" w:date="2018-01-07T03:27:00Z">
        <w:del w:id="2825" w:author="249326630@qq.com" w:date="2018-12-23T20:47:00Z">
          <w:r w:rsidDel="009C13B9">
            <w:rPr>
              <w:rFonts w:hint="eastAsia"/>
            </w:rPr>
            <w:delText>（手机版）</w:delText>
          </w:r>
        </w:del>
      </w:ins>
      <w:bookmarkStart w:id="2826" w:name="_Toc533364220"/>
      <w:bookmarkStart w:id="2827" w:name="_Toc533525846"/>
      <w:bookmarkEnd w:id="2826"/>
      <w:bookmarkEnd w:id="2827"/>
    </w:p>
    <w:p w14:paraId="62E38DBF" w14:textId="1DB0C0FF" w:rsidR="006E4F6A" w:rsidDel="00CA5C89" w:rsidRDefault="006E4F6A">
      <w:pPr>
        <w:pStyle w:val="a2"/>
        <w:rPr>
          <w:del w:id="2828" w:author="249326630@qq.com" w:date="2018-12-23T21:28:00Z"/>
        </w:rPr>
      </w:pPr>
      <w:del w:id="2829" w:author="249326630@qq.com" w:date="2018-12-23T21:28:00Z">
        <w:r w:rsidDel="00CA5C89">
          <w:rPr>
            <w:rFonts w:hint="eastAsia"/>
          </w:rPr>
          <w:delText>我的</w:delText>
        </w:r>
        <w:r w:rsidDel="00CA5C89">
          <w:delText>开课</w:delText>
        </w:r>
        <w:bookmarkStart w:id="2830" w:name="_Toc533364221"/>
        <w:bookmarkStart w:id="2831" w:name="_Toc533525847"/>
        <w:bookmarkEnd w:id="2830"/>
        <w:bookmarkEnd w:id="2831"/>
      </w:del>
    </w:p>
    <w:p w14:paraId="3810534F" w14:textId="43ED0C3B" w:rsidR="0067765A" w:rsidDel="00CA5C89" w:rsidRDefault="0067765A" w:rsidP="0067765A">
      <w:pPr>
        <w:rPr>
          <w:ins w:id="2832" w:author="HerculesHu" w:date="2017-12-23T23:45:00Z"/>
          <w:del w:id="2833" w:author="249326630@qq.com" w:date="2018-12-23T21:28:00Z"/>
        </w:rPr>
      </w:pPr>
      <w:del w:id="2834" w:author="249326630@qq.com" w:date="2018-12-23T20:47:00Z">
        <w:r w:rsidDel="009C13B9">
          <w:rPr>
            <w:noProof/>
          </w:rPr>
          <w:drawing>
            <wp:inline distT="0" distB="0" distL="0" distR="0" wp14:anchorId="37632347" wp14:editId="48A3F31E">
              <wp:extent cx="5274310" cy="268922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689225"/>
                      </a:xfrm>
                      <a:prstGeom prst="rect">
                        <a:avLst/>
                      </a:prstGeom>
                    </pic:spPr>
                  </pic:pic>
                </a:graphicData>
              </a:graphic>
            </wp:inline>
          </w:drawing>
        </w:r>
      </w:del>
      <w:bookmarkStart w:id="2835" w:name="_Toc533364222"/>
      <w:bookmarkStart w:id="2836" w:name="_Toc533525848"/>
      <w:bookmarkEnd w:id="2835"/>
      <w:bookmarkEnd w:id="2836"/>
    </w:p>
    <w:p w14:paraId="1BA17035" w14:textId="2D908A56" w:rsidR="00ED245A" w:rsidDel="009C13B9" w:rsidRDefault="00ED245A" w:rsidP="00ED245A">
      <w:pPr>
        <w:jc w:val="center"/>
        <w:rPr>
          <w:ins w:id="2837" w:author="HerculesHu" w:date="2017-12-23T23:45:00Z"/>
          <w:del w:id="2838" w:author="249326630@qq.com" w:date="2018-12-23T20:47:00Z"/>
        </w:rPr>
      </w:pPr>
      <w:ins w:id="2839" w:author="HerculesHu" w:date="2017-12-23T23:45:00Z">
        <w:del w:id="2840" w:author="249326630@qq.com" w:date="2018-12-23T20:47:00Z">
          <w:r w:rsidDel="009C13B9">
            <w:rPr>
              <w:rFonts w:hint="eastAsia"/>
            </w:rPr>
            <w:delText>（电脑</w:delText>
          </w:r>
          <w:r w:rsidDel="009C13B9">
            <w:delText>版</w:delText>
          </w:r>
          <w:r w:rsidDel="009C13B9">
            <w:rPr>
              <w:rFonts w:hint="eastAsia"/>
            </w:rPr>
            <w:delText>）</w:delText>
          </w:r>
          <w:bookmarkStart w:id="2841" w:name="_Toc533364223"/>
          <w:bookmarkStart w:id="2842" w:name="_Toc533525849"/>
          <w:bookmarkEnd w:id="2841"/>
          <w:bookmarkEnd w:id="2842"/>
        </w:del>
      </w:ins>
    </w:p>
    <w:p w14:paraId="103D16BF" w14:textId="1D17D8DD" w:rsidR="00ED245A" w:rsidDel="009C13B9" w:rsidRDefault="00ED245A" w:rsidP="0067765A">
      <w:pPr>
        <w:rPr>
          <w:ins w:id="2843" w:author="HerculesHu" w:date="2017-12-23T22:00:00Z"/>
          <w:del w:id="2844" w:author="249326630@qq.com" w:date="2018-12-23T20:47:00Z"/>
        </w:rPr>
      </w:pPr>
      <w:bookmarkStart w:id="2845" w:name="_Toc533364224"/>
      <w:bookmarkStart w:id="2846" w:name="_Toc533525850"/>
      <w:bookmarkEnd w:id="2845"/>
      <w:bookmarkEnd w:id="2846"/>
    </w:p>
    <w:p w14:paraId="22D9D46A" w14:textId="36E76509" w:rsidR="00B850E8" w:rsidDel="009C13B9" w:rsidRDefault="00B850E8">
      <w:pPr>
        <w:ind w:firstLineChars="900" w:firstLine="1890"/>
        <w:rPr>
          <w:ins w:id="2847" w:author="HerculesHu" w:date="2017-12-23T23:55:00Z"/>
          <w:del w:id="2848" w:author="249326630@qq.com" w:date="2018-12-23T20:47:00Z"/>
        </w:rPr>
        <w:pPrChange w:id="2849" w:author="HerculesHu" w:date="2017-12-24T00:11:00Z">
          <w:pPr/>
        </w:pPrChange>
      </w:pPr>
      <w:ins w:id="2850" w:author="HerculesHu" w:date="2017-12-23T22:00:00Z">
        <w:del w:id="2851" w:author="249326630@qq.com" w:date="2018-12-23T20:47:00Z">
          <w:r w:rsidDel="009C13B9">
            <w:rPr>
              <w:noProof/>
            </w:rPr>
            <w:drawing>
              <wp:inline distT="0" distB="0" distL="0" distR="0" wp14:anchorId="20B2C8FC" wp14:editId="347DF827">
                <wp:extent cx="2805546" cy="5024085"/>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23574" cy="5056370"/>
                        </a:xfrm>
                        <a:prstGeom prst="rect">
                          <a:avLst/>
                        </a:prstGeom>
                      </pic:spPr>
                    </pic:pic>
                  </a:graphicData>
                </a:graphic>
              </wp:inline>
            </w:drawing>
          </w:r>
        </w:del>
      </w:ins>
      <w:bookmarkStart w:id="2852" w:name="_Toc533364225"/>
      <w:bookmarkStart w:id="2853" w:name="_Toc533525851"/>
      <w:bookmarkEnd w:id="2852"/>
      <w:bookmarkEnd w:id="2853"/>
    </w:p>
    <w:p w14:paraId="5CCF4B5B" w14:textId="50673636" w:rsidR="00AB4442" w:rsidDel="009C13B9" w:rsidRDefault="00AB4442" w:rsidP="00AB4442">
      <w:pPr>
        <w:jc w:val="center"/>
        <w:rPr>
          <w:ins w:id="2854" w:author="HerculesHu" w:date="2017-12-23T23:55:00Z"/>
          <w:del w:id="2855" w:author="249326630@qq.com" w:date="2018-12-23T20:47:00Z"/>
        </w:rPr>
      </w:pPr>
      <w:ins w:id="2856" w:author="HerculesHu" w:date="2017-12-23T23:55:00Z">
        <w:del w:id="2857" w:author="249326630@qq.com" w:date="2018-12-23T20:47:00Z">
          <w:r w:rsidDel="009C13B9">
            <w:rPr>
              <w:rFonts w:hint="eastAsia"/>
            </w:rPr>
            <w:delText>（手机</w:delText>
          </w:r>
          <w:r w:rsidDel="009C13B9">
            <w:delText>版</w:delText>
          </w:r>
          <w:r w:rsidDel="009C13B9">
            <w:rPr>
              <w:rFonts w:hint="eastAsia"/>
            </w:rPr>
            <w:delText>）</w:delText>
          </w:r>
          <w:bookmarkStart w:id="2858" w:name="_Toc533364226"/>
          <w:bookmarkStart w:id="2859" w:name="_Toc533525852"/>
          <w:bookmarkEnd w:id="2858"/>
          <w:bookmarkEnd w:id="2859"/>
        </w:del>
      </w:ins>
    </w:p>
    <w:p w14:paraId="1AF61918" w14:textId="2297947B" w:rsidR="00AB4442" w:rsidRPr="00AB4442" w:rsidDel="009C13B9" w:rsidRDefault="00AB4442" w:rsidP="0067765A">
      <w:pPr>
        <w:rPr>
          <w:ins w:id="2860" w:author="HerculesHu" w:date="2017-12-23T21:58:00Z"/>
          <w:del w:id="2861" w:author="249326630@qq.com" w:date="2018-12-23T20:47:00Z"/>
          <w:b/>
          <w:rPrChange w:id="2862" w:author="HerculesHu" w:date="2017-12-23T23:55:00Z">
            <w:rPr>
              <w:ins w:id="2863" w:author="HerculesHu" w:date="2017-12-23T21:58:00Z"/>
              <w:del w:id="2864" w:author="249326630@qq.com" w:date="2018-12-23T20:47:00Z"/>
            </w:rPr>
          </w:rPrChange>
        </w:rPr>
      </w:pPr>
      <w:bookmarkStart w:id="2865" w:name="_Toc533364227"/>
      <w:bookmarkStart w:id="2866" w:name="_Toc533525853"/>
      <w:bookmarkEnd w:id="2865"/>
      <w:bookmarkEnd w:id="2866"/>
    </w:p>
    <w:p w14:paraId="465DEC85" w14:textId="2C27E483" w:rsidR="00D90B8F" w:rsidDel="009C13B9" w:rsidRDefault="00D90B8F">
      <w:pPr>
        <w:jc w:val="center"/>
        <w:rPr>
          <w:del w:id="2867" w:author="249326630@qq.com" w:date="2018-12-23T20:47:00Z"/>
        </w:rPr>
        <w:pPrChange w:id="2868" w:author="吴苏琪" w:date="2018-01-07T03:28:00Z">
          <w:pPr/>
        </w:pPrChange>
      </w:pPr>
      <w:bookmarkStart w:id="2869" w:name="_Toc533364228"/>
      <w:bookmarkStart w:id="2870" w:name="_Toc533525854"/>
      <w:bookmarkEnd w:id="2869"/>
      <w:bookmarkEnd w:id="2870"/>
    </w:p>
    <w:p w14:paraId="6BB1CB59" w14:textId="2B66707C" w:rsidR="00F0351D" w:rsidDel="009C13B9" w:rsidRDefault="00F0351D" w:rsidP="00F0351D">
      <w:pPr>
        <w:pStyle w:val="af3"/>
        <w:numPr>
          <w:ilvl w:val="0"/>
          <w:numId w:val="18"/>
        </w:numPr>
        <w:ind w:firstLineChars="0"/>
        <w:rPr>
          <w:del w:id="2871" w:author="249326630@qq.com" w:date="2018-12-23T20:47:00Z"/>
        </w:rPr>
      </w:pPr>
      <w:del w:id="2872" w:author="249326630@qq.com" w:date="2018-12-23T20:47:00Z">
        <w:r w:rsidDel="009C13B9">
          <w:rPr>
            <w:rFonts w:hint="eastAsia"/>
          </w:rPr>
          <w:delText>进入</w:delText>
        </w:r>
        <w:r w:rsidDel="009C13B9">
          <w:delText>具体课程页</w:delText>
        </w:r>
        <w:r w:rsidDel="009C13B9">
          <w:rPr>
            <w:rFonts w:hint="eastAsia"/>
          </w:rPr>
          <w:delText>进行</w:delText>
        </w:r>
        <w:r w:rsidDel="009C13B9">
          <w:delText>编辑</w:delText>
        </w:r>
        <w:bookmarkStart w:id="2873" w:name="_Toc533364229"/>
        <w:bookmarkStart w:id="2874" w:name="_Toc533525855"/>
        <w:bookmarkEnd w:id="2873"/>
        <w:bookmarkEnd w:id="2874"/>
      </w:del>
    </w:p>
    <w:p w14:paraId="64B9AED0" w14:textId="39364BAE" w:rsidR="00F0351D" w:rsidDel="009C13B9" w:rsidRDefault="00F0351D" w:rsidP="00F0351D">
      <w:pPr>
        <w:pStyle w:val="af3"/>
        <w:numPr>
          <w:ilvl w:val="0"/>
          <w:numId w:val="18"/>
        </w:numPr>
        <w:ind w:firstLineChars="0"/>
        <w:rPr>
          <w:del w:id="2875" w:author="249326630@qq.com" w:date="2018-12-23T20:47:00Z"/>
        </w:rPr>
      </w:pPr>
      <w:del w:id="2876" w:author="249326630@qq.com" w:date="2018-12-23T20:47:00Z">
        <w:r w:rsidDel="009C13B9">
          <w:rPr>
            <w:rFonts w:hint="eastAsia"/>
          </w:rPr>
          <w:delText>删除</w:delText>
        </w:r>
        <w:r w:rsidDel="009C13B9">
          <w:delText>课程</w:delText>
        </w:r>
        <w:bookmarkStart w:id="2877" w:name="_Toc533364230"/>
        <w:bookmarkStart w:id="2878" w:name="_Toc533525856"/>
        <w:bookmarkEnd w:id="2877"/>
        <w:bookmarkEnd w:id="2878"/>
      </w:del>
    </w:p>
    <w:p w14:paraId="1D5246B2" w14:textId="7BE72BEC" w:rsidR="00F0351D" w:rsidDel="009C13B9" w:rsidRDefault="00F0351D" w:rsidP="00F0351D">
      <w:pPr>
        <w:pStyle w:val="af3"/>
        <w:numPr>
          <w:ilvl w:val="0"/>
          <w:numId w:val="18"/>
        </w:numPr>
        <w:ind w:firstLineChars="0"/>
        <w:rPr>
          <w:del w:id="2879" w:author="249326630@qq.com" w:date="2018-12-23T20:47:00Z"/>
        </w:rPr>
      </w:pPr>
      <w:del w:id="2880" w:author="249326630@qq.com" w:date="2018-12-23T20:47:00Z">
        <w:r w:rsidDel="009C13B9">
          <w:rPr>
            <w:rFonts w:hint="eastAsia"/>
          </w:rPr>
          <w:delText>编辑</w:delText>
        </w:r>
        <w:r w:rsidDel="009C13B9">
          <w:delText>完成</w:delText>
        </w:r>
        <w:r w:rsidDel="009C13B9">
          <w:rPr>
            <w:rFonts w:hint="eastAsia"/>
          </w:rPr>
          <w:delText>后</w:delText>
        </w:r>
        <w:r w:rsidDel="009C13B9">
          <w:delText>将滑块滑到激活</w:delText>
        </w:r>
        <w:r w:rsidDel="009C13B9">
          <w:rPr>
            <w:rFonts w:hint="eastAsia"/>
          </w:rPr>
          <w:delText>，</w:delText>
        </w:r>
        <w:r w:rsidDel="009C13B9">
          <w:delText>课程</w:delText>
        </w:r>
        <w:r w:rsidDel="009C13B9">
          <w:rPr>
            <w:rFonts w:hint="eastAsia"/>
          </w:rPr>
          <w:delText>正式公开</w:delText>
        </w:r>
        <w:bookmarkStart w:id="2881" w:name="_Toc533364231"/>
        <w:bookmarkStart w:id="2882" w:name="_Toc533525857"/>
        <w:bookmarkEnd w:id="2881"/>
        <w:bookmarkEnd w:id="2882"/>
      </w:del>
    </w:p>
    <w:p w14:paraId="34F50CFC" w14:textId="0AB0B9EB" w:rsidR="00CA7A6C" w:rsidDel="009C13B9" w:rsidRDefault="00CA7A6C" w:rsidP="00F0351D">
      <w:pPr>
        <w:pStyle w:val="af3"/>
        <w:numPr>
          <w:ilvl w:val="0"/>
          <w:numId w:val="18"/>
        </w:numPr>
        <w:ind w:firstLineChars="0"/>
        <w:rPr>
          <w:del w:id="2883" w:author="249326630@qq.com" w:date="2018-12-23T20:47:00Z"/>
        </w:rPr>
      </w:pPr>
      <w:del w:id="2884" w:author="249326630@qq.com" w:date="2018-12-23T20:47:00Z">
        <w:r w:rsidDel="009C13B9">
          <w:rPr>
            <w:rFonts w:hint="eastAsia"/>
          </w:rPr>
          <w:delText>新增</w:delText>
        </w:r>
        <w:r w:rsidDel="009C13B9">
          <w:delText>课程</w:delText>
        </w:r>
        <w:bookmarkStart w:id="2885" w:name="_Toc533364232"/>
        <w:bookmarkStart w:id="2886" w:name="_Toc533525858"/>
        <w:bookmarkEnd w:id="2885"/>
        <w:bookmarkEnd w:id="2886"/>
      </w:del>
    </w:p>
    <w:p w14:paraId="4D1EC9DD" w14:textId="7B010C83" w:rsidR="004D56B3" w:rsidDel="009C13B9" w:rsidRDefault="004D56B3">
      <w:pPr>
        <w:pStyle w:val="af3"/>
        <w:ind w:left="360" w:firstLineChars="800" w:firstLine="1680"/>
        <w:rPr>
          <w:ins w:id="2887" w:author="HerculesHu" w:date="2017-12-23T23:45:00Z"/>
          <w:del w:id="2888" w:author="249326630@qq.com" w:date="2018-12-23T20:47:00Z"/>
        </w:rPr>
        <w:pPrChange w:id="2889" w:author="HerculesHu" w:date="2017-12-24T00:11:00Z">
          <w:pPr>
            <w:pStyle w:val="af3"/>
            <w:ind w:left="360" w:firstLineChars="0" w:firstLine="0"/>
          </w:pPr>
        </w:pPrChange>
      </w:pPr>
      <w:del w:id="2890" w:author="249326630@qq.com" w:date="2018-12-23T20:47:00Z">
        <w:r w:rsidDel="009C13B9">
          <w:rPr>
            <w:noProof/>
          </w:rPr>
          <w:drawing>
            <wp:inline distT="0" distB="0" distL="0" distR="0" wp14:anchorId="62743E6B" wp14:editId="05FCC2A8">
              <wp:extent cx="2855396" cy="2491394"/>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64722" cy="2499532"/>
                      </a:xfrm>
                      <a:prstGeom prst="rect">
                        <a:avLst/>
                      </a:prstGeom>
                    </pic:spPr>
                  </pic:pic>
                </a:graphicData>
              </a:graphic>
            </wp:inline>
          </w:drawing>
        </w:r>
      </w:del>
      <w:bookmarkStart w:id="2891" w:name="_Toc533364233"/>
      <w:bookmarkStart w:id="2892" w:name="_Toc533525859"/>
      <w:bookmarkEnd w:id="2891"/>
      <w:bookmarkEnd w:id="2892"/>
    </w:p>
    <w:p w14:paraId="54E00B8A" w14:textId="02BE7CDC" w:rsidR="00ED245A" w:rsidDel="009C13B9" w:rsidRDefault="00ED245A" w:rsidP="00ED245A">
      <w:pPr>
        <w:jc w:val="center"/>
        <w:rPr>
          <w:ins w:id="2893" w:author="HerculesHu" w:date="2017-12-23T23:45:00Z"/>
          <w:del w:id="2894" w:author="249326630@qq.com" w:date="2018-12-23T20:47:00Z"/>
        </w:rPr>
      </w:pPr>
      <w:ins w:id="2895" w:author="HerculesHu" w:date="2017-12-23T23:45:00Z">
        <w:del w:id="2896" w:author="249326630@qq.com" w:date="2018-12-23T20:47:00Z">
          <w:r w:rsidDel="009C13B9">
            <w:rPr>
              <w:rFonts w:hint="eastAsia"/>
            </w:rPr>
            <w:delText>（电脑</w:delText>
          </w:r>
          <w:r w:rsidDel="009C13B9">
            <w:delText>版</w:delText>
          </w:r>
          <w:r w:rsidDel="009C13B9">
            <w:rPr>
              <w:rFonts w:hint="eastAsia"/>
            </w:rPr>
            <w:delText>）</w:delText>
          </w:r>
          <w:bookmarkStart w:id="2897" w:name="_Toc533364234"/>
          <w:bookmarkStart w:id="2898" w:name="_Toc533525860"/>
          <w:bookmarkEnd w:id="2897"/>
          <w:bookmarkEnd w:id="2898"/>
        </w:del>
      </w:ins>
    </w:p>
    <w:p w14:paraId="17B8434B" w14:textId="60C8A424" w:rsidR="00ED245A" w:rsidDel="009C13B9" w:rsidRDefault="00ED245A" w:rsidP="004D56B3">
      <w:pPr>
        <w:pStyle w:val="af3"/>
        <w:ind w:left="360" w:firstLineChars="0" w:firstLine="0"/>
        <w:rPr>
          <w:del w:id="2899" w:author="249326630@qq.com" w:date="2018-12-23T20:47:00Z"/>
        </w:rPr>
      </w:pPr>
      <w:bookmarkStart w:id="2900" w:name="_Toc533364235"/>
      <w:bookmarkStart w:id="2901" w:name="_Toc533525861"/>
      <w:bookmarkEnd w:id="2900"/>
      <w:bookmarkEnd w:id="2901"/>
    </w:p>
    <w:p w14:paraId="1C2B6C85" w14:textId="2E4874C8" w:rsidR="00854A3B" w:rsidDel="009C13B9" w:rsidRDefault="00854A3B" w:rsidP="004D56B3">
      <w:pPr>
        <w:pStyle w:val="af3"/>
        <w:ind w:left="360" w:firstLineChars="0" w:firstLine="0"/>
        <w:rPr>
          <w:del w:id="2902" w:author="249326630@qq.com" w:date="2018-12-23T20:47:00Z"/>
        </w:rPr>
      </w:pPr>
      <w:del w:id="2903" w:author="249326630@qq.com" w:date="2018-12-23T20:47:00Z">
        <w:r w:rsidDel="009C13B9">
          <w:rPr>
            <w:rFonts w:hint="eastAsia"/>
          </w:rPr>
          <w:delText>输入</w:delText>
        </w:r>
        <w:r w:rsidDel="009C13B9">
          <w:delText>课程名，点击保存，无需通过管理员，即可开课。</w:delText>
        </w:r>
        <w:bookmarkStart w:id="2904" w:name="_Toc533364236"/>
        <w:bookmarkStart w:id="2905" w:name="_Toc533525862"/>
        <w:bookmarkEnd w:id="2904"/>
        <w:bookmarkEnd w:id="2905"/>
      </w:del>
    </w:p>
    <w:p w14:paraId="452ACA73" w14:textId="3BE555D0" w:rsidR="00CA7A6C" w:rsidDel="009C13B9" w:rsidRDefault="00CA7A6C" w:rsidP="00F0351D">
      <w:pPr>
        <w:pStyle w:val="af3"/>
        <w:numPr>
          <w:ilvl w:val="0"/>
          <w:numId w:val="18"/>
        </w:numPr>
        <w:ind w:firstLineChars="0"/>
        <w:rPr>
          <w:del w:id="2906" w:author="249326630@qq.com" w:date="2018-12-23T20:47:00Z"/>
        </w:rPr>
      </w:pPr>
      <w:del w:id="2907" w:author="249326630@qq.com" w:date="2018-12-23T20:47:00Z">
        <w:r w:rsidDel="009C13B9">
          <w:rPr>
            <w:rFonts w:hint="eastAsia"/>
          </w:rPr>
          <w:delText>开课</w:delText>
        </w:r>
        <w:r w:rsidDel="009C13B9">
          <w:delText>列表上</w:delText>
        </w:r>
        <w:r w:rsidDel="009C13B9">
          <w:rPr>
            <w:rFonts w:hint="eastAsia"/>
          </w:rPr>
          <w:delText>一页</w:delText>
        </w:r>
        <w:bookmarkStart w:id="2908" w:name="_Toc533364237"/>
        <w:bookmarkStart w:id="2909" w:name="_Toc533525863"/>
        <w:bookmarkEnd w:id="2908"/>
        <w:bookmarkEnd w:id="2909"/>
      </w:del>
    </w:p>
    <w:p w14:paraId="56C987D2" w14:textId="40778F07" w:rsidR="00CA7A6C" w:rsidRPr="0067765A" w:rsidDel="009C13B9" w:rsidRDefault="00CA7A6C" w:rsidP="00F0351D">
      <w:pPr>
        <w:pStyle w:val="af3"/>
        <w:numPr>
          <w:ilvl w:val="0"/>
          <w:numId w:val="18"/>
        </w:numPr>
        <w:ind w:firstLineChars="0"/>
        <w:rPr>
          <w:del w:id="2910" w:author="249326630@qq.com" w:date="2018-12-23T20:47:00Z"/>
        </w:rPr>
      </w:pPr>
      <w:del w:id="2911" w:author="249326630@qq.com" w:date="2018-12-23T20:47:00Z">
        <w:r w:rsidDel="009C13B9">
          <w:rPr>
            <w:rFonts w:hint="eastAsia"/>
          </w:rPr>
          <w:delText>开课</w:delText>
        </w:r>
        <w:r w:rsidDel="009C13B9">
          <w:delText>列表下一页</w:delText>
        </w:r>
        <w:bookmarkStart w:id="2912" w:name="_Toc533364238"/>
        <w:bookmarkStart w:id="2913" w:name="_Toc533525864"/>
        <w:bookmarkEnd w:id="2912"/>
        <w:bookmarkEnd w:id="2913"/>
      </w:del>
    </w:p>
    <w:p w14:paraId="1D10A7D0" w14:textId="167D4B04" w:rsidR="006E4F6A" w:rsidDel="00CA5C89" w:rsidRDefault="006E4F6A">
      <w:pPr>
        <w:pStyle w:val="a2"/>
        <w:rPr>
          <w:del w:id="2914" w:author="249326630@qq.com" w:date="2018-12-23T21:28:00Z"/>
        </w:rPr>
      </w:pPr>
      <w:del w:id="2915" w:author="249326630@qq.com" w:date="2018-12-23T21:28:00Z">
        <w:r w:rsidDel="00CA5C89">
          <w:rPr>
            <w:rFonts w:hint="eastAsia"/>
          </w:rPr>
          <w:delText>关注</w:delText>
        </w:r>
        <w:r w:rsidDel="00CA5C89">
          <w:delText>课程</w:delText>
        </w:r>
        <w:bookmarkStart w:id="2916" w:name="_Toc533364239"/>
        <w:bookmarkStart w:id="2917" w:name="_Toc533525865"/>
        <w:bookmarkEnd w:id="2916"/>
        <w:bookmarkEnd w:id="2917"/>
      </w:del>
    </w:p>
    <w:p w14:paraId="117B1CFC" w14:textId="2C929D03" w:rsidR="00580F45" w:rsidDel="009C13B9" w:rsidRDefault="00580F45" w:rsidP="00580F45">
      <w:pPr>
        <w:rPr>
          <w:ins w:id="2918" w:author="HerculesHu" w:date="2017-12-23T23:46:00Z"/>
          <w:del w:id="2919" w:author="249326630@qq.com" w:date="2018-12-23T20:47:00Z"/>
        </w:rPr>
      </w:pPr>
      <w:del w:id="2920" w:author="249326630@qq.com" w:date="2018-12-23T20:47:00Z">
        <w:r w:rsidDel="009C13B9">
          <w:rPr>
            <w:noProof/>
          </w:rPr>
          <w:drawing>
            <wp:inline distT="0" distB="0" distL="0" distR="0" wp14:anchorId="59111800" wp14:editId="40B47F5A">
              <wp:extent cx="5274310" cy="2828925"/>
              <wp:effectExtent l="0" t="0" r="254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828925"/>
                      </a:xfrm>
                      <a:prstGeom prst="rect">
                        <a:avLst/>
                      </a:prstGeom>
                    </pic:spPr>
                  </pic:pic>
                </a:graphicData>
              </a:graphic>
            </wp:inline>
          </w:drawing>
        </w:r>
      </w:del>
      <w:bookmarkStart w:id="2921" w:name="_Toc533364240"/>
      <w:bookmarkStart w:id="2922" w:name="_Toc533525866"/>
      <w:bookmarkEnd w:id="2921"/>
      <w:bookmarkEnd w:id="2922"/>
    </w:p>
    <w:p w14:paraId="7D24982A" w14:textId="46CB40EB" w:rsidR="00ED245A" w:rsidDel="009C13B9" w:rsidRDefault="00ED245A" w:rsidP="00ED245A">
      <w:pPr>
        <w:jc w:val="center"/>
        <w:rPr>
          <w:ins w:id="2923" w:author="HerculesHu" w:date="2017-12-23T23:46:00Z"/>
          <w:del w:id="2924" w:author="249326630@qq.com" w:date="2018-12-23T20:47:00Z"/>
        </w:rPr>
      </w:pPr>
      <w:ins w:id="2925" w:author="HerculesHu" w:date="2017-12-23T23:46:00Z">
        <w:del w:id="2926" w:author="249326630@qq.com" w:date="2018-12-23T20:47:00Z">
          <w:r w:rsidDel="009C13B9">
            <w:rPr>
              <w:rFonts w:hint="eastAsia"/>
            </w:rPr>
            <w:delText>（电脑</w:delText>
          </w:r>
          <w:r w:rsidDel="009C13B9">
            <w:delText>版</w:delText>
          </w:r>
          <w:r w:rsidDel="009C13B9">
            <w:rPr>
              <w:rFonts w:hint="eastAsia"/>
            </w:rPr>
            <w:delText>）</w:delText>
          </w:r>
          <w:bookmarkStart w:id="2927" w:name="_Toc533364241"/>
          <w:bookmarkStart w:id="2928" w:name="_Toc533525867"/>
          <w:bookmarkEnd w:id="2927"/>
          <w:bookmarkEnd w:id="2928"/>
        </w:del>
      </w:ins>
    </w:p>
    <w:p w14:paraId="3BED6CC4" w14:textId="7E8643B8" w:rsidR="00ED245A" w:rsidDel="009C13B9" w:rsidRDefault="00ED245A" w:rsidP="00580F45">
      <w:pPr>
        <w:rPr>
          <w:ins w:id="2929" w:author="HerculesHu" w:date="2017-12-23T22:02:00Z"/>
          <w:del w:id="2930" w:author="249326630@qq.com" w:date="2018-12-23T20:47:00Z"/>
        </w:rPr>
      </w:pPr>
      <w:bookmarkStart w:id="2931" w:name="_Toc533364242"/>
      <w:bookmarkStart w:id="2932" w:name="_Toc533525868"/>
      <w:bookmarkEnd w:id="2931"/>
      <w:bookmarkEnd w:id="2932"/>
    </w:p>
    <w:p w14:paraId="7C70679B" w14:textId="7306BA1A" w:rsidR="00D05604" w:rsidDel="009C13B9" w:rsidRDefault="00AA593E">
      <w:pPr>
        <w:ind w:firstLineChars="800" w:firstLine="1680"/>
        <w:rPr>
          <w:ins w:id="2933" w:author="HerculesHu" w:date="2017-12-23T23:55:00Z"/>
          <w:del w:id="2934" w:author="249326630@qq.com" w:date="2018-12-23T20:47:00Z"/>
        </w:rPr>
        <w:pPrChange w:id="2935" w:author="HerculesHu" w:date="2017-12-24T00:11:00Z">
          <w:pPr/>
        </w:pPrChange>
      </w:pPr>
      <w:ins w:id="2936" w:author="HerculesHu" w:date="2017-12-23T22:02:00Z">
        <w:del w:id="2937" w:author="249326630@qq.com" w:date="2018-12-23T20:47:00Z">
          <w:r w:rsidDel="009C13B9">
            <w:rPr>
              <w:noProof/>
            </w:rPr>
            <w:drawing>
              <wp:inline distT="0" distB="0" distL="0" distR="0" wp14:anchorId="6256F51A" wp14:editId="3D05D796">
                <wp:extent cx="3028950" cy="48768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28950" cy="4876800"/>
                        </a:xfrm>
                        <a:prstGeom prst="rect">
                          <a:avLst/>
                        </a:prstGeom>
                      </pic:spPr>
                    </pic:pic>
                  </a:graphicData>
                </a:graphic>
              </wp:inline>
            </w:drawing>
          </w:r>
        </w:del>
      </w:ins>
      <w:bookmarkStart w:id="2938" w:name="_Toc533364243"/>
      <w:bookmarkStart w:id="2939" w:name="_Toc533525869"/>
      <w:bookmarkEnd w:id="2938"/>
      <w:bookmarkEnd w:id="2939"/>
    </w:p>
    <w:p w14:paraId="76C969D9" w14:textId="06E62E4B" w:rsidR="00AB4442" w:rsidDel="009C13B9" w:rsidRDefault="00AB4442" w:rsidP="00AB4442">
      <w:pPr>
        <w:jc w:val="center"/>
        <w:rPr>
          <w:ins w:id="2940" w:author="HerculesHu" w:date="2017-12-23T23:55:00Z"/>
          <w:del w:id="2941" w:author="249326630@qq.com" w:date="2018-12-23T20:47:00Z"/>
        </w:rPr>
      </w:pPr>
      <w:ins w:id="2942" w:author="HerculesHu" w:date="2017-12-23T23:55:00Z">
        <w:del w:id="2943" w:author="249326630@qq.com" w:date="2018-12-23T20:47:00Z">
          <w:r w:rsidDel="009C13B9">
            <w:rPr>
              <w:rFonts w:hint="eastAsia"/>
            </w:rPr>
            <w:delText>（手机</w:delText>
          </w:r>
          <w:r w:rsidDel="009C13B9">
            <w:delText>版</w:delText>
          </w:r>
          <w:r w:rsidDel="009C13B9">
            <w:rPr>
              <w:rFonts w:hint="eastAsia"/>
            </w:rPr>
            <w:delText>）</w:delText>
          </w:r>
          <w:bookmarkStart w:id="2944" w:name="_Toc533364244"/>
          <w:bookmarkStart w:id="2945" w:name="_Toc533525870"/>
          <w:bookmarkEnd w:id="2944"/>
          <w:bookmarkEnd w:id="2945"/>
        </w:del>
      </w:ins>
    </w:p>
    <w:p w14:paraId="048F5574" w14:textId="478AB688" w:rsidR="00AB4442" w:rsidDel="009C13B9" w:rsidRDefault="00AB4442" w:rsidP="00580F45">
      <w:pPr>
        <w:rPr>
          <w:del w:id="2946" w:author="249326630@qq.com" w:date="2018-12-23T20:47:00Z"/>
        </w:rPr>
      </w:pPr>
      <w:bookmarkStart w:id="2947" w:name="_Toc533364245"/>
      <w:bookmarkStart w:id="2948" w:name="_Toc533525871"/>
      <w:bookmarkEnd w:id="2947"/>
      <w:bookmarkEnd w:id="2948"/>
    </w:p>
    <w:p w14:paraId="34A949E5" w14:textId="5C841FFF" w:rsidR="00217865" w:rsidDel="009C13B9" w:rsidRDefault="00E33F21" w:rsidP="00E33F21">
      <w:pPr>
        <w:pStyle w:val="af3"/>
        <w:numPr>
          <w:ilvl w:val="0"/>
          <w:numId w:val="19"/>
        </w:numPr>
        <w:ind w:firstLineChars="0"/>
        <w:rPr>
          <w:del w:id="2949" w:author="249326630@qq.com" w:date="2018-12-23T20:47:00Z"/>
        </w:rPr>
      </w:pPr>
      <w:del w:id="2950" w:author="249326630@qq.com" w:date="2018-12-23T20:47:00Z">
        <w:r w:rsidDel="009C13B9">
          <w:rPr>
            <w:rFonts w:hint="eastAsia"/>
          </w:rPr>
          <w:delText>点击访问具体</w:delText>
        </w:r>
        <w:r w:rsidDel="009C13B9">
          <w:delText>课程页</w:delText>
        </w:r>
        <w:bookmarkStart w:id="2951" w:name="_Toc533364246"/>
        <w:bookmarkStart w:id="2952" w:name="_Toc533525872"/>
        <w:bookmarkEnd w:id="2951"/>
        <w:bookmarkEnd w:id="2952"/>
      </w:del>
    </w:p>
    <w:p w14:paraId="23A7158A" w14:textId="4C0B00E7" w:rsidR="00E33F21" w:rsidDel="009C13B9" w:rsidRDefault="009053BE" w:rsidP="00E33F21">
      <w:pPr>
        <w:pStyle w:val="af3"/>
        <w:numPr>
          <w:ilvl w:val="0"/>
          <w:numId w:val="19"/>
        </w:numPr>
        <w:ind w:firstLineChars="0"/>
        <w:rPr>
          <w:del w:id="2953" w:author="249326630@qq.com" w:date="2018-12-23T20:47:00Z"/>
        </w:rPr>
      </w:pPr>
      <w:del w:id="2954" w:author="249326630@qq.com" w:date="2018-12-23T20:47:00Z">
        <w:r w:rsidDel="009C13B9">
          <w:rPr>
            <w:rFonts w:hint="eastAsia"/>
          </w:rPr>
          <w:delText>选择课程是否</w:delText>
        </w:r>
        <w:r w:rsidDel="009C13B9">
          <w:delText>关注</w:delText>
        </w:r>
        <w:bookmarkStart w:id="2955" w:name="_Toc533364247"/>
        <w:bookmarkStart w:id="2956" w:name="_Toc533525873"/>
        <w:bookmarkEnd w:id="2955"/>
        <w:bookmarkEnd w:id="2956"/>
      </w:del>
    </w:p>
    <w:p w14:paraId="2E3453D5" w14:textId="5ACC1E1D" w:rsidR="009053BE" w:rsidDel="009C13B9" w:rsidRDefault="009053BE" w:rsidP="00E33F21">
      <w:pPr>
        <w:pStyle w:val="af3"/>
        <w:numPr>
          <w:ilvl w:val="0"/>
          <w:numId w:val="19"/>
        </w:numPr>
        <w:ind w:firstLineChars="0"/>
        <w:rPr>
          <w:del w:id="2957" w:author="249326630@qq.com" w:date="2018-12-23T20:47:00Z"/>
        </w:rPr>
      </w:pPr>
      <w:del w:id="2958" w:author="249326630@qq.com" w:date="2018-12-23T20:47:00Z">
        <w:r w:rsidDel="009C13B9">
          <w:rPr>
            <w:rFonts w:hint="eastAsia"/>
          </w:rPr>
          <w:delText>课程翻页</w:delText>
        </w:r>
        <w:bookmarkStart w:id="2959" w:name="_Toc533364248"/>
        <w:bookmarkStart w:id="2960" w:name="_Toc533525874"/>
        <w:bookmarkEnd w:id="2959"/>
        <w:bookmarkEnd w:id="2960"/>
      </w:del>
    </w:p>
    <w:p w14:paraId="216CD3CD" w14:textId="77777777" w:rsidR="00CA5C89" w:rsidRDefault="00CA5C89">
      <w:pPr>
        <w:pStyle w:val="a1"/>
        <w:rPr>
          <w:ins w:id="2961" w:author="249326630@qq.com" w:date="2018-12-23T21:28:00Z"/>
        </w:rPr>
      </w:pPr>
      <w:bookmarkStart w:id="2962" w:name="_Toc533525875"/>
      <w:ins w:id="2963" w:author="249326630@qq.com" w:date="2018-12-23T21:28:00Z">
        <w:r>
          <w:rPr>
            <w:rFonts w:hint="eastAsia"/>
          </w:rPr>
          <w:t>反馈</w:t>
        </w:r>
        <w:bookmarkEnd w:id="2962"/>
      </w:ins>
    </w:p>
    <w:p w14:paraId="45DF8885" w14:textId="29A73E95" w:rsidR="00CA5C89" w:rsidRDefault="00CA5C89">
      <w:pPr>
        <w:rPr>
          <w:ins w:id="2964" w:author="249326630@qq.com" w:date="2018-12-23T21:30:00Z"/>
        </w:rPr>
        <w:pPrChange w:id="2965" w:author="249326630@qq.com" w:date="2018-12-23T21:30:00Z">
          <w:pPr>
            <w:pStyle w:val="a"/>
          </w:pPr>
        </w:pPrChange>
      </w:pPr>
      <w:ins w:id="2966" w:author="249326630@qq.com" w:date="2018-12-23T21:30:00Z">
        <w:r>
          <w:rPr>
            <w:rFonts w:hint="eastAsia"/>
          </w:rPr>
          <w:t>1</w:t>
        </w:r>
        <w:r w:rsidR="00315247">
          <w:rPr>
            <w:rFonts w:hint="eastAsia"/>
          </w:rPr>
          <w:t>、在地点详细信息界面点击</w:t>
        </w:r>
      </w:ins>
      <w:ins w:id="2967" w:author="249326630@qq.com" w:date="2018-12-23T21:36:00Z">
        <w:r w:rsidR="00315247">
          <w:rPr>
            <w:rFonts w:hint="eastAsia"/>
          </w:rPr>
          <w:t>反馈</w:t>
        </w:r>
      </w:ins>
    </w:p>
    <w:p w14:paraId="2B85225F" w14:textId="77777777" w:rsidR="00CA5C89" w:rsidRPr="00893576" w:rsidRDefault="00CA5C89" w:rsidP="00CA5C89">
      <w:pPr>
        <w:rPr>
          <w:ins w:id="2968" w:author="249326630@qq.com" w:date="2018-12-23T21:30:00Z"/>
          <w:sz w:val="24"/>
          <w:szCs w:val="24"/>
        </w:rPr>
      </w:pPr>
      <w:ins w:id="2969" w:author="249326630@qq.com" w:date="2018-12-23T21:30:00Z">
        <w:r w:rsidRPr="00D22874">
          <w:rPr>
            <w:noProof/>
          </w:rPr>
          <w:lastRenderedPageBreak/>
          <w:drawing>
            <wp:inline distT="0" distB="0" distL="0" distR="0" wp14:anchorId="2D8465A3" wp14:editId="4B3BF0DC">
              <wp:extent cx="3886200" cy="7505700"/>
              <wp:effectExtent l="0" t="0" r="0" b="0"/>
              <wp:docPr id="181" name="图片 181"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嗯哼哈吼嘻\AppData\Roaming\Tencent\Users\249326630\TIM\WinTemp\RichOle\)I7AZC$TB%Z2FQ}]R92]$0Y.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86200" cy="7505700"/>
                      </a:xfrm>
                      <a:prstGeom prst="rect">
                        <a:avLst/>
                      </a:prstGeom>
                      <a:noFill/>
                      <a:ln>
                        <a:noFill/>
                      </a:ln>
                    </pic:spPr>
                  </pic:pic>
                </a:graphicData>
              </a:graphic>
            </wp:inline>
          </w:drawing>
        </w:r>
      </w:ins>
    </w:p>
    <w:p w14:paraId="4891D5F4" w14:textId="34F445C9" w:rsidR="00315247" w:rsidRDefault="00315247">
      <w:pPr>
        <w:pStyle w:val="af3"/>
        <w:numPr>
          <w:ilvl w:val="0"/>
          <w:numId w:val="29"/>
        </w:numPr>
        <w:ind w:firstLineChars="0"/>
        <w:rPr>
          <w:ins w:id="2970" w:author="249326630@qq.com" w:date="2018-12-23T21:37:00Z"/>
        </w:rPr>
      </w:pPr>
      <w:ins w:id="2971" w:author="249326630@qq.com" w:date="2018-12-23T21:36:00Z">
        <w:r>
          <w:rPr>
            <w:rFonts w:hint="eastAsia"/>
          </w:rPr>
          <w:t>进入反馈界面，点击提交</w:t>
        </w:r>
      </w:ins>
    </w:p>
    <w:p w14:paraId="594BDE58" w14:textId="0BCC5849" w:rsidR="00315247" w:rsidRPr="00315247" w:rsidRDefault="00315247">
      <w:pPr>
        <w:rPr>
          <w:ins w:id="2972" w:author="249326630@qq.com" w:date="2018-12-23T21:37:00Z"/>
          <w:sz w:val="24"/>
          <w:szCs w:val="24"/>
          <w:rPrChange w:id="2973" w:author="249326630@qq.com" w:date="2018-12-23T21:37:00Z">
            <w:rPr>
              <w:ins w:id="2974" w:author="249326630@qq.com" w:date="2018-12-23T21:37:00Z"/>
              <w:sz w:val="24"/>
              <w:szCs w:val="24"/>
            </w:rPr>
          </w:rPrChange>
        </w:rPr>
        <w:pPrChange w:id="2975" w:author="249326630@qq.com" w:date="2018-12-23T21:37:00Z">
          <w:pPr>
            <w:pStyle w:val="af3"/>
            <w:numPr>
              <w:numId w:val="29"/>
            </w:numPr>
            <w:ind w:left="360" w:firstLineChars="0" w:hanging="360"/>
          </w:pPr>
        </w:pPrChange>
      </w:pPr>
      <w:ins w:id="2976" w:author="249326630@qq.com" w:date="2018-12-23T21:37:00Z">
        <w:r w:rsidRPr="00315247">
          <w:rPr>
            <w:noProof/>
          </w:rPr>
          <w:lastRenderedPageBreak/>
          <w:drawing>
            <wp:inline distT="0" distB="0" distL="0" distR="0" wp14:anchorId="26D1CA55" wp14:editId="2E444308">
              <wp:extent cx="3931920" cy="7513320"/>
              <wp:effectExtent l="0" t="0" r="0" b="0"/>
              <wp:docPr id="185" name="图片 185" descr="C:\Users\嗯哼哈吼嘻\AppData\Roaming\Tencent\Users\249326630\TIM\WinTemp\RichOle\_)[)~KE33ZZ_2)]_R(7YX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嗯哼哈吼嘻\AppData\Roaming\Tencent\Users\249326630\TIM\WinTemp\RichOle\_)[)~KE33ZZ_2)]_R(7YX4D.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31920" cy="7513320"/>
                      </a:xfrm>
                      <a:prstGeom prst="rect">
                        <a:avLst/>
                      </a:prstGeom>
                      <a:noFill/>
                      <a:ln>
                        <a:noFill/>
                      </a:ln>
                    </pic:spPr>
                  </pic:pic>
                </a:graphicData>
              </a:graphic>
            </wp:inline>
          </w:drawing>
        </w:r>
      </w:ins>
    </w:p>
    <w:p w14:paraId="05515C5A" w14:textId="2FF14CC7" w:rsidR="00315247" w:rsidRPr="00315247" w:rsidRDefault="00315247">
      <w:pPr>
        <w:rPr>
          <w:ins w:id="2977" w:author="249326630@qq.com" w:date="2018-12-23T21:37:00Z"/>
          <w:sz w:val="24"/>
          <w:szCs w:val="24"/>
          <w:rPrChange w:id="2978" w:author="249326630@qq.com" w:date="2018-12-23T21:37:00Z">
            <w:rPr>
              <w:ins w:id="2979" w:author="249326630@qq.com" w:date="2018-12-23T21:37:00Z"/>
            </w:rPr>
          </w:rPrChange>
        </w:rPr>
        <w:pPrChange w:id="2980" w:author="249326630@qq.com" w:date="2018-12-23T21:37:00Z">
          <w:pPr>
            <w:pStyle w:val="af3"/>
            <w:numPr>
              <w:numId w:val="29"/>
            </w:numPr>
            <w:ind w:left="360" w:firstLineChars="0" w:hanging="360"/>
          </w:pPr>
        </w:pPrChange>
      </w:pPr>
    </w:p>
    <w:p w14:paraId="1A2607B0" w14:textId="77777777" w:rsidR="00315247" w:rsidRPr="00315247" w:rsidRDefault="00315247">
      <w:pPr>
        <w:rPr>
          <w:ins w:id="2981" w:author="249326630@qq.com" w:date="2018-12-23T21:37:00Z"/>
          <w:rPrChange w:id="2982" w:author="249326630@qq.com" w:date="2018-12-23T21:37:00Z">
            <w:rPr>
              <w:ins w:id="2983" w:author="249326630@qq.com" w:date="2018-12-23T21:37:00Z"/>
            </w:rPr>
          </w:rPrChange>
        </w:rPr>
        <w:pPrChange w:id="2984" w:author="249326630@qq.com" w:date="2018-12-23T21:37:00Z">
          <w:pPr>
            <w:pStyle w:val="af3"/>
            <w:numPr>
              <w:numId w:val="29"/>
            </w:numPr>
            <w:ind w:left="360" w:firstLineChars="0" w:hanging="360"/>
          </w:pPr>
        </w:pPrChange>
      </w:pPr>
    </w:p>
    <w:p w14:paraId="1191A472" w14:textId="7D415A19" w:rsidR="00C6782E" w:rsidDel="00CA5C89" w:rsidRDefault="00CA5C89">
      <w:pPr>
        <w:rPr>
          <w:del w:id="2985" w:author="249326630@qq.com" w:date="2018-12-23T21:28:00Z"/>
        </w:rPr>
        <w:pPrChange w:id="2986" w:author="249326630@qq.com" w:date="2018-12-23T21:36:00Z">
          <w:pPr>
            <w:pStyle w:val="a1"/>
          </w:pPr>
        </w:pPrChange>
      </w:pPr>
      <w:del w:id="2987" w:author="249326630@qq.com" w:date="2018-12-23T21:28:00Z">
        <w:r w:rsidDel="00CA5C89">
          <w:rPr>
            <w:rFonts w:hint="eastAsia"/>
          </w:rPr>
          <w:delText>教师</w:delText>
        </w:r>
        <w:r w:rsidDel="00CA5C89">
          <w:delText>页</w:delText>
        </w:r>
      </w:del>
    </w:p>
    <w:p w14:paraId="63017CEC" w14:textId="6962A975" w:rsidR="00BD6B8D" w:rsidDel="00CA5C89" w:rsidRDefault="00BD6B8D">
      <w:pPr>
        <w:rPr>
          <w:del w:id="2988" w:author="249326630@qq.com" w:date="2018-12-23T21:28:00Z"/>
        </w:rPr>
        <w:pPrChange w:id="2989" w:author="249326630@qq.com" w:date="2018-12-23T21:36:00Z">
          <w:pPr>
            <w:pStyle w:val="a2"/>
          </w:pPr>
        </w:pPrChange>
      </w:pPr>
      <w:del w:id="2990" w:author="249326630@qq.com" w:date="2018-12-23T21:28:00Z">
        <w:r w:rsidDel="00CA5C89">
          <w:rPr>
            <w:rFonts w:hint="eastAsia"/>
          </w:rPr>
          <w:delText xml:space="preserve"> 教师</w:delText>
        </w:r>
        <w:r w:rsidDel="00CA5C89">
          <w:delText>详情</w:delText>
        </w:r>
      </w:del>
    </w:p>
    <w:p w14:paraId="40ED22D4" w14:textId="2B9DBC39" w:rsidR="006937B8" w:rsidRPr="000258DD" w:rsidDel="009C13B9" w:rsidRDefault="006937B8">
      <w:pPr>
        <w:rPr>
          <w:del w:id="2991" w:author="249326630@qq.com" w:date="2018-12-23T20:47:00Z"/>
        </w:rPr>
      </w:pPr>
      <w:del w:id="2992" w:author="249326630@qq.com" w:date="2018-12-23T21:28:00Z">
        <w:r w:rsidDel="00CA5C89">
          <w:rPr>
            <w:rFonts w:hint="eastAsia"/>
          </w:rPr>
          <w:delText xml:space="preserve"> </w:delText>
        </w:r>
      </w:del>
      <w:del w:id="2993" w:author="249326630@qq.com" w:date="2018-12-23T20:47:00Z">
        <w:r w:rsidDel="009C13B9">
          <w:rPr>
            <w:rFonts w:hint="eastAsia"/>
          </w:rPr>
          <w:delText xml:space="preserve"> 1.</w:delText>
        </w:r>
        <w:r w:rsidR="00B823B0" w:rsidDel="009C13B9">
          <w:rPr>
            <w:rFonts w:hint="eastAsia"/>
          </w:rPr>
          <w:delText>点击</w:delText>
        </w:r>
        <w:r w:rsidDel="009C13B9">
          <w:rPr>
            <w:rFonts w:hint="eastAsia"/>
          </w:rPr>
          <w:delText>查看</w:delText>
        </w:r>
        <w:r w:rsidDel="009C13B9">
          <w:delText>详情</w:delText>
        </w:r>
      </w:del>
    </w:p>
    <w:p w14:paraId="077F6BCB" w14:textId="0916C8ED" w:rsidR="006937B8" w:rsidRPr="006937B8" w:rsidDel="009C13B9" w:rsidRDefault="006937B8">
      <w:pPr>
        <w:rPr>
          <w:del w:id="2994" w:author="249326630@qq.com" w:date="2018-12-23T20:47:00Z"/>
        </w:rPr>
      </w:pPr>
    </w:p>
    <w:p w14:paraId="25E702AD" w14:textId="5280E35F" w:rsidR="000258DD" w:rsidDel="009C13B9" w:rsidRDefault="00756976">
      <w:pPr>
        <w:rPr>
          <w:ins w:id="2995" w:author="HerculesHu" w:date="2017-12-23T23:46:00Z"/>
          <w:del w:id="2996" w:author="249326630@qq.com" w:date="2018-12-23T20:47:00Z"/>
        </w:rPr>
      </w:pPr>
      <w:del w:id="2997" w:author="249326630@qq.com" w:date="2018-12-23T20:47:00Z">
        <w:r w:rsidDel="009C13B9">
          <w:rPr>
            <w:noProof/>
          </w:rPr>
          <w:drawing>
            <wp:inline distT="0" distB="0" distL="0" distR="0" wp14:anchorId="69F240DF" wp14:editId="631FC93D">
              <wp:extent cx="5274310" cy="2831465"/>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831465"/>
                      </a:xfrm>
                      <a:prstGeom prst="rect">
                        <a:avLst/>
                      </a:prstGeom>
                    </pic:spPr>
                  </pic:pic>
                </a:graphicData>
              </a:graphic>
            </wp:inline>
          </w:drawing>
        </w:r>
      </w:del>
    </w:p>
    <w:p w14:paraId="28CAC911" w14:textId="3D675642" w:rsidR="00ED245A" w:rsidDel="009C13B9" w:rsidRDefault="00ED245A">
      <w:pPr>
        <w:rPr>
          <w:ins w:id="2998" w:author="HerculesHu" w:date="2017-12-23T23:46:00Z"/>
          <w:del w:id="2999" w:author="249326630@qq.com" w:date="2018-12-23T20:47:00Z"/>
        </w:rPr>
        <w:pPrChange w:id="3000" w:author="249326630@qq.com" w:date="2018-12-23T21:36:00Z">
          <w:pPr>
            <w:jc w:val="center"/>
          </w:pPr>
        </w:pPrChange>
      </w:pPr>
      <w:ins w:id="3001" w:author="HerculesHu" w:date="2017-12-23T23:46:00Z">
        <w:del w:id="3002" w:author="249326630@qq.com" w:date="2018-12-23T20:47:00Z">
          <w:r w:rsidDel="009C13B9">
            <w:rPr>
              <w:rFonts w:hint="eastAsia"/>
            </w:rPr>
            <w:delText>（电脑</w:delText>
          </w:r>
          <w:r w:rsidDel="009C13B9">
            <w:delText>版</w:delText>
          </w:r>
          <w:r w:rsidDel="009C13B9">
            <w:rPr>
              <w:rFonts w:hint="eastAsia"/>
            </w:rPr>
            <w:delText>）</w:delText>
          </w:r>
        </w:del>
      </w:ins>
    </w:p>
    <w:p w14:paraId="6D07AE76" w14:textId="4064EF4E" w:rsidR="00ED245A" w:rsidDel="009C13B9" w:rsidRDefault="00ED245A">
      <w:pPr>
        <w:rPr>
          <w:ins w:id="3003" w:author="HerculesHu" w:date="2017-12-23T22:04:00Z"/>
          <w:del w:id="3004" w:author="249326630@qq.com" w:date="2018-12-23T20:47:00Z"/>
        </w:rPr>
      </w:pPr>
    </w:p>
    <w:p w14:paraId="66B96B92" w14:textId="79077D3A" w:rsidR="00834287" w:rsidDel="009C13B9" w:rsidRDefault="00834287">
      <w:pPr>
        <w:rPr>
          <w:ins w:id="3005" w:author="HerculesHu" w:date="2017-12-23T23:55:00Z"/>
          <w:del w:id="3006" w:author="249326630@qq.com" w:date="2018-12-23T20:47:00Z"/>
        </w:rPr>
      </w:pPr>
      <w:ins w:id="3007" w:author="HerculesHu" w:date="2017-12-23T22:04:00Z">
        <w:del w:id="3008" w:author="249326630@qq.com" w:date="2018-12-23T20:47:00Z">
          <w:r w:rsidDel="009C13B9">
            <w:rPr>
              <w:noProof/>
            </w:rPr>
            <w:drawing>
              <wp:inline distT="0" distB="0" distL="0" distR="0" wp14:anchorId="0FC3BE2A" wp14:editId="636301E2">
                <wp:extent cx="3114675" cy="4867275"/>
                <wp:effectExtent l="0" t="0" r="9525"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14675" cy="4867275"/>
                        </a:xfrm>
                        <a:prstGeom prst="rect">
                          <a:avLst/>
                        </a:prstGeom>
                      </pic:spPr>
                    </pic:pic>
                  </a:graphicData>
                </a:graphic>
              </wp:inline>
            </w:drawing>
          </w:r>
        </w:del>
      </w:ins>
    </w:p>
    <w:p w14:paraId="192C1526" w14:textId="5D4A9499" w:rsidR="00AB4442" w:rsidDel="00CA5C89" w:rsidRDefault="00AB4442">
      <w:pPr>
        <w:rPr>
          <w:ins w:id="3009" w:author="HerculesHu" w:date="2017-12-23T23:55:00Z"/>
          <w:del w:id="3010" w:author="249326630@qq.com" w:date="2018-12-23T21:28:00Z"/>
        </w:rPr>
        <w:pPrChange w:id="3011" w:author="249326630@qq.com" w:date="2018-12-23T21:36:00Z">
          <w:pPr>
            <w:jc w:val="center"/>
          </w:pPr>
        </w:pPrChange>
      </w:pPr>
      <w:ins w:id="3012" w:author="HerculesHu" w:date="2017-12-23T23:55:00Z">
        <w:del w:id="3013" w:author="249326630@qq.com" w:date="2018-12-23T20:47:00Z">
          <w:r w:rsidDel="009C13B9">
            <w:rPr>
              <w:rFonts w:hint="eastAsia"/>
            </w:rPr>
            <w:delText>（手机</w:delText>
          </w:r>
          <w:r w:rsidDel="009C13B9">
            <w:delText>版</w:delText>
          </w:r>
          <w:r w:rsidDel="009C13B9">
            <w:rPr>
              <w:rFonts w:hint="eastAsia"/>
            </w:rPr>
            <w:delText>）</w:delText>
          </w:r>
        </w:del>
      </w:ins>
    </w:p>
    <w:p w14:paraId="5D29F15F" w14:textId="11338CC6" w:rsidR="00AB4442" w:rsidDel="00CA5C89" w:rsidRDefault="00AB4442">
      <w:pPr>
        <w:rPr>
          <w:del w:id="3014" w:author="249326630@qq.com" w:date="2018-12-23T21:28:00Z"/>
        </w:rPr>
      </w:pPr>
    </w:p>
    <w:p w14:paraId="339AB7CF" w14:textId="2350D184" w:rsidR="00E476B3" w:rsidDel="00CA5C89" w:rsidRDefault="00E476B3">
      <w:pPr>
        <w:rPr>
          <w:del w:id="3015" w:author="249326630@qq.com" w:date="2018-12-23T21:28:00Z"/>
        </w:rPr>
        <w:pPrChange w:id="3016" w:author="249326630@qq.com" w:date="2018-12-23T21:36:00Z">
          <w:pPr>
            <w:pStyle w:val="a2"/>
          </w:pPr>
        </w:pPrChange>
      </w:pPr>
      <w:del w:id="3017" w:author="249326630@qq.com" w:date="2018-12-23T21:28:00Z">
        <w:r w:rsidDel="00CA5C89">
          <w:rPr>
            <w:rFonts w:hint="eastAsia"/>
          </w:rPr>
          <w:delText>查看</w:delText>
        </w:r>
        <w:r w:rsidDel="00CA5C89">
          <w:delText>教师个人信息</w:delText>
        </w:r>
      </w:del>
    </w:p>
    <w:p w14:paraId="136D45B4" w14:textId="7E58F906" w:rsidR="002F43CC" w:rsidDel="00CA5C89" w:rsidRDefault="00A932E3">
      <w:pPr>
        <w:rPr>
          <w:ins w:id="3018" w:author="HerculesHu" w:date="2017-12-23T23:46:00Z"/>
          <w:del w:id="3019" w:author="249326630@qq.com" w:date="2018-12-23T21:28:00Z"/>
        </w:rPr>
      </w:pPr>
      <w:ins w:id="3020" w:author="HerculesHu" w:date="2017-12-23T22:05:00Z">
        <w:del w:id="3021" w:author="249326630@qq.com" w:date="2018-12-23T20:47:00Z">
          <w:r w:rsidDel="009C13B9">
            <w:rPr>
              <w:noProof/>
            </w:rPr>
            <w:drawing>
              <wp:inline distT="0" distB="0" distL="0" distR="0" wp14:anchorId="5B1BB8D0" wp14:editId="2A3E842C">
                <wp:extent cx="4714875" cy="4772025"/>
                <wp:effectExtent l="0" t="0" r="9525"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14875" cy="4772025"/>
                        </a:xfrm>
                        <a:prstGeom prst="rect">
                          <a:avLst/>
                        </a:prstGeom>
                      </pic:spPr>
                    </pic:pic>
                  </a:graphicData>
                </a:graphic>
              </wp:inline>
            </w:drawing>
          </w:r>
        </w:del>
      </w:ins>
    </w:p>
    <w:p w14:paraId="452B371A" w14:textId="0EE20538" w:rsidR="00ED245A" w:rsidDel="009C13B9" w:rsidRDefault="00ED245A">
      <w:pPr>
        <w:rPr>
          <w:ins w:id="3022" w:author="HerculesHu" w:date="2017-12-23T23:46:00Z"/>
          <w:del w:id="3023" w:author="249326630@qq.com" w:date="2018-12-23T20:47:00Z"/>
        </w:rPr>
        <w:pPrChange w:id="3024" w:author="249326630@qq.com" w:date="2018-12-23T21:36:00Z">
          <w:pPr>
            <w:jc w:val="center"/>
          </w:pPr>
        </w:pPrChange>
      </w:pPr>
      <w:ins w:id="3025" w:author="HerculesHu" w:date="2017-12-23T23:46:00Z">
        <w:del w:id="3026" w:author="249326630@qq.com" w:date="2018-12-23T20:47:00Z">
          <w:r w:rsidDel="009C13B9">
            <w:rPr>
              <w:rFonts w:hint="eastAsia"/>
            </w:rPr>
            <w:delText>（电脑</w:delText>
          </w:r>
          <w:r w:rsidDel="009C13B9">
            <w:delText>版</w:delText>
          </w:r>
          <w:r w:rsidDel="009C13B9">
            <w:rPr>
              <w:rFonts w:hint="eastAsia"/>
            </w:rPr>
            <w:delText>）</w:delText>
          </w:r>
        </w:del>
      </w:ins>
    </w:p>
    <w:p w14:paraId="680D0F96" w14:textId="0FEEE0A8" w:rsidR="00ED245A" w:rsidDel="009C13B9" w:rsidRDefault="00ED245A">
      <w:pPr>
        <w:rPr>
          <w:ins w:id="3027" w:author="HerculesHu" w:date="2017-12-23T22:07:00Z"/>
          <w:del w:id="3028" w:author="249326630@qq.com" w:date="2018-12-23T20:47:00Z"/>
        </w:rPr>
      </w:pPr>
    </w:p>
    <w:p w14:paraId="3BAC6DFA" w14:textId="284D63C0" w:rsidR="00AB4442" w:rsidDel="00CA5C89" w:rsidRDefault="002F43CC">
      <w:pPr>
        <w:rPr>
          <w:ins w:id="3029" w:author="HerculesHu" w:date="2017-12-23T23:55:00Z"/>
          <w:del w:id="3030" w:author="249326630@qq.com" w:date="2018-12-23T21:28:00Z"/>
        </w:rPr>
      </w:pPr>
      <w:ins w:id="3031" w:author="HerculesHu" w:date="2017-12-23T22:07:00Z">
        <w:del w:id="3032" w:author="249326630@qq.com" w:date="2018-12-23T21:28:00Z">
          <w:r w:rsidDel="00CA5C89">
            <w:rPr>
              <w:noProof/>
            </w:rPr>
            <w:drawing>
              <wp:inline distT="0" distB="0" distL="0" distR="0" wp14:anchorId="4049CA59" wp14:editId="69E49BAF">
                <wp:extent cx="3914775" cy="6429375"/>
                <wp:effectExtent l="0" t="0" r="9525"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14775" cy="6429375"/>
                        </a:xfrm>
                        <a:prstGeom prst="rect">
                          <a:avLst/>
                        </a:prstGeom>
                      </pic:spPr>
                    </pic:pic>
                  </a:graphicData>
                </a:graphic>
              </wp:inline>
            </w:drawing>
          </w:r>
        </w:del>
      </w:ins>
    </w:p>
    <w:p w14:paraId="2AB59A9D" w14:textId="5AD43A03" w:rsidR="00AB4442" w:rsidDel="00CA5C89" w:rsidRDefault="00AB4442">
      <w:pPr>
        <w:rPr>
          <w:ins w:id="3033" w:author="HerculesHu" w:date="2017-12-23T23:55:00Z"/>
          <w:del w:id="3034" w:author="249326630@qq.com" w:date="2018-12-23T21:28:00Z"/>
        </w:rPr>
        <w:pPrChange w:id="3035" w:author="249326630@qq.com" w:date="2018-12-23T21:36:00Z">
          <w:pPr>
            <w:jc w:val="center"/>
          </w:pPr>
        </w:pPrChange>
      </w:pPr>
      <w:ins w:id="3036" w:author="HerculesHu" w:date="2017-12-23T23:55:00Z">
        <w:del w:id="3037" w:author="249326630@qq.com" w:date="2018-12-23T21:28:00Z">
          <w:r w:rsidDel="00CA5C89">
            <w:rPr>
              <w:rFonts w:hint="eastAsia"/>
            </w:rPr>
            <w:delText>（手机</w:delText>
          </w:r>
          <w:r w:rsidDel="00CA5C89">
            <w:delText>版</w:delText>
          </w:r>
          <w:r w:rsidDel="00CA5C89">
            <w:rPr>
              <w:rFonts w:hint="eastAsia"/>
            </w:rPr>
            <w:delText>）</w:delText>
          </w:r>
        </w:del>
      </w:ins>
    </w:p>
    <w:p w14:paraId="3CC6B85E" w14:textId="308C61EF" w:rsidR="00756976" w:rsidDel="00CA5C89" w:rsidRDefault="00AD2E43">
      <w:pPr>
        <w:rPr>
          <w:del w:id="3038" w:author="249326630@qq.com" w:date="2018-12-23T21:28:00Z"/>
        </w:rPr>
      </w:pPr>
      <w:del w:id="3039" w:author="249326630@qq.com" w:date="2018-12-23T21:28:00Z">
        <w:r w:rsidDel="00CA5C89">
          <w:rPr>
            <w:noProof/>
          </w:rPr>
          <w:drawing>
            <wp:inline distT="0" distB="0" distL="0" distR="0" wp14:anchorId="489764C4" wp14:editId="5007C326">
              <wp:extent cx="2202414" cy="2187828"/>
              <wp:effectExtent l="0" t="0" r="762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18642" cy="2203949"/>
                      </a:xfrm>
                      <a:prstGeom prst="rect">
                        <a:avLst/>
                      </a:prstGeom>
                    </pic:spPr>
                  </pic:pic>
                </a:graphicData>
              </a:graphic>
            </wp:inline>
          </w:drawing>
        </w:r>
      </w:del>
    </w:p>
    <w:p w14:paraId="2F29E619" w14:textId="4CE7E143" w:rsidR="005B12F0" w:rsidDel="00CA5C89" w:rsidRDefault="005B12F0">
      <w:pPr>
        <w:rPr>
          <w:del w:id="3040" w:author="249326630@qq.com" w:date="2018-12-23T21:28:00Z"/>
        </w:rPr>
        <w:pPrChange w:id="3041" w:author="249326630@qq.com" w:date="2018-12-23T21:36:00Z">
          <w:pPr>
            <w:pStyle w:val="a2"/>
          </w:pPr>
        </w:pPrChange>
      </w:pPr>
      <w:del w:id="3042" w:author="249326630@qq.com" w:date="2018-12-23T21:28:00Z">
        <w:r w:rsidDel="00CA5C89">
          <w:rPr>
            <w:rFonts w:hint="eastAsia"/>
          </w:rPr>
          <w:delText>查看教师</w:delText>
        </w:r>
        <w:r w:rsidDel="00CA5C89">
          <w:delText>从业经历</w:delText>
        </w:r>
      </w:del>
      <w:ins w:id="3043" w:author="HerculesHu" w:date="2017-12-23T22:05:00Z">
        <w:del w:id="3044" w:author="249326630@qq.com" w:date="2018-12-23T21:28:00Z">
          <w:r w:rsidR="0006018F" w:rsidDel="00CA5C89">
            <w:rPr>
              <w:rFonts w:hint="eastAsia"/>
            </w:rPr>
            <w:delText>介绍</w:delText>
          </w:r>
        </w:del>
      </w:ins>
    </w:p>
    <w:p w14:paraId="5FE7E6F9" w14:textId="367CD016" w:rsidR="002F43CC" w:rsidDel="00CA5C89" w:rsidRDefault="0006018F">
      <w:pPr>
        <w:rPr>
          <w:ins w:id="3045" w:author="HerculesHu" w:date="2017-12-23T23:46:00Z"/>
          <w:del w:id="3046" w:author="249326630@qq.com" w:date="2018-12-23T21:28:00Z"/>
        </w:rPr>
      </w:pPr>
      <w:ins w:id="3047" w:author="HerculesHu" w:date="2017-12-23T22:05:00Z">
        <w:del w:id="3048" w:author="249326630@qq.com" w:date="2018-12-23T21:28:00Z">
          <w:r w:rsidDel="00CA5C89">
            <w:rPr>
              <w:noProof/>
            </w:rPr>
            <w:drawing>
              <wp:inline distT="0" distB="0" distL="0" distR="0" wp14:anchorId="636AF65A" wp14:editId="503B407C">
                <wp:extent cx="4714875" cy="4762500"/>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14875" cy="4762500"/>
                        </a:xfrm>
                        <a:prstGeom prst="rect">
                          <a:avLst/>
                        </a:prstGeom>
                      </pic:spPr>
                    </pic:pic>
                  </a:graphicData>
                </a:graphic>
              </wp:inline>
            </w:drawing>
          </w:r>
        </w:del>
      </w:ins>
      <w:ins w:id="3049" w:author="吴苏琪" w:date="2018-01-07T03:40:00Z">
        <w:del w:id="3050" w:author="249326630@qq.com" w:date="2018-12-23T21:28:00Z">
          <w:r w:rsidR="004D6FC1" w:rsidDel="00CA5C89">
            <w:rPr>
              <w:noProof/>
            </w:rPr>
            <w:drawing>
              <wp:inline distT="0" distB="0" distL="0" distR="0" wp14:anchorId="630E95D6" wp14:editId="3F88A156">
                <wp:extent cx="3836101" cy="3850986"/>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056" t="1049" r="1339" b="1722"/>
                        <a:stretch/>
                      </pic:blipFill>
                      <pic:spPr bwMode="auto">
                        <a:xfrm>
                          <a:off x="0" y="0"/>
                          <a:ext cx="3838034" cy="3852926"/>
                        </a:xfrm>
                        <a:prstGeom prst="rect">
                          <a:avLst/>
                        </a:prstGeom>
                        <a:ln>
                          <a:noFill/>
                        </a:ln>
                        <a:extLst>
                          <a:ext uri="{53640926-AAD7-44D8-BBD7-CCE9431645EC}">
                            <a14:shadowObscured xmlns:a14="http://schemas.microsoft.com/office/drawing/2010/main"/>
                          </a:ext>
                        </a:extLst>
                      </pic:spPr>
                    </pic:pic>
                  </a:graphicData>
                </a:graphic>
              </wp:inline>
            </w:drawing>
          </w:r>
        </w:del>
      </w:ins>
    </w:p>
    <w:p w14:paraId="7E99AD62" w14:textId="7CB5F362" w:rsidR="00ED245A" w:rsidDel="00CA5C89" w:rsidRDefault="00ED245A">
      <w:pPr>
        <w:rPr>
          <w:ins w:id="3051" w:author="HerculesHu" w:date="2017-12-23T23:46:00Z"/>
          <w:del w:id="3052" w:author="249326630@qq.com" w:date="2018-12-23T21:28:00Z"/>
        </w:rPr>
        <w:pPrChange w:id="3053" w:author="249326630@qq.com" w:date="2018-12-23T21:36:00Z">
          <w:pPr>
            <w:jc w:val="center"/>
          </w:pPr>
        </w:pPrChange>
      </w:pPr>
      <w:ins w:id="3054" w:author="HerculesHu" w:date="2017-12-23T23:46:00Z">
        <w:del w:id="3055" w:author="249326630@qq.com" w:date="2018-12-23T21:28:00Z">
          <w:r w:rsidDel="00CA5C89">
            <w:rPr>
              <w:rFonts w:hint="eastAsia"/>
            </w:rPr>
            <w:delText>（电脑</w:delText>
          </w:r>
          <w:r w:rsidDel="00CA5C89">
            <w:delText>版</w:delText>
          </w:r>
          <w:r w:rsidDel="00CA5C89">
            <w:rPr>
              <w:rFonts w:hint="eastAsia"/>
            </w:rPr>
            <w:delText>）</w:delText>
          </w:r>
        </w:del>
      </w:ins>
    </w:p>
    <w:p w14:paraId="114982DC" w14:textId="6B46DFA6" w:rsidR="00ED245A" w:rsidDel="00CA5C89" w:rsidRDefault="00ED245A">
      <w:pPr>
        <w:rPr>
          <w:ins w:id="3056" w:author="HerculesHu" w:date="2017-12-23T22:07:00Z"/>
          <w:del w:id="3057" w:author="249326630@qq.com" w:date="2018-12-23T21:28:00Z"/>
        </w:rPr>
      </w:pPr>
    </w:p>
    <w:p w14:paraId="740CACB7" w14:textId="16900849" w:rsidR="00AB4442" w:rsidDel="00CA5C89" w:rsidRDefault="002F43CC">
      <w:pPr>
        <w:rPr>
          <w:ins w:id="3058" w:author="HerculesHu" w:date="2017-12-23T23:55:00Z"/>
          <w:del w:id="3059" w:author="249326630@qq.com" w:date="2018-12-23T21:28:00Z"/>
        </w:rPr>
      </w:pPr>
      <w:ins w:id="3060" w:author="HerculesHu" w:date="2017-12-23T22:07:00Z">
        <w:del w:id="3061" w:author="249326630@qq.com" w:date="2018-12-23T21:28:00Z">
          <w:r w:rsidDel="00CA5C89">
            <w:rPr>
              <w:noProof/>
            </w:rPr>
            <w:drawing>
              <wp:inline distT="0" distB="0" distL="0" distR="0" wp14:anchorId="72126790" wp14:editId="325679BA">
                <wp:extent cx="3952875" cy="6457950"/>
                <wp:effectExtent l="0" t="0" r="952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52875" cy="6457950"/>
                        </a:xfrm>
                        <a:prstGeom prst="rect">
                          <a:avLst/>
                        </a:prstGeom>
                      </pic:spPr>
                    </pic:pic>
                  </a:graphicData>
                </a:graphic>
              </wp:inline>
            </w:drawing>
          </w:r>
        </w:del>
      </w:ins>
      <w:ins w:id="3062" w:author="吴苏琪" w:date="2018-01-07T03:40:00Z">
        <w:del w:id="3063" w:author="249326630@qq.com" w:date="2018-12-23T21:28:00Z">
          <w:r w:rsidR="004D6FC1" w:rsidDel="00CA5C89">
            <w:rPr>
              <w:noProof/>
            </w:rPr>
            <w:drawing>
              <wp:inline distT="0" distB="0" distL="0" distR="0" wp14:anchorId="6F9D9C11" wp14:editId="0C793263">
                <wp:extent cx="3299746" cy="5791702"/>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99746" cy="5791702"/>
                        </a:xfrm>
                        <a:prstGeom prst="rect">
                          <a:avLst/>
                        </a:prstGeom>
                      </pic:spPr>
                    </pic:pic>
                  </a:graphicData>
                </a:graphic>
              </wp:inline>
            </w:drawing>
          </w:r>
        </w:del>
      </w:ins>
    </w:p>
    <w:p w14:paraId="3BF85EC3" w14:textId="086A3563" w:rsidR="00AB4442" w:rsidDel="00CA5C89" w:rsidRDefault="00AB4442">
      <w:pPr>
        <w:rPr>
          <w:ins w:id="3064" w:author="HerculesHu" w:date="2017-12-23T23:55:00Z"/>
          <w:del w:id="3065" w:author="249326630@qq.com" w:date="2018-12-23T21:28:00Z"/>
        </w:rPr>
        <w:pPrChange w:id="3066" w:author="249326630@qq.com" w:date="2018-12-23T21:36:00Z">
          <w:pPr>
            <w:jc w:val="center"/>
          </w:pPr>
        </w:pPrChange>
      </w:pPr>
      <w:ins w:id="3067" w:author="HerculesHu" w:date="2017-12-23T23:55:00Z">
        <w:del w:id="3068" w:author="249326630@qq.com" w:date="2018-12-23T21:28:00Z">
          <w:r w:rsidDel="00CA5C89">
            <w:rPr>
              <w:rFonts w:hint="eastAsia"/>
            </w:rPr>
            <w:delText>（手机</w:delText>
          </w:r>
          <w:r w:rsidDel="00CA5C89">
            <w:delText>版</w:delText>
          </w:r>
          <w:r w:rsidDel="00CA5C89">
            <w:rPr>
              <w:rFonts w:hint="eastAsia"/>
            </w:rPr>
            <w:delText>）</w:delText>
          </w:r>
        </w:del>
      </w:ins>
    </w:p>
    <w:p w14:paraId="4766221E" w14:textId="1A74BD2A" w:rsidR="00586301" w:rsidRPr="00586301" w:rsidDel="00CA5C89" w:rsidRDefault="00586301">
      <w:pPr>
        <w:rPr>
          <w:del w:id="3069" w:author="249326630@qq.com" w:date="2018-12-23T21:28:00Z"/>
        </w:rPr>
      </w:pPr>
      <w:del w:id="3070" w:author="249326630@qq.com" w:date="2018-12-23T21:28:00Z">
        <w:r w:rsidDel="00CA5C89">
          <w:rPr>
            <w:noProof/>
          </w:rPr>
          <w:drawing>
            <wp:inline distT="0" distB="0" distL="0" distR="0" wp14:anchorId="326283B8" wp14:editId="39CB203C">
              <wp:extent cx="2233778" cy="2243751"/>
              <wp:effectExtent l="0" t="0" r="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55617" cy="2265687"/>
                      </a:xfrm>
                      <a:prstGeom prst="rect">
                        <a:avLst/>
                      </a:prstGeom>
                    </pic:spPr>
                  </pic:pic>
                </a:graphicData>
              </a:graphic>
            </wp:inline>
          </w:drawing>
        </w:r>
      </w:del>
    </w:p>
    <w:p w14:paraId="23D61BA7" w14:textId="729FC6F3" w:rsidR="005B12F0" w:rsidDel="00CA5C89" w:rsidRDefault="005B12F0">
      <w:pPr>
        <w:rPr>
          <w:del w:id="3071" w:author="249326630@qq.com" w:date="2018-12-23T21:28:00Z"/>
        </w:rPr>
        <w:pPrChange w:id="3072" w:author="249326630@qq.com" w:date="2018-12-23T21:36:00Z">
          <w:pPr>
            <w:pStyle w:val="a2"/>
          </w:pPr>
        </w:pPrChange>
      </w:pPr>
      <w:del w:id="3073" w:author="249326630@qq.com" w:date="2018-12-23T21:28:00Z">
        <w:r w:rsidDel="00CA5C89">
          <w:rPr>
            <w:rFonts w:hint="eastAsia"/>
          </w:rPr>
          <w:delText>查看</w:delText>
        </w:r>
        <w:r w:rsidDel="00CA5C89">
          <w:delText>教师所获荣誉</w:delText>
        </w:r>
      </w:del>
    </w:p>
    <w:p w14:paraId="7420AB0E" w14:textId="7E726F64" w:rsidR="00586301" w:rsidRPr="00586301" w:rsidDel="00CA5C89" w:rsidRDefault="00586301">
      <w:pPr>
        <w:rPr>
          <w:del w:id="3074" w:author="249326630@qq.com" w:date="2018-12-23T21:28:00Z"/>
        </w:rPr>
      </w:pPr>
      <w:del w:id="3075" w:author="249326630@qq.com" w:date="2018-12-23T21:28:00Z">
        <w:r w:rsidDel="00CA5C89">
          <w:rPr>
            <w:noProof/>
          </w:rPr>
          <w:drawing>
            <wp:inline distT="0" distB="0" distL="0" distR="0" wp14:anchorId="1D4FA1C3" wp14:editId="154E24C1">
              <wp:extent cx="2162770" cy="2187018"/>
              <wp:effectExtent l="0" t="0" r="9525"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86153" cy="2210664"/>
                      </a:xfrm>
                      <a:prstGeom prst="rect">
                        <a:avLst/>
                      </a:prstGeom>
                    </pic:spPr>
                  </pic:pic>
                </a:graphicData>
              </a:graphic>
            </wp:inline>
          </w:drawing>
        </w:r>
      </w:del>
    </w:p>
    <w:p w14:paraId="0DCB764D" w14:textId="7CACAC78" w:rsidR="005B12F0" w:rsidDel="00CA5C89" w:rsidRDefault="005B12F0">
      <w:pPr>
        <w:rPr>
          <w:del w:id="3076" w:author="249326630@qq.com" w:date="2018-12-23T21:28:00Z"/>
        </w:rPr>
        <w:pPrChange w:id="3077" w:author="249326630@qq.com" w:date="2018-12-23T21:36:00Z">
          <w:pPr>
            <w:pStyle w:val="a2"/>
          </w:pPr>
        </w:pPrChange>
      </w:pPr>
      <w:del w:id="3078" w:author="249326630@qq.com" w:date="2018-12-23T21:28:00Z">
        <w:r w:rsidDel="00CA5C89">
          <w:rPr>
            <w:rFonts w:hint="eastAsia"/>
          </w:rPr>
          <w:delText>查看</w:delText>
        </w:r>
        <w:r w:rsidDel="00CA5C89">
          <w:delText>教师所开课程</w:delText>
        </w:r>
      </w:del>
    </w:p>
    <w:p w14:paraId="2F1C4ABA" w14:textId="341AAA37" w:rsidR="007A75F1" w:rsidRPr="006F34FD" w:rsidDel="00CA5C89" w:rsidRDefault="006F34FD">
      <w:pPr>
        <w:rPr>
          <w:del w:id="3079" w:author="249326630@qq.com" w:date="2018-12-23T21:28:00Z"/>
        </w:rPr>
      </w:pPr>
      <w:del w:id="3080" w:author="249326630@qq.com" w:date="2018-12-23T21:28:00Z">
        <w:r w:rsidDel="00CA5C89">
          <w:rPr>
            <w:rFonts w:hint="eastAsia"/>
          </w:rPr>
          <w:delText xml:space="preserve"> 1.点击</w:delText>
        </w:r>
        <w:r w:rsidDel="00CA5C89">
          <w:delText>课程名访问具体课程</w:delText>
        </w:r>
      </w:del>
    </w:p>
    <w:p w14:paraId="63552CBE" w14:textId="582A2812" w:rsidR="006F34FD" w:rsidDel="00CA5C89" w:rsidRDefault="006F34FD">
      <w:pPr>
        <w:rPr>
          <w:ins w:id="3081" w:author="HerculesHu" w:date="2017-12-23T23:46:00Z"/>
          <w:del w:id="3082" w:author="249326630@qq.com" w:date="2018-12-23T21:28:00Z"/>
        </w:rPr>
      </w:pPr>
      <w:del w:id="3083" w:author="249326630@qq.com" w:date="2018-12-23T21:28:00Z">
        <w:r w:rsidDel="00CA5C89">
          <w:rPr>
            <w:noProof/>
          </w:rPr>
          <w:drawing>
            <wp:inline distT="0" distB="0" distL="0" distR="0" wp14:anchorId="042A985B" wp14:editId="62E3579D">
              <wp:extent cx="2106373" cy="2120510"/>
              <wp:effectExtent l="0" t="0" r="825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117692" cy="2131905"/>
                      </a:xfrm>
                      <a:prstGeom prst="rect">
                        <a:avLst/>
                      </a:prstGeom>
                    </pic:spPr>
                  </pic:pic>
                </a:graphicData>
              </a:graphic>
            </wp:inline>
          </w:drawing>
        </w:r>
      </w:del>
      <w:ins w:id="3084" w:author="HerculesHu" w:date="2017-12-23T22:06:00Z">
        <w:del w:id="3085" w:author="249326630@qq.com" w:date="2018-12-23T21:28:00Z">
          <w:r w:rsidR="00B121E5" w:rsidDel="00CA5C89">
            <w:rPr>
              <w:noProof/>
            </w:rPr>
            <w:drawing>
              <wp:inline distT="0" distB="0" distL="0" distR="0" wp14:anchorId="5D31A7BE" wp14:editId="54FCFE63">
                <wp:extent cx="3724275" cy="3762375"/>
                <wp:effectExtent l="0" t="0" r="9525"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24275" cy="3762375"/>
                        </a:xfrm>
                        <a:prstGeom prst="rect">
                          <a:avLst/>
                        </a:prstGeom>
                      </pic:spPr>
                    </pic:pic>
                  </a:graphicData>
                </a:graphic>
              </wp:inline>
            </w:drawing>
          </w:r>
        </w:del>
      </w:ins>
    </w:p>
    <w:p w14:paraId="785AE03A" w14:textId="466937B8" w:rsidR="00ED245A" w:rsidDel="00CA5C89" w:rsidRDefault="00ED245A">
      <w:pPr>
        <w:rPr>
          <w:ins w:id="3086" w:author="HerculesHu" w:date="2017-12-23T23:46:00Z"/>
          <w:del w:id="3087" w:author="249326630@qq.com" w:date="2018-12-23T21:28:00Z"/>
        </w:rPr>
        <w:pPrChange w:id="3088" w:author="249326630@qq.com" w:date="2018-12-23T21:36:00Z">
          <w:pPr>
            <w:jc w:val="center"/>
          </w:pPr>
        </w:pPrChange>
      </w:pPr>
      <w:ins w:id="3089" w:author="HerculesHu" w:date="2017-12-23T23:46:00Z">
        <w:del w:id="3090" w:author="249326630@qq.com" w:date="2018-12-23T21:28:00Z">
          <w:r w:rsidDel="00CA5C89">
            <w:rPr>
              <w:rFonts w:hint="eastAsia"/>
            </w:rPr>
            <w:delText>（电脑</w:delText>
          </w:r>
          <w:r w:rsidDel="00CA5C89">
            <w:delText>版</w:delText>
          </w:r>
          <w:r w:rsidDel="00CA5C89">
            <w:rPr>
              <w:rFonts w:hint="eastAsia"/>
            </w:rPr>
            <w:delText>）</w:delText>
          </w:r>
        </w:del>
      </w:ins>
    </w:p>
    <w:p w14:paraId="3A391995" w14:textId="4D8B78B1" w:rsidR="00ED245A" w:rsidDel="00CA5C89" w:rsidRDefault="00ED245A">
      <w:pPr>
        <w:rPr>
          <w:ins w:id="3091" w:author="HerculesHu" w:date="2017-12-23T22:08:00Z"/>
          <w:del w:id="3092" w:author="249326630@qq.com" w:date="2018-12-23T21:28:00Z"/>
        </w:rPr>
      </w:pPr>
    </w:p>
    <w:p w14:paraId="391AC2DD" w14:textId="28C5054F" w:rsidR="00FD6719" w:rsidDel="00CA5C89" w:rsidRDefault="00FD6719">
      <w:pPr>
        <w:rPr>
          <w:ins w:id="3093" w:author="HerculesHu" w:date="2017-12-23T23:55:00Z"/>
          <w:del w:id="3094" w:author="249326630@qq.com" w:date="2018-12-23T21:28:00Z"/>
        </w:rPr>
      </w:pPr>
      <w:ins w:id="3095" w:author="HerculesHu" w:date="2017-12-23T22:08:00Z">
        <w:del w:id="3096" w:author="249326630@qq.com" w:date="2018-12-23T21:28:00Z">
          <w:r w:rsidDel="00CA5C89">
            <w:rPr>
              <w:noProof/>
            </w:rPr>
            <w:drawing>
              <wp:inline distT="0" distB="0" distL="0" distR="0" wp14:anchorId="7B3080F0" wp14:editId="6E8F3A00">
                <wp:extent cx="3095625" cy="5057775"/>
                <wp:effectExtent l="0" t="0" r="9525"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95625" cy="5057775"/>
                        </a:xfrm>
                        <a:prstGeom prst="rect">
                          <a:avLst/>
                        </a:prstGeom>
                      </pic:spPr>
                    </pic:pic>
                  </a:graphicData>
                </a:graphic>
              </wp:inline>
            </w:drawing>
          </w:r>
        </w:del>
      </w:ins>
      <w:ins w:id="3097" w:author="吴苏琪" w:date="2018-01-07T03:41:00Z">
        <w:del w:id="3098" w:author="249326630@qq.com" w:date="2018-12-23T21:28:00Z">
          <w:r w:rsidR="004D6FC1" w:rsidDel="00CA5C89">
            <w:rPr>
              <w:noProof/>
            </w:rPr>
            <w:drawing>
              <wp:inline distT="0" distB="0" distL="0" distR="0" wp14:anchorId="301FB466" wp14:editId="4B5877C2">
                <wp:extent cx="3231160" cy="2796782"/>
                <wp:effectExtent l="0" t="0" r="7620"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31160" cy="2796782"/>
                        </a:xfrm>
                        <a:prstGeom prst="rect">
                          <a:avLst/>
                        </a:prstGeom>
                      </pic:spPr>
                    </pic:pic>
                  </a:graphicData>
                </a:graphic>
              </wp:inline>
            </w:drawing>
          </w:r>
        </w:del>
      </w:ins>
    </w:p>
    <w:p w14:paraId="02386738" w14:textId="1ACA1C56" w:rsidR="00AB4442" w:rsidDel="00CA5C89" w:rsidRDefault="00AB4442">
      <w:pPr>
        <w:rPr>
          <w:ins w:id="3099" w:author="HerculesHu" w:date="2017-12-23T23:55:00Z"/>
          <w:del w:id="3100" w:author="249326630@qq.com" w:date="2018-12-23T21:28:00Z"/>
        </w:rPr>
        <w:pPrChange w:id="3101" w:author="249326630@qq.com" w:date="2018-12-23T21:36:00Z">
          <w:pPr>
            <w:jc w:val="center"/>
          </w:pPr>
        </w:pPrChange>
      </w:pPr>
      <w:ins w:id="3102" w:author="HerculesHu" w:date="2017-12-23T23:55:00Z">
        <w:del w:id="3103" w:author="249326630@qq.com" w:date="2018-12-23T21:28:00Z">
          <w:r w:rsidDel="00CA5C89">
            <w:rPr>
              <w:rFonts w:hint="eastAsia"/>
            </w:rPr>
            <w:delText>（手机</w:delText>
          </w:r>
          <w:r w:rsidDel="00CA5C89">
            <w:delText>版</w:delText>
          </w:r>
          <w:r w:rsidDel="00CA5C89">
            <w:rPr>
              <w:rFonts w:hint="eastAsia"/>
            </w:rPr>
            <w:delText>）</w:delText>
          </w:r>
        </w:del>
      </w:ins>
    </w:p>
    <w:p w14:paraId="625D6531" w14:textId="77777777" w:rsidR="00AB4442" w:rsidRDefault="00AB4442"/>
    <w:p w14:paraId="223880B4" w14:textId="77777777" w:rsidR="004339C9" w:rsidRDefault="004339C9">
      <w:pPr>
        <w:pStyle w:val="a1"/>
        <w:rPr>
          <w:ins w:id="3104" w:author="249326630@qq.com" w:date="2018-12-23T21:38:00Z"/>
        </w:rPr>
      </w:pPr>
      <w:bookmarkStart w:id="3105" w:name="_Toc533525876"/>
      <w:ins w:id="3106" w:author="249326630@qq.com" w:date="2018-12-23T21:38:00Z">
        <w:r>
          <w:rPr>
            <w:rFonts w:hint="eastAsia"/>
          </w:rPr>
          <w:t>个人中心</w:t>
        </w:r>
        <w:bookmarkEnd w:id="3105"/>
      </w:ins>
    </w:p>
    <w:p w14:paraId="21DCE409" w14:textId="3BA122E4" w:rsidR="006B4CF4" w:rsidRDefault="006B4CF4">
      <w:pPr>
        <w:pStyle w:val="af3"/>
        <w:numPr>
          <w:ilvl w:val="0"/>
          <w:numId w:val="30"/>
        </w:numPr>
        <w:ind w:firstLineChars="0"/>
        <w:rPr>
          <w:ins w:id="3107" w:author="249326630@qq.com" w:date="2018-12-23T21:39:00Z"/>
        </w:rPr>
        <w:pPrChange w:id="3108" w:author="249326630@qq.com" w:date="2018-12-23T21:39:00Z">
          <w:pPr>
            <w:jc w:val="center"/>
          </w:pPr>
        </w:pPrChange>
      </w:pPr>
      <w:ins w:id="3109" w:author="249326630@qq.com" w:date="2018-12-23T21:39:00Z">
        <w:r>
          <w:rPr>
            <w:rFonts w:hint="eastAsia"/>
          </w:rPr>
          <w:t>点击下方个人中心按钮</w:t>
        </w:r>
      </w:ins>
    </w:p>
    <w:p w14:paraId="369665E1" w14:textId="531D3DFF" w:rsidR="006B4CF4" w:rsidRPr="006B4CF4" w:rsidRDefault="006B4CF4">
      <w:pPr>
        <w:rPr>
          <w:ins w:id="3110" w:author="249326630@qq.com" w:date="2018-12-23T21:39:00Z"/>
          <w:sz w:val="24"/>
          <w:szCs w:val="24"/>
          <w:rPrChange w:id="3111" w:author="249326630@qq.com" w:date="2018-12-23T21:40:00Z">
            <w:rPr>
              <w:ins w:id="3112" w:author="249326630@qq.com" w:date="2018-12-23T21:39:00Z"/>
              <w:sz w:val="24"/>
              <w:szCs w:val="24"/>
            </w:rPr>
          </w:rPrChange>
        </w:rPr>
        <w:pPrChange w:id="3113" w:author="249326630@qq.com" w:date="2018-12-23T21:40:00Z">
          <w:pPr>
            <w:pStyle w:val="af3"/>
            <w:numPr>
              <w:numId w:val="30"/>
            </w:numPr>
            <w:ind w:left="360" w:firstLineChars="0" w:hanging="360"/>
          </w:pPr>
        </w:pPrChange>
      </w:pPr>
      <w:ins w:id="3114" w:author="249326630@qq.com" w:date="2018-12-23T21:39:00Z">
        <w:r w:rsidRPr="006B4CF4">
          <w:rPr>
            <w:noProof/>
          </w:rPr>
          <w:lastRenderedPageBreak/>
          <w:drawing>
            <wp:inline distT="0" distB="0" distL="0" distR="0" wp14:anchorId="7A980F78" wp14:editId="0274BA57">
              <wp:extent cx="3848100" cy="7459980"/>
              <wp:effectExtent l="0" t="0" r="0" b="7620"/>
              <wp:docPr id="186" name="图片 186" descr="C:\Users\嗯哼哈吼嘻\AppData\Roaming\Tencent\Users\249326630\TIM\WinTemp\RichOle\Q2HN{H){4E`7D3WJMK7L)Y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嗯哼哈吼嘻\AppData\Roaming\Tencent\Users\249326630\TIM\WinTemp\RichOle\Q2HN{H){4E`7D3WJMK7L)YX.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48100" cy="7459980"/>
                      </a:xfrm>
                      <a:prstGeom prst="rect">
                        <a:avLst/>
                      </a:prstGeom>
                      <a:noFill/>
                      <a:ln>
                        <a:noFill/>
                      </a:ln>
                    </pic:spPr>
                  </pic:pic>
                </a:graphicData>
              </a:graphic>
            </wp:inline>
          </w:drawing>
        </w:r>
      </w:ins>
    </w:p>
    <w:p w14:paraId="654EAD87" w14:textId="627EAAA2" w:rsidR="001E7880" w:rsidRDefault="001E7880">
      <w:pPr>
        <w:pStyle w:val="af3"/>
        <w:numPr>
          <w:ilvl w:val="0"/>
          <w:numId w:val="30"/>
        </w:numPr>
        <w:ind w:firstLineChars="0"/>
        <w:rPr>
          <w:ins w:id="3115" w:author="249326630@qq.com" w:date="2018-12-23T21:40:00Z"/>
        </w:rPr>
        <w:pPrChange w:id="3116" w:author="249326630@qq.com" w:date="2018-12-23T21:40:00Z">
          <w:pPr>
            <w:jc w:val="center"/>
          </w:pPr>
        </w:pPrChange>
      </w:pPr>
      <w:ins w:id="3117" w:author="249326630@qq.com" w:date="2018-12-23T21:40:00Z">
        <w:r>
          <w:rPr>
            <w:rFonts w:hint="eastAsia"/>
          </w:rPr>
          <w:t>显示更多</w:t>
        </w:r>
        <w:r>
          <w:rPr>
            <w:rFonts w:hint="eastAsia"/>
          </w:rPr>
          <w:t>-</w:t>
        </w:r>
        <w:r>
          <w:rPr>
            <w:rFonts w:hint="eastAsia"/>
          </w:rPr>
          <w:t>点击显示更多按钮</w:t>
        </w:r>
      </w:ins>
    </w:p>
    <w:p w14:paraId="43D99697" w14:textId="1436ADB9" w:rsidR="001E7880" w:rsidRPr="001E7880" w:rsidRDefault="001E7880">
      <w:pPr>
        <w:rPr>
          <w:ins w:id="3118" w:author="249326630@qq.com" w:date="2018-12-23T21:40:00Z"/>
          <w:sz w:val="24"/>
          <w:szCs w:val="24"/>
          <w:rPrChange w:id="3119" w:author="249326630@qq.com" w:date="2018-12-23T21:40:00Z">
            <w:rPr>
              <w:ins w:id="3120" w:author="249326630@qq.com" w:date="2018-12-23T21:40:00Z"/>
              <w:sz w:val="24"/>
              <w:szCs w:val="24"/>
            </w:rPr>
          </w:rPrChange>
        </w:rPr>
        <w:pPrChange w:id="3121" w:author="249326630@qq.com" w:date="2018-12-23T21:40:00Z">
          <w:pPr>
            <w:pStyle w:val="af3"/>
            <w:numPr>
              <w:numId w:val="30"/>
            </w:numPr>
            <w:ind w:left="360" w:firstLineChars="0" w:hanging="360"/>
          </w:pPr>
        </w:pPrChange>
      </w:pPr>
      <w:ins w:id="3122" w:author="249326630@qq.com" w:date="2018-12-23T21:40:00Z">
        <w:r w:rsidRPr="001E7880">
          <w:rPr>
            <w:noProof/>
          </w:rPr>
          <w:lastRenderedPageBreak/>
          <w:drawing>
            <wp:inline distT="0" distB="0" distL="0" distR="0" wp14:anchorId="70B75234" wp14:editId="06D0D2E1">
              <wp:extent cx="3878580" cy="7475220"/>
              <wp:effectExtent l="0" t="0" r="7620" b="0"/>
              <wp:docPr id="187" name="图片 187" descr="C:\Users\嗯哼哈吼嘻\AppData\Roaming\Tencent\Users\249326630\TIM\WinTemp\RichOle\RXMO)AX$3V2~}@6STDS)_{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嗯哼哈吼嘻\AppData\Roaming\Tencent\Users\249326630\TIM\WinTemp\RichOle\RXMO)AX$3V2~}@6STDS)_{E.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78580" cy="7475220"/>
                      </a:xfrm>
                      <a:prstGeom prst="rect">
                        <a:avLst/>
                      </a:prstGeom>
                      <a:noFill/>
                      <a:ln>
                        <a:noFill/>
                      </a:ln>
                    </pic:spPr>
                  </pic:pic>
                </a:graphicData>
              </a:graphic>
            </wp:inline>
          </w:drawing>
        </w:r>
      </w:ins>
    </w:p>
    <w:p w14:paraId="3064FDD1" w14:textId="1A417984" w:rsidR="001E7880" w:rsidRDefault="001E7880">
      <w:pPr>
        <w:pStyle w:val="af3"/>
        <w:numPr>
          <w:ilvl w:val="0"/>
          <w:numId w:val="30"/>
        </w:numPr>
        <w:ind w:firstLineChars="0"/>
        <w:rPr>
          <w:ins w:id="3123" w:author="249326630@qq.com" w:date="2018-12-23T21:41:00Z"/>
        </w:rPr>
        <w:pPrChange w:id="3124" w:author="249326630@qq.com" w:date="2018-12-23T21:41:00Z">
          <w:pPr>
            <w:jc w:val="center"/>
          </w:pPr>
        </w:pPrChange>
      </w:pPr>
      <w:ins w:id="3125" w:author="249326630@qq.com" w:date="2018-12-23T21:41:00Z">
        <w:r>
          <w:rPr>
            <w:rFonts w:hint="eastAsia"/>
          </w:rPr>
          <w:t>编辑个人材料</w:t>
        </w:r>
        <w:r>
          <w:rPr>
            <w:rFonts w:hint="eastAsia"/>
          </w:rPr>
          <w:t>-</w:t>
        </w:r>
        <w:r>
          <w:rPr>
            <w:rFonts w:hint="eastAsia"/>
          </w:rPr>
          <w:t>点击右上角按钮</w:t>
        </w:r>
      </w:ins>
    </w:p>
    <w:p w14:paraId="455E81E4" w14:textId="0FB2479C" w:rsidR="001E7880" w:rsidRPr="001E7880" w:rsidRDefault="001E7880">
      <w:pPr>
        <w:rPr>
          <w:ins w:id="3126" w:author="249326630@qq.com" w:date="2018-12-23T21:41:00Z"/>
          <w:sz w:val="24"/>
          <w:szCs w:val="24"/>
          <w:rPrChange w:id="3127" w:author="249326630@qq.com" w:date="2018-12-23T21:41:00Z">
            <w:rPr>
              <w:ins w:id="3128" w:author="249326630@qq.com" w:date="2018-12-23T21:41:00Z"/>
              <w:sz w:val="24"/>
              <w:szCs w:val="24"/>
            </w:rPr>
          </w:rPrChange>
        </w:rPr>
        <w:pPrChange w:id="3129" w:author="249326630@qq.com" w:date="2018-12-23T21:41:00Z">
          <w:pPr>
            <w:pStyle w:val="af3"/>
            <w:numPr>
              <w:numId w:val="30"/>
            </w:numPr>
            <w:ind w:left="360" w:firstLineChars="0" w:hanging="360"/>
          </w:pPr>
        </w:pPrChange>
      </w:pPr>
      <w:ins w:id="3130" w:author="249326630@qq.com" w:date="2018-12-23T21:41:00Z">
        <w:r w:rsidRPr="001E7880">
          <w:rPr>
            <w:noProof/>
          </w:rPr>
          <w:lastRenderedPageBreak/>
          <w:drawing>
            <wp:inline distT="0" distB="0" distL="0" distR="0" wp14:anchorId="5BFE49B5" wp14:editId="4A0DD507">
              <wp:extent cx="3810000" cy="7459980"/>
              <wp:effectExtent l="0" t="0" r="0" b="7620"/>
              <wp:docPr id="188" name="图片 188" descr="C:\Users\嗯哼哈吼嘻\AppData\Roaming\Tencent\Users\249326630\TIM\WinTemp\RichOle\H4HSP@$FP6FI)Z[AP937L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嗯哼哈吼嘻\AppData\Roaming\Tencent\Users\249326630\TIM\WinTemp\RichOle\H4HSP@$FP6FI)Z[AP937L37.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810000" cy="7459980"/>
                      </a:xfrm>
                      <a:prstGeom prst="rect">
                        <a:avLst/>
                      </a:prstGeom>
                      <a:noFill/>
                      <a:ln>
                        <a:noFill/>
                      </a:ln>
                    </pic:spPr>
                  </pic:pic>
                </a:graphicData>
              </a:graphic>
            </wp:inline>
          </w:drawing>
        </w:r>
      </w:ins>
    </w:p>
    <w:p w14:paraId="67261CFF" w14:textId="2E966BD5" w:rsidR="001E7880" w:rsidRDefault="001E7880">
      <w:pPr>
        <w:pStyle w:val="af3"/>
        <w:numPr>
          <w:ilvl w:val="0"/>
          <w:numId w:val="30"/>
        </w:numPr>
        <w:ind w:firstLineChars="0"/>
        <w:rPr>
          <w:ins w:id="3131" w:author="249326630@qq.com" w:date="2018-12-23T21:42:00Z"/>
        </w:rPr>
        <w:pPrChange w:id="3132" w:author="249326630@qq.com" w:date="2018-12-23T21:42:00Z">
          <w:pPr>
            <w:jc w:val="center"/>
          </w:pPr>
        </w:pPrChange>
      </w:pPr>
      <w:ins w:id="3133" w:author="249326630@qq.com" w:date="2018-12-23T21:42:00Z">
        <w:r>
          <w:rPr>
            <w:rFonts w:hint="eastAsia"/>
          </w:rPr>
          <w:t>修改头像</w:t>
        </w:r>
        <w:r>
          <w:rPr>
            <w:rFonts w:hint="eastAsia"/>
          </w:rPr>
          <w:t>-</w:t>
        </w:r>
        <w:r>
          <w:rPr>
            <w:rFonts w:hint="eastAsia"/>
          </w:rPr>
          <w:t>点击头像</w:t>
        </w:r>
      </w:ins>
    </w:p>
    <w:p w14:paraId="4DE5FF35" w14:textId="3DAAD090" w:rsidR="001E7880" w:rsidRPr="001E7880" w:rsidRDefault="001E7880">
      <w:pPr>
        <w:rPr>
          <w:ins w:id="3134" w:author="249326630@qq.com" w:date="2018-12-23T21:43:00Z"/>
          <w:sz w:val="24"/>
          <w:szCs w:val="24"/>
          <w:rPrChange w:id="3135" w:author="249326630@qq.com" w:date="2018-12-23T21:43:00Z">
            <w:rPr>
              <w:ins w:id="3136" w:author="249326630@qq.com" w:date="2018-12-23T21:43:00Z"/>
              <w:sz w:val="24"/>
              <w:szCs w:val="24"/>
            </w:rPr>
          </w:rPrChange>
        </w:rPr>
        <w:pPrChange w:id="3137" w:author="249326630@qq.com" w:date="2018-12-23T21:43:00Z">
          <w:pPr>
            <w:pStyle w:val="af3"/>
            <w:numPr>
              <w:numId w:val="30"/>
            </w:numPr>
            <w:ind w:left="360" w:firstLineChars="0" w:hanging="360"/>
          </w:pPr>
        </w:pPrChange>
      </w:pPr>
      <w:ins w:id="3138" w:author="249326630@qq.com" w:date="2018-12-23T21:43:00Z">
        <w:r w:rsidRPr="001E7880">
          <w:rPr>
            <w:noProof/>
          </w:rPr>
          <w:lastRenderedPageBreak/>
          <w:drawing>
            <wp:inline distT="0" distB="0" distL="0" distR="0" wp14:anchorId="49188CFF" wp14:editId="7081C68C">
              <wp:extent cx="3855720" cy="7482840"/>
              <wp:effectExtent l="0" t="0" r="0" b="3810"/>
              <wp:docPr id="191" name="图片 191" descr="C:\Users\嗯哼哈吼嘻\AppData\Roaming\Tencent\Users\249326630\TIM\WinTemp\RichOle\~MZOVFYX4435YRKKV@9VW1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嗯哼哈吼嘻\AppData\Roaming\Tencent\Users\249326630\TIM\WinTemp\RichOle\~MZOVFYX4435YRKKV@9VW1X.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55720" cy="7482840"/>
                      </a:xfrm>
                      <a:prstGeom prst="rect">
                        <a:avLst/>
                      </a:prstGeom>
                      <a:noFill/>
                      <a:ln>
                        <a:noFill/>
                      </a:ln>
                    </pic:spPr>
                  </pic:pic>
                </a:graphicData>
              </a:graphic>
            </wp:inline>
          </w:drawing>
        </w:r>
      </w:ins>
    </w:p>
    <w:p w14:paraId="0A0AA71E" w14:textId="31A6F566" w:rsidR="001E7880" w:rsidRPr="001E7880" w:rsidRDefault="001E7880">
      <w:pPr>
        <w:rPr>
          <w:ins w:id="3139" w:author="249326630@qq.com" w:date="2018-12-23T21:42:00Z"/>
          <w:sz w:val="24"/>
          <w:szCs w:val="24"/>
          <w:rPrChange w:id="3140" w:author="249326630@qq.com" w:date="2018-12-23T21:42:00Z">
            <w:rPr>
              <w:ins w:id="3141" w:author="249326630@qq.com" w:date="2018-12-23T21:42:00Z"/>
              <w:sz w:val="24"/>
              <w:szCs w:val="24"/>
            </w:rPr>
          </w:rPrChange>
        </w:rPr>
        <w:pPrChange w:id="3142" w:author="249326630@qq.com" w:date="2018-12-23T21:42:00Z">
          <w:pPr>
            <w:pStyle w:val="af3"/>
            <w:numPr>
              <w:numId w:val="30"/>
            </w:numPr>
            <w:ind w:left="360" w:firstLineChars="0" w:hanging="360"/>
          </w:pPr>
        </w:pPrChange>
      </w:pPr>
    </w:p>
    <w:p w14:paraId="7C74A68B" w14:textId="5681FCE2" w:rsidR="001E7880" w:rsidRDefault="001E7880">
      <w:pPr>
        <w:pStyle w:val="af3"/>
        <w:numPr>
          <w:ilvl w:val="0"/>
          <w:numId w:val="30"/>
        </w:numPr>
        <w:ind w:firstLineChars="0"/>
        <w:rPr>
          <w:ins w:id="3143" w:author="249326630@qq.com" w:date="2018-12-23T21:42:00Z"/>
        </w:rPr>
        <w:pPrChange w:id="3144" w:author="249326630@qq.com" w:date="2018-12-23T21:42:00Z">
          <w:pPr>
            <w:jc w:val="center"/>
          </w:pPr>
        </w:pPrChange>
      </w:pPr>
      <w:ins w:id="3145" w:author="249326630@qq.com" w:date="2018-12-23T21:42:00Z">
        <w:r>
          <w:rPr>
            <w:rFonts w:hint="eastAsia"/>
          </w:rPr>
          <w:t>修改昵称</w:t>
        </w:r>
        <w:r>
          <w:rPr>
            <w:rFonts w:hint="eastAsia"/>
          </w:rPr>
          <w:t>-</w:t>
        </w:r>
        <w:r>
          <w:rPr>
            <w:rFonts w:hint="eastAsia"/>
          </w:rPr>
          <w:t>点击昵称</w:t>
        </w:r>
      </w:ins>
    </w:p>
    <w:p w14:paraId="290DB17C" w14:textId="13E864C3" w:rsidR="001E7880" w:rsidRPr="001E7880" w:rsidRDefault="001E7880">
      <w:pPr>
        <w:rPr>
          <w:ins w:id="3146" w:author="249326630@qq.com" w:date="2018-12-23T21:43:00Z"/>
          <w:sz w:val="24"/>
          <w:szCs w:val="24"/>
          <w:rPrChange w:id="3147" w:author="249326630@qq.com" w:date="2018-12-23T21:43:00Z">
            <w:rPr>
              <w:ins w:id="3148" w:author="249326630@qq.com" w:date="2018-12-23T21:43:00Z"/>
              <w:sz w:val="24"/>
              <w:szCs w:val="24"/>
            </w:rPr>
          </w:rPrChange>
        </w:rPr>
        <w:pPrChange w:id="3149" w:author="249326630@qq.com" w:date="2018-12-23T21:43:00Z">
          <w:pPr>
            <w:pStyle w:val="af3"/>
            <w:numPr>
              <w:numId w:val="30"/>
            </w:numPr>
            <w:ind w:left="360" w:firstLineChars="0" w:hanging="360"/>
          </w:pPr>
        </w:pPrChange>
      </w:pPr>
      <w:ins w:id="3150" w:author="249326630@qq.com" w:date="2018-12-23T21:43:00Z">
        <w:r w:rsidRPr="001E7880">
          <w:rPr>
            <w:noProof/>
          </w:rPr>
          <w:lastRenderedPageBreak/>
          <w:drawing>
            <wp:inline distT="0" distB="0" distL="0" distR="0" wp14:anchorId="37894AF7" wp14:editId="39C34986">
              <wp:extent cx="3947160" cy="7482840"/>
              <wp:effectExtent l="0" t="0" r="0" b="3810"/>
              <wp:docPr id="192" name="图片 192" descr="C:\Users\嗯哼哈吼嘻\AppData\Roaming\Tencent\Users\249326630\TIM\WinTemp\RichOle\]{((IRL})EQ_2W1B[SPU]}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嗯哼哈吼嘻\AppData\Roaming\Tencent\Users\249326630\TIM\WinTemp\RichOle\]{((IRL})EQ_2W1B[SPU]}J.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947160" cy="7482840"/>
                      </a:xfrm>
                      <a:prstGeom prst="rect">
                        <a:avLst/>
                      </a:prstGeom>
                      <a:noFill/>
                      <a:ln>
                        <a:noFill/>
                      </a:ln>
                    </pic:spPr>
                  </pic:pic>
                </a:graphicData>
              </a:graphic>
            </wp:inline>
          </w:drawing>
        </w:r>
      </w:ins>
    </w:p>
    <w:p w14:paraId="6AD66168" w14:textId="77777777" w:rsidR="001E7880" w:rsidRDefault="001E7880">
      <w:pPr>
        <w:pStyle w:val="af3"/>
        <w:ind w:left="360" w:firstLineChars="0" w:firstLine="0"/>
        <w:rPr>
          <w:ins w:id="3151" w:author="249326630@qq.com" w:date="2018-12-23T21:40:00Z"/>
        </w:rPr>
        <w:pPrChange w:id="3152" w:author="249326630@qq.com" w:date="2018-12-23T21:42:00Z">
          <w:pPr>
            <w:jc w:val="center"/>
          </w:pPr>
        </w:pPrChange>
      </w:pPr>
    </w:p>
    <w:p w14:paraId="414FB843" w14:textId="0641AF01" w:rsidR="001E7880" w:rsidRDefault="001E7880">
      <w:pPr>
        <w:pStyle w:val="af3"/>
        <w:numPr>
          <w:ilvl w:val="0"/>
          <w:numId w:val="30"/>
        </w:numPr>
        <w:ind w:firstLineChars="0"/>
        <w:rPr>
          <w:ins w:id="3153" w:author="249326630@qq.com" w:date="2018-12-23T21:46:00Z"/>
        </w:rPr>
        <w:pPrChange w:id="3154" w:author="249326630@qq.com" w:date="2018-12-23T21:44:00Z">
          <w:pPr>
            <w:jc w:val="center"/>
          </w:pPr>
        </w:pPrChange>
      </w:pPr>
      <w:ins w:id="3155" w:author="249326630@qq.com" w:date="2018-12-23T21:43:00Z">
        <w:r>
          <w:rPr>
            <w:rFonts w:hint="eastAsia"/>
          </w:rPr>
          <w:t>修改</w:t>
        </w:r>
      </w:ins>
      <w:ins w:id="3156" w:author="249326630@qq.com" w:date="2018-12-23T21:44:00Z">
        <w:r>
          <w:rPr>
            <w:rFonts w:hint="eastAsia"/>
          </w:rPr>
          <w:t>地区</w:t>
        </w:r>
      </w:ins>
      <w:ins w:id="3157" w:author="249326630@qq.com" w:date="2018-12-23T21:46:00Z">
        <w:r>
          <w:rPr>
            <w:rFonts w:hint="eastAsia"/>
          </w:rPr>
          <w:t>-</w:t>
        </w:r>
        <w:r>
          <w:rPr>
            <w:rFonts w:hint="eastAsia"/>
          </w:rPr>
          <w:t>点击地区</w:t>
        </w:r>
      </w:ins>
    </w:p>
    <w:p w14:paraId="0C972E9D" w14:textId="3B82195A" w:rsidR="001E7880" w:rsidRPr="001E7880" w:rsidRDefault="001E7880">
      <w:pPr>
        <w:rPr>
          <w:ins w:id="3158" w:author="249326630@qq.com" w:date="2018-12-23T21:46:00Z"/>
          <w:sz w:val="24"/>
          <w:szCs w:val="24"/>
          <w:rPrChange w:id="3159" w:author="249326630@qq.com" w:date="2018-12-23T21:46:00Z">
            <w:rPr>
              <w:ins w:id="3160" w:author="249326630@qq.com" w:date="2018-12-23T21:46:00Z"/>
              <w:sz w:val="24"/>
              <w:szCs w:val="24"/>
            </w:rPr>
          </w:rPrChange>
        </w:rPr>
        <w:pPrChange w:id="3161" w:author="249326630@qq.com" w:date="2018-12-23T21:46:00Z">
          <w:pPr>
            <w:pStyle w:val="af3"/>
            <w:numPr>
              <w:numId w:val="30"/>
            </w:numPr>
            <w:ind w:left="360" w:firstLineChars="0" w:hanging="360"/>
          </w:pPr>
        </w:pPrChange>
      </w:pPr>
      <w:ins w:id="3162" w:author="249326630@qq.com" w:date="2018-12-23T21:46:00Z">
        <w:r w:rsidRPr="001E7880">
          <w:rPr>
            <w:noProof/>
          </w:rPr>
          <w:lastRenderedPageBreak/>
          <w:drawing>
            <wp:inline distT="0" distB="0" distL="0" distR="0" wp14:anchorId="5F8F03F1" wp14:editId="2F1B0B02">
              <wp:extent cx="3878580" cy="7376160"/>
              <wp:effectExtent l="0" t="0" r="7620" b="0"/>
              <wp:docPr id="193" name="图片 193" descr="C:\Users\嗯哼哈吼嘻\AppData\Roaming\Tencent\Users\249326630\TIM\WinTemp\RichOle\FC2(SB]JKV]`LAOA%@ETM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嗯哼哈吼嘻\AppData\Roaming\Tencent\Users\249326630\TIM\WinTemp\RichOle\FC2(SB]JKV]`LAOA%@ETMY4.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78580" cy="7376160"/>
                      </a:xfrm>
                      <a:prstGeom prst="rect">
                        <a:avLst/>
                      </a:prstGeom>
                      <a:noFill/>
                      <a:ln>
                        <a:noFill/>
                      </a:ln>
                    </pic:spPr>
                  </pic:pic>
                </a:graphicData>
              </a:graphic>
            </wp:inline>
          </w:drawing>
        </w:r>
      </w:ins>
    </w:p>
    <w:p w14:paraId="26775ED2" w14:textId="254FBBEB" w:rsidR="003C64C3" w:rsidRDefault="003C64C3">
      <w:pPr>
        <w:pStyle w:val="af3"/>
        <w:numPr>
          <w:ilvl w:val="0"/>
          <w:numId w:val="30"/>
        </w:numPr>
        <w:ind w:firstLineChars="0"/>
        <w:rPr>
          <w:ins w:id="3163" w:author="249326630@qq.com" w:date="2018-12-23T21:47:00Z"/>
        </w:rPr>
        <w:pPrChange w:id="3164" w:author="249326630@qq.com" w:date="2018-12-23T21:47:00Z">
          <w:pPr>
            <w:jc w:val="center"/>
          </w:pPr>
        </w:pPrChange>
      </w:pPr>
      <w:ins w:id="3165" w:author="249326630@qq.com" w:date="2018-12-23T21:47:00Z">
        <w:r>
          <w:rPr>
            <w:rFonts w:hint="eastAsia"/>
          </w:rPr>
          <w:t>查看我参与的活动</w:t>
        </w:r>
        <w:r>
          <w:rPr>
            <w:rFonts w:hint="eastAsia"/>
          </w:rPr>
          <w:t>-</w:t>
        </w:r>
        <w:r>
          <w:rPr>
            <w:rFonts w:hint="eastAsia"/>
          </w:rPr>
          <w:t>点击我参与的活动</w:t>
        </w:r>
      </w:ins>
    </w:p>
    <w:p w14:paraId="46C91DC3" w14:textId="7405E763" w:rsidR="003C64C3" w:rsidRPr="003C64C3" w:rsidRDefault="003C64C3">
      <w:pPr>
        <w:rPr>
          <w:ins w:id="3166" w:author="249326630@qq.com" w:date="2018-12-23T21:47:00Z"/>
          <w:sz w:val="24"/>
          <w:szCs w:val="24"/>
          <w:rPrChange w:id="3167" w:author="249326630@qq.com" w:date="2018-12-23T21:47:00Z">
            <w:rPr>
              <w:ins w:id="3168" w:author="249326630@qq.com" w:date="2018-12-23T21:47:00Z"/>
              <w:sz w:val="24"/>
              <w:szCs w:val="24"/>
            </w:rPr>
          </w:rPrChange>
        </w:rPr>
        <w:pPrChange w:id="3169" w:author="249326630@qq.com" w:date="2018-12-23T21:47:00Z">
          <w:pPr>
            <w:pStyle w:val="af3"/>
            <w:numPr>
              <w:numId w:val="30"/>
            </w:numPr>
            <w:ind w:left="360" w:firstLineChars="0" w:hanging="360"/>
          </w:pPr>
        </w:pPrChange>
      </w:pPr>
      <w:ins w:id="3170" w:author="249326630@qq.com" w:date="2018-12-23T21:47:00Z">
        <w:r w:rsidRPr="003C64C3">
          <w:rPr>
            <w:noProof/>
          </w:rPr>
          <w:lastRenderedPageBreak/>
          <w:drawing>
            <wp:inline distT="0" distB="0" distL="0" distR="0" wp14:anchorId="642A5343" wp14:editId="068694C4">
              <wp:extent cx="3924300" cy="7421880"/>
              <wp:effectExtent l="0" t="0" r="0" b="7620"/>
              <wp:docPr id="194" name="图片 194" descr="C:\Users\嗯哼哈吼嘻\AppData\Roaming\Tencent\Users\249326630\TIM\WinTemp\RichOle\WQJJVQXUEXCXK3DY$YAMQ)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嗯哼哈吼嘻\AppData\Roaming\Tencent\Users\249326630\TIM\WinTemp\RichOle\WQJJVQXUEXCXK3DY$YAMQ)O.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24300" cy="7421880"/>
                      </a:xfrm>
                      <a:prstGeom prst="rect">
                        <a:avLst/>
                      </a:prstGeom>
                      <a:noFill/>
                      <a:ln>
                        <a:noFill/>
                      </a:ln>
                    </pic:spPr>
                  </pic:pic>
                </a:graphicData>
              </a:graphic>
            </wp:inline>
          </w:drawing>
        </w:r>
      </w:ins>
    </w:p>
    <w:p w14:paraId="7EE8E71B" w14:textId="539ECC28" w:rsidR="003C64C3" w:rsidRDefault="003C64C3">
      <w:pPr>
        <w:pStyle w:val="af3"/>
        <w:numPr>
          <w:ilvl w:val="0"/>
          <w:numId w:val="30"/>
        </w:numPr>
        <w:ind w:firstLineChars="0"/>
        <w:rPr>
          <w:ins w:id="3171" w:author="249326630@qq.com" w:date="2018-12-23T21:47:00Z"/>
        </w:rPr>
        <w:pPrChange w:id="3172" w:author="249326630@qq.com" w:date="2018-12-23T21:47:00Z">
          <w:pPr>
            <w:jc w:val="center"/>
          </w:pPr>
        </w:pPrChange>
      </w:pPr>
      <w:ins w:id="3173" w:author="249326630@qq.com" w:date="2018-12-23T21:47:00Z">
        <w:r>
          <w:rPr>
            <w:rFonts w:hint="eastAsia"/>
          </w:rPr>
          <w:t>查看我发起的活动</w:t>
        </w:r>
      </w:ins>
    </w:p>
    <w:p w14:paraId="3BF2A514" w14:textId="0565C95E" w:rsidR="003C64C3" w:rsidRPr="003C64C3" w:rsidRDefault="003C64C3">
      <w:pPr>
        <w:rPr>
          <w:ins w:id="3174" w:author="249326630@qq.com" w:date="2018-12-23T21:48:00Z"/>
          <w:sz w:val="24"/>
          <w:szCs w:val="24"/>
          <w:rPrChange w:id="3175" w:author="249326630@qq.com" w:date="2018-12-23T21:48:00Z">
            <w:rPr>
              <w:ins w:id="3176" w:author="249326630@qq.com" w:date="2018-12-23T21:48:00Z"/>
              <w:sz w:val="24"/>
              <w:szCs w:val="24"/>
            </w:rPr>
          </w:rPrChange>
        </w:rPr>
        <w:pPrChange w:id="3177" w:author="249326630@qq.com" w:date="2018-12-23T21:48:00Z">
          <w:pPr>
            <w:pStyle w:val="af3"/>
            <w:numPr>
              <w:numId w:val="30"/>
            </w:numPr>
            <w:ind w:left="360" w:firstLineChars="0" w:hanging="360"/>
          </w:pPr>
        </w:pPrChange>
      </w:pPr>
      <w:ins w:id="3178" w:author="249326630@qq.com" w:date="2018-12-23T21:48:00Z">
        <w:r w:rsidRPr="003C64C3">
          <w:rPr>
            <w:noProof/>
          </w:rPr>
          <w:lastRenderedPageBreak/>
          <w:drawing>
            <wp:inline distT="0" distB="0" distL="0" distR="0" wp14:anchorId="2F03B2E4" wp14:editId="18300613">
              <wp:extent cx="3848100" cy="7421880"/>
              <wp:effectExtent l="0" t="0" r="0" b="7620"/>
              <wp:docPr id="195" name="图片 195" descr="C:\Users\嗯哼哈吼嘻\AppData\Roaming\Tencent\Users\249326630\TIM\WinTemp\RichOle\QREC_]XS%%NMTC8BT)2@AZ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嗯哼哈吼嘻\AppData\Roaming\Tencent\Users\249326630\TIM\WinTemp\RichOle\QREC_]XS%%NMTC8BT)2@AZY.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48100" cy="7421880"/>
                      </a:xfrm>
                      <a:prstGeom prst="rect">
                        <a:avLst/>
                      </a:prstGeom>
                      <a:noFill/>
                      <a:ln>
                        <a:noFill/>
                      </a:ln>
                    </pic:spPr>
                  </pic:pic>
                </a:graphicData>
              </a:graphic>
            </wp:inline>
          </w:drawing>
        </w:r>
      </w:ins>
    </w:p>
    <w:p w14:paraId="1F16C87A" w14:textId="483A527E" w:rsidR="003C64C3" w:rsidRDefault="003C64C3">
      <w:pPr>
        <w:pStyle w:val="af3"/>
        <w:numPr>
          <w:ilvl w:val="0"/>
          <w:numId w:val="30"/>
        </w:numPr>
        <w:ind w:firstLineChars="0"/>
        <w:rPr>
          <w:ins w:id="3179" w:author="249326630@qq.com" w:date="2018-12-23T21:49:00Z"/>
        </w:rPr>
        <w:pPrChange w:id="3180" w:author="249326630@qq.com" w:date="2018-12-23T21:49:00Z">
          <w:pPr>
            <w:jc w:val="center"/>
          </w:pPr>
        </w:pPrChange>
      </w:pPr>
      <w:ins w:id="3181" w:author="249326630@qq.com" w:date="2018-12-23T21:49:00Z">
        <w:r>
          <w:rPr>
            <w:rFonts w:hint="eastAsia"/>
          </w:rPr>
          <w:t>查看参与的活动详情</w:t>
        </w:r>
        <w:r>
          <w:rPr>
            <w:rFonts w:hint="eastAsia"/>
          </w:rPr>
          <w:t>-</w:t>
        </w:r>
        <w:r>
          <w:rPr>
            <w:rFonts w:hint="eastAsia"/>
          </w:rPr>
          <w:t>点击活动</w:t>
        </w:r>
      </w:ins>
    </w:p>
    <w:p w14:paraId="3098CBE4" w14:textId="61D806E0" w:rsidR="003C64C3" w:rsidRPr="003C64C3" w:rsidRDefault="003C64C3">
      <w:pPr>
        <w:rPr>
          <w:ins w:id="3182" w:author="249326630@qq.com" w:date="2018-12-23T21:49:00Z"/>
          <w:sz w:val="24"/>
          <w:szCs w:val="24"/>
          <w:rPrChange w:id="3183" w:author="249326630@qq.com" w:date="2018-12-23T21:49:00Z">
            <w:rPr>
              <w:ins w:id="3184" w:author="249326630@qq.com" w:date="2018-12-23T21:49:00Z"/>
              <w:sz w:val="24"/>
              <w:szCs w:val="24"/>
            </w:rPr>
          </w:rPrChange>
        </w:rPr>
        <w:pPrChange w:id="3185" w:author="249326630@qq.com" w:date="2018-12-23T21:49:00Z">
          <w:pPr>
            <w:pStyle w:val="af3"/>
            <w:numPr>
              <w:numId w:val="30"/>
            </w:numPr>
            <w:ind w:left="360" w:firstLineChars="0" w:hanging="360"/>
          </w:pPr>
        </w:pPrChange>
      </w:pPr>
      <w:ins w:id="3186" w:author="249326630@qq.com" w:date="2018-12-23T21:49:00Z">
        <w:r w:rsidRPr="003C64C3">
          <w:rPr>
            <w:noProof/>
          </w:rPr>
          <w:lastRenderedPageBreak/>
          <w:drawing>
            <wp:inline distT="0" distB="0" distL="0" distR="0" wp14:anchorId="15EFEE61" wp14:editId="4A6362F4">
              <wp:extent cx="3779520" cy="7475220"/>
              <wp:effectExtent l="0" t="0" r="0" b="0"/>
              <wp:docPr id="196" name="图片 196" descr="C:\Users\嗯哼哈吼嘻\AppData\Roaming\Tencent\Users\249326630\TIM\WinTemp\RichOle\5JVZ4I$QDPPW5$)R)25O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嗯哼哈吼嘻\AppData\Roaming\Tencent\Users\249326630\TIM\WinTemp\RichOle\5JVZ4I$QDPPW5$)R)25OINK.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779520" cy="7475220"/>
                      </a:xfrm>
                      <a:prstGeom prst="rect">
                        <a:avLst/>
                      </a:prstGeom>
                      <a:noFill/>
                      <a:ln>
                        <a:noFill/>
                      </a:ln>
                    </pic:spPr>
                  </pic:pic>
                </a:graphicData>
              </a:graphic>
            </wp:inline>
          </w:drawing>
        </w:r>
      </w:ins>
    </w:p>
    <w:p w14:paraId="79F10ECF" w14:textId="7B8D10CC" w:rsidR="003C64C3" w:rsidRDefault="00B454B7">
      <w:pPr>
        <w:pStyle w:val="af3"/>
        <w:numPr>
          <w:ilvl w:val="0"/>
          <w:numId w:val="30"/>
        </w:numPr>
        <w:ind w:firstLineChars="0"/>
        <w:rPr>
          <w:ins w:id="3187" w:author="249326630@qq.com" w:date="2018-12-23T21:52:00Z"/>
        </w:rPr>
        <w:pPrChange w:id="3188" w:author="249326630@qq.com" w:date="2018-12-23T21:52:00Z">
          <w:pPr>
            <w:jc w:val="center"/>
          </w:pPr>
        </w:pPrChange>
      </w:pPr>
      <w:ins w:id="3189" w:author="249326630@qq.com" w:date="2018-12-23T21:52:00Z">
        <w:r>
          <w:rPr>
            <w:rFonts w:hint="eastAsia"/>
          </w:rPr>
          <w:t>查看发起的活动详情</w:t>
        </w:r>
        <w:r>
          <w:rPr>
            <w:rFonts w:hint="eastAsia"/>
          </w:rPr>
          <w:t>-</w:t>
        </w:r>
        <w:r>
          <w:rPr>
            <w:rFonts w:hint="eastAsia"/>
          </w:rPr>
          <w:t>点击发起的活动详情</w:t>
        </w:r>
      </w:ins>
    </w:p>
    <w:p w14:paraId="2FCB56AE" w14:textId="66813071" w:rsidR="00B454B7" w:rsidRPr="00B454B7" w:rsidRDefault="00B454B7">
      <w:pPr>
        <w:rPr>
          <w:ins w:id="3190" w:author="249326630@qq.com" w:date="2018-12-23T21:53:00Z"/>
          <w:sz w:val="24"/>
          <w:szCs w:val="24"/>
          <w:rPrChange w:id="3191" w:author="249326630@qq.com" w:date="2018-12-23T21:53:00Z">
            <w:rPr>
              <w:ins w:id="3192" w:author="249326630@qq.com" w:date="2018-12-23T21:53:00Z"/>
              <w:sz w:val="24"/>
              <w:szCs w:val="24"/>
            </w:rPr>
          </w:rPrChange>
        </w:rPr>
        <w:pPrChange w:id="3193" w:author="249326630@qq.com" w:date="2018-12-23T21:53:00Z">
          <w:pPr>
            <w:pStyle w:val="af3"/>
            <w:numPr>
              <w:numId w:val="30"/>
            </w:numPr>
            <w:ind w:left="360" w:firstLineChars="0" w:hanging="360"/>
          </w:pPr>
        </w:pPrChange>
      </w:pPr>
      <w:ins w:id="3194" w:author="249326630@qq.com" w:date="2018-12-23T21:53:00Z">
        <w:r w:rsidRPr="00B454B7">
          <w:rPr>
            <w:noProof/>
          </w:rPr>
          <w:lastRenderedPageBreak/>
          <w:drawing>
            <wp:inline distT="0" distB="0" distL="0" distR="0" wp14:anchorId="1B3733CF" wp14:editId="62E42C37">
              <wp:extent cx="3962400" cy="7581900"/>
              <wp:effectExtent l="0" t="0" r="0" b="0"/>
              <wp:docPr id="197" name="图片 197" descr="C:\Users\嗯哼哈吼嘻\AppData\Roaming\Tencent\Users\249326630\TIM\WinTemp\RichOle\DUKXL1%3}Z$15VNM8{`(20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嗯哼哈吼嘻\AppData\Roaming\Tencent\Users\249326630\TIM\WinTemp\RichOle\DUKXL1%3}Z$15VNM8{`(20K.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962400" cy="7581900"/>
                      </a:xfrm>
                      <a:prstGeom prst="rect">
                        <a:avLst/>
                      </a:prstGeom>
                      <a:noFill/>
                      <a:ln>
                        <a:noFill/>
                      </a:ln>
                    </pic:spPr>
                  </pic:pic>
                </a:graphicData>
              </a:graphic>
            </wp:inline>
          </w:drawing>
        </w:r>
      </w:ins>
    </w:p>
    <w:p w14:paraId="12DE8F84" w14:textId="77777777" w:rsidR="00B454B7" w:rsidRPr="003C64C3" w:rsidRDefault="00B454B7">
      <w:pPr>
        <w:pStyle w:val="af3"/>
        <w:ind w:left="360" w:firstLineChars="0" w:firstLine="0"/>
        <w:rPr>
          <w:ins w:id="3195" w:author="249326630@qq.com" w:date="2018-12-23T21:44:00Z"/>
          <w:rPrChange w:id="3196" w:author="249326630@qq.com" w:date="2018-12-23T21:49:00Z">
            <w:rPr>
              <w:ins w:id="3197" w:author="249326630@qq.com" w:date="2018-12-23T21:44:00Z"/>
            </w:rPr>
          </w:rPrChange>
        </w:rPr>
        <w:pPrChange w:id="3198" w:author="249326630@qq.com" w:date="2018-12-23T21:52:00Z">
          <w:pPr>
            <w:jc w:val="center"/>
          </w:pPr>
        </w:pPrChange>
      </w:pPr>
    </w:p>
    <w:p w14:paraId="60CF2F45" w14:textId="50289E5A" w:rsidR="008322F7" w:rsidRPr="000F4BCE" w:rsidDel="00877695" w:rsidRDefault="004339C9">
      <w:pPr>
        <w:pStyle w:val="af3"/>
        <w:ind w:left="360" w:firstLineChars="0" w:firstLine="0"/>
        <w:rPr>
          <w:del w:id="3199" w:author="249326630@qq.com" w:date="2018-12-23T21:39:00Z"/>
        </w:rPr>
        <w:pPrChange w:id="3200" w:author="249326630@qq.com" w:date="2018-12-23T21:44:00Z">
          <w:pPr>
            <w:pStyle w:val="a1"/>
          </w:pPr>
        </w:pPrChange>
      </w:pPr>
      <w:del w:id="3201" w:author="249326630@qq.com" w:date="2018-12-23T21:38:00Z">
        <w:r w:rsidDel="004339C9">
          <w:rPr>
            <w:rFonts w:hint="eastAsia"/>
          </w:rPr>
          <w:delText>论坛</w:delText>
        </w:r>
        <w:r w:rsidDel="004339C9">
          <w:delText>首页</w:delText>
        </w:r>
      </w:del>
    </w:p>
    <w:p w14:paraId="23C385DD" w14:textId="4F5F0E79" w:rsidR="008322F7" w:rsidDel="00877695" w:rsidRDefault="008322F7">
      <w:pPr>
        <w:pStyle w:val="af3"/>
        <w:ind w:left="360" w:firstLineChars="0" w:firstLine="0"/>
        <w:rPr>
          <w:del w:id="3202" w:author="249326630@qq.com" w:date="2018-12-23T21:39:00Z"/>
        </w:rPr>
        <w:pPrChange w:id="3203" w:author="249326630@qq.com" w:date="2018-12-23T21:44:00Z">
          <w:pPr/>
        </w:pPrChange>
      </w:pPr>
    </w:p>
    <w:p w14:paraId="6B045FCF" w14:textId="0205157F" w:rsidR="00707983" w:rsidDel="00877695" w:rsidRDefault="00707983">
      <w:pPr>
        <w:pStyle w:val="af3"/>
        <w:ind w:left="360" w:firstLineChars="0" w:firstLine="0"/>
        <w:rPr>
          <w:ins w:id="3204" w:author="HerculesHu" w:date="2017-12-23T23:46:00Z"/>
          <w:del w:id="3205" w:author="249326630@qq.com" w:date="2018-12-23T21:39:00Z"/>
        </w:rPr>
        <w:pPrChange w:id="3206" w:author="249326630@qq.com" w:date="2018-12-23T21:44:00Z">
          <w:pPr/>
        </w:pPrChange>
      </w:pPr>
      <w:del w:id="3207" w:author="249326630@qq.com" w:date="2018-12-23T21:39:00Z">
        <w:r w:rsidDel="00877695">
          <w:rPr>
            <w:noProof/>
          </w:rPr>
          <w:drawing>
            <wp:inline distT="0" distB="0" distL="0" distR="0" wp14:anchorId="3E1709CD" wp14:editId="7F7DCBA5">
              <wp:extent cx="5274310" cy="5026660"/>
              <wp:effectExtent l="0" t="0" r="254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5026660"/>
                      </a:xfrm>
                      <a:prstGeom prst="rect">
                        <a:avLst/>
                      </a:prstGeom>
                    </pic:spPr>
                  </pic:pic>
                </a:graphicData>
              </a:graphic>
            </wp:inline>
          </w:drawing>
        </w:r>
      </w:del>
    </w:p>
    <w:p w14:paraId="635A8298" w14:textId="6196E9DF" w:rsidR="00ED245A" w:rsidDel="00877695" w:rsidRDefault="00ED245A">
      <w:pPr>
        <w:pStyle w:val="af3"/>
        <w:ind w:left="360" w:firstLineChars="0" w:firstLine="0"/>
        <w:rPr>
          <w:ins w:id="3208" w:author="HerculesHu" w:date="2017-12-23T23:46:00Z"/>
          <w:del w:id="3209" w:author="249326630@qq.com" w:date="2018-12-23T21:39:00Z"/>
        </w:rPr>
        <w:pPrChange w:id="3210" w:author="249326630@qq.com" w:date="2018-12-23T21:44:00Z">
          <w:pPr>
            <w:jc w:val="center"/>
          </w:pPr>
        </w:pPrChange>
      </w:pPr>
      <w:ins w:id="3211" w:author="HerculesHu" w:date="2017-12-23T23:46:00Z">
        <w:del w:id="3212" w:author="249326630@qq.com" w:date="2018-12-23T21:39:00Z">
          <w:r w:rsidDel="00877695">
            <w:rPr>
              <w:rFonts w:hint="eastAsia"/>
            </w:rPr>
            <w:delText>（电脑</w:delText>
          </w:r>
          <w:r w:rsidDel="00877695">
            <w:delText>版</w:delText>
          </w:r>
          <w:r w:rsidDel="00877695">
            <w:rPr>
              <w:rFonts w:hint="eastAsia"/>
            </w:rPr>
            <w:delText>）</w:delText>
          </w:r>
        </w:del>
      </w:ins>
    </w:p>
    <w:p w14:paraId="69AFBCD2" w14:textId="75970738" w:rsidR="00ED245A" w:rsidDel="00877695" w:rsidRDefault="00ED245A">
      <w:pPr>
        <w:pStyle w:val="af3"/>
        <w:ind w:left="360" w:firstLineChars="0" w:firstLine="0"/>
        <w:rPr>
          <w:ins w:id="3213" w:author="HerculesHu" w:date="2017-12-23T22:15:00Z"/>
          <w:del w:id="3214" w:author="249326630@qq.com" w:date="2018-12-23T21:39:00Z"/>
        </w:rPr>
        <w:pPrChange w:id="3215" w:author="249326630@qq.com" w:date="2018-12-23T21:44:00Z">
          <w:pPr/>
        </w:pPrChange>
      </w:pPr>
    </w:p>
    <w:p w14:paraId="7A3B3E92" w14:textId="2B704054" w:rsidR="00FE6B6B" w:rsidDel="00877695" w:rsidRDefault="00FE6B6B">
      <w:pPr>
        <w:pStyle w:val="af3"/>
        <w:ind w:left="360" w:firstLineChars="0" w:firstLine="0"/>
        <w:rPr>
          <w:ins w:id="3216" w:author="HerculesHu" w:date="2017-12-23T23:56:00Z"/>
          <w:del w:id="3217" w:author="249326630@qq.com" w:date="2018-12-23T21:39:00Z"/>
        </w:rPr>
        <w:pPrChange w:id="3218" w:author="249326630@qq.com" w:date="2018-12-23T21:44:00Z">
          <w:pPr/>
        </w:pPrChange>
      </w:pPr>
      <w:ins w:id="3219" w:author="HerculesHu" w:date="2017-12-23T22:15:00Z">
        <w:del w:id="3220" w:author="249326630@qq.com" w:date="2018-12-23T21:39:00Z">
          <w:r w:rsidDel="00877695">
            <w:rPr>
              <w:noProof/>
            </w:rPr>
            <w:drawing>
              <wp:inline distT="0" distB="0" distL="0" distR="0" wp14:anchorId="2F78D820" wp14:editId="4A08081C">
                <wp:extent cx="3171825" cy="5067300"/>
                <wp:effectExtent l="0" t="0" r="952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71825" cy="5067300"/>
                        </a:xfrm>
                        <a:prstGeom prst="rect">
                          <a:avLst/>
                        </a:prstGeom>
                      </pic:spPr>
                    </pic:pic>
                  </a:graphicData>
                </a:graphic>
              </wp:inline>
            </w:drawing>
          </w:r>
        </w:del>
      </w:ins>
    </w:p>
    <w:p w14:paraId="57EF099B" w14:textId="445AA57B" w:rsidR="00AB4442" w:rsidDel="00F85D75" w:rsidRDefault="00AB4442">
      <w:pPr>
        <w:pStyle w:val="af3"/>
        <w:ind w:left="360" w:firstLineChars="0" w:firstLine="0"/>
        <w:rPr>
          <w:ins w:id="3221" w:author="HerculesHu" w:date="2017-12-23T23:56:00Z"/>
          <w:del w:id="3222" w:author="249326630@qq.com" w:date="2018-12-25T18:26:00Z"/>
        </w:rPr>
        <w:pPrChange w:id="3223" w:author="249326630@qq.com" w:date="2018-12-23T21:44:00Z">
          <w:pPr>
            <w:jc w:val="center"/>
          </w:pPr>
        </w:pPrChange>
      </w:pPr>
      <w:ins w:id="3224" w:author="HerculesHu" w:date="2017-12-23T23:56:00Z">
        <w:del w:id="3225" w:author="249326630@qq.com" w:date="2018-12-23T21:39:00Z">
          <w:r w:rsidDel="00877695">
            <w:rPr>
              <w:rFonts w:hint="eastAsia"/>
            </w:rPr>
            <w:delText>（手机</w:delText>
          </w:r>
          <w:r w:rsidDel="00877695">
            <w:delText>版</w:delText>
          </w:r>
          <w:r w:rsidDel="00877695">
            <w:rPr>
              <w:rFonts w:hint="eastAsia"/>
            </w:rPr>
            <w:delText>）</w:delText>
          </w:r>
        </w:del>
      </w:ins>
    </w:p>
    <w:p w14:paraId="36A50024" w14:textId="29D900D3" w:rsidR="00AB4442" w:rsidDel="00E27A9C" w:rsidRDefault="00AB4442" w:rsidP="008322F7">
      <w:pPr>
        <w:rPr>
          <w:del w:id="3226" w:author="249326630@qq.com" w:date="2018-12-25T18:25:00Z"/>
        </w:rPr>
      </w:pPr>
    </w:p>
    <w:p w14:paraId="44ABD4B2" w14:textId="22396550" w:rsidR="003172D9" w:rsidDel="00E27A9C" w:rsidRDefault="00EA385D">
      <w:pPr>
        <w:pStyle w:val="a1"/>
        <w:rPr>
          <w:del w:id="3227" w:author="249326630@qq.com" w:date="2018-12-25T18:25:00Z"/>
        </w:rPr>
      </w:pPr>
      <w:del w:id="3228" w:author="249326630@qq.com" w:date="2018-12-25T18:25:00Z">
        <w:r w:rsidDel="00E27A9C">
          <w:rPr>
            <w:rFonts w:hint="eastAsia"/>
          </w:rPr>
          <w:delText>发帖</w:delText>
        </w:r>
      </w:del>
    </w:p>
    <w:p w14:paraId="0AEC5CF4" w14:textId="109CFEEA" w:rsidR="003821E4" w:rsidRPr="003821E4" w:rsidDel="00877695" w:rsidRDefault="003821E4" w:rsidP="003821E4">
      <w:pPr>
        <w:rPr>
          <w:del w:id="3229" w:author="249326630@qq.com" w:date="2018-12-23T21:39:00Z"/>
        </w:rPr>
      </w:pPr>
    </w:p>
    <w:p w14:paraId="3BF42DF0" w14:textId="0A85A441" w:rsidR="00D3140A" w:rsidDel="00877695" w:rsidRDefault="007A4FEF" w:rsidP="00D3140A">
      <w:pPr>
        <w:rPr>
          <w:ins w:id="3230" w:author="HerculesHu" w:date="2017-12-23T23:46:00Z"/>
          <w:del w:id="3231" w:author="249326630@qq.com" w:date="2018-12-23T21:39:00Z"/>
        </w:rPr>
      </w:pPr>
      <w:del w:id="3232" w:author="249326630@qq.com" w:date="2018-12-23T21:39:00Z">
        <w:r w:rsidDel="00877695">
          <w:rPr>
            <w:noProof/>
          </w:rPr>
          <w:drawing>
            <wp:inline distT="0" distB="0" distL="0" distR="0" wp14:anchorId="79DA098A" wp14:editId="386A14BE">
              <wp:extent cx="5274310" cy="365696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656965"/>
                      </a:xfrm>
                      <a:prstGeom prst="rect">
                        <a:avLst/>
                      </a:prstGeom>
                    </pic:spPr>
                  </pic:pic>
                </a:graphicData>
              </a:graphic>
            </wp:inline>
          </w:drawing>
        </w:r>
      </w:del>
    </w:p>
    <w:p w14:paraId="777CCDC1" w14:textId="61121107" w:rsidR="00ED245A" w:rsidDel="00877695" w:rsidRDefault="00ED245A" w:rsidP="00ED245A">
      <w:pPr>
        <w:jc w:val="center"/>
        <w:rPr>
          <w:ins w:id="3233" w:author="HerculesHu" w:date="2017-12-23T23:46:00Z"/>
          <w:del w:id="3234" w:author="249326630@qq.com" w:date="2018-12-23T21:39:00Z"/>
        </w:rPr>
      </w:pPr>
      <w:ins w:id="3235" w:author="HerculesHu" w:date="2017-12-23T23:46:00Z">
        <w:del w:id="3236" w:author="249326630@qq.com" w:date="2018-12-23T21:39:00Z">
          <w:r w:rsidDel="00877695">
            <w:rPr>
              <w:rFonts w:hint="eastAsia"/>
            </w:rPr>
            <w:delText>（电脑</w:delText>
          </w:r>
          <w:r w:rsidDel="00877695">
            <w:delText>版</w:delText>
          </w:r>
          <w:r w:rsidDel="00877695">
            <w:rPr>
              <w:rFonts w:hint="eastAsia"/>
            </w:rPr>
            <w:delText>）</w:delText>
          </w:r>
        </w:del>
      </w:ins>
    </w:p>
    <w:p w14:paraId="50679E10" w14:textId="0D242B36" w:rsidR="00ED245A" w:rsidDel="00877695" w:rsidRDefault="00ED245A" w:rsidP="00D3140A">
      <w:pPr>
        <w:rPr>
          <w:ins w:id="3237" w:author="HerculesHu" w:date="2017-12-23T22:18:00Z"/>
          <w:del w:id="3238" w:author="249326630@qq.com" w:date="2018-12-23T21:39:00Z"/>
        </w:rPr>
      </w:pPr>
    </w:p>
    <w:p w14:paraId="39982C6B" w14:textId="250CA80D" w:rsidR="00BF3AC9" w:rsidDel="00877695" w:rsidRDefault="00193D27">
      <w:pPr>
        <w:ind w:firstLineChars="900" w:firstLine="1890"/>
        <w:rPr>
          <w:ins w:id="3239" w:author="HerculesHu" w:date="2017-12-23T23:56:00Z"/>
          <w:del w:id="3240" w:author="249326630@qq.com" w:date="2018-12-23T21:39:00Z"/>
        </w:rPr>
        <w:pPrChange w:id="3241" w:author="HerculesHu" w:date="2017-12-24T00:12:00Z">
          <w:pPr/>
        </w:pPrChange>
      </w:pPr>
      <w:ins w:id="3242" w:author="HerculesHu" w:date="2017-12-23T22:19:00Z">
        <w:del w:id="3243" w:author="249326630@qq.com" w:date="2018-12-23T21:39:00Z">
          <w:r w:rsidDel="00877695">
            <w:rPr>
              <w:noProof/>
            </w:rPr>
            <w:drawing>
              <wp:inline distT="0" distB="0" distL="0" distR="0" wp14:anchorId="037E2A40" wp14:editId="1A27968B">
                <wp:extent cx="3076575" cy="5086350"/>
                <wp:effectExtent l="0" t="0" r="952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076575" cy="5086350"/>
                        </a:xfrm>
                        <a:prstGeom prst="rect">
                          <a:avLst/>
                        </a:prstGeom>
                      </pic:spPr>
                    </pic:pic>
                  </a:graphicData>
                </a:graphic>
              </wp:inline>
            </w:drawing>
          </w:r>
        </w:del>
      </w:ins>
    </w:p>
    <w:p w14:paraId="4417956B" w14:textId="093416E5" w:rsidR="00AB4442" w:rsidDel="00877695" w:rsidRDefault="00AB4442" w:rsidP="00AB4442">
      <w:pPr>
        <w:jc w:val="center"/>
        <w:rPr>
          <w:ins w:id="3244" w:author="HerculesHu" w:date="2017-12-23T23:56:00Z"/>
          <w:del w:id="3245" w:author="249326630@qq.com" w:date="2018-12-23T21:39:00Z"/>
        </w:rPr>
      </w:pPr>
      <w:ins w:id="3246" w:author="HerculesHu" w:date="2017-12-23T23:56:00Z">
        <w:del w:id="3247" w:author="249326630@qq.com" w:date="2018-12-23T21:39:00Z">
          <w:r w:rsidDel="00877695">
            <w:rPr>
              <w:rFonts w:hint="eastAsia"/>
            </w:rPr>
            <w:delText>（手机</w:delText>
          </w:r>
          <w:r w:rsidDel="00877695">
            <w:delText>版</w:delText>
          </w:r>
          <w:r w:rsidDel="00877695">
            <w:rPr>
              <w:rFonts w:hint="eastAsia"/>
            </w:rPr>
            <w:delText>）</w:delText>
          </w:r>
        </w:del>
      </w:ins>
    </w:p>
    <w:p w14:paraId="436BB939" w14:textId="0EF073AD" w:rsidR="00AB4442" w:rsidDel="00E27A9C" w:rsidRDefault="00AB4442" w:rsidP="00D3140A">
      <w:pPr>
        <w:rPr>
          <w:del w:id="3248" w:author="249326630@qq.com" w:date="2018-12-25T18:25:00Z"/>
        </w:rPr>
      </w:pPr>
    </w:p>
    <w:p w14:paraId="54536862" w14:textId="67F4C45D" w:rsidR="00D17AA7" w:rsidDel="00E27A9C" w:rsidRDefault="00D17AA7">
      <w:pPr>
        <w:pStyle w:val="a1"/>
        <w:rPr>
          <w:del w:id="3249" w:author="249326630@qq.com" w:date="2018-12-25T18:25:00Z"/>
        </w:rPr>
      </w:pPr>
      <w:del w:id="3250" w:author="249326630@qq.com" w:date="2018-12-25T18:25:00Z">
        <w:r w:rsidDel="00E27A9C">
          <w:rPr>
            <w:rFonts w:hint="eastAsia"/>
          </w:rPr>
          <w:delText>帖子</w:delText>
        </w:r>
        <w:r w:rsidDel="00E27A9C">
          <w:delText>详情页</w:delText>
        </w:r>
      </w:del>
    </w:p>
    <w:tbl>
      <w:tblPr>
        <w:tblStyle w:val="Axure1"/>
        <w:tblpPr w:leftFromText="180" w:rightFromText="180" w:vertAnchor="text" w:horzAnchor="margin" w:tblpY="2132"/>
        <w:tblW w:w="0" w:type="auto"/>
        <w:tblLook w:val="04A0" w:firstRow="1" w:lastRow="0" w:firstColumn="1" w:lastColumn="0" w:noHBand="0" w:noVBand="1"/>
      </w:tblPr>
      <w:tblGrid>
        <w:gridCol w:w="1413"/>
        <w:gridCol w:w="2268"/>
        <w:gridCol w:w="4536"/>
      </w:tblGrid>
      <w:tr w:rsidR="00F743B8" w:rsidDel="00E27A9C" w14:paraId="56F33CB7" w14:textId="1AB210A6" w:rsidTr="00EB2A62">
        <w:trPr>
          <w:cnfStyle w:val="100000000000" w:firstRow="1" w:lastRow="0" w:firstColumn="0" w:lastColumn="0" w:oddVBand="0" w:evenVBand="0" w:oddHBand="0" w:evenHBand="0" w:firstRowFirstColumn="0" w:firstRowLastColumn="0" w:lastRowFirstColumn="0" w:lastRowLastColumn="0"/>
          <w:cantSplit/>
          <w:tblHeader/>
          <w:del w:id="3251" w:author="249326630@qq.com" w:date="2018-12-25T18:25:00Z"/>
        </w:trPr>
        <w:tc>
          <w:tcPr>
            <w:tcW w:w="1413" w:type="dxa"/>
          </w:tcPr>
          <w:p w14:paraId="4710F82B" w14:textId="7FFED91E" w:rsidR="00F743B8" w:rsidDel="00E27A9C" w:rsidRDefault="00F743B8" w:rsidP="00EB2A62">
            <w:pPr>
              <w:pStyle w:val="Axure"/>
              <w:rPr>
                <w:del w:id="3252" w:author="249326630@qq.com" w:date="2018-12-25T18:25:00Z"/>
              </w:rPr>
            </w:pPr>
            <w:del w:id="3253" w:author="249326630@qq.com" w:date="2018-12-25T18:25:00Z">
              <w:r w:rsidDel="00E27A9C">
                <w:delText>脚注</w:delText>
              </w:r>
            </w:del>
          </w:p>
        </w:tc>
        <w:tc>
          <w:tcPr>
            <w:tcW w:w="2268" w:type="dxa"/>
          </w:tcPr>
          <w:p w14:paraId="710D7690" w14:textId="15933B32" w:rsidR="00F743B8" w:rsidDel="00E27A9C" w:rsidRDefault="00F743B8" w:rsidP="00EB2A62">
            <w:pPr>
              <w:pStyle w:val="Axure"/>
              <w:rPr>
                <w:del w:id="3254" w:author="249326630@qq.com" w:date="2018-12-25T18:25:00Z"/>
              </w:rPr>
            </w:pPr>
            <w:del w:id="3255" w:author="249326630@qq.com" w:date="2018-12-25T18:25:00Z">
              <w:r w:rsidDel="00E27A9C">
                <w:delText>名称</w:delText>
              </w:r>
            </w:del>
          </w:p>
        </w:tc>
        <w:tc>
          <w:tcPr>
            <w:tcW w:w="4536" w:type="dxa"/>
          </w:tcPr>
          <w:p w14:paraId="2C8A7690" w14:textId="39DE2805" w:rsidR="00F743B8" w:rsidDel="00E27A9C" w:rsidRDefault="00F743B8" w:rsidP="00EB2A62">
            <w:pPr>
              <w:pStyle w:val="Axure"/>
              <w:tabs>
                <w:tab w:val="left" w:pos="1190"/>
              </w:tabs>
              <w:rPr>
                <w:del w:id="3256" w:author="249326630@qq.com" w:date="2018-12-25T18:25:00Z"/>
              </w:rPr>
            </w:pPr>
            <w:del w:id="3257" w:author="249326630@qq.com" w:date="2018-12-25T18:25:00Z">
              <w:r w:rsidDel="00E27A9C">
                <w:delText>交互</w:delText>
              </w:r>
              <w:r w:rsidDel="00E27A9C">
                <w:tab/>
              </w:r>
            </w:del>
          </w:p>
        </w:tc>
      </w:tr>
      <w:tr w:rsidR="00F743B8" w:rsidDel="00E27A9C" w14:paraId="6B8BDD86" w14:textId="63C654DD" w:rsidTr="00EB2A62">
        <w:trPr>
          <w:cantSplit/>
          <w:del w:id="3258" w:author="249326630@qq.com" w:date="2018-12-25T18:25:00Z"/>
        </w:trPr>
        <w:tc>
          <w:tcPr>
            <w:tcW w:w="1413" w:type="dxa"/>
          </w:tcPr>
          <w:p w14:paraId="4C6D207B" w14:textId="6A721C99" w:rsidR="00F743B8" w:rsidDel="00E27A9C" w:rsidRDefault="00F743B8" w:rsidP="00EB2A62">
            <w:pPr>
              <w:pStyle w:val="Axure0"/>
              <w:rPr>
                <w:del w:id="3259" w:author="249326630@qq.com" w:date="2018-12-25T18:25:00Z"/>
              </w:rPr>
            </w:pPr>
            <w:del w:id="3260" w:author="249326630@qq.com" w:date="2018-12-25T18:25:00Z">
              <w:r w:rsidDel="00E27A9C">
                <w:delText>1</w:delText>
              </w:r>
            </w:del>
          </w:p>
        </w:tc>
        <w:tc>
          <w:tcPr>
            <w:tcW w:w="2268" w:type="dxa"/>
          </w:tcPr>
          <w:p w14:paraId="1183ED05" w14:textId="7FAD6817" w:rsidR="00F743B8" w:rsidDel="00E27A9C" w:rsidRDefault="00F743B8" w:rsidP="00EB2A62">
            <w:pPr>
              <w:pStyle w:val="Axure0"/>
              <w:rPr>
                <w:del w:id="3261" w:author="249326630@qq.com" w:date="2018-12-25T18:25:00Z"/>
              </w:rPr>
            </w:pPr>
            <w:del w:id="3262" w:author="249326630@qq.com" w:date="2018-12-25T18:25:00Z">
              <w:r w:rsidDel="00E27A9C">
                <w:rPr>
                  <w:rFonts w:hint="eastAsia"/>
                  <w:lang w:eastAsia="zh-CN"/>
                </w:rPr>
                <w:delText>标签</w:delText>
              </w:r>
            </w:del>
          </w:p>
        </w:tc>
        <w:tc>
          <w:tcPr>
            <w:tcW w:w="4536" w:type="dxa"/>
          </w:tcPr>
          <w:p w14:paraId="0D28A698" w14:textId="300C5284" w:rsidR="00F743B8" w:rsidDel="00E27A9C" w:rsidRDefault="00F743B8" w:rsidP="00EB2A62">
            <w:pPr>
              <w:pStyle w:val="Axure0"/>
              <w:rPr>
                <w:del w:id="3263" w:author="249326630@qq.com" w:date="2018-12-25T18:25:00Z"/>
                <w:lang w:eastAsia="zh-CN"/>
              </w:rPr>
            </w:pPr>
            <w:del w:id="3264" w:author="249326630@qq.com" w:date="2018-12-25T18:25:00Z">
              <w:r w:rsidDel="00E27A9C">
                <w:rPr>
                  <w:rFonts w:hint="eastAsia"/>
                  <w:lang w:eastAsia="zh-CN"/>
                </w:rPr>
                <w:delText>显示置顶或者</w:delText>
              </w:r>
              <w:r w:rsidDel="00E27A9C">
                <w:rPr>
                  <w:lang w:eastAsia="zh-CN"/>
                </w:rPr>
                <w:delText>精华或者不显示</w:delText>
              </w:r>
            </w:del>
          </w:p>
        </w:tc>
      </w:tr>
      <w:tr w:rsidR="00F743B8" w:rsidDel="00E27A9C" w14:paraId="7D1F868B" w14:textId="743DF796" w:rsidTr="00EB2A62">
        <w:trPr>
          <w:cnfStyle w:val="000000010000" w:firstRow="0" w:lastRow="0" w:firstColumn="0" w:lastColumn="0" w:oddVBand="0" w:evenVBand="0" w:oddHBand="0" w:evenHBand="1" w:firstRowFirstColumn="0" w:firstRowLastColumn="0" w:lastRowFirstColumn="0" w:lastRowLastColumn="0"/>
          <w:cantSplit/>
          <w:del w:id="3265" w:author="249326630@qq.com" w:date="2018-12-25T18:25:00Z"/>
        </w:trPr>
        <w:tc>
          <w:tcPr>
            <w:tcW w:w="1413" w:type="dxa"/>
          </w:tcPr>
          <w:p w14:paraId="6FBE4261" w14:textId="3D7E7BB8" w:rsidR="00F743B8" w:rsidDel="00E27A9C" w:rsidRDefault="00F743B8" w:rsidP="00EB2A62">
            <w:pPr>
              <w:pStyle w:val="Axure0"/>
              <w:rPr>
                <w:del w:id="3266" w:author="249326630@qq.com" w:date="2018-12-25T18:25:00Z"/>
              </w:rPr>
            </w:pPr>
            <w:del w:id="3267" w:author="249326630@qq.com" w:date="2018-12-25T18:25:00Z">
              <w:r w:rsidDel="00E27A9C">
                <w:delText>2</w:delText>
              </w:r>
            </w:del>
          </w:p>
        </w:tc>
        <w:tc>
          <w:tcPr>
            <w:tcW w:w="2268" w:type="dxa"/>
          </w:tcPr>
          <w:p w14:paraId="7105883C" w14:textId="654F8D83" w:rsidR="00F743B8" w:rsidDel="00E27A9C" w:rsidRDefault="00F743B8" w:rsidP="00EB2A62">
            <w:pPr>
              <w:pStyle w:val="Axure0"/>
              <w:rPr>
                <w:del w:id="3268" w:author="249326630@qq.com" w:date="2018-12-25T18:25:00Z"/>
              </w:rPr>
            </w:pPr>
            <w:del w:id="3269" w:author="249326630@qq.com" w:date="2018-12-25T18:25:00Z">
              <w:r w:rsidDel="00E27A9C">
                <w:rPr>
                  <w:rFonts w:hint="eastAsia"/>
                  <w:lang w:eastAsia="zh-CN"/>
                </w:rPr>
                <w:delText>主题</w:delText>
              </w:r>
            </w:del>
          </w:p>
        </w:tc>
        <w:tc>
          <w:tcPr>
            <w:tcW w:w="4536" w:type="dxa"/>
          </w:tcPr>
          <w:p w14:paraId="7C484F84" w14:textId="4771CFCE" w:rsidR="00F743B8" w:rsidDel="00E27A9C" w:rsidRDefault="00F743B8" w:rsidP="00EB2A62">
            <w:pPr>
              <w:pStyle w:val="Axure0"/>
              <w:rPr>
                <w:del w:id="3270" w:author="249326630@qq.com" w:date="2018-12-25T18:25:00Z"/>
                <w:lang w:eastAsia="zh-CN"/>
              </w:rPr>
            </w:pPr>
            <w:del w:id="3271" w:author="249326630@qq.com" w:date="2018-12-25T18:25:00Z">
              <w:r w:rsidDel="00E27A9C">
                <w:rPr>
                  <w:rFonts w:hint="eastAsia"/>
                  <w:lang w:eastAsia="zh-CN"/>
                </w:rPr>
                <w:delText>显示主题</w:delText>
              </w:r>
            </w:del>
          </w:p>
        </w:tc>
      </w:tr>
      <w:tr w:rsidR="00F743B8" w:rsidDel="00E27A9C" w14:paraId="0BA78CB0" w14:textId="15FDC080" w:rsidTr="00EB2A62">
        <w:trPr>
          <w:cantSplit/>
          <w:del w:id="3272" w:author="249326630@qq.com" w:date="2018-12-25T18:25:00Z"/>
        </w:trPr>
        <w:tc>
          <w:tcPr>
            <w:tcW w:w="1413" w:type="dxa"/>
          </w:tcPr>
          <w:p w14:paraId="3D796B9F" w14:textId="6381AE16" w:rsidR="00F743B8" w:rsidDel="00E27A9C" w:rsidRDefault="00F743B8" w:rsidP="00EB2A62">
            <w:pPr>
              <w:pStyle w:val="Axure0"/>
              <w:rPr>
                <w:del w:id="3273" w:author="249326630@qq.com" w:date="2018-12-25T18:25:00Z"/>
                <w:lang w:eastAsia="zh-CN"/>
              </w:rPr>
            </w:pPr>
            <w:del w:id="3274" w:author="249326630@qq.com" w:date="2018-12-25T18:25:00Z">
              <w:r w:rsidDel="00E27A9C">
                <w:delText>3</w:delText>
              </w:r>
              <w:r w:rsidDel="00E27A9C">
                <w:rPr>
                  <w:rFonts w:hint="eastAsia"/>
                  <w:lang w:eastAsia="zh-CN"/>
                </w:rPr>
                <w:delText>、</w:delText>
              </w:r>
            </w:del>
          </w:p>
        </w:tc>
        <w:tc>
          <w:tcPr>
            <w:tcW w:w="2268" w:type="dxa"/>
          </w:tcPr>
          <w:p w14:paraId="7622869A" w14:textId="1AC0CC12" w:rsidR="00F743B8" w:rsidDel="00E27A9C" w:rsidRDefault="00721E81" w:rsidP="00EB2A62">
            <w:pPr>
              <w:pStyle w:val="Axure0"/>
              <w:rPr>
                <w:del w:id="3275" w:author="249326630@qq.com" w:date="2018-12-25T18:25:00Z"/>
              </w:rPr>
            </w:pPr>
            <w:del w:id="3276" w:author="249326630@qq.com" w:date="2018-12-25T18:25:00Z">
              <w:r w:rsidDel="00E27A9C">
                <w:rPr>
                  <w:rFonts w:hint="eastAsia"/>
                  <w:lang w:eastAsia="zh-CN"/>
                </w:rPr>
                <w:delText>层</w:delText>
              </w:r>
              <w:r w:rsidR="00F743B8" w:rsidDel="00E27A9C">
                <w:rPr>
                  <w:lang w:eastAsia="zh-CN"/>
                </w:rPr>
                <w:delText>主个人信息</w:delText>
              </w:r>
            </w:del>
          </w:p>
        </w:tc>
        <w:tc>
          <w:tcPr>
            <w:tcW w:w="4536" w:type="dxa"/>
          </w:tcPr>
          <w:p w14:paraId="2592CBF7" w14:textId="4B444AFE" w:rsidR="00F743B8" w:rsidDel="00E27A9C" w:rsidRDefault="00F743B8" w:rsidP="00EB2A62">
            <w:pPr>
              <w:pStyle w:val="Axure0"/>
              <w:rPr>
                <w:del w:id="3277" w:author="249326630@qq.com" w:date="2018-12-25T18:25:00Z"/>
                <w:lang w:eastAsia="zh-CN"/>
              </w:rPr>
            </w:pPr>
            <w:del w:id="3278" w:author="249326630@qq.com" w:date="2018-12-25T18:25:00Z">
              <w:r w:rsidDel="00E27A9C">
                <w:rPr>
                  <w:rFonts w:hint="eastAsia"/>
                  <w:lang w:eastAsia="zh-CN"/>
                </w:rPr>
                <w:delText>显示层</w:delText>
              </w:r>
              <w:r w:rsidDel="00E27A9C">
                <w:rPr>
                  <w:lang w:eastAsia="zh-CN"/>
                </w:rPr>
                <w:delText>主个人信息</w:delText>
              </w:r>
            </w:del>
          </w:p>
        </w:tc>
      </w:tr>
      <w:tr w:rsidR="00F743B8" w:rsidDel="00E27A9C" w14:paraId="223785AB" w14:textId="3972B95A" w:rsidTr="00EB2A62">
        <w:trPr>
          <w:cnfStyle w:val="000000010000" w:firstRow="0" w:lastRow="0" w:firstColumn="0" w:lastColumn="0" w:oddVBand="0" w:evenVBand="0" w:oddHBand="0" w:evenHBand="1" w:firstRowFirstColumn="0" w:firstRowLastColumn="0" w:lastRowFirstColumn="0" w:lastRowLastColumn="0"/>
          <w:del w:id="3279" w:author="249326630@qq.com" w:date="2018-12-25T18:25:00Z"/>
        </w:trPr>
        <w:tc>
          <w:tcPr>
            <w:tcW w:w="1413" w:type="dxa"/>
          </w:tcPr>
          <w:p w14:paraId="35CCFA21" w14:textId="0FCC1B98" w:rsidR="00F743B8" w:rsidDel="00E27A9C" w:rsidRDefault="00F743B8" w:rsidP="00EB2A62">
            <w:pPr>
              <w:pStyle w:val="Axure0"/>
              <w:rPr>
                <w:del w:id="3280" w:author="249326630@qq.com" w:date="2018-12-25T18:25:00Z"/>
                <w:lang w:eastAsia="zh-CN"/>
              </w:rPr>
            </w:pPr>
            <w:del w:id="3281" w:author="249326630@qq.com" w:date="2018-12-25T18:25:00Z">
              <w:r w:rsidDel="00E27A9C">
                <w:rPr>
                  <w:lang w:eastAsia="zh-CN"/>
                </w:rPr>
                <w:delText>4</w:delText>
              </w:r>
            </w:del>
          </w:p>
        </w:tc>
        <w:tc>
          <w:tcPr>
            <w:tcW w:w="2268" w:type="dxa"/>
          </w:tcPr>
          <w:p w14:paraId="13A494B0" w14:textId="5E02B55A" w:rsidR="00F743B8" w:rsidDel="00E27A9C" w:rsidRDefault="00F743B8" w:rsidP="00EB2A62">
            <w:pPr>
              <w:pStyle w:val="Axure0"/>
              <w:rPr>
                <w:del w:id="3282" w:author="249326630@qq.com" w:date="2018-12-25T18:25:00Z"/>
              </w:rPr>
            </w:pPr>
            <w:del w:id="3283" w:author="249326630@qq.com" w:date="2018-12-25T18:25:00Z">
              <w:r w:rsidDel="00E27A9C">
                <w:rPr>
                  <w:rFonts w:hint="eastAsia"/>
                  <w:lang w:eastAsia="zh-CN"/>
                </w:rPr>
                <w:delText>内容</w:delText>
              </w:r>
              <w:r w:rsidDel="00E27A9C">
                <w:rPr>
                  <w:lang w:eastAsia="zh-CN"/>
                </w:rPr>
                <w:delText>框</w:delText>
              </w:r>
            </w:del>
          </w:p>
        </w:tc>
        <w:tc>
          <w:tcPr>
            <w:tcW w:w="4536" w:type="dxa"/>
          </w:tcPr>
          <w:p w14:paraId="2BE8EF77" w14:textId="0DFCE1E5" w:rsidR="00F743B8" w:rsidDel="00E27A9C" w:rsidRDefault="00681535" w:rsidP="00EB2A62">
            <w:pPr>
              <w:pStyle w:val="Axure0"/>
              <w:rPr>
                <w:del w:id="3284" w:author="249326630@qq.com" w:date="2018-12-25T18:25:00Z"/>
                <w:lang w:eastAsia="zh-CN"/>
              </w:rPr>
            </w:pPr>
            <w:del w:id="3285" w:author="249326630@qq.com" w:date="2018-12-25T18:25:00Z">
              <w:r w:rsidDel="00E27A9C">
                <w:rPr>
                  <w:rFonts w:hint="eastAsia"/>
                  <w:lang w:eastAsia="zh-CN"/>
                </w:rPr>
                <w:delText>显示</w:delText>
              </w:r>
              <w:r w:rsidDel="00E27A9C">
                <w:rPr>
                  <w:lang w:eastAsia="zh-CN"/>
                </w:rPr>
                <w:delText>层内容</w:delText>
              </w:r>
            </w:del>
          </w:p>
        </w:tc>
      </w:tr>
      <w:tr w:rsidR="00F743B8" w:rsidDel="00E27A9C" w14:paraId="1E631F1B" w14:textId="13981052" w:rsidTr="00EB2A62">
        <w:trPr>
          <w:del w:id="3286" w:author="249326630@qq.com" w:date="2018-12-25T18:25:00Z"/>
        </w:trPr>
        <w:tc>
          <w:tcPr>
            <w:tcW w:w="1413" w:type="dxa"/>
          </w:tcPr>
          <w:p w14:paraId="470FB801" w14:textId="2EF6F146" w:rsidR="00F743B8" w:rsidDel="00E27A9C" w:rsidRDefault="00F743B8" w:rsidP="00EB2A62">
            <w:pPr>
              <w:pStyle w:val="Axure0"/>
              <w:rPr>
                <w:del w:id="3287" w:author="249326630@qq.com" w:date="2018-12-25T18:25:00Z"/>
                <w:lang w:eastAsia="zh-CN"/>
              </w:rPr>
            </w:pPr>
            <w:del w:id="3288" w:author="249326630@qq.com" w:date="2018-12-25T18:25:00Z">
              <w:r w:rsidDel="00E27A9C">
                <w:rPr>
                  <w:rFonts w:hint="eastAsia"/>
                  <w:lang w:eastAsia="zh-CN"/>
                </w:rPr>
                <w:delText>5</w:delText>
              </w:r>
            </w:del>
          </w:p>
        </w:tc>
        <w:tc>
          <w:tcPr>
            <w:tcW w:w="2268" w:type="dxa"/>
          </w:tcPr>
          <w:p w14:paraId="4112D1C2" w14:textId="6612E1D8" w:rsidR="00F743B8" w:rsidDel="00E27A9C" w:rsidRDefault="001E7502" w:rsidP="00EB2A62">
            <w:pPr>
              <w:pStyle w:val="Axure0"/>
              <w:rPr>
                <w:del w:id="3289" w:author="249326630@qq.com" w:date="2018-12-25T18:25:00Z"/>
                <w:lang w:eastAsia="zh-CN"/>
              </w:rPr>
            </w:pPr>
            <w:del w:id="3290" w:author="249326630@qq.com" w:date="2018-12-25T18:25:00Z">
              <w:r w:rsidDel="00E27A9C">
                <w:rPr>
                  <w:rFonts w:hint="eastAsia"/>
                  <w:lang w:eastAsia="zh-CN"/>
                </w:rPr>
                <w:delText>附件</w:delText>
              </w:r>
            </w:del>
          </w:p>
        </w:tc>
        <w:tc>
          <w:tcPr>
            <w:tcW w:w="4536" w:type="dxa"/>
          </w:tcPr>
          <w:p w14:paraId="0A05DFB0" w14:textId="29F0BD3A" w:rsidR="00F743B8" w:rsidDel="00E27A9C" w:rsidRDefault="001E7502" w:rsidP="00EB2A62">
            <w:pPr>
              <w:pStyle w:val="Axure0"/>
              <w:rPr>
                <w:del w:id="3291" w:author="249326630@qq.com" w:date="2018-12-25T18:25:00Z"/>
                <w:lang w:eastAsia="zh-CN"/>
              </w:rPr>
            </w:pPr>
            <w:del w:id="3292" w:author="249326630@qq.com" w:date="2018-12-25T18:25:00Z">
              <w:r w:rsidDel="00E27A9C">
                <w:rPr>
                  <w:rFonts w:hint="eastAsia"/>
                  <w:lang w:eastAsia="zh-CN"/>
                </w:rPr>
                <w:delText>点击下载</w:delText>
              </w:r>
              <w:r w:rsidDel="00E27A9C">
                <w:rPr>
                  <w:lang w:eastAsia="zh-CN"/>
                </w:rPr>
                <w:delText>附件</w:delText>
              </w:r>
            </w:del>
          </w:p>
        </w:tc>
      </w:tr>
      <w:tr w:rsidR="00F743B8" w:rsidDel="00E27A9C" w14:paraId="405FD80A" w14:textId="04689A7D" w:rsidTr="00EB2A62">
        <w:trPr>
          <w:cnfStyle w:val="000000010000" w:firstRow="0" w:lastRow="0" w:firstColumn="0" w:lastColumn="0" w:oddVBand="0" w:evenVBand="0" w:oddHBand="0" w:evenHBand="1" w:firstRowFirstColumn="0" w:firstRowLastColumn="0" w:lastRowFirstColumn="0" w:lastRowLastColumn="0"/>
          <w:del w:id="3293" w:author="249326630@qq.com" w:date="2018-12-25T18:25:00Z"/>
        </w:trPr>
        <w:tc>
          <w:tcPr>
            <w:tcW w:w="1413" w:type="dxa"/>
          </w:tcPr>
          <w:p w14:paraId="5BAD232D" w14:textId="41D8D9C0" w:rsidR="00F743B8" w:rsidDel="00E27A9C" w:rsidRDefault="00F743B8" w:rsidP="00EB2A62">
            <w:pPr>
              <w:pStyle w:val="Axure0"/>
              <w:rPr>
                <w:del w:id="3294" w:author="249326630@qq.com" w:date="2018-12-25T18:25:00Z"/>
                <w:lang w:eastAsia="zh-CN"/>
              </w:rPr>
            </w:pPr>
            <w:del w:id="3295" w:author="249326630@qq.com" w:date="2018-12-25T18:25:00Z">
              <w:r w:rsidDel="00E27A9C">
                <w:rPr>
                  <w:rFonts w:hint="eastAsia"/>
                  <w:lang w:eastAsia="zh-CN"/>
                </w:rPr>
                <w:delText>6</w:delText>
              </w:r>
            </w:del>
          </w:p>
        </w:tc>
        <w:tc>
          <w:tcPr>
            <w:tcW w:w="2268" w:type="dxa"/>
          </w:tcPr>
          <w:p w14:paraId="1C2B636B" w14:textId="59A9D2A5" w:rsidR="00F743B8" w:rsidDel="00E27A9C" w:rsidRDefault="008A4619" w:rsidP="00EB2A62">
            <w:pPr>
              <w:pStyle w:val="Axure0"/>
              <w:rPr>
                <w:del w:id="3296" w:author="249326630@qq.com" w:date="2018-12-25T18:25:00Z"/>
                <w:lang w:eastAsia="zh-CN"/>
              </w:rPr>
            </w:pPr>
            <w:del w:id="3297" w:author="249326630@qq.com" w:date="2018-12-25T18:25:00Z">
              <w:r w:rsidDel="00E27A9C">
                <w:rPr>
                  <w:rFonts w:hint="eastAsia"/>
                  <w:lang w:eastAsia="zh-CN"/>
                </w:rPr>
                <w:delText>引用</w:delText>
              </w:r>
            </w:del>
          </w:p>
        </w:tc>
        <w:tc>
          <w:tcPr>
            <w:tcW w:w="4536" w:type="dxa"/>
          </w:tcPr>
          <w:p w14:paraId="4791D331" w14:textId="20309FA1" w:rsidR="00F743B8" w:rsidDel="00E27A9C" w:rsidRDefault="008A4619" w:rsidP="00EB2A62">
            <w:pPr>
              <w:pStyle w:val="Axure0"/>
              <w:rPr>
                <w:del w:id="3298" w:author="249326630@qq.com" w:date="2018-12-25T18:25:00Z"/>
                <w:lang w:eastAsia="zh-CN"/>
              </w:rPr>
            </w:pPr>
            <w:del w:id="3299" w:author="249326630@qq.com" w:date="2018-12-25T18:25:00Z">
              <w:r w:rsidDel="00E27A9C">
                <w:rPr>
                  <w:rFonts w:hint="eastAsia"/>
                  <w:lang w:eastAsia="zh-CN"/>
                </w:rPr>
                <w:delText>点击</w:delText>
              </w:r>
              <w:r w:rsidDel="00E27A9C">
                <w:rPr>
                  <w:lang w:eastAsia="zh-CN"/>
                </w:rPr>
                <w:delText>引用回复</w:delText>
              </w:r>
              <w:r w:rsidDel="00E27A9C">
                <w:rPr>
                  <w:rFonts w:hint="eastAsia"/>
                  <w:lang w:eastAsia="zh-CN"/>
                </w:rPr>
                <w:delText>某</w:delText>
              </w:r>
              <w:r w:rsidDel="00E27A9C">
                <w:rPr>
                  <w:lang w:eastAsia="zh-CN"/>
                </w:rPr>
                <w:delText>楼</w:delText>
              </w:r>
            </w:del>
          </w:p>
        </w:tc>
      </w:tr>
      <w:tr w:rsidR="00F743B8" w:rsidDel="00E27A9C" w14:paraId="50376DA3" w14:textId="511F4E56" w:rsidTr="00EB2A62">
        <w:trPr>
          <w:del w:id="3300" w:author="249326630@qq.com" w:date="2018-12-25T18:25:00Z"/>
        </w:trPr>
        <w:tc>
          <w:tcPr>
            <w:tcW w:w="1413" w:type="dxa"/>
          </w:tcPr>
          <w:p w14:paraId="37EFDE49" w14:textId="379DE0AB" w:rsidR="00F743B8" w:rsidDel="00E27A9C" w:rsidRDefault="00F743B8" w:rsidP="00EB2A62">
            <w:pPr>
              <w:pStyle w:val="Axure0"/>
              <w:rPr>
                <w:del w:id="3301" w:author="249326630@qq.com" w:date="2018-12-25T18:25:00Z"/>
                <w:lang w:eastAsia="zh-CN"/>
              </w:rPr>
            </w:pPr>
            <w:del w:id="3302" w:author="249326630@qq.com" w:date="2018-12-25T18:25:00Z">
              <w:r w:rsidDel="00E27A9C">
                <w:rPr>
                  <w:rFonts w:hint="eastAsia"/>
                  <w:lang w:eastAsia="zh-CN"/>
                </w:rPr>
                <w:delText>7</w:delText>
              </w:r>
            </w:del>
          </w:p>
        </w:tc>
        <w:tc>
          <w:tcPr>
            <w:tcW w:w="2268" w:type="dxa"/>
          </w:tcPr>
          <w:p w14:paraId="082F6A85" w14:textId="085C79B2" w:rsidR="00F743B8" w:rsidDel="00E27A9C" w:rsidRDefault="00605C20" w:rsidP="00EB2A62">
            <w:pPr>
              <w:pStyle w:val="Axure0"/>
              <w:rPr>
                <w:del w:id="3303" w:author="249326630@qq.com" w:date="2018-12-25T18:25:00Z"/>
                <w:lang w:eastAsia="zh-CN"/>
              </w:rPr>
            </w:pPr>
            <w:del w:id="3304" w:author="249326630@qq.com" w:date="2018-12-25T18:25:00Z">
              <w:r w:rsidDel="00E27A9C">
                <w:rPr>
                  <w:rFonts w:hint="eastAsia"/>
                  <w:lang w:eastAsia="zh-CN"/>
                </w:rPr>
                <w:delText>举报</w:delText>
              </w:r>
            </w:del>
          </w:p>
        </w:tc>
        <w:tc>
          <w:tcPr>
            <w:tcW w:w="4536" w:type="dxa"/>
          </w:tcPr>
          <w:p w14:paraId="1E16152F" w14:textId="4F7B880E" w:rsidR="00F743B8" w:rsidDel="00E27A9C" w:rsidRDefault="00605C20" w:rsidP="00EB2A62">
            <w:pPr>
              <w:pStyle w:val="Axure0"/>
              <w:rPr>
                <w:del w:id="3305" w:author="249326630@qq.com" w:date="2018-12-25T18:25:00Z"/>
                <w:lang w:eastAsia="zh-CN"/>
              </w:rPr>
            </w:pPr>
            <w:del w:id="3306" w:author="249326630@qq.com" w:date="2018-12-25T18:25:00Z">
              <w:r w:rsidDel="00E27A9C">
                <w:rPr>
                  <w:rFonts w:hint="eastAsia"/>
                  <w:lang w:eastAsia="zh-CN"/>
                </w:rPr>
                <w:delText>点击举报</w:delText>
              </w:r>
              <w:r w:rsidDel="00E27A9C">
                <w:rPr>
                  <w:lang w:eastAsia="zh-CN"/>
                </w:rPr>
                <w:delText>此信息</w:delText>
              </w:r>
            </w:del>
          </w:p>
        </w:tc>
      </w:tr>
      <w:tr w:rsidR="00F743B8" w:rsidDel="00E27A9C" w14:paraId="333C150E" w14:textId="2D61AC6C" w:rsidTr="00EB2A62">
        <w:trPr>
          <w:cnfStyle w:val="000000010000" w:firstRow="0" w:lastRow="0" w:firstColumn="0" w:lastColumn="0" w:oddVBand="0" w:evenVBand="0" w:oddHBand="0" w:evenHBand="1" w:firstRowFirstColumn="0" w:firstRowLastColumn="0" w:lastRowFirstColumn="0" w:lastRowLastColumn="0"/>
          <w:del w:id="3307" w:author="249326630@qq.com" w:date="2018-12-25T18:25:00Z"/>
        </w:trPr>
        <w:tc>
          <w:tcPr>
            <w:tcW w:w="1413" w:type="dxa"/>
          </w:tcPr>
          <w:p w14:paraId="7975DD94" w14:textId="47316C53" w:rsidR="00F743B8" w:rsidDel="00E27A9C" w:rsidRDefault="00F743B8" w:rsidP="00EB2A62">
            <w:pPr>
              <w:pStyle w:val="Axure0"/>
              <w:rPr>
                <w:del w:id="3308" w:author="249326630@qq.com" w:date="2018-12-25T18:25:00Z"/>
                <w:lang w:eastAsia="zh-CN"/>
              </w:rPr>
            </w:pPr>
            <w:del w:id="3309" w:author="249326630@qq.com" w:date="2018-12-25T18:25:00Z">
              <w:r w:rsidDel="00E27A9C">
                <w:rPr>
                  <w:rFonts w:hint="eastAsia"/>
                  <w:lang w:eastAsia="zh-CN"/>
                </w:rPr>
                <w:delText>8</w:delText>
              </w:r>
            </w:del>
          </w:p>
        </w:tc>
        <w:tc>
          <w:tcPr>
            <w:tcW w:w="2268" w:type="dxa"/>
          </w:tcPr>
          <w:p w14:paraId="39C26F07" w14:textId="75234621" w:rsidR="00F743B8" w:rsidDel="00E27A9C" w:rsidRDefault="000C5242" w:rsidP="000C5242">
            <w:pPr>
              <w:pStyle w:val="Axure0"/>
              <w:rPr>
                <w:del w:id="3310" w:author="249326630@qq.com" w:date="2018-12-25T18:25:00Z"/>
                <w:lang w:eastAsia="zh-CN"/>
              </w:rPr>
            </w:pPr>
            <w:del w:id="3311" w:author="249326630@qq.com" w:date="2018-12-25T18:25:00Z">
              <w:r w:rsidDel="00E27A9C">
                <w:rPr>
                  <w:rFonts w:hint="eastAsia"/>
                  <w:lang w:eastAsia="zh-CN"/>
                </w:rPr>
                <w:delText>发表</w:delText>
              </w:r>
              <w:r w:rsidDel="00E27A9C">
                <w:rPr>
                  <w:lang w:eastAsia="zh-CN"/>
                </w:rPr>
                <w:delText>回复</w:delText>
              </w:r>
            </w:del>
          </w:p>
        </w:tc>
        <w:tc>
          <w:tcPr>
            <w:tcW w:w="4536" w:type="dxa"/>
          </w:tcPr>
          <w:p w14:paraId="732A278C" w14:textId="39EBFD50" w:rsidR="00F743B8" w:rsidDel="00E27A9C" w:rsidRDefault="000C5242" w:rsidP="00EB2A62">
            <w:pPr>
              <w:pStyle w:val="Axure0"/>
              <w:rPr>
                <w:del w:id="3312" w:author="249326630@qq.com" w:date="2018-12-25T18:25:00Z"/>
                <w:lang w:eastAsia="zh-CN"/>
              </w:rPr>
            </w:pPr>
            <w:del w:id="3313" w:author="249326630@qq.com" w:date="2018-12-25T18:25:00Z">
              <w:r w:rsidDel="00E27A9C">
                <w:rPr>
                  <w:rFonts w:hint="eastAsia"/>
                  <w:lang w:eastAsia="zh-CN"/>
                </w:rPr>
                <w:delText>发表新</w:delText>
              </w:r>
              <w:r w:rsidDel="00E27A9C">
                <w:rPr>
                  <w:lang w:eastAsia="zh-CN"/>
                </w:rPr>
                <w:delText>回复</w:delText>
              </w:r>
            </w:del>
          </w:p>
        </w:tc>
      </w:tr>
      <w:tr w:rsidR="00F743B8" w:rsidDel="00E27A9C" w14:paraId="1120D900" w14:textId="6464F944" w:rsidTr="00EB2A62">
        <w:trPr>
          <w:del w:id="3314" w:author="249326630@qq.com" w:date="2018-12-25T18:25:00Z"/>
        </w:trPr>
        <w:tc>
          <w:tcPr>
            <w:tcW w:w="1413" w:type="dxa"/>
          </w:tcPr>
          <w:p w14:paraId="230082D8" w14:textId="531738AC" w:rsidR="00F743B8" w:rsidDel="00E27A9C" w:rsidRDefault="00F743B8" w:rsidP="00EB2A62">
            <w:pPr>
              <w:pStyle w:val="Axure0"/>
              <w:rPr>
                <w:del w:id="3315" w:author="249326630@qq.com" w:date="2018-12-25T18:25:00Z"/>
                <w:lang w:eastAsia="zh-CN"/>
              </w:rPr>
            </w:pPr>
            <w:del w:id="3316" w:author="249326630@qq.com" w:date="2018-12-25T18:25:00Z">
              <w:r w:rsidDel="00E27A9C">
                <w:rPr>
                  <w:rFonts w:hint="eastAsia"/>
                  <w:lang w:eastAsia="zh-CN"/>
                </w:rPr>
                <w:delText>9</w:delText>
              </w:r>
            </w:del>
          </w:p>
        </w:tc>
        <w:tc>
          <w:tcPr>
            <w:tcW w:w="2268" w:type="dxa"/>
          </w:tcPr>
          <w:p w14:paraId="65A85A41" w14:textId="5E5D2F59" w:rsidR="00F743B8" w:rsidDel="00E27A9C" w:rsidRDefault="00D351A8" w:rsidP="00EB2A62">
            <w:pPr>
              <w:pStyle w:val="Axure0"/>
              <w:rPr>
                <w:del w:id="3317" w:author="249326630@qq.com" w:date="2018-12-25T18:25:00Z"/>
                <w:lang w:eastAsia="zh-CN"/>
              </w:rPr>
            </w:pPr>
            <w:del w:id="3318" w:author="249326630@qq.com" w:date="2018-12-25T18:25:00Z">
              <w:r w:rsidDel="00E27A9C">
                <w:rPr>
                  <w:rFonts w:hint="eastAsia"/>
                  <w:lang w:eastAsia="zh-CN"/>
                </w:rPr>
                <w:delText>翻页</w:delText>
              </w:r>
            </w:del>
          </w:p>
        </w:tc>
        <w:tc>
          <w:tcPr>
            <w:tcW w:w="4536" w:type="dxa"/>
          </w:tcPr>
          <w:p w14:paraId="069B5BE3" w14:textId="73C19458" w:rsidR="00F743B8" w:rsidDel="00E27A9C" w:rsidRDefault="003C2CBB" w:rsidP="00EB2A62">
            <w:pPr>
              <w:pStyle w:val="Axure0"/>
              <w:rPr>
                <w:del w:id="3319" w:author="249326630@qq.com" w:date="2018-12-25T18:25:00Z"/>
                <w:lang w:eastAsia="zh-CN"/>
              </w:rPr>
            </w:pPr>
            <w:del w:id="3320" w:author="249326630@qq.com" w:date="2018-12-25T18:25:00Z">
              <w:r w:rsidDel="00E27A9C">
                <w:rPr>
                  <w:rFonts w:hint="eastAsia"/>
                  <w:lang w:eastAsia="zh-CN"/>
                </w:rPr>
                <w:delText>点击进行</w:delText>
              </w:r>
              <w:r w:rsidDel="00E27A9C">
                <w:rPr>
                  <w:lang w:eastAsia="zh-CN"/>
                </w:rPr>
                <w:delText>帖子翻页功能</w:delText>
              </w:r>
            </w:del>
          </w:p>
        </w:tc>
      </w:tr>
      <w:tr w:rsidR="00F743B8" w:rsidDel="00E27A9C" w14:paraId="782C7074" w14:textId="5970A5C6" w:rsidTr="00EB2A62">
        <w:trPr>
          <w:cnfStyle w:val="000000010000" w:firstRow="0" w:lastRow="0" w:firstColumn="0" w:lastColumn="0" w:oddVBand="0" w:evenVBand="0" w:oddHBand="0" w:evenHBand="1" w:firstRowFirstColumn="0" w:firstRowLastColumn="0" w:lastRowFirstColumn="0" w:lastRowLastColumn="0"/>
          <w:del w:id="3321" w:author="249326630@qq.com" w:date="2018-12-25T18:25:00Z"/>
        </w:trPr>
        <w:tc>
          <w:tcPr>
            <w:tcW w:w="1413" w:type="dxa"/>
          </w:tcPr>
          <w:p w14:paraId="34319E0E" w14:textId="04E7BFDC" w:rsidR="00F743B8" w:rsidDel="00E27A9C" w:rsidRDefault="00F743B8" w:rsidP="00EB2A62">
            <w:pPr>
              <w:pStyle w:val="Axure0"/>
              <w:rPr>
                <w:del w:id="3322" w:author="249326630@qq.com" w:date="2018-12-25T18:25:00Z"/>
                <w:lang w:eastAsia="zh-CN"/>
              </w:rPr>
            </w:pPr>
            <w:del w:id="3323" w:author="249326630@qq.com" w:date="2018-12-25T18:25:00Z">
              <w:r w:rsidDel="00E27A9C">
                <w:rPr>
                  <w:rFonts w:hint="eastAsia"/>
                  <w:lang w:eastAsia="zh-CN"/>
                </w:rPr>
                <w:delText>10</w:delText>
              </w:r>
            </w:del>
          </w:p>
        </w:tc>
        <w:tc>
          <w:tcPr>
            <w:tcW w:w="2268" w:type="dxa"/>
          </w:tcPr>
          <w:p w14:paraId="6E895CBE" w14:textId="55D4EEBF" w:rsidR="00F743B8" w:rsidDel="00E27A9C" w:rsidRDefault="00F743B8" w:rsidP="00EB2A62">
            <w:pPr>
              <w:pStyle w:val="Axure0"/>
              <w:rPr>
                <w:del w:id="3324" w:author="249326630@qq.com" w:date="2018-12-25T18:25:00Z"/>
                <w:lang w:eastAsia="zh-CN"/>
              </w:rPr>
            </w:pPr>
            <w:del w:id="3325" w:author="249326630@qq.com" w:date="2018-12-25T18:25:00Z">
              <w:r w:rsidDel="00E27A9C">
                <w:rPr>
                  <w:rFonts w:hint="eastAsia"/>
                  <w:lang w:eastAsia="zh-CN"/>
                </w:rPr>
                <w:delText>确认</w:delText>
              </w:r>
              <w:r w:rsidDel="00E27A9C">
                <w:rPr>
                  <w:lang w:eastAsia="zh-CN"/>
                </w:rPr>
                <w:delText>发帖</w:delText>
              </w:r>
            </w:del>
          </w:p>
        </w:tc>
        <w:tc>
          <w:tcPr>
            <w:tcW w:w="4536" w:type="dxa"/>
          </w:tcPr>
          <w:p w14:paraId="26B7E72D" w14:textId="2E06E44A" w:rsidR="00F743B8" w:rsidDel="00E27A9C" w:rsidRDefault="00F743B8" w:rsidP="00EB2A62">
            <w:pPr>
              <w:pStyle w:val="Axure0"/>
              <w:rPr>
                <w:del w:id="3326" w:author="249326630@qq.com" w:date="2018-12-25T18:25:00Z"/>
                <w:lang w:eastAsia="zh-CN"/>
              </w:rPr>
            </w:pPr>
            <w:del w:id="3327" w:author="249326630@qq.com" w:date="2018-12-25T18:25:00Z">
              <w:r w:rsidDel="00E27A9C">
                <w:rPr>
                  <w:rFonts w:hint="eastAsia"/>
                  <w:lang w:eastAsia="zh-CN"/>
                </w:rPr>
                <w:delText>点击</w:delText>
              </w:r>
              <w:r w:rsidDel="00E27A9C">
                <w:rPr>
                  <w:lang w:eastAsia="zh-CN"/>
                </w:rPr>
                <w:delText>确认发帖，返回论坛</w:delText>
              </w:r>
              <w:r w:rsidDel="00E27A9C">
                <w:rPr>
                  <w:rFonts w:hint="eastAsia"/>
                  <w:lang w:eastAsia="zh-CN"/>
                </w:rPr>
                <w:delText>首页</w:delText>
              </w:r>
            </w:del>
          </w:p>
        </w:tc>
      </w:tr>
    </w:tbl>
    <w:p w14:paraId="1E2824E2" w14:textId="5194944A" w:rsidR="001E7E53" w:rsidRPr="00F743B8" w:rsidDel="00E27A9C" w:rsidRDefault="001E7E53" w:rsidP="001E7E53">
      <w:pPr>
        <w:rPr>
          <w:del w:id="3328" w:author="249326630@qq.com" w:date="2018-12-25T18:25:00Z"/>
        </w:rPr>
      </w:pPr>
    </w:p>
    <w:p w14:paraId="2CC22936" w14:textId="2D6F3779" w:rsidR="00D17AA7" w:rsidDel="00E27A9C" w:rsidRDefault="00321E1D" w:rsidP="00D17AA7">
      <w:pPr>
        <w:rPr>
          <w:ins w:id="3329" w:author="HerculesHu" w:date="2017-12-23T23:46:00Z"/>
          <w:del w:id="3330" w:author="249326630@qq.com" w:date="2018-12-25T18:25:00Z"/>
        </w:rPr>
      </w:pPr>
      <w:del w:id="3331" w:author="249326630@qq.com" w:date="2018-12-25T18:25:00Z">
        <w:r w:rsidDel="00E27A9C">
          <w:rPr>
            <w:noProof/>
          </w:rPr>
          <w:drawing>
            <wp:inline distT="0" distB="0" distL="0" distR="0" wp14:anchorId="31DC7AE9" wp14:editId="5A4C7909">
              <wp:extent cx="5274310" cy="316484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3164840"/>
                      </a:xfrm>
                      <a:prstGeom prst="rect">
                        <a:avLst/>
                      </a:prstGeom>
                    </pic:spPr>
                  </pic:pic>
                </a:graphicData>
              </a:graphic>
            </wp:inline>
          </w:drawing>
        </w:r>
      </w:del>
    </w:p>
    <w:p w14:paraId="3FE6648A" w14:textId="621B6E57" w:rsidR="00ED245A" w:rsidDel="00E27A9C" w:rsidRDefault="00ED245A" w:rsidP="00ED245A">
      <w:pPr>
        <w:jc w:val="center"/>
        <w:rPr>
          <w:ins w:id="3332" w:author="HerculesHu" w:date="2017-12-23T23:47:00Z"/>
          <w:del w:id="3333" w:author="249326630@qq.com" w:date="2018-12-25T18:25:00Z"/>
        </w:rPr>
      </w:pPr>
      <w:ins w:id="3334" w:author="HerculesHu" w:date="2017-12-23T23:47:00Z">
        <w:del w:id="3335" w:author="249326630@qq.com" w:date="2018-12-25T18:25:00Z">
          <w:r w:rsidDel="00E27A9C">
            <w:rPr>
              <w:rFonts w:hint="eastAsia"/>
            </w:rPr>
            <w:delText>（电脑</w:delText>
          </w:r>
          <w:r w:rsidDel="00E27A9C">
            <w:delText>版</w:delText>
          </w:r>
          <w:r w:rsidDel="00E27A9C">
            <w:rPr>
              <w:rFonts w:hint="eastAsia"/>
            </w:rPr>
            <w:delText>）</w:delText>
          </w:r>
        </w:del>
      </w:ins>
    </w:p>
    <w:p w14:paraId="5F701A81" w14:textId="5164DA45" w:rsidR="00ED245A" w:rsidDel="00E27A9C" w:rsidRDefault="00ED245A" w:rsidP="00D17AA7">
      <w:pPr>
        <w:rPr>
          <w:ins w:id="3336" w:author="HerculesHu" w:date="2017-12-23T22:21:00Z"/>
          <w:del w:id="3337" w:author="249326630@qq.com" w:date="2018-12-25T18:25:00Z"/>
        </w:rPr>
      </w:pPr>
    </w:p>
    <w:p w14:paraId="7157F991" w14:textId="65A0FE2D" w:rsidR="00D83FD2" w:rsidDel="00E27A9C" w:rsidRDefault="00961BCA" w:rsidP="00D17AA7">
      <w:pPr>
        <w:rPr>
          <w:ins w:id="3338" w:author="HerculesHu" w:date="2017-12-23T23:56:00Z"/>
          <w:del w:id="3339" w:author="249326630@qq.com" w:date="2018-12-25T18:25:00Z"/>
        </w:rPr>
      </w:pPr>
      <w:ins w:id="3340" w:author="HerculesHu" w:date="2017-12-23T22:38:00Z">
        <w:del w:id="3341" w:author="249326630@qq.com" w:date="2018-12-25T18:25:00Z">
          <w:r w:rsidDel="00E27A9C">
            <w:rPr>
              <w:noProof/>
            </w:rPr>
            <w:drawing>
              <wp:inline distT="0" distB="0" distL="0" distR="0" wp14:anchorId="27AD0A5C" wp14:editId="34733899">
                <wp:extent cx="4629150" cy="7439025"/>
                <wp:effectExtent l="0" t="0" r="0" b="952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29150" cy="7439025"/>
                        </a:xfrm>
                        <a:prstGeom prst="rect">
                          <a:avLst/>
                        </a:prstGeom>
                      </pic:spPr>
                    </pic:pic>
                  </a:graphicData>
                </a:graphic>
              </wp:inline>
            </w:drawing>
          </w:r>
        </w:del>
      </w:ins>
    </w:p>
    <w:p w14:paraId="5C640E06" w14:textId="297CE5D2" w:rsidR="00AB4442" w:rsidDel="00E27A9C" w:rsidRDefault="00AB4442" w:rsidP="00AB4442">
      <w:pPr>
        <w:jc w:val="center"/>
        <w:rPr>
          <w:ins w:id="3342" w:author="HerculesHu" w:date="2017-12-23T23:56:00Z"/>
          <w:del w:id="3343" w:author="249326630@qq.com" w:date="2018-12-25T18:25:00Z"/>
        </w:rPr>
      </w:pPr>
      <w:ins w:id="3344" w:author="HerculesHu" w:date="2017-12-23T23:56:00Z">
        <w:del w:id="3345" w:author="249326630@qq.com" w:date="2018-12-25T18:25:00Z">
          <w:r w:rsidDel="00E27A9C">
            <w:rPr>
              <w:rFonts w:hint="eastAsia"/>
            </w:rPr>
            <w:delText>（手机</w:delText>
          </w:r>
          <w:r w:rsidDel="00E27A9C">
            <w:delText>版</w:delText>
          </w:r>
          <w:r w:rsidDel="00E27A9C">
            <w:rPr>
              <w:rFonts w:hint="eastAsia"/>
            </w:rPr>
            <w:delText>）</w:delText>
          </w:r>
        </w:del>
      </w:ins>
    </w:p>
    <w:p w14:paraId="2DB9F17A" w14:textId="378973B2" w:rsidR="00AB4442" w:rsidDel="00E27A9C" w:rsidRDefault="00AB4442" w:rsidP="00D17AA7">
      <w:pPr>
        <w:rPr>
          <w:del w:id="3346" w:author="249326630@qq.com" w:date="2018-12-25T18:25:00Z"/>
        </w:rPr>
      </w:pPr>
    </w:p>
    <w:p w14:paraId="3E6DC651" w14:textId="2F28354D" w:rsidR="003E4575" w:rsidDel="00E27A9C" w:rsidRDefault="003E4575" w:rsidP="00D17AA7">
      <w:pPr>
        <w:rPr>
          <w:del w:id="3347" w:author="249326630@qq.com" w:date="2018-12-25T18:25:00Z"/>
        </w:rPr>
      </w:pPr>
    </w:p>
    <w:p w14:paraId="66A2801A" w14:textId="028D55A1" w:rsidR="007D63FA" w:rsidDel="00E27A9C" w:rsidRDefault="007D63FA">
      <w:pPr>
        <w:pStyle w:val="a2"/>
        <w:rPr>
          <w:del w:id="3348" w:author="249326630@qq.com" w:date="2018-12-25T18:25:00Z"/>
        </w:rPr>
      </w:pPr>
      <w:del w:id="3349" w:author="249326630@qq.com" w:date="2018-12-25T18:25:00Z">
        <w:r w:rsidDel="00E27A9C">
          <w:rPr>
            <w:rFonts w:hint="eastAsia"/>
          </w:rPr>
          <w:delText>发表</w:delText>
        </w:r>
        <w:r w:rsidDel="00E27A9C">
          <w:delText>回复</w:delText>
        </w:r>
      </w:del>
    </w:p>
    <w:tbl>
      <w:tblPr>
        <w:tblStyle w:val="Axure1"/>
        <w:tblpPr w:leftFromText="180" w:rightFromText="180" w:vertAnchor="text" w:horzAnchor="margin" w:tblpY="2132"/>
        <w:tblW w:w="0" w:type="auto"/>
        <w:tblLook w:val="04A0" w:firstRow="1" w:lastRow="0" w:firstColumn="1" w:lastColumn="0" w:noHBand="0" w:noVBand="1"/>
      </w:tblPr>
      <w:tblGrid>
        <w:gridCol w:w="1413"/>
        <w:gridCol w:w="2268"/>
        <w:gridCol w:w="4536"/>
      </w:tblGrid>
      <w:tr w:rsidR="007D63FA" w:rsidDel="00E27A9C" w14:paraId="1CDAF45C" w14:textId="5437E03B" w:rsidTr="00EB2A62">
        <w:trPr>
          <w:cnfStyle w:val="100000000000" w:firstRow="1" w:lastRow="0" w:firstColumn="0" w:lastColumn="0" w:oddVBand="0" w:evenVBand="0" w:oddHBand="0" w:evenHBand="0" w:firstRowFirstColumn="0" w:firstRowLastColumn="0" w:lastRowFirstColumn="0" w:lastRowLastColumn="0"/>
          <w:cantSplit/>
          <w:tblHeader/>
          <w:del w:id="3350" w:author="249326630@qq.com" w:date="2018-12-25T18:25:00Z"/>
        </w:trPr>
        <w:tc>
          <w:tcPr>
            <w:tcW w:w="1413" w:type="dxa"/>
          </w:tcPr>
          <w:p w14:paraId="03195BD6" w14:textId="343E06A7" w:rsidR="007D63FA" w:rsidDel="00E27A9C" w:rsidRDefault="007D63FA" w:rsidP="00EB2A62">
            <w:pPr>
              <w:pStyle w:val="Axure"/>
              <w:rPr>
                <w:del w:id="3351" w:author="249326630@qq.com" w:date="2018-12-25T18:25:00Z"/>
              </w:rPr>
            </w:pPr>
            <w:del w:id="3352" w:author="249326630@qq.com" w:date="2018-12-25T18:25:00Z">
              <w:r w:rsidDel="00E27A9C">
                <w:delText>脚注</w:delText>
              </w:r>
            </w:del>
          </w:p>
        </w:tc>
        <w:tc>
          <w:tcPr>
            <w:tcW w:w="2268" w:type="dxa"/>
          </w:tcPr>
          <w:p w14:paraId="7EE4D3EA" w14:textId="6054741D" w:rsidR="007D63FA" w:rsidDel="00E27A9C" w:rsidRDefault="007D63FA" w:rsidP="00EB2A62">
            <w:pPr>
              <w:pStyle w:val="Axure"/>
              <w:rPr>
                <w:del w:id="3353" w:author="249326630@qq.com" w:date="2018-12-25T18:25:00Z"/>
              </w:rPr>
            </w:pPr>
            <w:del w:id="3354" w:author="249326630@qq.com" w:date="2018-12-25T18:25:00Z">
              <w:r w:rsidDel="00E27A9C">
                <w:delText>名称</w:delText>
              </w:r>
            </w:del>
          </w:p>
        </w:tc>
        <w:tc>
          <w:tcPr>
            <w:tcW w:w="4536" w:type="dxa"/>
          </w:tcPr>
          <w:p w14:paraId="2BA2BA89" w14:textId="4565248C" w:rsidR="007D63FA" w:rsidDel="00E27A9C" w:rsidRDefault="007D63FA" w:rsidP="00EB2A62">
            <w:pPr>
              <w:pStyle w:val="Axure"/>
              <w:tabs>
                <w:tab w:val="left" w:pos="1190"/>
              </w:tabs>
              <w:rPr>
                <w:del w:id="3355" w:author="249326630@qq.com" w:date="2018-12-25T18:25:00Z"/>
              </w:rPr>
            </w:pPr>
            <w:del w:id="3356" w:author="249326630@qq.com" w:date="2018-12-25T18:25:00Z">
              <w:r w:rsidDel="00E27A9C">
                <w:delText>交互</w:delText>
              </w:r>
              <w:r w:rsidDel="00E27A9C">
                <w:tab/>
              </w:r>
            </w:del>
          </w:p>
        </w:tc>
      </w:tr>
      <w:tr w:rsidR="007D63FA" w:rsidDel="00E27A9C" w14:paraId="6AE15EBF" w14:textId="65EA2CC7" w:rsidTr="00EB2A62">
        <w:trPr>
          <w:cantSplit/>
          <w:del w:id="3357" w:author="249326630@qq.com" w:date="2018-12-25T18:25:00Z"/>
        </w:trPr>
        <w:tc>
          <w:tcPr>
            <w:tcW w:w="1413" w:type="dxa"/>
          </w:tcPr>
          <w:p w14:paraId="16DD380E" w14:textId="2BFEAAC6" w:rsidR="007D63FA" w:rsidDel="00E27A9C" w:rsidRDefault="007D63FA" w:rsidP="00EB2A62">
            <w:pPr>
              <w:pStyle w:val="Axure0"/>
              <w:rPr>
                <w:del w:id="3358" w:author="249326630@qq.com" w:date="2018-12-25T18:25:00Z"/>
              </w:rPr>
            </w:pPr>
            <w:del w:id="3359" w:author="249326630@qq.com" w:date="2018-12-25T18:25:00Z">
              <w:r w:rsidDel="00E27A9C">
                <w:delText>1</w:delText>
              </w:r>
            </w:del>
          </w:p>
        </w:tc>
        <w:tc>
          <w:tcPr>
            <w:tcW w:w="2268" w:type="dxa"/>
          </w:tcPr>
          <w:p w14:paraId="3FBC2144" w14:textId="2B7A3D24" w:rsidR="007D63FA" w:rsidDel="00E27A9C" w:rsidRDefault="007D63FA" w:rsidP="00EB2A62">
            <w:pPr>
              <w:pStyle w:val="Axure0"/>
              <w:rPr>
                <w:del w:id="3360" w:author="249326630@qq.com" w:date="2018-12-25T18:25:00Z"/>
              </w:rPr>
            </w:pPr>
            <w:del w:id="3361" w:author="249326630@qq.com" w:date="2018-12-25T18:25:00Z">
              <w:r w:rsidDel="00E27A9C">
                <w:rPr>
                  <w:rFonts w:hint="eastAsia"/>
                  <w:lang w:eastAsia="zh-CN"/>
                </w:rPr>
                <w:delText>作者</w:delText>
              </w:r>
            </w:del>
          </w:p>
        </w:tc>
        <w:tc>
          <w:tcPr>
            <w:tcW w:w="4536" w:type="dxa"/>
          </w:tcPr>
          <w:p w14:paraId="2F54FFAD" w14:textId="07306047" w:rsidR="007D63FA" w:rsidDel="00E27A9C" w:rsidRDefault="007D63FA" w:rsidP="00EB2A62">
            <w:pPr>
              <w:pStyle w:val="Axure0"/>
              <w:rPr>
                <w:del w:id="3362" w:author="249326630@qq.com" w:date="2018-12-25T18:25:00Z"/>
                <w:lang w:eastAsia="zh-CN"/>
              </w:rPr>
            </w:pPr>
            <w:del w:id="3363" w:author="249326630@qq.com" w:date="2018-12-25T18:25:00Z">
              <w:r w:rsidDel="00E27A9C">
                <w:rPr>
                  <w:rFonts w:hint="eastAsia"/>
                  <w:lang w:eastAsia="zh-CN"/>
                </w:rPr>
                <w:delText>显示作者</w:delText>
              </w:r>
            </w:del>
          </w:p>
        </w:tc>
      </w:tr>
      <w:tr w:rsidR="007D63FA" w:rsidDel="00E27A9C" w14:paraId="5A269383" w14:textId="20282F93" w:rsidTr="00EB2A62">
        <w:trPr>
          <w:cnfStyle w:val="000000010000" w:firstRow="0" w:lastRow="0" w:firstColumn="0" w:lastColumn="0" w:oddVBand="0" w:evenVBand="0" w:oddHBand="0" w:evenHBand="1" w:firstRowFirstColumn="0" w:firstRowLastColumn="0" w:lastRowFirstColumn="0" w:lastRowLastColumn="0"/>
          <w:cantSplit/>
          <w:del w:id="3364" w:author="249326630@qq.com" w:date="2018-12-25T18:25:00Z"/>
        </w:trPr>
        <w:tc>
          <w:tcPr>
            <w:tcW w:w="1413" w:type="dxa"/>
          </w:tcPr>
          <w:p w14:paraId="62FCA97D" w14:textId="0C80FA5C" w:rsidR="007D63FA" w:rsidDel="00E27A9C" w:rsidRDefault="007D63FA" w:rsidP="00EB2A62">
            <w:pPr>
              <w:pStyle w:val="Axure0"/>
              <w:rPr>
                <w:del w:id="3365" w:author="249326630@qq.com" w:date="2018-12-25T18:25:00Z"/>
              </w:rPr>
            </w:pPr>
            <w:del w:id="3366" w:author="249326630@qq.com" w:date="2018-12-25T18:25:00Z">
              <w:r w:rsidDel="00E27A9C">
                <w:delText>2</w:delText>
              </w:r>
            </w:del>
          </w:p>
        </w:tc>
        <w:tc>
          <w:tcPr>
            <w:tcW w:w="2268" w:type="dxa"/>
          </w:tcPr>
          <w:p w14:paraId="11FF1407" w14:textId="73F2695E" w:rsidR="007D63FA" w:rsidDel="00E27A9C" w:rsidRDefault="007D63FA" w:rsidP="00EB2A62">
            <w:pPr>
              <w:pStyle w:val="Axure0"/>
              <w:rPr>
                <w:del w:id="3367" w:author="249326630@qq.com" w:date="2018-12-25T18:25:00Z"/>
              </w:rPr>
            </w:pPr>
            <w:del w:id="3368" w:author="249326630@qq.com" w:date="2018-12-25T18:25:00Z">
              <w:r w:rsidDel="00E27A9C">
                <w:rPr>
                  <w:rFonts w:hint="eastAsia"/>
                  <w:lang w:eastAsia="zh-CN"/>
                </w:rPr>
                <w:delText>时间</w:delText>
              </w:r>
            </w:del>
          </w:p>
        </w:tc>
        <w:tc>
          <w:tcPr>
            <w:tcW w:w="4536" w:type="dxa"/>
          </w:tcPr>
          <w:p w14:paraId="01B00E70" w14:textId="501A6882" w:rsidR="007D63FA" w:rsidDel="00E27A9C" w:rsidRDefault="007D63FA" w:rsidP="00EB2A62">
            <w:pPr>
              <w:pStyle w:val="Axure0"/>
              <w:rPr>
                <w:del w:id="3369" w:author="249326630@qq.com" w:date="2018-12-25T18:25:00Z"/>
                <w:lang w:eastAsia="zh-CN"/>
              </w:rPr>
            </w:pPr>
            <w:del w:id="3370" w:author="249326630@qq.com" w:date="2018-12-25T18:25:00Z">
              <w:r w:rsidDel="00E27A9C">
                <w:rPr>
                  <w:rFonts w:hint="eastAsia"/>
                  <w:lang w:eastAsia="zh-CN"/>
                </w:rPr>
                <w:delText>显示时间</w:delText>
              </w:r>
            </w:del>
          </w:p>
        </w:tc>
      </w:tr>
      <w:tr w:rsidR="007D63FA" w:rsidDel="00E27A9C" w14:paraId="3EA0AA10" w14:textId="2183E768" w:rsidTr="00EB2A62">
        <w:trPr>
          <w:cantSplit/>
          <w:del w:id="3371" w:author="249326630@qq.com" w:date="2018-12-25T18:25:00Z"/>
        </w:trPr>
        <w:tc>
          <w:tcPr>
            <w:tcW w:w="1413" w:type="dxa"/>
          </w:tcPr>
          <w:p w14:paraId="14F5E49B" w14:textId="3D4F7704" w:rsidR="007D63FA" w:rsidDel="00E27A9C" w:rsidRDefault="007D63FA" w:rsidP="00EB2A62">
            <w:pPr>
              <w:pStyle w:val="Axure0"/>
              <w:rPr>
                <w:del w:id="3372" w:author="249326630@qq.com" w:date="2018-12-25T18:25:00Z"/>
                <w:lang w:eastAsia="zh-CN"/>
              </w:rPr>
            </w:pPr>
            <w:del w:id="3373" w:author="249326630@qq.com" w:date="2018-12-25T18:25:00Z">
              <w:r w:rsidDel="00E27A9C">
                <w:delText>3</w:delText>
              </w:r>
              <w:r w:rsidDel="00E27A9C">
                <w:rPr>
                  <w:rFonts w:hint="eastAsia"/>
                  <w:lang w:eastAsia="zh-CN"/>
                </w:rPr>
                <w:delText>、</w:delText>
              </w:r>
            </w:del>
          </w:p>
        </w:tc>
        <w:tc>
          <w:tcPr>
            <w:tcW w:w="2268" w:type="dxa"/>
          </w:tcPr>
          <w:p w14:paraId="384FDAE3" w14:textId="050FE7A3" w:rsidR="007D63FA" w:rsidDel="00E27A9C" w:rsidRDefault="00835D5B" w:rsidP="00EB2A62">
            <w:pPr>
              <w:pStyle w:val="Axure0"/>
              <w:rPr>
                <w:del w:id="3374" w:author="249326630@qq.com" w:date="2018-12-25T18:25:00Z"/>
              </w:rPr>
            </w:pPr>
            <w:del w:id="3375" w:author="249326630@qq.com" w:date="2018-12-25T18:25:00Z">
              <w:r w:rsidDel="00E27A9C">
                <w:rPr>
                  <w:rFonts w:hint="eastAsia"/>
                  <w:lang w:eastAsia="zh-CN"/>
                </w:rPr>
                <w:delText>提交回复</w:delText>
              </w:r>
            </w:del>
          </w:p>
        </w:tc>
        <w:tc>
          <w:tcPr>
            <w:tcW w:w="4536" w:type="dxa"/>
          </w:tcPr>
          <w:p w14:paraId="6A8D025D" w14:textId="2B561C2E" w:rsidR="007D63FA" w:rsidDel="00E27A9C" w:rsidRDefault="00835D5B" w:rsidP="00EB2A62">
            <w:pPr>
              <w:pStyle w:val="Axure0"/>
              <w:rPr>
                <w:del w:id="3376" w:author="249326630@qq.com" w:date="2018-12-25T18:25:00Z"/>
                <w:lang w:eastAsia="zh-CN"/>
              </w:rPr>
            </w:pPr>
            <w:del w:id="3377" w:author="249326630@qq.com" w:date="2018-12-25T18:25:00Z">
              <w:r w:rsidDel="00E27A9C">
                <w:rPr>
                  <w:rFonts w:hint="eastAsia"/>
                  <w:lang w:eastAsia="zh-CN"/>
                </w:rPr>
                <w:delText>点击提交</w:delText>
              </w:r>
              <w:r w:rsidDel="00E27A9C">
                <w:rPr>
                  <w:lang w:eastAsia="zh-CN"/>
                </w:rPr>
                <w:delText>回复</w:delText>
              </w:r>
            </w:del>
          </w:p>
        </w:tc>
      </w:tr>
      <w:tr w:rsidR="007D63FA" w:rsidDel="00E27A9C" w14:paraId="62A4B89E" w14:textId="71FBDBCB" w:rsidTr="00EB2A62">
        <w:trPr>
          <w:cnfStyle w:val="000000010000" w:firstRow="0" w:lastRow="0" w:firstColumn="0" w:lastColumn="0" w:oddVBand="0" w:evenVBand="0" w:oddHBand="0" w:evenHBand="1" w:firstRowFirstColumn="0" w:firstRowLastColumn="0" w:lastRowFirstColumn="0" w:lastRowLastColumn="0"/>
          <w:del w:id="3378" w:author="249326630@qq.com" w:date="2018-12-25T18:25:00Z"/>
        </w:trPr>
        <w:tc>
          <w:tcPr>
            <w:tcW w:w="1413" w:type="dxa"/>
          </w:tcPr>
          <w:p w14:paraId="34A90074" w14:textId="33376F2D" w:rsidR="007D63FA" w:rsidDel="00E27A9C" w:rsidRDefault="007D63FA" w:rsidP="00EB2A62">
            <w:pPr>
              <w:pStyle w:val="Axure0"/>
              <w:rPr>
                <w:del w:id="3379" w:author="249326630@qq.com" w:date="2018-12-25T18:25:00Z"/>
                <w:lang w:eastAsia="zh-CN"/>
              </w:rPr>
            </w:pPr>
            <w:del w:id="3380" w:author="249326630@qq.com" w:date="2018-12-25T18:25:00Z">
              <w:r w:rsidDel="00E27A9C">
                <w:rPr>
                  <w:lang w:eastAsia="zh-CN"/>
                </w:rPr>
                <w:delText>4</w:delText>
              </w:r>
            </w:del>
          </w:p>
        </w:tc>
        <w:tc>
          <w:tcPr>
            <w:tcW w:w="2268" w:type="dxa"/>
          </w:tcPr>
          <w:p w14:paraId="52833769" w14:textId="1CCAAB8C" w:rsidR="007D63FA" w:rsidDel="00E27A9C" w:rsidRDefault="007D63FA" w:rsidP="00EB2A62">
            <w:pPr>
              <w:pStyle w:val="Axure0"/>
              <w:rPr>
                <w:del w:id="3381" w:author="249326630@qq.com" w:date="2018-12-25T18:25:00Z"/>
              </w:rPr>
            </w:pPr>
            <w:del w:id="3382" w:author="249326630@qq.com" w:date="2018-12-25T18:25:00Z">
              <w:r w:rsidDel="00E27A9C">
                <w:rPr>
                  <w:rFonts w:hint="eastAsia"/>
                  <w:lang w:eastAsia="zh-CN"/>
                </w:rPr>
                <w:delText>内容</w:delText>
              </w:r>
              <w:r w:rsidDel="00E27A9C">
                <w:rPr>
                  <w:lang w:eastAsia="zh-CN"/>
                </w:rPr>
                <w:delText>框</w:delText>
              </w:r>
            </w:del>
          </w:p>
        </w:tc>
        <w:tc>
          <w:tcPr>
            <w:tcW w:w="4536" w:type="dxa"/>
          </w:tcPr>
          <w:p w14:paraId="0EF185BF" w14:textId="4857F918" w:rsidR="007D63FA" w:rsidDel="00E27A9C" w:rsidRDefault="007D63FA" w:rsidP="00EB2A62">
            <w:pPr>
              <w:pStyle w:val="Axure0"/>
              <w:rPr>
                <w:del w:id="3383" w:author="249326630@qq.com" w:date="2018-12-25T18:25:00Z"/>
                <w:lang w:eastAsia="zh-CN"/>
              </w:rPr>
            </w:pPr>
            <w:del w:id="3384" w:author="249326630@qq.com" w:date="2018-12-25T18:25:00Z">
              <w:r w:rsidDel="00E27A9C">
                <w:rPr>
                  <w:rFonts w:hint="eastAsia"/>
                  <w:lang w:eastAsia="zh-CN"/>
                </w:rPr>
                <w:delText>输入内容</w:delText>
              </w:r>
            </w:del>
          </w:p>
        </w:tc>
      </w:tr>
      <w:tr w:rsidR="007D63FA" w:rsidDel="00E27A9C" w14:paraId="34D50A56" w14:textId="2A4393C9" w:rsidTr="00EB2A62">
        <w:trPr>
          <w:del w:id="3385" w:author="249326630@qq.com" w:date="2018-12-25T18:25:00Z"/>
        </w:trPr>
        <w:tc>
          <w:tcPr>
            <w:tcW w:w="1413" w:type="dxa"/>
          </w:tcPr>
          <w:p w14:paraId="644B6322" w14:textId="3C13FE64" w:rsidR="007D63FA" w:rsidDel="00E27A9C" w:rsidRDefault="007D63FA" w:rsidP="00EB2A62">
            <w:pPr>
              <w:pStyle w:val="Axure0"/>
              <w:rPr>
                <w:del w:id="3386" w:author="249326630@qq.com" w:date="2018-12-25T18:25:00Z"/>
                <w:lang w:eastAsia="zh-CN"/>
              </w:rPr>
            </w:pPr>
            <w:del w:id="3387" w:author="249326630@qq.com" w:date="2018-12-25T18:25:00Z">
              <w:r w:rsidDel="00E27A9C">
                <w:rPr>
                  <w:rFonts w:hint="eastAsia"/>
                  <w:lang w:eastAsia="zh-CN"/>
                </w:rPr>
                <w:delText>5</w:delText>
              </w:r>
            </w:del>
          </w:p>
        </w:tc>
        <w:tc>
          <w:tcPr>
            <w:tcW w:w="2268" w:type="dxa"/>
          </w:tcPr>
          <w:p w14:paraId="3B26F21C" w14:textId="3065A049" w:rsidR="007D63FA" w:rsidDel="00E27A9C" w:rsidRDefault="007D63FA" w:rsidP="00EB2A62">
            <w:pPr>
              <w:pStyle w:val="Axure0"/>
              <w:rPr>
                <w:del w:id="3388" w:author="249326630@qq.com" w:date="2018-12-25T18:25:00Z"/>
                <w:lang w:eastAsia="zh-CN"/>
              </w:rPr>
            </w:pPr>
            <w:del w:id="3389" w:author="249326630@qq.com" w:date="2018-12-25T18:25:00Z">
              <w:r w:rsidDel="00E27A9C">
                <w:rPr>
                  <w:rFonts w:hint="eastAsia"/>
                  <w:lang w:eastAsia="zh-CN"/>
                </w:rPr>
                <w:delText>选择</w:delText>
              </w:r>
              <w:r w:rsidDel="00E27A9C">
                <w:rPr>
                  <w:lang w:eastAsia="zh-CN"/>
                </w:rPr>
                <w:delText>上传文件</w:delText>
              </w:r>
            </w:del>
          </w:p>
        </w:tc>
        <w:tc>
          <w:tcPr>
            <w:tcW w:w="4536" w:type="dxa"/>
          </w:tcPr>
          <w:p w14:paraId="6022DF15" w14:textId="04AADF42" w:rsidR="007D63FA" w:rsidDel="00E27A9C" w:rsidRDefault="007D63FA" w:rsidP="00EB2A62">
            <w:pPr>
              <w:pStyle w:val="Axure0"/>
              <w:rPr>
                <w:del w:id="3390" w:author="249326630@qq.com" w:date="2018-12-25T18:25:00Z"/>
                <w:lang w:eastAsia="zh-CN"/>
              </w:rPr>
            </w:pPr>
            <w:del w:id="3391" w:author="249326630@qq.com" w:date="2018-12-25T18:25:00Z">
              <w:r w:rsidDel="00E27A9C">
                <w:rPr>
                  <w:rFonts w:hint="eastAsia"/>
                  <w:lang w:eastAsia="zh-CN"/>
                </w:rPr>
                <w:delText>选择</w:delText>
              </w:r>
              <w:r w:rsidDel="00E27A9C">
                <w:rPr>
                  <w:lang w:eastAsia="zh-CN"/>
                </w:rPr>
                <w:delText>文件进行上传</w:delText>
              </w:r>
            </w:del>
          </w:p>
        </w:tc>
      </w:tr>
      <w:tr w:rsidR="007D63FA" w:rsidDel="00E27A9C" w14:paraId="7937B039" w14:textId="4EB3D935" w:rsidTr="00EB2A62">
        <w:trPr>
          <w:cnfStyle w:val="000000010000" w:firstRow="0" w:lastRow="0" w:firstColumn="0" w:lastColumn="0" w:oddVBand="0" w:evenVBand="0" w:oddHBand="0" w:evenHBand="1" w:firstRowFirstColumn="0" w:firstRowLastColumn="0" w:lastRowFirstColumn="0" w:lastRowLastColumn="0"/>
          <w:del w:id="3392" w:author="249326630@qq.com" w:date="2018-12-25T18:25:00Z"/>
        </w:trPr>
        <w:tc>
          <w:tcPr>
            <w:tcW w:w="1413" w:type="dxa"/>
          </w:tcPr>
          <w:p w14:paraId="6BFA59AF" w14:textId="1801A5B0" w:rsidR="007D63FA" w:rsidDel="00E27A9C" w:rsidRDefault="007D63FA" w:rsidP="00EB2A62">
            <w:pPr>
              <w:pStyle w:val="Axure0"/>
              <w:rPr>
                <w:del w:id="3393" w:author="249326630@qq.com" w:date="2018-12-25T18:25:00Z"/>
                <w:lang w:eastAsia="zh-CN"/>
              </w:rPr>
            </w:pPr>
            <w:del w:id="3394" w:author="249326630@qq.com" w:date="2018-12-25T18:25:00Z">
              <w:r w:rsidDel="00E27A9C">
                <w:rPr>
                  <w:rFonts w:hint="eastAsia"/>
                  <w:lang w:eastAsia="zh-CN"/>
                </w:rPr>
                <w:delText>6</w:delText>
              </w:r>
            </w:del>
          </w:p>
        </w:tc>
        <w:tc>
          <w:tcPr>
            <w:tcW w:w="2268" w:type="dxa"/>
          </w:tcPr>
          <w:p w14:paraId="7E4F839C" w14:textId="66A9DFB8" w:rsidR="007D63FA" w:rsidDel="00E27A9C" w:rsidRDefault="007D63FA" w:rsidP="00EB2A62">
            <w:pPr>
              <w:pStyle w:val="Axure0"/>
              <w:rPr>
                <w:del w:id="3395" w:author="249326630@qq.com" w:date="2018-12-25T18:25:00Z"/>
                <w:lang w:eastAsia="zh-CN"/>
              </w:rPr>
            </w:pPr>
            <w:del w:id="3396" w:author="249326630@qq.com" w:date="2018-12-25T18:25:00Z">
              <w:r w:rsidDel="00E27A9C">
                <w:rPr>
                  <w:rFonts w:hint="eastAsia"/>
                  <w:lang w:eastAsia="zh-CN"/>
                </w:rPr>
                <w:delText>上传</w:delText>
              </w:r>
              <w:r w:rsidDel="00E27A9C">
                <w:rPr>
                  <w:lang w:eastAsia="zh-CN"/>
                </w:rPr>
                <w:delText>建议</w:delText>
              </w:r>
            </w:del>
          </w:p>
        </w:tc>
        <w:tc>
          <w:tcPr>
            <w:tcW w:w="4536" w:type="dxa"/>
          </w:tcPr>
          <w:p w14:paraId="4B78ED62" w14:textId="412F4D43" w:rsidR="007D63FA" w:rsidDel="00E27A9C" w:rsidRDefault="007D63FA" w:rsidP="00EB2A62">
            <w:pPr>
              <w:pStyle w:val="Axure0"/>
              <w:rPr>
                <w:del w:id="3397" w:author="249326630@qq.com" w:date="2018-12-25T18:25:00Z"/>
                <w:lang w:eastAsia="zh-CN"/>
              </w:rPr>
            </w:pPr>
            <w:del w:id="3398" w:author="249326630@qq.com" w:date="2018-12-25T18:25:00Z">
              <w:r w:rsidDel="00E27A9C">
                <w:rPr>
                  <w:rFonts w:hint="eastAsia"/>
                  <w:lang w:eastAsia="zh-CN"/>
                </w:rPr>
                <w:delText>显示</w:delText>
              </w:r>
              <w:r w:rsidDel="00E27A9C">
                <w:rPr>
                  <w:lang w:eastAsia="zh-CN"/>
                </w:rPr>
                <w:delText>上传建议</w:delText>
              </w:r>
            </w:del>
          </w:p>
        </w:tc>
      </w:tr>
      <w:tr w:rsidR="007D63FA" w:rsidDel="00E27A9C" w14:paraId="37E303A1" w14:textId="100E4952" w:rsidTr="00EB2A62">
        <w:trPr>
          <w:del w:id="3399" w:author="249326630@qq.com" w:date="2018-12-25T18:25:00Z"/>
        </w:trPr>
        <w:tc>
          <w:tcPr>
            <w:tcW w:w="1413" w:type="dxa"/>
          </w:tcPr>
          <w:p w14:paraId="687082ED" w14:textId="02163FCA" w:rsidR="007D63FA" w:rsidDel="00E27A9C" w:rsidRDefault="007D63FA" w:rsidP="00EB2A62">
            <w:pPr>
              <w:pStyle w:val="Axure0"/>
              <w:rPr>
                <w:del w:id="3400" w:author="249326630@qq.com" w:date="2018-12-25T18:25:00Z"/>
                <w:lang w:eastAsia="zh-CN"/>
              </w:rPr>
            </w:pPr>
            <w:del w:id="3401" w:author="249326630@qq.com" w:date="2018-12-25T18:25:00Z">
              <w:r w:rsidDel="00E27A9C">
                <w:rPr>
                  <w:rFonts w:hint="eastAsia"/>
                  <w:lang w:eastAsia="zh-CN"/>
                </w:rPr>
                <w:delText>7</w:delText>
              </w:r>
            </w:del>
          </w:p>
        </w:tc>
        <w:tc>
          <w:tcPr>
            <w:tcW w:w="2268" w:type="dxa"/>
          </w:tcPr>
          <w:p w14:paraId="3F5BA0A1" w14:textId="6C9CCCB2" w:rsidR="007D63FA" w:rsidDel="00E27A9C" w:rsidRDefault="007D63FA" w:rsidP="00EB2A62">
            <w:pPr>
              <w:pStyle w:val="Axure0"/>
              <w:rPr>
                <w:del w:id="3402" w:author="249326630@qq.com" w:date="2018-12-25T18:25:00Z"/>
                <w:lang w:eastAsia="zh-CN"/>
              </w:rPr>
            </w:pPr>
            <w:del w:id="3403" w:author="249326630@qq.com" w:date="2018-12-25T18:25:00Z">
              <w:r w:rsidDel="00E27A9C">
                <w:rPr>
                  <w:rFonts w:hint="eastAsia"/>
                  <w:lang w:eastAsia="zh-CN"/>
                </w:rPr>
                <w:delText>确认加载</w:delText>
              </w:r>
            </w:del>
          </w:p>
        </w:tc>
        <w:tc>
          <w:tcPr>
            <w:tcW w:w="4536" w:type="dxa"/>
          </w:tcPr>
          <w:p w14:paraId="392E14DC" w14:textId="7924B3AF" w:rsidR="007D63FA" w:rsidDel="00E27A9C" w:rsidRDefault="007D63FA" w:rsidP="00EB2A62">
            <w:pPr>
              <w:pStyle w:val="Axure0"/>
              <w:rPr>
                <w:del w:id="3404" w:author="249326630@qq.com" w:date="2018-12-25T18:25:00Z"/>
                <w:lang w:eastAsia="zh-CN"/>
              </w:rPr>
            </w:pPr>
            <w:del w:id="3405" w:author="249326630@qq.com" w:date="2018-12-25T18:25:00Z">
              <w:r w:rsidDel="00E27A9C">
                <w:rPr>
                  <w:rFonts w:hint="eastAsia"/>
                  <w:lang w:eastAsia="zh-CN"/>
                </w:rPr>
                <w:delText>加载到</w:delText>
              </w:r>
              <w:r w:rsidDel="00E27A9C">
                <w:rPr>
                  <w:lang w:eastAsia="zh-CN"/>
                </w:rPr>
                <w:delText>内容中</w:delText>
              </w:r>
            </w:del>
          </w:p>
        </w:tc>
      </w:tr>
      <w:tr w:rsidR="007D63FA" w:rsidDel="00E27A9C" w14:paraId="3C4EF09A" w14:textId="389511D7" w:rsidTr="00EB2A62">
        <w:trPr>
          <w:cnfStyle w:val="000000010000" w:firstRow="0" w:lastRow="0" w:firstColumn="0" w:lastColumn="0" w:oddVBand="0" w:evenVBand="0" w:oddHBand="0" w:evenHBand="1" w:firstRowFirstColumn="0" w:firstRowLastColumn="0" w:lastRowFirstColumn="0" w:lastRowLastColumn="0"/>
          <w:del w:id="3406" w:author="249326630@qq.com" w:date="2018-12-25T18:25:00Z"/>
        </w:trPr>
        <w:tc>
          <w:tcPr>
            <w:tcW w:w="1413" w:type="dxa"/>
          </w:tcPr>
          <w:p w14:paraId="1B0F0AD0" w14:textId="49AF5B87" w:rsidR="007D63FA" w:rsidDel="00E27A9C" w:rsidRDefault="007D63FA" w:rsidP="00EB2A62">
            <w:pPr>
              <w:pStyle w:val="Axure0"/>
              <w:rPr>
                <w:del w:id="3407" w:author="249326630@qq.com" w:date="2018-12-25T18:25:00Z"/>
                <w:lang w:eastAsia="zh-CN"/>
              </w:rPr>
            </w:pPr>
            <w:del w:id="3408" w:author="249326630@qq.com" w:date="2018-12-25T18:25:00Z">
              <w:r w:rsidDel="00E27A9C">
                <w:rPr>
                  <w:rFonts w:hint="eastAsia"/>
                  <w:lang w:eastAsia="zh-CN"/>
                </w:rPr>
                <w:delText>8</w:delText>
              </w:r>
            </w:del>
          </w:p>
        </w:tc>
        <w:tc>
          <w:tcPr>
            <w:tcW w:w="2268" w:type="dxa"/>
          </w:tcPr>
          <w:p w14:paraId="2B1E8071" w14:textId="048CB3F1" w:rsidR="007D63FA" w:rsidDel="00E27A9C" w:rsidRDefault="007D63FA" w:rsidP="00EB2A62">
            <w:pPr>
              <w:pStyle w:val="Axure0"/>
              <w:rPr>
                <w:del w:id="3409" w:author="249326630@qq.com" w:date="2018-12-25T18:25:00Z"/>
                <w:lang w:eastAsia="zh-CN"/>
              </w:rPr>
            </w:pPr>
            <w:del w:id="3410" w:author="249326630@qq.com" w:date="2018-12-25T18:25:00Z">
              <w:r w:rsidDel="00E27A9C">
                <w:rPr>
                  <w:rFonts w:hint="eastAsia"/>
                  <w:lang w:eastAsia="zh-CN"/>
                </w:rPr>
                <w:delText>取消</w:delText>
              </w:r>
              <w:r w:rsidDel="00E27A9C">
                <w:rPr>
                  <w:lang w:eastAsia="zh-CN"/>
                </w:rPr>
                <w:delText>上传</w:delText>
              </w:r>
            </w:del>
          </w:p>
        </w:tc>
        <w:tc>
          <w:tcPr>
            <w:tcW w:w="4536" w:type="dxa"/>
          </w:tcPr>
          <w:p w14:paraId="4C322F57" w14:textId="50466B74" w:rsidR="007D63FA" w:rsidDel="00E27A9C" w:rsidRDefault="007D63FA" w:rsidP="00EB2A62">
            <w:pPr>
              <w:pStyle w:val="Axure0"/>
              <w:rPr>
                <w:del w:id="3411" w:author="249326630@qq.com" w:date="2018-12-25T18:25:00Z"/>
                <w:lang w:eastAsia="zh-CN"/>
              </w:rPr>
            </w:pPr>
            <w:del w:id="3412" w:author="249326630@qq.com" w:date="2018-12-25T18:25:00Z">
              <w:r w:rsidDel="00E27A9C">
                <w:rPr>
                  <w:rFonts w:hint="eastAsia"/>
                  <w:lang w:eastAsia="zh-CN"/>
                </w:rPr>
                <w:delText>取消文件</w:delText>
              </w:r>
              <w:r w:rsidDel="00E27A9C">
                <w:rPr>
                  <w:lang w:eastAsia="zh-CN"/>
                </w:rPr>
                <w:delText>上传</w:delText>
              </w:r>
            </w:del>
          </w:p>
        </w:tc>
      </w:tr>
    </w:tbl>
    <w:p w14:paraId="7E73350C" w14:textId="52889449" w:rsidR="007D63FA" w:rsidDel="00E27A9C" w:rsidRDefault="0016306A" w:rsidP="007D63FA">
      <w:pPr>
        <w:rPr>
          <w:ins w:id="3413" w:author="HerculesHu" w:date="2017-12-23T23:47:00Z"/>
          <w:del w:id="3414" w:author="249326630@qq.com" w:date="2018-12-25T18:25:00Z"/>
        </w:rPr>
      </w:pPr>
      <w:del w:id="3415" w:author="249326630@qq.com" w:date="2018-12-25T18:25:00Z">
        <w:r w:rsidDel="00E27A9C">
          <w:rPr>
            <w:noProof/>
          </w:rPr>
          <w:drawing>
            <wp:inline distT="0" distB="0" distL="0" distR="0" wp14:anchorId="6D8F61CD" wp14:editId="670A72BF">
              <wp:extent cx="5274310" cy="209994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099945"/>
                      </a:xfrm>
                      <a:prstGeom prst="rect">
                        <a:avLst/>
                      </a:prstGeom>
                    </pic:spPr>
                  </pic:pic>
                </a:graphicData>
              </a:graphic>
            </wp:inline>
          </w:drawing>
        </w:r>
      </w:del>
    </w:p>
    <w:p w14:paraId="1D62B17A" w14:textId="38D207EA" w:rsidR="00ED245A" w:rsidDel="00E27A9C" w:rsidRDefault="00ED245A" w:rsidP="00ED245A">
      <w:pPr>
        <w:jc w:val="center"/>
        <w:rPr>
          <w:ins w:id="3416" w:author="HerculesHu" w:date="2017-12-23T23:47:00Z"/>
          <w:del w:id="3417" w:author="249326630@qq.com" w:date="2018-12-25T18:25:00Z"/>
        </w:rPr>
      </w:pPr>
      <w:ins w:id="3418" w:author="HerculesHu" w:date="2017-12-23T23:47:00Z">
        <w:del w:id="3419" w:author="249326630@qq.com" w:date="2018-12-25T18:25:00Z">
          <w:r w:rsidDel="00E27A9C">
            <w:rPr>
              <w:rFonts w:hint="eastAsia"/>
            </w:rPr>
            <w:delText>（电脑</w:delText>
          </w:r>
          <w:r w:rsidDel="00E27A9C">
            <w:delText>版</w:delText>
          </w:r>
          <w:r w:rsidDel="00E27A9C">
            <w:rPr>
              <w:rFonts w:hint="eastAsia"/>
            </w:rPr>
            <w:delText>）</w:delText>
          </w:r>
        </w:del>
      </w:ins>
    </w:p>
    <w:p w14:paraId="50CA15B9" w14:textId="6C867060" w:rsidR="00ED245A" w:rsidDel="00E27A9C" w:rsidRDefault="00ED245A" w:rsidP="007D63FA">
      <w:pPr>
        <w:rPr>
          <w:ins w:id="3420" w:author="HerculesHu" w:date="2017-12-23T22:23:00Z"/>
          <w:del w:id="3421" w:author="249326630@qq.com" w:date="2018-12-25T18:25:00Z"/>
        </w:rPr>
      </w:pPr>
    </w:p>
    <w:p w14:paraId="52134D78" w14:textId="7C9200F1" w:rsidR="003377F0" w:rsidDel="00E27A9C" w:rsidRDefault="003377F0" w:rsidP="007D63FA">
      <w:pPr>
        <w:rPr>
          <w:ins w:id="3422" w:author="HerculesHu" w:date="2017-12-23T22:23:00Z"/>
          <w:del w:id="3423" w:author="249326630@qq.com" w:date="2018-12-25T18:25:00Z"/>
        </w:rPr>
      </w:pPr>
    </w:p>
    <w:p w14:paraId="04A49942" w14:textId="5DFA11FB" w:rsidR="003377F0" w:rsidDel="00E27A9C" w:rsidRDefault="003377F0">
      <w:pPr>
        <w:ind w:firstLineChars="850" w:firstLine="1785"/>
        <w:rPr>
          <w:ins w:id="3424" w:author="HerculesHu" w:date="2017-12-23T23:56:00Z"/>
          <w:del w:id="3425" w:author="249326630@qq.com" w:date="2018-12-25T18:25:00Z"/>
        </w:rPr>
        <w:pPrChange w:id="3426" w:author="HerculesHu" w:date="2017-12-24T00:12:00Z">
          <w:pPr/>
        </w:pPrChange>
      </w:pPr>
      <w:ins w:id="3427" w:author="HerculesHu" w:date="2017-12-23T22:23:00Z">
        <w:del w:id="3428" w:author="249326630@qq.com" w:date="2018-12-25T18:25:00Z">
          <w:r w:rsidDel="00E27A9C">
            <w:rPr>
              <w:noProof/>
            </w:rPr>
            <w:drawing>
              <wp:inline distT="0" distB="0" distL="0" distR="0" wp14:anchorId="42A02FB7" wp14:editId="16535E0B">
                <wp:extent cx="3200400" cy="2200275"/>
                <wp:effectExtent l="0" t="0" r="0" b="952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00400" cy="2200275"/>
                        </a:xfrm>
                        <a:prstGeom prst="rect">
                          <a:avLst/>
                        </a:prstGeom>
                      </pic:spPr>
                    </pic:pic>
                  </a:graphicData>
                </a:graphic>
              </wp:inline>
            </w:drawing>
          </w:r>
        </w:del>
      </w:ins>
    </w:p>
    <w:p w14:paraId="285E9A0C" w14:textId="54649A18" w:rsidR="00AB4442" w:rsidDel="00E27A9C" w:rsidRDefault="00AB4442" w:rsidP="00AB4442">
      <w:pPr>
        <w:jc w:val="center"/>
        <w:rPr>
          <w:ins w:id="3429" w:author="HerculesHu" w:date="2017-12-23T23:56:00Z"/>
          <w:del w:id="3430" w:author="249326630@qq.com" w:date="2018-12-25T18:25:00Z"/>
        </w:rPr>
      </w:pPr>
      <w:ins w:id="3431" w:author="HerculesHu" w:date="2017-12-23T23:56:00Z">
        <w:del w:id="3432" w:author="249326630@qq.com" w:date="2018-12-25T18:25:00Z">
          <w:r w:rsidDel="00E27A9C">
            <w:rPr>
              <w:rFonts w:hint="eastAsia"/>
            </w:rPr>
            <w:delText>（手机</w:delText>
          </w:r>
          <w:r w:rsidDel="00E27A9C">
            <w:delText>版</w:delText>
          </w:r>
          <w:r w:rsidDel="00E27A9C">
            <w:rPr>
              <w:rFonts w:hint="eastAsia"/>
            </w:rPr>
            <w:delText>）</w:delText>
          </w:r>
        </w:del>
      </w:ins>
    </w:p>
    <w:p w14:paraId="00E55002" w14:textId="327875B8" w:rsidR="00AB4442" w:rsidDel="00E27A9C" w:rsidRDefault="00AB4442" w:rsidP="007D63FA">
      <w:pPr>
        <w:rPr>
          <w:ins w:id="3433" w:author="吴苏琪" w:date="2018-01-07T03:52:00Z"/>
          <w:del w:id="3434" w:author="249326630@qq.com" w:date="2018-12-25T18:25:00Z"/>
        </w:rPr>
      </w:pPr>
    </w:p>
    <w:p w14:paraId="5FB8BECC" w14:textId="5248D601" w:rsidR="00E54CDC" w:rsidDel="00E27A9C" w:rsidRDefault="00E54CDC" w:rsidP="007D63FA">
      <w:pPr>
        <w:rPr>
          <w:del w:id="3435" w:author="249326630@qq.com" w:date="2018-12-25T18:25:00Z"/>
        </w:rPr>
      </w:pPr>
    </w:p>
    <w:p w14:paraId="147F6D17" w14:textId="745497F1" w:rsidR="000555FB" w:rsidDel="00E27A9C" w:rsidRDefault="007665DE">
      <w:pPr>
        <w:pStyle w:val="a1"/>
        <w:rPr>
          <w:del w:id="3436" w:author="249326630@qq.com" w:date="2018-12-25T18:25:00Z"/>
        </w:rPr>
      </w:pPr>
      <w:del w:id="3437" w:author="249326630@qq.com" w:date="2018-12-25T18:25:00Z">
        <w:r w:rsidDel="00E27A9C">
          <w:rPr>
            <w:rFonts w:hint="eastAsia"/>
          </w:rPr>
          <w:delText>课程</w:delText>
        </w:r>
        <w:r w:rsidDel="00E27A9C">
          <w:delText>页</w:delText>
        </w:r>
        <w:bookmarkStart w:id="3438" w:name="_Toc503060530"/>
        <w:bookmarkStart w:id="3439" w:name="_Toc533364254"/>
        <w:bookmarkEnd w:id="3438"/>
        <w:bookmarkEnd w:id="3439"/>
      </w:del>
    </w:p>
    <w:p w14:paraId="2ADEA88F" w14:textId="78611D78" w:rsidR="00C175FC" w:rsidRPr="001B49F1" w:rsidDel="00E27A9C" w:rsidRDefault="00E54CDC">
      <w:pPr>
        <w:pStyle w:val="a1"/>
        <w:rPr>
          <w:del w:id="3440" w:author="249326630@qq.com" w:date="2018-12-25T18:25:00Z"/>
        </w:rPr>
        <w:pPrChange w:id="3441" w:author="HerculesHu" w:date="2017-12-24T00:20:00Z">
          <w:pPr/>
        </w:pPrChange>
      </w:pPr>
      <w:ins w:id="3442" w:author="吴苏琪" w:date="2018-01-07T03:52:00Z">
        <w:del w:id="3443" w:author="249326630@qq.com" w:date="2018-12-25T18:25:00Z">
          <w:r w:rsidDel="00E27A9C">
            <w:rPr>
              <w:rFonts w:hint="eastAsia"/>
            </w:rPr>
            <w:delText>课程页</w:delText>
          </w:r>
        </w:del>
      </w:ins>
      <w:del w:id="3444" w:author="249326630@qq.com" w:date="2018-12-25T18:25:00Z">
        <w:r w:rsidR="001B49F1" w:rsidDel="00E27A9C">
          <w:rPr>
            <w:rFonts w:hint="eastAsia"/>
          </w:rPr>
          <w:delText xml:space="preserve"> </w:delText>
        </w:r>
      </w:del>
    </w:p>
    <w:tbl>
      <w:tblPr>
        <w:tblStyle w:val="Axure1"/>
        <w:tblpPr w:leftFromText="180" w:rightFromText="180" w:vertAnchor="text" w:horzAnchor="margin" w:tblpY="2132"/>
        <w:tblW w:w="0" w:type="auto"/>
        <w:tblLook w:val="04A0" w:firstRow="1" w:lastRow="0" w:firstColumn="1" w:lastColumn="0" w:noHBand="0" w:noVBand="1"/>
      </w:tblPr>
      <w:tblGrid>
        <w:gridCol w:w="1413"/>
        <w:gridCol w:w="2268"/>
        <w:gridCol w:w="4536"/>
      </w:tblGrid>
      <w:tr w:rsidR="00C175FC" w:rsidDel="00E27A9C" w14:paraId="508522A8" w14:textId="1617BE74" w:rsidTr="00EB2A62">
        <w:trPr>
          <w:cnfStyle w:val="100000000000" w:firstRow="1" w:lastRow="0" w:firstColumn="0" w:lastColumn="0" w:oddVBand="0" w:evenVBand="0" w:oddHBand="0" w:evenHBand="0" w:firstRowFirstColumn="0" w:firstRowLastColumn="0" w:lastRowFirstColumn="0" w:lastRowLastColumn="0"/>
          <w:cantSplit/>
          <w:tblHeader/>
          <w:del w:id="3445" w:author="249326630@qq.com" w:date="2018-12-25T18:25:00Z"/>
        </w:trPr>
        <w:tc>
          <w:tcPr>
            <w:tcW w:w="1413" w:type="dxa"/>
          </w:tcPr>
          <w:p w14:paraId="3AF53B1C" w14:textId="6831F99C" w:rsidR="00C175FC" w:rsidDel="00E27A9C" w:rsidRDefault="00C175FC" w:rsidP="00EB2A62">
            <w:pPr>
              <w:pStyle w:val="Axure"/>
              <w:rPr>
                <w:del w:id="3446" w:author="249326630@qq.com" w:date="2018-12-25T18:25:00Z"/>
              </w:rPr>
            </w:pPr>
            <w:del w:id="3447" w:author="249326630@qq.com" w:date="2018-12-25T18:25:00Z">
              <w:r w:rsidDel="00E27A9C">
                <w:delText>脚注</w:delText>
              </w:r>
            </w:del>
          </w:p>
        </w:tc>
        <w:tc>
          <w:tcPr>
            <w:tcW w:w="2268" w:type="dxa"/>
          </w:tcPr>
          <w:p w14:paraId="6CE96DBF" w14:textId="5743F4BB" w:rsidR="00C175FC" w:rsidDel="00E27A9C" w:rsidRDefault="00C175FC" w:rsidP="00EB2A62">
            <w:pPr>
              <w:pStyle w:val="Axure"/>
              <w:rPr>
                <w:del w:id="3448" w:author="249326630@qq.com" w:date="2018-12-25T18:25:00Z"/>
              </w:rPr>
            </w:pPr>
            <w:del w:id="3449" w:author="249326630@qq.com" w:date="2018-12-25T18:25:00Z">
              <w:r w:rsidDel="00E27A9C">
                <w:delText>名称</w:delText>
              </w:r>
            </w:del>
          </w:p>
        </w:tc>
        <w:tc>
          <w:tcPr>
            <w:tcW w:w="4536" w:type="dxa"/>
          </w:tcPr>
          <w:p w14:paraId="52242AA7" w14:textId="081483FA" w:rsidR="00C175FC" w:rsidDel="00E27A9C" w:rsidRDefault="00C175FC" w:rsidP="00EB2A62">
            <w:pPr>
              <w:pStyle w:val="Axure"/>
              <w:tabs>
                <w:tab w:val="left" w:pos="1190"/>
              </w:tabs>
              <w:rPr>
                <w:del w:id="3450" w:author="249326630@qq.com" w:date="2018-12-25T18:25:00Z"/>
              </w:rPr>
            </w:pPr>
            <w:del w:id="3451" w:author="249326630@qq.com" w:date="2018-12-25T18:25:00Z">
              <w:r w:rsidDel="00E27A9C">
                <w:delText>交互</w:delText>
              </w:r>
              <w:r w:rsidDel="00E27A9C">
                <w:tab/>
              </w:r>
            </w:del>
          </w:p>
        </w:tc>
      </w:tr>
      <w:tr w:rsidR="00C175FC" w:rsidDel="00E27A9C" w14:paraId="3C6977B8" w14:textId="405D80C6" w:rsidTr="00EB2A62">
        <w:trPr>
          <w:cantSplit/>
          <w:del w:id="3452" w:author="249326630@qq.com" w:date="2018-12-25T18:25:00Z"/>
        </w:trPr>
        <w:tc>
          <w:tcPr>
            <w:tcW w:w="1413" w:type="dxa"/>
          </w:tcPr>
          <w:p w14:paraId="1E8F66A4" w14:textId="0D70B5B4" w:rsidR="00C175FC" w:rsidDel="00E27A9C" w:rsidRDefault="00C175FC" w:rsidP="00EB2A62">
            <w:pPr>
              <w:pStyle w:val="Axure0"/>
              <w:rPr>
                <w:del w:id="3453" w:author="249326630@qq.com" w:date="2018-12-25T18:25:00Z"/>
              </w:rPr>
            </w:pPr>
            <w:del w:id="3454" w:author="249326630@qq.com" w:date="2018-12-25T18:25:00Z">
              <w:r w:rsidDel="00E27A9C">
                <w:delText>1</w:delText>
              </w:r>
            </w:del>
          </w:p>
        </w:tc>
        <w:tc>
          <w:tcPr>
            <w:tcW w:w="2268" w:type="dxa"/>
          </w:tcPr>
          <w:p w14:paraId="7E6172B9" w14:textId="31C7C9EC" w:rsidR="00C175FC" w:rsidDel="00E27A9C" w:rsidRDefault="002D46C0" w:rsidP="00EB2A62">
            <w:pPr>
              <w:pStyle w:val="Axure0"/>
              <w:rPr>
                <w:del w:id="3455" w:author="249326630@qq.com" w:date="2018-12-25T18:25:00Z"/>
              </w:rPr>
            </w:pPr>
            <w:del w:id="3456" w:author="249326630@qq.com" w:date="2018-12-25T18:25:00Z">
              <w:r w:rsidDel="00E27A9C">
                <w:rPr>
                  <w:rFonts w:hint="eastAsia"/>
                  <w:lang w:eastAsia="zh-CN"/>
                </w:rPr>
                <w:delText>课程</w:delText>
              </w:r>
              <w:r w:rsidDel="00E27A9C">
                <w:rPr>
                  <w:lang w:eastAsia="zh-CN"/>
                </w:rPr>
                <w:delText>名</w:delText>
              </w:r>
            </w:del>
          </w:p>
        </w:tc>
        <w:tc>
          <w:tcPr>
            <w:tcW w:w="4536" w:type="dxa"/>
          </w:tcPr>
          <w:p w14:paraId="7B7B188B" w14:textId="73207CB7" w:rsidR="00C175FC" w:rsidDel="00E27A9C" w:rsidRDefault="00C175FC" w:rsidP="002D46C0">
            <w:pPr>
              <w:pStyle w:val="Axure0"/>
              <w:rPr>
                <w:del w:id="3457" w:author="249326630@qq.com" w:date="2018-12-25T18:25:00Z"/>
                <w:lang w:eastAsia="zh-CN"/>
              </w:rPr>
            </w:pPr>
            <w:del w:id="3458" w:author="249326630@qq.com" w:date="2018-12-25T18:25:00Z">
              <w:r w:rsidDel="00E27A9C">
                <w:rPr>
                  <w:rFonts w:hint="eastAsia"/>
                  <w:lang w:eastAsia="zh-CN"/>
                </w:rPr>
                <w:delText>显示</w:delText>
              </w:r>
              <w:r w:rsidR="002D46C0" w:rsidDel="00E27A9C">
                <w:rPr>
                  <w:rFonts w:hint="eastAsia"/>
                  <w:lang w:eastAsia="zh-CN"/>
                </w:rPr>
                <w:delText>课程名</w:delText>
              </w:r>
              <w:r w:rsidR="002D46C0" w:rsidDel="00E27A9C">
                <w:rPr>
                  <w:lang w:eastAsia="zh-CN"/>
                </w:rPr>
                <w:delText>和开课老师</w:delText>
              </w:r>
            </w:del>
          </w:p>
        </w:tc>
      </w:tr>
      <w:tr w:rsidR="00C175FC" w:rsidDel="00E27A9C" w14:paraId="655CF2B7" w14:textId="0192A38D" w:rsidTr="00EB2A62">
        <w:trPr>
          <w:cnfStyle w:val="000000010000" w:firstRow="0" w:lastRow="0" w:firstColumn="0" w:lastColumn="0" w:oddVBand="0" w:evenVBand="0" w:oddHBand="0" w:evenHBand="1" w:firstRowFirstColumn="0" w:firstRowLastColumn="0" w:lastRowFirstColumn="0" w:lastRowLastColumn="0"/>
          <w:cantSplit/>
          <w:del w:id="3459" w:author="249326630@qq.com" w:date="2018-12-25T18:25:00Z"/>
        </w:trPr>
        <w:tc>
          <w:tcPr>
            <w:tcW w:w="1413" w:type="dxa"/>
          </w:tcPr>
          <w:p w14:paraId="3522A4FD" w14:textId="5C9A0D56" w:rsidR="00C175FC" w:rsidDel="00E27A9C" w:rsidRDefault="00C175FC" w:rsidP="00EB2A62">
            <w:pPr>
              <w:pStyle w:val="Axure0"/>
              <w:rPr>
                <w:del w:id="3460" w:author="249326630@qq.com" w:date="2018-12-25T18:25:00Z"/>
              </w:rPr>
            </w:pPr>
            <w:del w:id="3461" w:author="249326630@qq.com" w:date="2018-12-25T18:25:00Z">
              <w:r w:rsidDel="00E27A9C">
                <w:delText>2</w:delText>
              </w:r>
            </w:del>
          </w:p>
        </w:tc>
        <w:tc>
          <w:tcPr>
            <w:tcW w:w="2268" w:type="dxa"/>
          </w:tcPr>
          <w:p w14:paraId="0D203AE8" w14:textId="203C4449" w:rsidR="00C175FC" w:rsidDel="00E27A9C" w:rsidRDefault="002D46C0" w:rsidP="00EB2A62">
            <w:pPr>
              <w:pStyle w:val="Axure0"/>
              <w:rPr>
                <w:del w:id="3462" w:author="249326630@qq.com" w:date="2018-12-25T18:25:00Z"/>
              </w:rPr>
            </w:pPr>
            <w:del w:id="3463" w:author="249326630@qq.com" w:date="2018-12-25T18:25:00Z">
              <w:r w:rsidDel="00E27A9C">
                <w:rPr>
                  <w:rFonts w:hint="eastAsia"/>
                  <w:lang w:eastAsia="zh-CN"/>
                </w:rPr>
                <w:delText>课程</w:delText>
              </w:r>
              <w:r w:rsidDel="00E27A9C">
                <w:rPr>
                  <w:lang w:eastAsia="zh-CN"/>
                </w:rPr>
                <w:delText>介绍框</w:delText>
              </w:r>
            </w:del>
          </w:p>
        </w:tc>
        <w:tc>
          <w:tcPr>
            <w:tcW w:w="4536" w:type="dxa"/>
          </w:tcPr>
          <w:p w14:paraId="28808437" w14:textId="6D055B76" w:rsidR="00C175FC" w:rsidDel="00E27A9C" w:rsidRDefault="004A1EF7" w:rsidP="00EB2A62">
            <w:pPr>
              <w:pStyle w:val="Axure0"/>
              <w:rPr>
                <w:del w:id="3464" w:author="249326630@qq.com" w:date="2018-12-25T18:25:00Z"/>
                <w:lang w:eastAsia="zh-CN"/>
              </w:rPr>
            </w:pPr>
            <w:del w:id="3465" w:author="249326630@qq.com" w:date="2018-12-25T18:25:00Z">
              <w:r w:rsidDel="00E27A9C">
                <w:rPr>
                  <w:rFonts w:hint="eastAsia"/>
                  <w:lang w:eastAsia="zh-CN"/>
                </w:rPr>
                <w:delText>显示</w:delText>
              </w:r>
              <w:r w:rsidDel="00E27A9C">
                <w:rPr>
                  <w:lang w:eastAsia="zh-CN"/>
                </w:rPr>
                <w:delText>课程介绍</w:delText>
              </w:r>
            </w:del>
          </w:p>
        </w:tc>
      </w:tr>
      <w:tr w:rsidR="00F56ECE" w:rsidDel="00E27A9C" w14:paraId="67C4C38F" w14:textId="5ACD90C1" w:rsidTr="00EB2A62">
        <w:trPr>
          <w:cantSplit/>
          <w:del w:id="3466" w:author="249326630@qq.com" w:date="2018-12-25T18:25:00Z"/>
        </w:trPr>
        <w:tc>
          <w:tcPr>
            <w:tcW w:w="1413" w:type="dxa"/>
          </w:tcPr>
          <w:p w14:paraId="30F79D23" w14:textId="14718596" w:rsidR="00F56ECE" w:rsidDel="00E27A9C" w:rsidRDefault="00F56ECE" w:rsidP="00EB2A62">
            <w:pPr>
              <w:pStyle w:val="Axure0"/>
              <w:rPr>
                <w:del w:id="3467" w:author="249326630@qq.com" w:date="2018-12-25T18:25:00Z"/>
                <w:lang w:eastAsia="zh-CN"/>
              </w:rPr>
            </w:pPr>
            <w:del w:id="3468" w:author="249326630@qq.com" w:date="2018-12-25T18:25:00Z">
              <w:r w:rsidDel="00E27A9C">
                <w:rPr>
                  <w:rFonts w:hint="eastAsia"/>
                  <w:lang w:eastAsia="zh-CN"/>
                </w:rPr>
                <w:delText>3</w:delText>
              </w:r>
            </w:del>
          </w:p>
        </w:tc>
        <w:tc>
          <w:tcPr>
            <w:tcW w:w="2268" w:type="dxa"/>
          </w:tcPr>
          <w:p w14:paraId="26541258" w14:textId="179B2953" w:rsidR="00F56ECE" w:rsidDel="00E27A9C" w:rsidRDefault="00674A67" w:rsidP="00EB2A62">
            <w:pPr>
              <w:pStyle w:val="Axure0"/>
              <w:rPr>
                <w:del w:id="3469" w:author="249326630@qq.com" w:date="2018-12-25T18:25:00Z"/>
                <w:lang w:eastAsia="zh-CN"/>
              </w:rPr>
            </w:pPr>
            <w:del w:id="3470" w:author="249326630@qq.com" w:date="2018-12-25T18:25:00Z">
              <w:r w:rsidDel="00E27A9C">
                <w:rPr>
                  <w:rFonts w:hint="eastAsia"/>
                  <w:lang w:eastAsia="zh-CN"/>
                </w:rPr>
                <w:delText>课程</w:delText>
              </w:r>
              <w:r w:rsidDel="00E27A9C">
                <w:rPr>
                  <w:lang w:eastAsia="zh-CN"/>
                </w:rPr>
                <w:delText>预览图</w:delText>
              </w:r>
            </w:del>
          </w:p>
        </w:tc>
        <w:tc>
          <w:tcPr>
            <w:tcW w:w="4536" w:type="dxa"/>
          </w:tcPr>
          <w:p w14:paraId="02509084" w14:textId="2613A5D5" w:rsidR="00F56ECE" w:rsidDel="00E27A9C" w:rsidRDefault="00674A67" w:rsidP="00EB2A62">
            <w:pPr>
              <w:pStyle w:val="Axure0"/>
              <w:rPr>
                <w:del w:id="3471" w:author="249326630@qq.com" w:date="2018-12-25T18:25:00Z"/>
                <w:lang w:eastAsia="zh-CN"/>
              </w:rPr>
            </w:pPr>
            <w:del w:id="3472" w:author="249326630@qq.com" w:date="2018-12-25T18:25:00Z">
              <w:r w:rsidDel="00E27A9C">
                <w:rPr>
                  <w:rFonts w:hint="eastAsia"/>
                  <w:lang w:eastAsia="zh-CN"/>
                </w:rPr>
                <w:delText>显示</w:delText>
              </w:r>
              <w:r w:rsidDel="00E27A9C">
                <w:rPr>
                  <w:lang w:eastAsia="zh-CN"/>
                </w:rPr>
                <w:delText>课程预览图</w:delText>
              </w:r>
            </w:del>
          </w:p>
        </w:tc>
      </w:tr>
      <w:tr w:rsidR="00F56ECE" w:rsidDel="00E27A9C" w14:paraId="6F9CC384" w14:textId="15DE3051" w:rsidTr="00EB2A62">
        <w:trPr>
          <w:cnfStyle w:val="000000010000" w:firstRow="0" w:lastRow="0" w:firstColumn="0" w:lastColumn="0" w:oddVBand="0" w:evenVBand="0" w:oddHBand="0" w:evenHBand="1" w:firstRowFirstColumn="0" w:firstRowLastColumn="0" w:lastRowFirstColumn="0" w:lastRowLastColumn="0"/>
          <w:cantSplit/>
          <w:del w:id="3473" w:author="249326630@qq.com" w:date="2018-12-25T18:25:00Z"/>
        </w:trPr>
        <w:tc>
          <w:tcPr>
            <w:tcW w:w="1413" w:type="dxa"/>
          </w:tcPr>
          <w:p w14:paraId="76130512" w14:textId="2B212583" w:rsidR="00F56ECE" w:rsidDel="00E27A9C" w:rsidRDefault="00F56ECE" w:rsidP="00EB2A62">
            <w:pPr>
              <w:pStyle w:val="Axure0"/>
              <w:rPr>
                <w:del w:id="3474" w:author="249326630@qq.com" w:date="2018-12-25T18:25:00Z"/>
                <w:lang w:eastAsia="zh-CN"/>
              </w:rPr>
            </w:pPr>
            <w:del w:id="3475" w:author="249326630@qq.com" w:date="2018-12-25T18:25:00Z">
              <w:r w:rsidDel="00E27A9C">
                <w:rPr>
                  <w:rFonts w:hint="eastAsia"/>
                  <w:lang w:eastAsia="zh-CN"/>
                </w:rPr>
                <w:delText>4</w:delText>
              </w:r>
            </w:del>
          </w:p>
        </w:tc>
        <w:tc>
          <w:tcPr>
            <w:tcW w:w="2268" w:type="dxa"/>
          </w:tcPr>
          <w:p w14:paraId="52B68098" w14:textId="29F419A1" w:rsidR="00F56ECE" w:rsidDel="00E27A9C" w:rsidRDefault="00674A67" w:rsidP="00EB2A62">
            <w:pPr>
              <w:pStyle w:val="Axure0"/>
              <w:rPr>
                <w:del w:id="3476" w:author="249326630@qq.com" w:date="2018-12-25T18:25:00Z"/>
                <w:lang w:eastAsia="zh-CN"/>
              </w:rPr>
            </w:pPr>
            <w:del w:id="3477" w:author="249326630@qq.com" w:date="2018-12-25T18:25:00Z">
              <w:r w:rsidDel="00E27A9C">
                <w:rPr>
                  <w:rFonts w:hint="eastAsia"/>
                  <w:lang w:eastAsia="zh-CN"/>
                </w:rPr>
                <w:delText>课程</w:delText>
              </w:r>
              <w:r w:rsidDel="00E27A9C">
                <w:rPr>
                  <w:lang w:eastAsia="zh-CN"/>
                </w:rPr>
                <w:delText>公告</w:delText>
              </w:r>
            </w:del>
          </w:p>
        </w:tc>
        <w:tc>
          <w:tcPr>
            <w:tcW w:w="4536" w:type="dxa"/>
          </w:tcPr>
          <w:p w14:paraId="3E702734" w14:textId="2730CABB" w:rsidR="00F56ECE" w:rsidDel="00E27A9C" w:rsidRDefault="00674A67" w:rsidP="00EB2A62">
            <w:pPr>
              <w:pStyle w:val="Axure0"/>
              <w:rPr>
                <w:del w:id="3478" w:author="249326630@qq.com" w:date="2018-12-25T18:25:00Z"/>
                <w:lang w:eastAsia="zh-CN"/>
              </w:rPr>
            </w:pPr>
            <w:del w:id="3479" w:author="249326630@qq.com" w:date="2018-12-25T18:25:00Z">
              <w:r w:rsidDel="00E27A9C">
                <w:rPr>
                  <w:rFonts w:hint="eastAsia"/>
                  <w:lang w:eastAsia="zh-CN"/>
                </w:rPr>
                <w:delText>显示</w:delText>
              </w:r>
              <w:r w:rsidDel="00E27A9C">
                <w:rPr>
                  <w:lang w:eastAsia="zh-CN"/>
                </w:rPr>
                <w:delText>课程公告</w:delText>
              </w:r>
            </w:del>
          </w:p>
        </w:tc>
      </w:tr>
      <w:tr w:rsidR="00F56ECE" w:rsidDel="00E27A9C" w14:paraId="52F9E088" w14:textId="6DA6E796" w:rsidTr="00EB2A62">
        <w:trPr>
          <w:cantSplit/>
          <w:del w:id="3480" w:author="249326630@qq.com" w:date="2018-12-25T18:25:00Z"/>
        </w:trPr>
        <w:tc>
          <w:tcPr>
            <w:tcW w:w="1413" w:type="dxa"/>
          </w:tcPr>
          <w:p w14:paraId="31B78ED9" w14:textId="2A88FED0" w:rsidR="00F56ECE" w:rsidDel="00E27A9C" w:rsidRDefault="00F56ECE" w:rsidP="00EB2A62">
            <w:pPr>
              <w:pStyle w:val="Axure0"/>
              <w:rPr>
                <w:del w:id="3481" w:author="249326630@qq.com" w:date="2018-12-25T18:25:00Z"/>
                <w:lang w:eastAsia="zh-CN"/>
              </w:rPr>
            </w:pPr>
            <w:del w:id="3482" w:author="249326630@qq.com" w:date="2018-12-25T18:25:00Z">
              <w:r w:rsidDel="00E27A9C">
                <w:rPr>
                  <w:rFonts w:hint="eastAsia"/>
                  <w:lang w:eastAsia="zh-CN"/>
                </w:rPr>
                <w:delText>5</w:delText>
              </w:r>
            </w:del>
          </w:p>
        </w:tc>
        <w:tc>
          <w:tcPr>
            <w:tcW w:w="2268" w:type="dxa"/>
          </w:tcPr>
          <w:p w14:paraId="69EFD619" w14:textId="69ED5C1B" w:rsidR="00F56ECE" w:rsidDel="00E27A9C" w:rsidRDefault="00674A67" w:rsidP="00EB2A62">
            <w:pPr>
              <w:pStyle w:val="Axure0"/>
              <w:rPr>
                <w:del w:id="3483" w:author="249326630@qq.com" w:date="2018-12-25T18:25:00Z"/>
                <w:lang w:eastAsia="zh-CN"/>
              </w:rPr>
            </w:pPr>
            <w:del w:id="3484" w:author="249326630@qq.com" w:date="2018-12-25T18:25:00Z">
              <w:r w:rsidDel="00E27A9C">
                <w:rPr>
                  <w:rFonts w:hint="eastAsia"/>
                  <w:lang w:eastAsia="zh-CN"/>
                </w:rPr>
                <w:delText>教师</w:delText>
              </w:r>
              <w:r w:rsidDel="00E27A9C">
                <w:rPr>
                  <w:lang w:eastAsia="zh-CN"/>
                </w:rPr>
                <w:delText>介绍导航项</w:delText>
              </w:r>
            </w:del>
          </w:p>
        </w:tc>
        <w:tc>
          <w:tcPr>
            <w:tcW w:w="4536" w:type="dxa"/>
          </w:tcPr>
          <w:p w14:paraId="30F570EC" w14:textId="619A0B0D" w:rsidR="00F56ECE" w:rsidDel="00E27A9C" w:rsidRDefault="00674A67" w:rsidP="00EB2A62">
            <w:pPr>
              <w:pStyle w:val="Axure0"/>
              <w:rPr>
                <w:del w:id="3485" w:author="249326630@qq.com" w:date="2018-12-25T18:25:00Z"/>
                <w:lang w:eastAsia="zh-CN"/>
              </w:rPr>
            </w:pPr>
            <w:del w:id="3486" w:author="249326630@qq.com" w:date="2018-12-25T18:25:00Z">
              <w:r w:rsidDel="00E27A9C">
                <w:rPr>
                  <w:rFonts w:hint="eastAsia"/>
                  <w:lang w:eastAsia="zh-CN"/>
                </w:rPr>
                <w:delText>点击切换</w:delText>
              </w:r>
              <w:r w:rsidDel="00E27A9C">
                <w:rPr>
                  <w:lang w:eastAsia="zh-CN"/>
                </w:rPr>
                <w:delText>到教师介绍</w:delText>
              </w:r>
            </w:del>
          </w:p>
        </w:tc>
      </w:tr>
      <w:tr w:rsidR="00F56ECE" w:rsidDel="00E27A9C" w14:paraId="500DF6E8" w14:textId="223134A7" w:rsidTr="00EB2A62">
        <w:trPr>
          <w:cnfStyle w:val="000000010000" w:firstRow="0" w:lastRow="0" w:firstColumn="0" w:lastColumn="0" w:oddVBand="0" w:evenVBand="0" w:oddHBand="0" w:evenHBand="1" w:firstRowFirstColumn="0" w:firstRowLastColumn="0" w:lastRowFirstColumn="0" w:lastRowLastColumn="0"/>
          <w:cantSplit/>
          <w:del w:id="3487" w:author="249326630@qq.com" w:date="2018-12-25T18:25:00Z"/>
        </w:trPr>
        <w:tc>
          <w:tcPr>
            <w:tcW w:w="1413" w:type="dxa"/>
          </w:tcPr>
          <w:p w14:paraId="5BEB8803" w14:textId="60D4DC6A" w:rsidR="00F56ECE" w:rsidDel="00E27A9C" w:rsidRDefault="00F56ECE" w:rsidP="00EB2A62">
            <w:pPr>
              <w:pStyle w:val="Axure0"/>
              <w:rPr>
                <w:del w:id="3488" w:author="249326630@qq.com" w:date="2018-12-25T18:25:00Z"/>
                <w:lang w:eastAsia="zh-CN"/>
              </w:rPr>
            </w:pPr>
            <w:del w:id="3489" w:author="249326630@qq.com" w:date="2018-12-25T18:25:00Z">
              <w:r w:rsidDel="00E27A9C">
                <w:rPr>
                  <w:rFonts w:hint="eastAsia"/>
                  <w:lang w:eastAsia="zh-CN"/>
                </w:rPr>
                <w:delText>6</w:delText>
              </w:r>
            </w:del>
          </w:p>
        </w:tc>
        <w:tc>
          <w:tcPr>
            <w:tcW w:w="2268" w:type="dxa"/>
          </w:tcPr>
          <w:p w14:paraId="75CDCA0E" w14:textId="05B87ED0" w:rsidR="00F56ECE" w:rsidDel="00E27A9C" w:rsidRDefault="00674A67" w:rsidP="00EB2A62">
            <w:pPr>
              <w:pStyle w:val="Axure0"/>
              <w:rPr>
                <w:del w:id="3490" w:author="249326630@qq.com" w:date="2018-12-25T18:25:00Z"/>
                <w:lang w:eastAsia="zh-CN"/>
              </w:rPr>
            </w:pPr>
            <w:del w:id="3491" w:author="249326630@qq.com" w:date="2018-12-25T18:25:00Z">
              <w:r w:rsidDel="00E27A9C">
                <w:rPr>
                  <w:rFonts w:hint="eastAsia"/>
                  <w:lang w:eastAsia="zh-CN"/>
                </w:rPr>
                <w:delText>课程</w:delText>
              </w:r>
              <w:r w:rsidDel="00E27A9C">
                <w:rPr>
                  <w:lang w:eastAsia="zh-CN"/>
                </w:rPr>
                <w:delText>资料导航项</w:delText>
              </w:r>
            </w:del>
          </w:p>
        </w:tc>
        <w:tc>
          <w:tcPr>
            <w:tcW w:w="4536" w:type="dxa"/>
          </w:tcPr>
          <w:p w14:paraId="72CD7BA9" w14:textId="6B5B21EB" w:rsidR="00F56ECE" w:rsidDel="00E27A9C" w:rsidRDefault="00674A67" w:rsidP="00EB2A62">
            <w:pPr>
              <w:pStyle w:val="Axure0"/>
              <w:rPr>
                <w:del w:id="3492" w:author="249326630@qq.com" w:date="2018-12-25T18:25:00Z"/>
                <w:lang w:eastAsia="zh-CN"/>
              </w:rPr>
            </w:pPr>
            <w:del w:id="3493" w:author="249326630@qq.com" w:date="2018-12-25T18:25:00Z">
              <w:r w:rsidDel="00E27A9C">
                <w:rPr>
                  <w:rFonts w:hint="eastAsia"/>
                  <w:lang w:eastAsia="zh-CN"/>
                </w:rPr>
                <w:delText>点击切换到</w:delText>
              </w:r>
              <w:r w:rsidDel="00E27A9C">
                <w:rPr>
                  <w:lang w:eastAsia="zh-CN"/>
                </w:rPr>
                <w:delText>课程资料</w:delText>
              </w:r>
            </w:del>
          </w:p>
        </w:tc>
      </w:tr>
      <w:tr w:rsidR="00F56ECE" w:rsidDel="00E27A9C" w14:paraId="252B4C08" w14:textId="7D27A808" w:rsidTr="00EB2A62">
        <w:trPr>
          <w:cantSplit/>
          <w:del w:id="3494" w:author="249326630@qq.com" w:date="2018-12-25T18:25:00Z"/>
        </w:trPr>
        <w:tc>
          <w:tcPr>
            <w:tcW w:w="1413" w:type="dxa"/>
          </w:tcPr>
          <w:p w14:paraId="38B597E4" w14:textId="093AC530" w:rsidR="00F56ECE" w:rsidDel="00E27A9C" w:rsidRDefault="00F56ECE" w:rsidP="00EB2A62">
            <w:pPr>
              <w:pStyle w:val="Axure0"/>
              <w:rPr>
                <w:del w:id="3495" w:author="249326630@qq.com" w:date="2018-12-25T18:25:00Z"/>
                <w:lang w:eastAsia="zh-CN"/>
              </w:rPr>
            </w:pPr>
            <w:del w:id="3496" w:author="249326630@qq.com" w:date="2018-12-25T18:25:00Z">
              <w:r w:rsidDel="00E27A9C">
                <w:rPr>
                  <w:rFonts w:hint="eastAsia"/>
                  <w:lang w:eastAsia="zh-CN"/>
                </w:rPr>
                <w:delText>7</w:delText>
              </w:r>
            </w:del>
          </w:p>
        </w:tc>
        <w:tc>
          <w:tcPr>
            <w:tcW w:w="2268" w:type="dxa"/>
          </w:tcPr>
          <w:p w14:paraId="2990E48A" w14:textId="7ED5D7FF" w:rsidR="00F56ECE" w:rsidDel="00E27A9C" w:rsidRDefault="00674A67" w:rsidP="00EB2A62">
            <w:pPr>
              <w:pStyle w:val="Axure0"/>
              <w:rPr>
                <w:del w:id="3497" w:author="249326630@qq.com" w:date="2018-12-25T18:25:00Z"/>
                <w:lang w:eastAsia="zh-CN"/>
              </w:rPr>
            </w:pPr>
            <w:del w:id="3498" w:author="249326630@qq.com" w:date="2018-12-25T18:25:00Z">
              <w:r w:rsidDel="00E27A9C">
                <w:rPr>
                  <w:rFonts w:hint="eastAsia"/>
                  <w:lang w:eastAsia="zh-CN"/>
                </w:rPr>
                <w:delText>课程</w:delText>
              </w:r>
              <w:r w:rsidDel="00E27A9C">
                <w:rPr>
                  <w:lang w:eastAsia="zh-CN"/>
                </w:rPr>
                <w:delText>答疑导航项</w:delText>
              </w:r>
            </w:del>
          </w:p>
        </w:tc>
        <w:tc>
          <w:tcPr>
            <w:tcW w:w="4536" w:type="dxa"/>
          </w:tcPr>
          <w:p w14:paraId="369C4C63" w14:textId="218B6ED5" w:rsidR="00F56ECE" w:rsidDel="00E27A9C" w:rsidRDefault="00674A67" w:rsidP="00EB2A62">
            <w:pPr>
              <w:pStyle w:val="Axure0"/>
              <w:rPr>
                <w:del w:id="3499" w:author="249326630@qq.com" w:date="2018-12-25T18:25:00Z"/>
                <w:lang w:eastAsia="zh-CN"/>
              </w:rPr>
            </w:pPr>
            <w:del w:id="3500" w:author="249326630@qq.com" w:date="2018-12-25T18:25:00Z">
              <w:r w:rsidDel="00E27A9C">
                <w:rPr>
                  <w:rFonts w:hint="eastAsia"/>
                  <w:lang w:eastAsia="zh-CN"/>
                </w:rPr>
                <w:delText>点击</w:delText>
              </w:r>
              <w:r w:rsidDel="00E27A9C">
                <w:rPr>
                  <w:lang w:eastAsia="zh-CN"/>
                </w:rPr>
                <w:delText>切换到课程答疑</w:delText>
              </w:r>
            </w:del>
          </w:p>
        </w:tc>
      </w:tr>
      <w:tr w:rsidR="00F56ECE" w:rsidDel="00E27A9C" w14:paraId="3E1B26AF" w14:textId="51D96DC0" w:rsidTr="00EB2A62">
        <w:trPr>
          <w:cnfStyle w:val="000000010000" w:firstRow="0" w:lastRow="0" w:firstColumn="0" w:lastColumn="0" w:oddVBand="0" w:evenVBand="0" w:oddHBand="0" w:evenHBand="1" w:firstRowFirstColumn="0" w:firstRowLastColumn="0" w:lastRowFirstColumn="0" w:lastRowLastColumn="0"/>
          <w:cantSplit/>
          <w:del w:id="3501" w:author="249326630@qq.com" w:date="2018-12-25T18:25:00Z"/>
        </w:trPr>
        <w:tc>
          <w:tcPr>
            <w:tcW w:w="1413" w:type="dxa"/>
          </w:tcPr>
          <w:p w14:paraId="2DBD3A68" w14:textId="6F9CFFFB" w:rsidR="00F56ECE" w:rsidDel="00E27A9C" w:rsidRDefault="00F56ECE" w:rsidP="00EB2A62">
            <w:pPr>
              <w:pStyle w:val="Axure0"/>
              <w:rPr>
                <w:del w:id="3502" w:author="249326630@qq.com" w:date="2018-12-25T18:25:00Z"/>
                <w:lang w:eastAsia="zh-CN"/>
              </w:rPr>
            </w:pPr>
            <w:del w:id="3503" w:author="249326630@qq.com" w:date="2018-12-25T18:25:00Z">
              <w:r w:rsidDel="00E27A9C">
                <w:rPr>
                  <w:rFonts w:hint="eastAsia"/>
                  <w:lang w:eastAsia="zh-CN"/>
                </w:rPr>
                <w:delText>8</w:delText>
              </w:r>
            </w:del>
          </w:p>
        </w:tc>
        <w:tc>
          <w:tcPr>
            <w:tcW w:w="2268" w:type="dxa"/>
          </w:tcPr>
          <w:p w14:paraId="4F76642C" w14:textId="6F506A0A" w:rsidR="00F56ECE" w:rsidDel="00E27A9C" w:rsidRDefault="001F3A52" w:rsidP="00EB2A62">
            <w:pPr>
              <w:pStyle w:val="Axure0"/>
              <w:rPr>
                <w:del w:id="3504" w:author="249326630@qq.com" w:date="2018-12-25T18:25:00Z"/>
                <w:lang w:eastAsia="zh-CN"/>
              </w:rPr>
            </w:pPr>
            <w:del w:id="3505" w:author="249326630@qq.com" w:date="2018-12-25T18:25:00Z">
              <w:r w:rsidDel="00E27A9C">
                <w:rPr>
                  <w:rFonts w:hint="eastAsia"/>
                  <w:lang w:eastAsia="zh-CN"/>
                </w:rPr>
                <w:delText>课程</w:delText>
              </w:r>
              <w:r w:rsidDel="00E27A9C">
                <w:rPr>
                  <w:lang w:eastAsia="zh-CN"/>
                </w:rPr>
                <w:delText>论坛导航项</w:delText>
              </w:r>
            </w:del>
          </w:p>
        </w:tc>
        <w:tc>
          <w:tcPr>
            <w:tcW w:w="4536" w:type="dxa"/>
          </w:tcPr>
          <w:p w14:paraId="0BEDD543" w14:textId="1AB2A10F" w:rsidR="00F56ECE" w:rsidDel="00E27A9C" w:rsidRDefault="001F3A52" w:rsidP="00EB2A62">
            <w:pPr>
              <w:pStyle w:val="Axure0"/>
              <w:rPr>
                <w:del w:id="3506" w:author="249326630@qq.com" w:date="2018-12-25T18:25:00Z"/>
                <w:lang w:eastAsia="zh-CN"/>
              </w:rPr>
            </w:pPr>
            <w:del w:id="3507" w:author="249326630@qq.com" w:date="2018-12-25T18:25:00Z">
              <w:r w:rsidDel="00E27A9C">
                <w:rPr>
                  <w:rFonts w:hint="eastAsia"/>
                  <w:lang w:eastAsia="zh-CN"/>
                </w:rPr>
                <w:delText>点击</w:delText>
              </w:r>
              <w:r w:rsidDel="00E27A9C">
                <w:rPr>
                  <w:lang w:eastAsia="zh-CN"/>
                </w:rPr>
                <w:delText>切换到</w:delText>
              </w:r>
              <w:r w:rsidDel="00E27A9C">
                <w:rPr>
                  <w:rFonts w:hint="eastAsia"/>
                  <w:lang w:eastAsia="zh-CN"/>
                </w:rPr>
                <w:delText>课程</w:delText>
              </w:r>
              <w:r w:rsidDel="00E27A9C">
                <w:rPr>
                  <w:lang w:eastAsia="zh-CN"/>
                </w:rPr>
                <w:delText>论坛</w:delText>
              </w:r>
            </w:del>
          </w:p>
        </w:tc>
      </w:tr>
      <w:tr w:rsidR="00F56ECE" w:rsidDel="00E27A9C" w14:paraId="1D2B8E41" w14:textId="1BE85168" w:rsidTr="00EB2A62">
        <w:trPr>
          <w:cantSplit/>
          <w:del w:id="3508" w:author="249326630@qq.com" w:date="2018-12-25T18:25:00Z"/>
        </w:trPr>
        <w:tc>
          <w:tcPr>
            <w:tcW w:w="1413" w:type="dxa"/>
          </w:tcPr>
          <w:p w14:paraId="723D10F4" w14:textId="46086820" w:rsidR="00F56ECE" w:rsidDel="00E27A9C" w:rsidRDefault="00F56ECE" w:rsidP="00EB2A62">
            <w:pPr>
              <w:pStyle w:val="Axure0"/>
              <w:rPr>
                <w:del w:id="3509" w:author="249326630@qq.com" w:date="2018-12-25T18:25:00Z"/>
                <w:lang w:eastAsia="zh-CN"/>
              </w:rPr>
            </w:pPr>
            <w:del w:id="3510" w:author="249326630@qq.com" w:date="2018-12-25T18:25:00Z">
              <w:r w:rsidDel="00E27A9C">
                <w:rPr>
                  <w:rFonts w:hint="eastAsia"/>
                  <w:lang w:eastAsia="zh-CN"/>
                </w:rPr>
                <w:delText>9</w:delText>
              </w:r>
            </w:del>
          </w:p>
        </w:tc>
        <w:tc>
          <w:tcPr>
            <w:tcW w:w="2268" w:type="dxa"/>
          </w:tcPr>
          <w:p w14:paraId="2BC0547B" w14:textId="1509E815" w:rsidR="00F56ECE" w:rsidDel="00E27A9C" w:rsidRDefault="001F3A52" w:rsidP="00EB2A62">
            <w:pPr>
              <w:pStyle w:val="Axure0"/>
              <w:rPr>
                <w:del w:id="3511" w:author="249326630@qq.com" w:date="2018-12-25T18:25:00Z"/>
                <w:lang w:eastAsia="zh-CN"/>
              </w:rPr>
            </w:pPr>
            <w:del w:id="3512" w:author="249326630@qq.com" w:date="2018-12-25T18:25:00Z">
              <w:r w:rsidDel="00E27A9C">
                <w:rPr>
                  <w:rFonts w:hint="eastAsia"/>
                  <w:lang w:eastAsia="zh-CN"/>
                </w:rPr>
                <w:delText>课程</w:delText>
              </w:r>
              <w:r w:rsidDel="00E27A9C">
                <w:rPr>
                  <w:lang w:eastAsia="zh-CN"/>
                </w:rPr>
                <w:delText>链接</w:delText>
              </w:r>
              <w:r w:rsidDel="00E27A9C">
                <w:rPr>
                  <w:rFonts w:hint="eastAsia"/>
                  <w:lang w:eastAsia="zh-CN"/>
                </w:rPr>
                <w:delText>导航</w:delText>
              </w:r>
              <w:r w:rsidDel="00E27A9C">
                <w:rPr>
                  <w:lang w:eastAsia="zh-CN"/>
                </w:rPr>
                <w:delText>项</w:delText>
              </w:r>
            </w:del>
          </w:p>
        </w:tc>
        <w:tc>
          <w:tcPr>
            <w:tcW w:w="4536" w:type="dxa"/>
          </w:tcPr>
          <w:p w14:paraId="0C75C5A2" w14:textId="42F714DE" w:rsidR="00F56ECE" w:rsidDel="00E27A9C" w:rsidRDefault="001F3A52" w:rsidP="00EB2A62">
            <w:pPr>
              <w:pStyle w:val="Axure0"/>
              <w:rPr>
                <w:del w:id="3513" w:author="249326630@qq.com" w:date="2018-12-25T18:25:00Z"/>
                <w:lang w:eastAsia="zh-CN"/>
              </w:rPr>
            </w:pPr>
            <w:del w:id="3514" w:author="249326630@qq.com" w:date="2018-12-25T18:25:00Z">
              <w:r w:rsidDel="00E27A9C">
                <w:rPr>
                  <w:rFonts w:hint="eastAsia"/>
                  <w:lang w:eastAsia="zh-CN"/>
                </w:rPr>
                <w:delText>点击</w:delText>
              </w:r>
              <w:r w:rsidDel="00E27A9C">
                <w:rPr>
                  <w:lang w:eastAsia="zh-CN"/>
                </w:rPr>
                <w:delText>切换到课程链接</w:delText>
              </w:r>
            </w:del>
          </w:p>
        </w:tc>
      </w:tr>
      <w:tr w:rsidR="00F56ECE" w:rsidDel="00E27A9C" w14:paraId="28E25B7A" w14:textId="54CD1A14" w:rsidTr="00EB2A62">
        <w:trPr>
          <w:cnfStyle w:val="000000010000" w:firstRow="0" w:lastRow="0" w:firstColumn="0" w:lastColumn="0" w:oddVBand="0" w:evenVBand="0" w:oddHBand="0" w:evenHBand="1" w:firstRowFirstColumn="0" w:firstRowLastColumn="0" w:lastRowFirstColumn="0" w:lastRowLastColumn="0"/>
          <w:cantSplit/>
          <w:del w:id="3515" w:author="249326630@qq.com" w:date="2018-12-25T18:25:00Z"/>
        </w:trPr>
        <w:tc>
          <w:tcPr>
            <w:tcW w:w="1413" w:type="dxa"/>
          </w:tcPr>
          <w:p w14:paraId="598C595D" w14:textId="058CDAF3" w:rsidR="00F56ECE" w:rsidDel="00E27A9C" w:rsidRDefault="00F56ECE" w:rsidP="00EB2A62">
            <w:pPr>
              <w:pStyle w:val="Axure0"/>
              <w:rPr>
                <w:del w:id="3516" w:author="249326630@qq.com" w:date="2018-12-25T18:25:00Z"/>
                <w:lang w:eastAsia="zh-CN"/>
              </w:rPr>
            </w:pPr>
            <w:del w:id="3517" w:author="249326630@qq.com" w:date="2018-12-25T18:25:00Z">
              <w:r w:rsidDel="00E27A9C">
                <w:rPr>
                  <w:rFonts w:hint="eastAsia"/>
                  <w:lang w:eastAsia="zh-CN"/>
                </w:rPr>
                <w:delText>10</w:delText>
              </w:r>
            </w:del>
          </w:p>
        </w:tc>
        <w:tc>
          <w:tcPr>
            <w:tcW w:w="2268" w:type="dxa"/>
          </w:tcPr>
          <w:p w14:paraId="784D3819" w14:textId="43EED231" w:rsidR="00F56ECE" w:rsidDel="00E27A9C" w:rsidRDefault="001F3A52" w:rsidP="00EB2A62">
            <w:pPr>
              <w:pStyle w:val="Axure0"/>
              <w:rPr>
                <w:del w:id="3518" w:author="249326630@qq.com" w:date="2018-12-25T18:25:00Z"/>
                <w:lang w:eastAsia="zh-CN"/>
              </w:rPr>
            </w:pPr>
            <w:del w:id="3519" w:author="249326630@qq.com" w:date="2018-12-25T18:25:00Z">
              <w:r w:rsidDel="00E27A9C">
                <w:rPr>
                  <w:rFonts w:hint="eastAsia"/>
                  <w:lang w:eastAsia="zh-CN"/>
                </w:rPr>
                <w:delText>课程</w:delText>
              </w:r>
              <w:r w:rsidDel="00E27A9C">
                <w:rPr>
                  <w:lang w:eastAsia="zh-CN"/>
                </w:rPr>
                <w:delText>搜索</w:delText>
              </w:r>
              <w:r w:rsidDel="00E27A9C">
                <w:rPr>
                  <w:rFonts w:hint="eastAsia"/>
                  <w:lang w:eastAsia="zh-CN"/>
                </w:rPr>
                <w:delText>导航</w:delText>
              </w:r>
              <w:r w:rsidDel="00E27A9C">
                <w:rPr>
                  <w:lang w:eastAsia="zh-CN"/>
                </w:rPr>
                <w:delText>项</w:delText>
              </w:r>
            </w:del>
          </w:p>
        </w:tc>
        <w:tc>
          <w:tcPr>
            <w:tcW w:w="4536" w:type="dxa"/>
          </w:tcPr>
          <w:p w14:paraId="456E05D3" w14:textId="4FED11B5" w:rsidR="00F56ECE" w:rsidDel="00E27A9C" w:rsidRDefault="001F3A52" w:rsidP="00EB2A62">
            <w:pPr>
              <w:pStyle w:val="Axure0"/>
              <w:rPr>
                <w:del w:id="3520" w:author="249326630@qq.com" w:date="2018-12-25T18:25:00Z"/>
                <w:lang w:eastAsia="zh-CN"/>
              </w:rPr>
            </w:pPr>
            <w:del w:id="3521" w:author="249326630@qq.com" w:date="2018-12-25T18:25:00Z">
              <w:r w:rsidDel="00E27A9C">
                <w:rPr>
                  <w:rFonts w:hint="eastAsia"/>
                  <w:lang w:eastAsia="zh-CN"/>
                </w:rPr>
                <w:delText>点击切换</w:delText>
              </w:r>
              <w:r w:rsidDel="00E27A9C">
                <w:rPr>
                  <w:lang w:eastAsia="zh-CN"/>
                </w:rPr>
                <w:delText>到课程搜索</w:delText>
              </w:r>
            </w:del>
          </w:p>
        </w:tc>
      </w:tr>
      <w:tr w:rsidR="0034057A" w:rsidDel="00E27A9C" w14:paraId="6D24F050" w14:textId="76A659B3" w:rsidTr="00EB2A62">
        <w:trPr>
          <w:cantSplit/>
          <w:ins w:id="3522" w:author="HerculesHu" w:date="2017-12-23T22:27:00Z"/>
          <w:del w:id="3523" w:author="249326630@qq.com" w:date="2018-12-25T18:25:00Z"/>
        </w:trPr>
        <w:tc>
          <w:tcPr>
            <w:tcW w:w="1413" w:type="dxa"/>
          </w:tcPr>
          <w:p w14:paraId="474B567A" w14:textId="33DEFE7A" w:rsidR="0034057A" w:rsidDel="00E27A9C" w:rsidRDefault="0034057A" w:rsidP="00EB2A62">
            <w:pPr>
              <w:pStyle w:val="Axure0"/>
              <w:rPr>
                <w:ins w:id="3524" w:author="HerculesHu" w:date="2017-12-23T22:27:00Z"/>
                <w:del w:id="3525" w:author="249326630@qq.com" w:date="2018-12-25T18:25:00Z"/>
                <w:lang w:eastAsia="zh-CN"/>
              </w:rPr>
            </w:pPr>
            <w:ins w:id="3526" w:author="HerculesHu" w:date="2017-12-23T22:27:00Z">
              <w:del w:id="3527" w:author="249326630@qq.com" w:date="2018-12-25T18:25:00Z">
                <w:r w:rsidDel="00E27A9C">
                  <w:rPr>
                    <w:rFonts w:hint="eastAsia"/>
                    <w:lang w:eastAsia="zh-CN"/>
                  </w:rPr>
                  <w:delText>11</w:delText>
                </w:r>
              </w:del>
            </w:ins>
          </w:p>
        </w:tc>
        <w:tc>
          <w:tcPr>
            <w:tcW w:w="2268" w:type="dxa"/>
          </w:tcPr>
          <w:p w14:paraId="3041615C" w14:textId="203AAA5A" w:rsidR="0034057A" w:rsidDel="00E27A9C" w:rsidRDefault="0034057A" w:rsidP="00EB2A62">
            <w:pPr>
              <w:pStyle w:val="Axure0"/>
              <w:rPr>
                <w:ins w:id="3528" w:author="HerculesHu" w:date="2017-12-23T22:27:00Z"/>
                <w:del w:id="3529" w:author="249326630@qq.com" w:date="2018-12-25T18:25:00Z"/>
                <w:lang w:eastAsia="zh-CN"/>
              </w:rPr>
            </w:pPr>
            <w:ins w:id="3530" w:author="HerculesHu" w:date="2017-12-23T22:27:00Z">
              <w:del w:id="3531" w:author="249326630@qq.com" w:date="2018-12-25T18:25:00Z">
                <w:r w:rsidDel="00E27A9C">
                  <w:rPr>
                    <w:rFonts w:hint="eastAsia"/>
                    <w:lang w:eastAsia="zh-CN"/>
                  </w:rPr>
                  <w:delText>课程</w:delText>
                </w:r>
                <w:r w:rsidDel="00E27A9C">
                  <w:rPr>
                    <w:lang w:eastAsia="zh-CN"/>
                  </w:rPr>
                  <w:delText>关注按钮</w:delText>
                </w:r>
              </w:del>
            </w:ins>
          </w:p>
        </w:tc>
        <w:tc>
          <w:tcPr>
            <w:tcW w:w="4536" w:type="dxa"/>
          </w:tcPr>
          <w:p w14:paraId="5740D47F" w14:textId="3824CBAC" w:rsidR="0034057A" w:rsidDel="00E27A9C" w:rsidRDefault="0034057A" w:rsidP="00EB2A62">
            <w:pPr>
              <w:pStyle w:val="Axure0"/>
              <w:rPr>
                <w:ins w:id="3532" w:author="HerculesHu" w:date="2017-12-23T22:27:00Z"/>
                <w:del w:id="3533" w:author="249326630@qq.com" w:date="2018-12-25T18:25:00Z"/>
                <w:lang w:eastAsia="zh-CN"/>
              </w:rPr>
            </w:pPr>
            <w:ins w:id="3534" w:author="HerculesHu" w:date="2017-12-23T22:27:00Z">
              <w:del w:id="3535" w:author="249326630@qq.com" w:date="2018-12-25T18:25:00Z">
                <w:r w:rsidDel="00E27A9C">
                  <w:rPr>
                    <w:rFonts w:hint="eastAsia"/>
                    <w:lang w:eastAsia="zh-CN"/>
                  </w:rPr>
                  <w:delText>点击</w:delText>
                </w:r>
                <w:r w:rsidDel="00E27A9C">
                  <w:rPr>
                    <w:lang w:eastAsia="zh-CN"/>
                  </w:rPr>
                  <w:delText>切换关注与未关注模式</w:delText>
                </w:r>
              </w:del>
            </w:ins>
          </w:p>
        </w:tc>
      </w:tr>
    </w:tbl>
    <w:p w14:paraId="6550757D" w14:textId="66CC2E86" w:rsidR="001B49F1" w:rsidRPr="001B49F1" w:rsidDel="00E27A9C" w:rsidRDefault="001B49F1" w:rsidP="001B49F1">
      <w:pPr>
        <w:rPr>
          <w:del w:id="3536" w:author="249326630@qq.com" w:date="2018-12-25T18:25:00Z"/>
        </w:rPr>
      </w:pPr>
    </w:p>
    <w:p w14:paraId="6F4D9EF7" w14:textId="4789D7AD" w:rsidR="00E530D6" w:rsidDel="00E27A9C" w:rsidRDefault="001B49F1" w:rsidP="00E530D6">
      <w:pPr>
        <w:rPr>
          <w:ins w:id="3537" w:author="HerculesHu" w:date="2017-12-23T23:47:00Z"/>
          <w:del w:id="3538" w:author="249326630@qq.com" w:date="2018-12-25T18:25:00Z"/>
        </w:rPr>
      </w:pPr>
      <w:del w:id="3539" w:author="249326630@qq.com" w:date="2018-12-25T18:25:00Z">
        <w:r w:rsidDel="00E27A9C">
          <w:rPr>
            <w:noProof/>
          </w:rPr>
          <w:drawing>
            <wp:inline distT="0" distB="0" distL="0" distR="0" wp14:anchorId="3BBE80E0" wp14:editId="7344BF67">
              <wp:extent cx="5274310" cy="6737350"/>
              <wp:effectExtent l="0" t="0" r="254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6737350"/>
                      </a:xfrm>
                      <a:prstGeom prst="rect">
                        <a:avLst/>
                      </a:prstGeom>
                    </pic:spPr>
                  </pic:pic>
                </a:graphicData>
              </a:graphic>
            </wp:inline>
          </w:drawing>
        </w:r>
      </w:del>
      <w:ins w:id="3540" w:author="HerculesHu" w:date="2017-12-23T22:30:00Z">
        <w:del w:id="3541" w:author="249326630@qq.com" w:date="2018-12-25T18:25:00Z">
          <w:r w:rsidR="008F1694" w:rsidDel="00E27A9C">
            <w:rPr>
              <w:noProof/>
            </w:rPr>
            <w:drawing>
              <wp:inline distT="0" distB="0" distL="0" distR="0" wp14:anchorId="3F738AFA" wp14:editId="4EA77B20">
                <wp:extent cx="5267325" cy="5381625"/>
                <wp:effectExtent l="0" t="0" r="9525"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67325" cy="5381625"/>
                        </a:xfrm>
                        <a:prstGeom prst="rect">
                          <a:avLst/>
                        </a:prstGeom>
                      </pic:spPr>
                    </pic:pic>
                  </a:graphicData>
                </a:graphic>
              </wp:inline>
            </w:drawing>
          </w:r>
        </w:del>
      </w:ins>
    </w:p>
    <w:p w14:paraId="0FCA6024" w14:textId="75D32CF0" w:rsidR="00ED245A" w:rsidDel="00E27A9C" w:rsidRDefault="00ED245A" w:rsidP="00ED245A">
      <w:pPr>
        <w:jc w:val="center"/>
        <w:rPr>
          <w:ins w:id="3542" w:author="HerculesHu" w:date="2017-12-23T23:47:00Z"/>
          <w:del w:id="3543" w:author="249326630@qq.com" w:date="2018-12-25T18:25:00Z"/>
        </w:rPr>
      </w:pPr>
      <w:ins w:id="3544" w:author="HerculesHu" w:date="2017-12-23T23:47:00Z">
        <w:del w:id="3545" w:author="249326630@qq.com" w:date="2018-12-25T18:25:00Z">
          <w:r w:rsidDel="00E27A9C">
            <w:rPr>
              <w:rFonts w:hint="eastAsia"/>
            </w:rPr>
            <w:delText>（电脑</w:delText>
          </w:r>
          <w:r w:rsidDel="00E27A9C">
            <w:delText>版</w:delText>
          </w:r>
          <w:r w:rsidDel="00E27A9C">
            <w:rPr>
              <w:rFonts w:hint="eastAsia"/>
            </w:rPr>
            <w:delText>）</w:delText>
          </w:r>
        </w:del>
      </w:ins>
    </w:p>
    <w:p w14:paraId="4385A722" w14:textId="416FED79" w:rsidR="00ED245A" w:rsidDel="00E27A9C" w:rsidRDefault="00ED245A" w:rsidP="00E530D6">
      <w:pPr>
        <w:rPr>
          <w:ins w:id="3546" w:author="HerculesHu" w:date="2017-12-23T22:30:00Z"/>
          <w:del w:id="3547" w:author="249326630@qq.com" w:date="2018-12-25T18:25:00Z"/>
        </w:rPr>
      </w:pPr>
    </w:p>
    <w:p w14:paraId="3C8F6D2E" w14:textId="614CCD06" w:rsidR="008F1694" w:rsidDel="00E27A9C" w:rsidRDefault="008F1694">
      <w:pPr>
        <w:ind w:firstLineChars="900" w:firstLine="1890"/>
        <w:rPr>
          <w:ins w:id="3548" w:author="HerculesHu" w:date="2017-12-23T23:56:00Z"/>
          <w:del w:id="3549" w:author="249326630@qq.com" w:date="2018-12-25T18:25:00Z"/>
        </w:rPr>
        <w:pPrChange w:id="3550" w:author="HerculesHu" w:date="2017-12-24T00:12:00Z">
          <w:pPr/>
        </w:pPrChange>
      </w:pPr>
      <w:ins w:id="3551" w:author="HerculesHu" w:date="2017-12-23T22:30:00Z">
        <w:del w:id="3552" w:author="249326630@qq.com" w:date="2018-12-25T18:25:00Z">
          <w:r w:rsidDel="00E27A9C">
            <w:rPr>
              <w:noProof/>
            </w:rPr>
            <w:drawing>
              <wp:inline distT="0" distB="0" distL="0" distR="0" wp14:anchorId="3519F878" wp14:editId="405DD861">
                <wp:extent cx="3181350" cy="5229225"/>
                <wp:effectExtent l="0" t="0" r="0"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81350" cy="5229225"/>
                        </a:xfrm>
                        <a:prstGeom prst="rect">
                          <a:avLst/>
                        </a:prstGeom>
                      </pic:spPr>
                    </pic:pic>
                  </a:graphicData>
                </a:graphic>
              </wp:inline>
            </w:drawing>
          </w:r>
        </w:del>
      </w:ins>
    </w:p>
    <w:p w14:paraId="2F8F6C3A" w14:textId="33A86137" w:rsidR="00AB4442" w:rsidDel="00E27A9C" w:rsidRDefault="00AB4442" w:rsidP="00AB4442">
      <w:pPr>
        <w:jc w:val="center"/>
        <w:rPr>
          <w:ins w:id="3553" w:author="HerculesHu" w:date="2017-12-23T23:56:00Z"/>
          <w:del w:id="3554" w:author="249326630@qq.com" w:date="2018-12-25T18:25:00Z"/>
        </w:rPr>
      </w:pPr>
      <w:ins w:id="3555" w:author="HerculesHu" w:date="2017-12-23T23:56:00Z">
        <w:del w:id="3556" w:author="249326630@qq.com" w:date="2018-12-25T18:25:00Z">
          <w:r w:rsidDel="00E27A9C">
            <w:rPr>
              <w:rFonts w:hint="eastAsia"/>
            </w:rPr>
            <w:delText>（手机</w:delText>
          </w:r>
          <w:r w:rsidDel="00E27A9C">
            <w:delText>版</w:delText>
          </w:r>
          <w:r w:rsidDel="00E27A9C">
            <w:rPr>
              <w:rFonts w:hint="eastAsia"/>
            </w:rPr>
            <w:delText>）</w:delText>
          </w:r>
        </w:del>
      </w:ins>
    </w:p>
    <w:p w14:paraId="245686BA" w14:textId="5DA6526C" w:rsidR="00AB4442" w:rsidRPr="00E530D6" w:rsidDel="00E27A9C" w:rsidRDefault="00AB4442" w:rsidP="00E530D6">
      <w:pPr>
        <w:rPr>
          <w:del w:id="3557" w:author="249326630@qq.com" w:date="2018-12-25T18:25:00Z"/>
        </w:rPr>
      </w:pPr>
    </w:p>
    <w:p w14:paraId="748CF8A3" w14:textId="7C80CBAE" w:rsidR="007336CF" w:rsidDel="00E27A9C" w:rsidRDefault="00807309">
      <w:pPr>
        <w:pStyle w:val="a2"/>
        <w:rPr>
          <w:del w:id="3558" w:author="249326630@qq.com" w:date="2018-12-25T18:25:00Z"/>
        </w:rPr>
      </w:pPr>
      <w:del w:id="3559" w:author="249326630@qq.com" w:date="2018-12-25T18:25:00Z">
        <w:r w:rsidDel="00E27A9C">
          <w:rPr>
            <w:rFonts w:hint="eastAsia"/>
          </w:rPr>
          <w:delText>课程</w:delText>
        </w:r>
        <w:r w:rsidDel="00E27A9C">
          <w:delText>公告</w:delText>
        </w:r>
        <w:r w:rsidR="0085574E" w:rsidDel="00E27A9C">
          <w:rPr>
            <w:rFonts w:hint="eastAsia"/>
          </w:rPr>
          <w:delText>（普通注册</w:delText>
        </w:r>
        <w:r w:rsidR="0085574E" w:rsidDel="00E27A9C">
          <w:delText>用户</w:delText>
        </w:r>
        <w:r w:rsidR="0085574E" w:rsidDel="00E27A9C">
          <w:rPr>
            <w:rFonts w:hint="eastAsia"/>
          </w:rPr>
          <w:delText>）</w:delText>
        </w:r>
      </w:del>
    </w:p>
    <w:p w14:paraId="4DD43E42" w14:textId="0DE8E33F" w:rsidR="00CD2344" w:rsidRPr="001B49F1" w:rsidDel="00E27A9C" w:rsidRDefault="00CD2344" w:rsidP="00CD2344">
      <w:pPr>
        <w:rPr>
          <w:del w:id="3560" w:author="249326630@qq.com" w:date="2018-12-25T18:25:00Z"/>
        </w:rPr>
      </w:pPr>
      <w:del w:id="3561" w:author="249326630@qq.com" w:date="2018-12-25T18:25:00Z">
        <w:r w:rsidDel="00E27A9C">
          <w:rPr>
            <w:rFonts w:hint="eastAsia"/>
          </w:rPr>
          <w:delText xml:space="preserve"> </w:delText>
        </w:r>
      </w:del>
    </w:p>
    <w:tbl>
      <w:tblPr>
        <w:tblStyle w:val="Axure1"/>
        <w:tblpPr w:leftFromText="180" w:rightFromText="180" w:vertAnchor="text" w:horzAnchor="margin" w:tblpY="2132"/>
        <w:tblW w:w="0" w:type="auto"/>
        <w:tblLook w:val="04A0" w:firstRow="1" w:lastRow="0" w:firstColumn="1" w:lastColumn="0" w:noHBand="0" w:noVBand="1"/>
      </w:tblPr>
      <w:tblGrid>
        <w:gridCol w:w="1413"/>
        <w:gridCol w:w="2268"/>
        <w:gridCol w:w="4536"/>
      </w:tblGrid>
      <w:tr w:rsidR="00CD2344" w:rsidDel="00E27A9C" w14:paraId="5C410B58" w14:textId="5A174CC2" w:rsidTr="00EB2A62">
        <w:trPr>
          <w:cnfStyle w:val="100000000000" w:firstRow="1" w:lastRow="0" w:firstColumn="0" w:lastColumn="0" w:oddVBand="0" w:evenVBand="0" w:oddHBand="0" w:evenHBand="0" w:firstRowFirstColumn="0" w:firstRowLastColumn="0" w:lastRowFirstColumn="0" w:lastRowLastColumn="0"/>
          <w:cantSplit/>
          <w:tblHeader/>
          <w:del w:id="3562" w:author="249326630@qq.com" w:date="2018-12-25T18:25:00Z"/>
        </w:trPr>
        <w:tc>
          <w:tcPr>
            <w:tcW w:w="1413" w:type="dxa"/>
          </w:tcPr>
          <w:p w14:paraId="6265458A" w14:textId="7353D770" w:rsidR="00CD2344" w:rsidDel="00E27A9C" w:rsidRDefault="00CD2344" w:rsidP="00EB2A62">
            <w:pPr>
              <w:pStyle w:val="Axure"/>
              <w:rPr>
                <w:del w:id="3563" w:author="249326630@qq.com" w:date="2018-12-25T18:25:00Z"/>
              </w:rPr>
            </w:pPr>
            <w:del w:id="3564" w:author="249326630@qq.com" w:date="2018-12-25T18:25:00Z">
              <w:r w:rsidDel="00E27A9C">
                <w:delText>脚注</w:delText>
              </w:r>
            </w:del>
          </w:p>
        </w:tc>
        <w:tc>
          <w:tcPr>
            <w:tcW w:w="2268" w:type="dxa"/>
          </w:tcPr>
          <w:p w14:paraId="6229979F" w14:textId="3B09018B" w:rsidR="00CD2344" w:rsidDel="00E27A9C" w:rsidRDefault="00CD2344" w:rsidP="00EB2A62">
            <w:pPr>
              <w:pStyle w:val="Axure"/>
              <w:rPr>
                <w:del w:id="3565" w:author="249326630@qq.com" w:date="2018-12-25T18:25:00Z"/>
              </w:rPr>
            </w:pPr>
            <w:del w:id="3566" w:author="249326630@qq.com" w:date="2018-12-25T18:25:00Z">
              <w:r w:rsidDel="00E27A9C">
                <w:delText>名称</w:delText>
              </w:r>
            </w:del>
          </w:p>
        </w:tc>
        <w:tc>
          <w:tcPr>
            <w:tcW w:w="4536" w:type="dxa"/>
          </w:tcPr>
          <w:p w14:paraId="70AA9C74" w14:textId="4C32F614" w:rsidR="00CD2344" w:rsidDel="00E27A9C" w:rsidRDefault="00CD2344" w:rsidP="00EB2A62">
            <w:pPr>
              <w:pStyle w:val="Axure"/>
              <w:tabs>
                <w:tab w:val="left" w:pos="1190"/>
              </w:tabs>
              <w:rPr>
                <w:del w:id="3567" w:author="249326630@qq.com" w:date="2018-12-25T18:25:00Z"/>
              </w:rPr>
            </w:pPr>
            <w:del w:id="3568" w:author="249326630@qq.com" w:date="2018-12-25T18:25:00Z">
              <w:r w:rsidDel="00E27A9C">
                <w:delText>交互</w:delText>
              </w:r>
              <w:r w:rsidDel="00E27A9C">
                <w:tab/>
              </w:r>
            </w:del>
          </w:p>
        </w:tc>
      </w:tr>
      <w:tr w:rsidR="00CD2344" w:rsidDel="00E27A9C" w14:paraId="4F61160F" w14:textId="09AC0A05" w:rsidTr="00EB2A62">
        <w:trPr>
          <w:cantSplit/>
          <w:del w:id="3569" w:author="249326630@qq.com" w:date="2018-12-25T18:25:00Z"/>
        </w:trPr>
        <w:tc>
          <w:tcPr>
            <w:tcW w:w="1413" w:type="dxa"/>
          </w:tcPr>
          <w:p w14:paraId="465D1CE3" w14:textId="57604A79" w:rsidR="00CD2344" w:rsidDel="00E27A9C" w:rsidRDefault="00CD2344" w:rsidP="00EB2A62">
            <w:pPr>
              <w:pStyle w:val="Axure0"/>
              <w:rPr>
                <w:del w:id="3570" w:author="249326630@qq.com" w:date="2018-12-25T18:25:00Z"/>
              </w:rPr>
            </w:pPr>
            <w:del w:id="3571" w:author="249326630@qq.com" w:date="2018-12-25T18:25:00Z">
              <w:r w:rsidDel="00E27A9C">
                <w:delText>1</w:delText>
              </w:r>
            </w:del>
          </w:p>
        </w:tc>
        <w:tc>
          <w:tcPr>
            <w:tcW w:w="2268" w:type="dxa"/>
          </w:tcPr>
          <w:p w14:paraId="7D2A1C35" w14:textId="78E74A61" w:rsidR="00CD2344" w:rsidDel="00E27A9C" w:rsidRDefault="00CD2344" w:rsidP="00EB2A62">
            <w:pPr>
              <w:pStyle w:val="Axure0"/>
              <w:rPr>
                <w:del w:id="3572" w:author="249326630@qq.com" w:date="2018-12-25T18:25:00Z"/>
              </w:rPr>
            </w:pPr>
            <w:del w:id="3573" w:author="249326630@qq.com" w:date="2018-12-25T18:25:00Z">
              <w:r w:rsidDel="00E27A9C">
                <w:rPr>
                  <w:rFonts w:hint="eastAsia"/>
                  <w:lang w:eastAsia="zh-CN"/>
                </w:rPr>
                <w:delText>公告项</w:delText>
              </w:r>
            </w:del>
          </w:p>
        </w:tc>
        <w:tc>
          <w:tcPr>
            <w:tcW w:w="4536" w:type="dxa"/>
          </w:tcPr>
          <w:p w14:paraId="53892519" w14:textId="050E1E46" w:rsidR="00CD2344" w:rsidDel="00E27A9C" w:rsidRDefault="00CD2344" w:rsidP="00EB2A62">
            <w:pPr>
              <w:pStyle w:val="Axure0"/>
              <w:rPr>
                <w:del w:id="3574" w:author="249326630@qq.com" w:date="2018-12-25T18:25:00Z"/>
                <w:lang w:eastAsia="zh-CN"/>
              </w:rPr>
            </w:pPr>
            <w:del w:id="3575" w:author="249326630@qq.com" w:date="2018-12-25T18:25:00Z">
              <w:r w:rsidDel="00E27A9C">
                <w:rPr>
                  <w:rFonts w:hint="eastAsia"/>
                  <w:lang w:eastAsia="zh-CN"/>
                </w:rPr>
                <w:delText>点击显示</w:delText>
              </w:r>
              <w:r w:rsidDel="00E27A9C">
                <w:rPr>
                  <w:lang w:eastAsia="zh-CN"/>
                </w:rPr>
                <w:delText>具体公告弹窗</w:delText>
              </w:r>
            </w:del>
          </w:p>
        </w:tc>
      </w:tr>
      <w:tr w:rsidR="00CD2344" w:rsidDel="00E27A9C" w14:paraId="7ED3A625" w14:textId="19B1A844" w:rsidTr="00EB2A62">
        <w:trPr>
          <w:cnfStyle w:val="000000010000" w:firstRow="0" w:lastRow="0" w:firstColumn="0" w:lastColumn="0" w:oddVBand="0" w:evenVBand="0" w:oddHBand="0" w:evenHBand="1" w:firstRowFirstColumn="0" w:firstRowLastColumn="0" w:lastRowFirstColumn="0" w:lastRowLastColumn="0"/>
          <w:cantSplit/>
          <w:del w:id="3576" w:author="249326630@qq.com" w:date="2018-12-25T18:25:00Z"/>
        </w:trPr>
        <w:tc>
          <w:tcPr>
            <w:tcW w:w="1413" w:type="dxa"/>
          </w:tcPr>
          <w:p w14:paraId="5A981F74" w14:textId="02A4ABD7" w:rsidR="00CD2344" w:rsidDel="00E27A9C" w:rsidRDefault="00CD2344" w:rsidP="00EB2A62">
            <w:pPr>
              <w:pStyle w:val="Axure0"/>
              <w:rPr>
                <w:del w:id="3577" w:author="249326630@qq.com" w:date="2018-12-25T18:25:00Z"/>
              </w:rPr>
            </w:pPr>
            <w:del w:id="3578" w:author="249326630@qq.com" w:date="2018-12-25T18:25:00Z">
              <w:r w:rsidDel="00E27A9C">
                <w:delText>2</w:delText>
              </w:r>
            </w:del>
          </w:p>
        </w:tc>
        <w:tc>
          <w:tcPr>
            <w:tcW w:w="2268" w:type="dxa"/>
          </w:tcPr>
          <w:p w14:paraId="18FB9576" w14:textId="077AACE1" w:rsidR="00CD2344" w:rsidDel="00E27A9C" w:rsidRDefault="00CD2344" w:rsidP="00EB2A62">
            <w:pPr>
              <w:pStyle w:val="Axure0"/>
              <w:rPr>
                <w:del w:id="3579" w:author="249326630@qq.com" w:date="2018-12-25T18:25:00Z"/>
              </w:rPr>
            </w:pPr>
            <w:del w:id="3580" w:author="249326630@qq.com" w:date="2018-12-25T18:25:00Z">
              <w:r w:rsidDel="00E27A9C">
                <w:rPr>
                  <w:rFonts w:hint="eastAsia"/>
                  <w:lang w:eastAsia="zh-CN"/>
                </w:rPr>
                <w:delText>公告</w:delText>
              </w:r>
              <w:r w:rsidDel="00E27A9C">
                <w:rPr>
                  <w:lang w:eastAsia="zh-CN"/>
                </w:rPr>
                <w:delText>翻页</w:delText>
              </w:r>
            </w:del>
          </w:p>
        </w:tc>
        <w:tc>
          <w:tcPr>
            <w:tcW w:w="4536" w:type="dxa"/>
          </w:tcPr>
          <w:p w14:paraId="06A18E10" w14:textId="56AF2F2D" w:rsidR="00CD2344" w:rsidDel="00E27A9C" w:rsidRDefault="00CD2344" w:rsidP="00EB2A62">
            <w:pPr>
              <w:pStyle w:val="Axure0"/>
              <w:rPr>
                <w:del w:id="3581" w:author="249326630@qq.com" w:date="2018-12-25T18:25:00Z"/>
                <w:lang w:eastAsia="zh-CN"/>
              </w:rPr>
            </w:pPr>
            <w:del w:id="3582" w:author="249326630@qq.com" w:date="2018-12-25T18:25:00Z">
              <w:r w:rsidDel="00E27A9C">
                <w:rPr>
                  <w:rFonts w:hint="eastAsia"/>
                  <w:lang w:eastAsia="zh-CN"/>
                </w:rPr>
                <w:delText>点击</w:delText>
              </w:r>
              <w:r w:rsidDel="00E27A9C">
                <w:rPr>
                  <w:lang w:eastAsia="zh-CN"/>
                </w:rPr>
                <w:delText>进行公告</w:delText>
              </w:r>
              <w:r w:rsidDel="00E27A9C">
                <w:rPr>
                  <w:rFonts w:hint="eastAsia"/>
                  <w:lang w:eastAsia="zh-CN"/>
                </w:rPr>
                <w:delText>列表</w:delText>
              </w:r>
              <w:r w:rsidDel="00E27A9C">
                <w:rPr>
                  <w:lang w:eastAsia="zh-CN"/>
                </w:rPr>
                <w:delText>的</w:delText>
              </w:r>
              <w:r w:rsidDel="00E27A9C">
                <w:rPr>
                  <w:rFonts w:hint="eastAsia"/>
                  <w:lang w:eastAsia="zh-CN"/>
                </w:rPr>
                <w:delText>翻页</w:delText>
              </w:r>
            </w:del>
          </w:p>
        </w:tc>
      </w:tr>
    </w:tbl>
    <w:p w14:paraId="5904BA06" w14:textId="4F910727" w:rsidR="00CD2344" w:rsidRPr="00CD2344" w:rsidDel="00E27A9C" w:rsidRDefault="00CD2344" w:rsidP="00CD2344">
      <w:pPr>
        <w:rPr>
          <w:del w:id="3583" w:author="249326630@qq.com" w:date="2018-12-25T18:25:00Z"/>
        </w:rPr>
      </w:pPr>
    </w:p>
    <w:p w14:paraId="1C8A0153" w14:textId="7C52DBA0" w:rsidR="00932F6F" w:rsidDel="00E27A9C" w:rsidRDefault="00847FE6">
      <w:pPr>
        <w:ind w:firstLineChars="900" w:firstLine="1890"/>
        <w:rPr>
          <w:ins w:id="3584" w:author="HerculesHu" w:date="2017-12-23T23:47:00Z"/>
          <w:del w:id="3585" w:author="249326630@qq.com" w:date="2018-12-25T18:25:00Z"/>
        </w:rPr>
        <w:pPrChange w:id="3586" w:author="HerculesHu" w:date="2017-12-24T00:12:00Z">
          <w:pPr/>
        </w:pPrChange>
      </w:pPr>
      <w:del w:id="3587" w:author="249326630@qq.com" w:date="2018-12-25T18:25:00Z">
        <w:r w:rsidDel="00E27A9C">
          <w:rPr>
            <w:noProof/>
          </w:rPr>
          <w:drawing>
            <wp:inline distT="0" distB="0" distL="0" distR="0" wp14:anchorId="2695D90F" wp14:editId="5DB4EBBD">
              <wp:extent cx="2895600" cy="374332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95600" cy="3743325"/>
                      </a:xfrm>
                      <a:prstGeom prst="rect">
                        <a:avLst/>
                      </a:prstGeom>
                    </pic:spPr>
                  </pic:pic>
                </a:graphicData>
              </a:graphic>
            </wp:inline>
          </w:drawing>
        </w:r>
      </w:del>
    </w:p>
    <w:p w14:paraId="75C9561D" w14:textId="21F3B058" w:rsidR="00ED245A" w:rsidDel="00E27A9C" w:rsidRDefault="00ED245A" w:rsidP="00ED245A">
      <w:pPr>
        <w:jc w:val="center"/>
        <w:rPr>
          <w:ins w:id="3588" w:author="HerculesHu" w:date="2017-12-23T23:47:00Z"/>
          <w:del w:id="3589" w:author="249326630@qq.com" w:date="2018-12-25T18:25:00Z"/>
        </w:rPr>
      </w:pPr>
      <w:ins w:id="3590" w:author="HerculesHu" w:date="2017-12-23T23:47:00Z">
        <w:del w:id="3591" w:author="249326630@qq.com" w:date="2018-12-25T18:25:00Z">
          <w:r w:rsidDel="00E27A9C">
            <w:rPr>
              <w:rFonts w:hint="eastAsia"/>
            </w:rPr>
            <w:delText>（电脑</w:delText>
          </w:r>
          <w:r w:rsidDel="00E27A9C">
            <w:delText>版</w:delText>
          </w:r>
          <w:r w:rsidDel="00E27A9C">
            <w:rPr>
              <w:rFonts w:hint="eastAsia"/>
            </w:rPr>
            <w:delText>）</w:delText>
          </w:r>
        </w:del>
      </w:ins>
    </w:p>
    <w:p w14:paraId="3322FF8F" w14:textId="1CC0EB93" w:rsidR="00ED245A" w:rsidDel="00E27A9C" w:rsidRDefault="00ED245A" w:rsidP="00932F6F">
      <w:pPr>
        <w:rPr>
          <w:ins w:id="3592" w:author="HerculesHu" w:date="2017-12-23T22:32:00Z"/>
          <w:del w:id="3593" w:author="249326630@qq.com" w:date="2018-12-25T18:25:00Z"/>
        </w:rPr>
      </w:pPr>
    </w:p>
    <w:p w14:paraId="48DFC566" w14:textId="75F4EC2C" w:rsidR="00DC51E5" w:rsidDel="00E27A9C" w:rsidRDefault="00DC51E5">
      <w:pPr>
        <w:ind w:firstLineChars="850" w:firstLine="1785"/>
        <w:rPr>
          <w:ins w:id="3594" w:author="HerculesHu" w:date="2017-12-23T23:56:00Z"/>
          <w:del w:id="3595" w:author="249326630@qq.com" w:date="2018-12-25T18:25:00Z"/>
        </w:rPr>
        <w:pPrChange w:id="3596" w:author="HerculesHu" w:date="2017-12-24T00:12:00Z">
          <w:pPr/>
        </w:pPrChange>
      </w:pPr>
      <w:ins w:id="3597" w:author="HerculesHu" w:date="2017-12-23T22:32:00Z">
        <w:del w:id="3598" w:author="249326630@qq.com" w:date="2018-12-25T18:25:00Z">
          <w:r w:rsidDel="00E27A9C">
            <w:rPr>
              <w:noProof/>
            </w:rPr>
            <w:drawing>
              <wp:inline distT="0" distB="0" distL="0" distR="0" wp14:anchorId="38CB44B3" wp14:editId="69175600">
                <wp:extent cx="2828925" cy="4648200"/>
                <wp:effectExtent l="0" t="0" r="952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28925" cy="4648200"/>
                        </a:xfrm>
                        <a:prstGeom prst="rect">
                          <a:avLst/>
                        </a:prstGeom>
                      </pic:spPr>
                    </pic:pic>
                  </a:graphicData>
                </a:graphic>
              </wp:inline>
            </w:drawing>
          </w:r>
        </w:del>
      </w:ins>
    </w:p>
    <w:p w14:paraId="78AD219C" w14:textId="0554D3E6" w:rsidR="00AB4442" w:rsidDel="00E27A9C" w:rsidRDefault="00AB4442" w:rsidP="00AB4442">
      <w:pPr>
        <w:jc w:val="center"/>
        <w:rPr>
          <w:ins w:id="3599" w:author="HerculesHu" w:date="2017-12-23T23:56:00Z"/>
          <w:del w:id="3600" w:author="249326630@qq.com" w:date="2018-12-25T18:25:00Z"/>
        </w:rPr>
      </w:pPr>
      <w:ins w:id="3601" w:author="HerculesHu" w:date="2017-12-23T23:56:00Z">
        <w:del w:id="3602" w:author="249326630@qq.com" w:date="2018-12-25T18:25:00Z">
          <w:r w:rsidDel="00E27A9C">
            <w:rPr>
              <w:rFonts w:hint="eastAsia"/>
            </w:rPr>
            <w:delText>（手机</w:delText>
          </w:r>
          <w:r w:rsidDel="00E27A9C">
            <w:delText>版</w:delText>
          </w:r>
          <w:r w:rsidDel="00E27A9C">
            <w:rPr>
              <w:rFonts w:hint="eastAsia"/>
            </w:rPr>
            <w:delText>）</w:delText>
          </w:r>
        </w:del>
      </w:ins>
    </w:p>
    <w:p w14:paraId="51C83C5B" w14:textId="2251D568" w:rsidR="00AB4442" w:rsidDel="00E27A9C" w:rsidRDefault="00AB4442" w:rsidP="00932F6F">
      <w:pPr>
        <w:rPr>
          <w:del w:id="3603" w:author="249326630@qq.com" w:date="2018-12-25T18:25:00Z"/>
        </w:rPr>
      </w:pPr>
    </w:p>
    <w:p w14:paraId="306A1F23" w14:textId="3CC5E926" w:rsidR="006B70E6" w:rsidDel="00E27A9C" w:rsidRDefault="006B70E6">
      <w:pPr>
        <w:pStyle w:val="a2"/>
        <w:rPr>
          <w:del w:id="3604" w:author="249326630@qq.com" w:date="2018-12-25T18:25:00Z"/>
        </w:rPr>
      </w:pPr>
      <w:del w:id="3605" w:author="249326630@qq.com" w:date="2018-12-25T18:25:00Z">
        <w:r w:rsidDel="00E27A9C">
          <w:rPr>
            <w:rFonts w:hint="eastAsia"/>
          </w:rPr>
          <w:delText>课程公告</w:delText>
        </w:r>
        <w:r w:rsidDel="00E27A9C">
          <w:delText>（</w:delText>
        </w:r>
        <w:r w:rsidDel="00E27A9C">
          <w:rPr>
            <w:rFonts w:hint="eastAsia"/>
          </w:rPr>
          <w:delText>教师</w:delText>
        </w:r>
        <w:r w:rsidDel="00E27A9C">
          <w:delText>）</w:delText>
        </w:r>
      </w:del>
    </w:p>
    <w:p w14:paraId="1F687733" w14:textId="59CAFFB2" w:rsidR="00C56051" w:rsidRPr="00C56051" w:rsidDel="00E27A9C" w:rsidRDefault="00C56051" w:rsidP="00C56051">
      <w:pPr>
        <w:rPr>
          <w:del w:id="3606" w:author="249326630@qq.com" w:date="2018-12-25T18:25:00Z"/>
        </w:rPr>
      </w:pPr>
      <w:del w:id="3607" w:author="249326630@qq.com" w:date="2018-12-25T18:25:00Z">
        <w:r w:rsidDel="00E27A9C">
          <w:rPr>
            <w:rFonts w:hint="eastAsia"/>
          </w:rPr>
          <w:delText xml:space="preserve"> </w:delText>
        </w:r>
      </w:del>
    </w:p>
    <w:tbl>
      <w:tblPr>
        <w:tblStyle w:val="Axure1"/>
        <w:tblpPr w:leftFromText="180" w:rightFromText="180" w:vertAnchor="text" w:horzAnchor="margin" w:tblpY="2132"/>
        <w:tblW w:w="0" w:type="auto"/>
        <w:tblLook w:val="04A0" w:firstRow="1" w:lastRow="0" w:firstColumn="1" w:lastColumn="0" w:noHBand="0" w:noVBand="1"/>
      </w:tblPr>
      <w:tblGrid>
        <w:gridCol w:w="1413"/>
        <w:gridCol w:w="2268"/>
        <w:gridCol w:w="4536"/>
      </w:tblGrid>
      <w:tr w:rsidR="00C56051" w:rsidDel="00E27A9C" w14:paraId="5C61D0E3" w14:textId="6EB9349A" w:rsidTr="00EB2A62">
        <w:trPr>
          <w:cnfStyle w:val="100000000000" w:firstRow="1" w:lastRow="0" w:firstColumn="0" w:lastColumn="0" w:oddVBand="0" w:evenVBand="0" w:oddHBand="0" w:evenHBand="0" w:firstRowFirstColumn="0" w:firstRowLastColumn="0" w:lastRowFirstColumn="0" w:lastRowLastColumn="0"/>
          <w:cantSplit/>
          <w:tblHeader/>
          <w:del w:id="3608" w:author="249326630@qq.com" w:date="2018-12-25T18:25:00Z"/>
        </w:trPr>
        <w:tc>
          <w:tcPr>
            <w:tcW w:w="1413" w:type="dxa"/>
          </w:tcPr>
          <w:p w14:paraId="05B1AFEE" w14:textId="75C8AE3F" w:rsidR="00C56051" w:rsidDel="00E27A9C" w:rsidRDefault="00C56051" w:rsidP="00EB2A62">
            <w:pPr>
              <w:pStyle w:val="Axure"/>
              <w:rPr>
                <w:del w:id="3609" w:author="249326630@qq.com" w:date="2018-12-25T18:25:00Z"/>
              </w:rPr>
            </w:pPr>
            <w:del w:id="3610" w:author="249326630@qq.com" w:date="2018-12-25T18:25:00Z">
              <w:r w:rsidDel="00E27A9C">
                <w:delText>脚注</w:delText>
              </w:r>
            </w:del>
          </w:p>
        </w:tc>
        <w:tc>
          <w:tcPr>
            <w:tcW w:w="2268" w:type="dxa"/>
          </w:tcPr>
          <w:p w14:paraId="0CB6ED1E" w14:textId="3D6B3EDD" w:rsidR="00C56051" w:rsidDel="00E27A9C" w:rsidRDefault="00C56051" w:rsidP="00EB2A62">
            <w:pPr>
              <w:pStyle w:val="Axure"/>
              <w:rPr>
                <w:del w:id="3611" w:author="249326630@qq.com" w:date="2018-12-25T18:25:00Z"/>
              </w:rPr>
            </w:pPr>
            <w:del w:id="3612" w:author="249326630@qq.com" w:date="2018-12-25T18:25:00Z">
              <w:r w:rsidDel="00E27A9C">
                <w:delText>名称</w:delText>
              </w:r>
            </w:del>
          </w:p>
        </w:tc>
        <w:tc>
          <w:tcPr>
            <w:tcW w:w="4536" w:type="dxa"/>
          </w:tcPr>
          <w:p w14:paraId="60B35F74" w14:textId="06A1229A" w:rsidR="00C56051" w:rsidDel="00E27A9C" w:rsidRDefault="00C56051" w:rsidP="00EB2A62">
            <w:pPr>
              <w:pStyle w:val="Axure"/>
              <w:tabs>
                <w:tab w:val="left" w:pos="1190"/>
              </w:tabs>
              <w:rPr>
                <w:del w:id="3613" w:author="249326630@qq.com" w:date="2018-12-25T18:25:00Z"/>
              </w:rPr>
            </w:pPr>
            <w:del w:id="3614" w:author="249326630@qq.com" w:date="2018-12-25T18:25:00Z">
              <w:r w:rsidDel="00E27A9C">
                <w:delText>交互</w:delText>
              </w:r>
              <w:r w:rsidDel="00E27A9C">
                <w:tab/>
              </w:r>
            </w:del>
          </w:p>
        </w:tc>
      </w:tr>
      <w:tr w:rsidR="00C56051" w:rsidDel="00E27A9C" w14:paraId="750147CE" w14:textId="4DB9AE45" w:rsidTr="00EB2A62">
        <w:trPr>
          <w:cantSplit/>
          <w:del w:id="3615" w:author="249326630@qq.com" w:date="2018-12-25T18:25:00Z"/>
        </w:trPr>
        <w:tc>
          <w:tcPr>
            <w:tcW w:w="1413" w:type="dxa"/>
          </w:tcPr>
          <w:p w14:paraId="2F9775F3" w14:textId="44DA6AD5" w:rsidR="00C56051" w:rsidDel="00E27A9C" w:rsidRDefault="00C56051" w:rsidP="00EB2A62">
            <w:pPr>
              <w:pStyle w:val="Axure0"/>
              <w:rPr>
                <w:del w:id="3616" w:author="249326630@qq.com" w:date="2018-12-25T18:25:00Z"/>
              </w:rPr>
            </w:pPr>
            <w:del w:id="3617" w:author="249326630@qq.com" w:date="2018-12-25T18:25:00Z">
              <w:r w:rsidDel="00E27A9C">
                <w:delText>1</w:delText>
              </w:r>
            </w:del>
          </w:p>
        </w:tc>
        <w:tc>
          <w:tcPr>
            <w:tcW w:w="2268" w:type="dxa"/>
          </w:tcPr>
          <w:p w14:paraId="6094AAD1" w14:textId="02CF3E1E" w:rsidR="00C56051" w:rsidDel="00E27A9C" w:rsidRDefault="00C56051" w:rsidP="00EB2A62">
            <w:pPr>
              <w:pStyle w:val="Axure0"/>
              <w:rPr>
                <w:del w:id="3618" w:author="249326630@qq.com" w:date="2018-12-25T18:25:00Z"/>
              </w:rPr>
            </w:pPr>
            <w:del w:id="3619" w:author="249326630@qq.com" w:date="2018-12-25T18:25:00Z">
              <w:r w:rsidDel="00E27A9C">
                <w:rPr>
                  <w:rFonts w:hint="eastAsia"/>
                  <w:lang w:eastAsia="zh-CN"/>
                </w:rPr>
                <w:delText>公告项</w:delText>
              </w:r>
            </w:del>
          </w:p>
        </w:tc>
        <w:tc>
          <w:tcPr>
            <w:tcW w:w="4536" w:type="dxa"/>
          </w:tcPr>
          <w:p w14:paraId="4269EEF7" w14:textId="32E9C866" w:rsidR="00C56051" w:rsidDel="00E27A9C" w:rsidRDefault="00C56051" w:rsidP="00EB2A62">
            <w:pPr>
              <w:pStyle w:val="Axure0"/>
              <w:rPr>
                <w:del w:id="3620" w:author="249326630@qq.com" w:date="2018-12-25T18:25:00Z"/>
                <w:lang w:eastAsia="zh-CN"/>
              </w:rPr>
            </w:pPr>
            <w:del w:id="3621" w:author="249326630@qq.com" w:date="2018-12-25T18:25:00Z">
              <w:r w:rsidDel="00E27A9C">
                <w:rPr>
                  <w:rFonts w:hint="eastAsia"/>
                  <w:lang w:eastAsia="zh-CN"/>
                </w:rPr>
                <w:delText>点击显示</w:delText>
              </w:r>
              <w:r w:rsidDel="00E27A9C">
                <w:rPr>
                  <w:lang w:eastAsia="zh-CN"/>
                </w:rPr>
                <w:delText>具体公告弹窗</w:delText>
              </w:r>
            </w:del>
          </w:p>
        </w:tc>
      </w:tr>
      <w:tr w:rsidR="00C56051" w:rsidDel="00E27A9C" w14:paraId="77EB9BD9" w14:textId="53054B71" w:rsidTr="00EB2A62">
        <w:trPr>
          <w:cnfStyle w:val="000000010000" w:firstRow="0" w:lastRow="0" w:firstColumn="0" w:lastColumn="0" w:oddVBand="0" w:evenVBand="0" w:oddHBand="0" w:evenHBand="1" w:firstRowFirstColumn="0" w:firstRowLastColumn="0" w:lastRowFirstColumn="0" w:lastRowLastColumn="0"/>
          <w:cantSplit/>
          <w:del w:id="3622" w:author="249326630@qq.com" w:date="2018-12-25T18:25:00Z"/>
        </w:trPr>
        <w:tc>
          <w:tcPr>
            <w:tcW w:w="1413" w:type="dxa"/>
          </w:tcPr>
          <w:p w14:paraId="4D2C8E04" w14:textId="5448E971" w:rsidR="00C56051" w:rsidDel="00E27A9C" w:rsidRDefault="00C56051" w:rsidP="00EB2A62">
            <w:pPr>
              <w:pStyle w:val="Axure0"/>
              <w:rPr>
                <w:del w:id="3623" w:author="249326630@qq.com" w:date="2018-12-25T18:25:00Z"/>
              </w:rPr>
            </w:pPr>
            <w:del w:id="3624" w:author="249326630@qq.com" w:date="2018-12-25T18:25:00Z">
              <w:r w:rsidDel="00E27A9C">
                <w:delText>2</w:delText>
              </w:r>
            </w:del>
          </w:p>
        </w:tc>
        <w:tc>
          <w:tcPr>
            <w:tcW w:w="2268" w:type="dxa"/>
          </w:tcPr>
          <w:p w14:paraId="415103BF" w14:textId="476B20C0" w:rsidR="00C56051" w:rsidDel="00E27A9C" w:rsidRDefault="00C56051" w:rsidP="00EB2A62">
            <w:pPr>
              <w:pStyle w:val="Axure0"/>
              <w:rPr>
                <w:del w:id="3625" w:author="249326630@qq.com" w:date="2018-12-25T18:25:00Z"/>
              </w:rPr>
            </w:pPr>
            <w:del w:id="3626" w:author="249326630@qq.com" w:date="2018-12-25T18:25:00Z">
              <w:r w:rsidDel="00E27A9C">
                <w:rPr>
                  <w:rFonts w:hint="eastAsia"/>
                  <w:lang w:eastAsia="zh-CN"/>
                </w:rPr>
                <w:delText>公告</w:delText>
              </w:r>
              <w:r w:rsidDel="00E27A9C">
                <w:rPr>
                  <w:lang w:eastAsia="zh-CN"/>
                </w:rPr>
                <w:delText>翻页</w:delText>
              </w:r>
            </w:del>
          </w:p>
        </w:tc>
        <w:tc>
          <w:tcPr>
            <w:tcW w:w="4536" w:type="dxa"/>
          </w:tcPr>
          <w:p w14:paraId="5C099D7D" w14:textId="2DEF5E66" w:rsidR="00C56051" w:rsidDel="00E27A9C" w:rsidRDefault="00C56051" w:rsidP="00EB2A62">
            <w:pPr>
              <w:pStyle w:val="Axure0"/>
              <w:rPr>
                <w:del w:id="3627" w:author="249326630@qq.com" w:date="2018-12-25T18:25:00Z"/>
                <w:lang w:eastAsia="zh-CN"/>
              </w:rPr>
            </w:pPr>
            <w:del w:id="3628" w:author="249326630@qq.com" w:date="2018-12-25T18:25:00Z">
              <w:r w:rsidDel="00E27A9C">
                <w:rPr>
                  <w:rFonts w:hint="eastAsia"/>
                  <w:lang w:eastAsia="zh-CN"/>
                </w:rPr>
                <w:delText>点击</w:delText>
              </w:r>
              <w:r w:rsidDel="00E27A9C">
                <w:rPr>
                  <w:lang w:eastAsia="zh-CN"/>
                </w:rPr>
                <w:delText>进行公告</w:delText>
              </w:r>
              <w:r w:rsidDel="00E27A9C">
                <w:rPr>
                  <w:rFonts w:hint="eastAsia"/>
                  <w:lang w:eastAsia="zh-CN"/>
                </w:rPr>
                <w:delText>列表</w:delText>
              </w:r>
              <w:r w:rsidDel="00E27A9C">
                <w:rPr>
                  <w:lang w:eastAsia="zh-CN"/>
                </w:rPr>
                <w:delText>的</w:delText>
              </w:r>
              <w:r w:rsidDel="00E27A9C">
                <w:rPr>
                  <w:rFonts w:hint="eastAsia"/>
                  <w:lang w:eastAsia="zh-CN"/>
                </w:rPr>
                <w:delText>翻页</w:delText>
              </w:r>
            </w:del>
          </w:p>
        </w:tc>
      </w:tr>
      <w:tr w:rsidR="009D5A5D" w:rsidDel="00E27A9C" w14:paraId="15ECC24B" w14:textId="002832E1" w:rsidTr="00EB2A62">
        <w:trPr>
          <w:cantSplit/>
          <w:del w:id="3629" w:author="249326630@qq.com" w:date="2018-12-25T18:25:00Z"/>
        </w:trPr>
        <w:tc>
          <w:tcPr>
            <w:tcW w:w="1413" w:type="dxa"/>
          </w:tcPr>
          <w:p w14:paraId="54130C92" w14:textId="6D00E9F4" w:rsidR="009D5A5D" w:rsidDel="00E27A9C" w:rsidRDefault="009D5A5D" w:rsidP="00EB2A62">
            <w:pPr>
              <w:pStyle w:val="Axure0"/>
              <w:rPr>
                <w:del w:id="3630" w:author="249326630@qq.com" w:date="2018-12-25T18:25:00Z"/>
                <w:lang w:eastAsia="zh-CN"/>
              </w:rPr>
            </w:pPr>
            <w:del w:id="3631" w:author="249326630@qq.com" w:date="2018-12-25T18:25:00Z">
              <w:r w:rsidDel="00E27A9C">
                <w:rPr>
                  <w:rFonts w:hint="eastAsia"/>
                  <w:lang w:eastAsia="zh-CN"/>
                </w:rPr>
                <w:delText>3</w:delText>
              </w:r>
            </w:del>
          </w:p>
        </w:tc>
        <w:tc>
          <w:tcPr>
            <w:tcW w:w="2268" w:type="dxa"/>
          </w:tcPr>
          <w:p w14:paraId="79D62A48" w14:textId="69093F91" w:rsidR="009D5A5D" w:rsidDel="00E27A9C" w:rsidRDefault="000133C2" w:rsidP="00EB2A62">
            <w:pPr>
              <w:pStyle w:val="Axure0"/>
              <w:rPr>
                <w:del w:id="3632" w:author="249326630@qq.com" w:date="2018-12-25T18:25:00Z"/>
                <w:lang w:eastAsia="zh-CN"/>
              </w:rPr>
            </w:pPr>
            <w:del w:id="3633" w:author="249326630@qq.com" w:date="2018-12-25T18:25:00Z">
              <w:r w:rsidDel="00E27A9C">
                <w:rPr>
                  <w:rFonts w:hint="eastAsia"/>
                  <w:lang w:eastAsia="zh-CN"/>
                </w:rPr>
                <w:delText>发布</w:delText>
              </w:r>
              <w:r w:rsidDel="00E27A9C">
                <w:rPr>
                  <w:lang w:eastAsia="zh-CN"/>
                </w:rPr>
                <w:delText>公告</w:delText>
              </w:r>
            </w:del>
          </w:p>
        </w:tc>
        <w:tc>
          <w:tcPr>
            <w:tcW w:w="4536" w:type="dxa"/>
          </w:tcPr>
          <w:p w14:paraId="282105EB" w14:textId="52A0DC17" w:rsidR="009D5A5D" w:rsidDel="00E27A9C" w:rsidRDefault="009B294A" w:rsidP="00EB2A62">
            <w:pPr>
              <w:pStyle w:val="Axure0"/>
              <w:rPr>
                <w:del w:id="3634" w:author="249326630@qq.com" w:date="2018-12-25T18:25:00Z"/>
                <w:lang w:eastAsia="zh-CN"/>
              </w:rPr>
            </w:pPr>
            <w:del w:id="3635" w:author="249326630@qq.com" w:date="2018-12-25T18:25:00Z">
              <w:r w:rsidDel="00E27A9C">
                <w:rPr>
                  <w:rFonts w:hint="eastAsia"/>
                  <w:lang w:eastAsia="zh-CN"/>
                </w:rPr>
                <w:delText>点击进行</w:delText>
              </w:r>
              <w:r w:rsidDel="00E27A9C">
                <w:rPr>
                  <w:lang w:eastAsia="zh-CN"/>
                </w:rPr>
                <w:delText>公告的发布</w:delText>
              </w:r>
            </w:del>
          </w:p>
        </w:tc>
      </w:tr>
    </w:tbl>
    <w:p w14:paraId="7484A1D0" w14:textId="21349105" w:rsidR="00C56051" w:rsidRPr="00C56051" w:rsidDel="00E27A9C" w:rsidRDefault="00C56051" w:rsidP="00C56051">
      <w:pPr>
        <w:rPr>
          <w:del w:id="3636" w:author="249326630@qq.com" w:date="2018-12-25T18:25:00Z"/>
        </w:rPr>
      </w:pPr>
    </w:p>
    <w:p w14:paraId="2E6D96A3" w14:textId="01E93492" w:rsidR="00383DF8" w:rsidDel="00E27A9C" w:rsidRDefault="00633198">
      <w:pPr>
        <w:ind w:firstLineChars="800" w:firstLine="1680"/>
        <w:rPr>
          <w:ins w:id="3637" w:author="HerculesHu" w:date="2017-12-23T23:47:00Z"/>
          <w:del w:id="3638" w:author="249326630@qq.com" w:date="2018-12-25T18:25:00Z"/>
        </w:rPr>
        <w:pPrChange w:id="3639" w:author="HerculesHu" w:date="2017-12-24T00:12:00Z">
          <w:pPr/>
        </w:pPrChange>
      </w:pPr>
      <w:del w:id="3640" w:author="249326630@qq.com" w:date="2018-12-25T18:25:00Z">
        <w:r w:rsidDel="00E27A9C">
          <w:rPr>
            <w:noProof/>
          </w:rPr>
          <w:drawing>
            <wp:inline distT="0" distB="0" distL="0" distR="0" wp14:anchorId="0CCF2136" wp14:editId="0139D1D6">
              <wp:extent cx="3333750" cy="40005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33750" cy="4000500"/>
                      </a:xfrm>
                      <a:prstGeom prst="rect">
                        <a:avLst/>
                      </a:prstGeom>
                    </pic:spPr>
                  </pic:pic>
                </a:graphicData>
              </a:graphic>
            </wp:inline>
          </w:drawing>
        </w:r>
      </w:del>
    </w:p>
    <w:p w14:paraId="002ABEF7" w14:textId="0F9B9151" w:rsidR="00ED245A" w:rsidDel="00E27A9C" w:rsidRDefault="00ED245A" w:rsidP="00ED245A">
      <w:pPr>
        <w:jc w:val="center"/>
        <w:rPr>
          <w:ins w:id="3641" w:author="HerculesHu" w:date="2017-12-23T23:47:00Z"/>
          <w:del w:id="3642" w:author="249326630@qq.com" w:date="2018-12-25T18:25:00Z"/>
        </w:rPr>
      </w:pPr>
      <w:ins w:id="3643" w:author="HerculesHu" w:date="2017-12-23T23:47:00Z">
        <w:del w:id="3644" w:author="249326630@qq.com" w:date="2018-12-25T18:25:00Z">
          <w:r w:rsidDel="00E27A9C">
            <w:rPr>
              <w:rFonts w:hint="eastAsia"/>
            </w:rPr>
            <w:delText>（电脑</w:delText>
          </w:r>
          <w:r w:rsidDel="00E27A9C">
            <w:delText>版</w:delText>
          </w:r>
          <w:r w:rsidDel="00E27A9C">
            <w:rPr>
              <w:rFonts w:hint="eastAsia"/>
            </w:rPr>
            <w:delText>）</w:delText>
          </w:r>
        </w:del>
      </w:ins>
    </w:p>
    <w:p w14:paraId="7CD8B090" w14:textId="5E229210" w:rsidR="00ED245A" w:rsidDel="00E27A9C" w:rsidRDefault="00ED245A" w:rsidP="00383DF8">
      <w:pPr>
        <w:rPr>
          <w:del w:id="3645" w:author="249326630@qq.com" w:date="2018-12-25T18:25:00Z"/>
        </w:rPr>
      </w:pPr>
    </w:p>
    <w:p w14:paraId="4D7CFEAB" w14:textId="1EA27D96" w:rsidR="002A6BBF" w:rsidDel="00E27A9C" w:rsidRDefault="002A6BBF" w:rsidP="00383DF8">
      <w:pPr>
        <w:rPr>
          <w:del w:id="3646" w:author="249326630@qq.com" w:date="2018-12-25T18:25:00Z"/>
        </w:rPr>
      </w:pPr>
      <w:del w:id="3647" w:author="249326630@qq.com" w:date="2018-12-25T18:25:00Z">
        <w:r w:rsidDel="00E27A9C">
          <w:rPr>
            <w:rFonts w:hint="eastAsia"/>
          </w:rPr>
          <w:delText>在</w:delText>
        </w:r>
        <w:r w:rsidDel="00E27A9C">
          <w:delText>弹窗处填写公告内容。</w:delText>
        </w:r>
      </w:del>
    </w:p>
    <w:p w14:paraId="0547A70C" w14:textId="5AB8AFC5" w:rsidR="00460603" w:rsidDel="00E27A9C" w:rsidRDefault="00460603" w:rsidP="00383DF8">
      <w:pPr>
        <w:rPr>
          <w:del w:id="3648" w:author="249326630@qq.com" w:date="2018-12-25T18:25:00Z"/>
        </w:rPr>
      </w:pPr>
    </w:p>
    <w:p w14:paraId="4BCC3FF4" w14:textId="684B1766" w:rsidR="00460603" w:rsidDel="00E27A9C" w:rsidRDefault="00460603">
      <w:pPr>
        <w:ind w:firstLineChars="850" w:firstLine="1785"/>
        <w:rPr>
          <w:ins w:id="3649" w:author="HerculesHu" w:date="2017-12-23T23:56:00Z"/>
          <w:del w:id="3650" w:author="249326630@qq.com" w:date="2018-12-25T18:25:00Z"/>
        </w:rPr>
        <w:pPrChange w:id="3651" w:author="HerculesHu" w:date="2017-12-24T00:12:00Z">
          <w:pPr/>
        </w:pPrChange>
      </w:pPr>
      <w:del w:id="3652" w:author="249326630@qq.com" w:date="2018-12-25T18:25:00Z">
        <w:r w:rsidDel="00E27A9C">
          <w:rPr>
            <w:noProof/>
          </w:rPr>
          <w:drawing>
            <wp:inline distT="0" distB="0" distL="0" distR="0" wp14:anchorId="4BF7950E" wp14:editId="21D3C59D">
              <wp:extent cx="3046131" cy="3680167"/>
              <wp:effectExtent l="0" t="0" r="190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51111" cy="3686184"/>
                      </a:xfrm>
                      <a:prstGeom prst="rect">
                        <a:avLst/>
                      </a:prstGeom>
                    </pic:spPr>
                  </pic:pic>
                </a:graphicData>
              </a:graphic>
            </wp:inline>
          </w:drawing>
        </w:r>
      </w:del>
    </w:p>
    <w:p w14:paraId="347FD287" w14:textId="23CDA190" w:rsidR="00AB4442" w:rsidDel="00E27A9C" w:rsidRDefault="00AB4442" w:rsidP="00383DF8">
      <w:pPr>
        <w:rPr>
          <w:ins w:id="3653" w:author="HerculesHu" w:date="2017-12-23T23:47:00Z"/>
          <w:del w:id="3654" w:author="249326630@qq.com" w:date="2018-12-25T18:25:00Z"/>
        </w:rPr>
      </w:pPr>
    </w:p>
    <w:p w14:paraId="4C8D4282" w14:textId="02EFAD4D" w:rsidR="00ED245A" w:rsidDel="00E27A9C" w:rsidRDefault="00ED245A" w:rsidP="00ED245A">
      <w:pPr>
        <w:jc w:val="center"/>
        <w:rPr>
          <w:ins w:id="3655" w:author="HerculesHu" w:date="2017-12-23T23:47:00Z"/>
          <w:del w:id="3656" w:author="249326630@qq.com" w:date="2018-12-25T18:25:00Z"/>
        </w:rPr>
      </w:pPr>
      <w:ins w:id="3657" w:author="HerculesHu" w:date="2017-12-23T23:47:00Z">
        <w:del w:id="3658" w:author="249326630@qq.com" w:date="2018-12-25T18:25:00Z">
          <w:r w:rsidDel="00E27A9C">
            <w:rPr>
              <w:rFonts w:hint="eastAsia"/>
            </w:rPr>
            <w:delText>（电脑</w:delText>
          </w:r>
          <w:r w:rsidDel="00E27A9C">
            <w:delText>版</w:delText>
          </w:r>
          <w:r w:rsidDel="00E27A9C">
            <w:rPr>
              <w:rFonts w:hint="eastAsia"/>
            </w:rPr>
            <w:delText>）</w:delText>
          </w:r>
        </w:del>
      </w:ins>
    </w:p>
    <w:p w14:paraId="33ABF5A0" w14:textId="3FD8157A" w:rsidR="00ED245A" w:rsidRPr="00383DF8" w:rsidDel="00E27A9C" w:rsidRDefault="00ED245A" w:rsidP="00383DF8">
      <w:pPr>
        <w:rPr>
          <w:del w:id="3659" w:author="249326630@qq.com" w:date="2018-12-25T18:25:00Z"/>
        </w:rPr>
      </w:pPr>
    </w:p>
    <w:p w14:paraId="06B99256" w14:textId="7ABE2DBF" w:rsidR="00807309" w:rsidDel="00E27A9C" w:rsidRDefault="00807309">
      <w:pPr>
        <w:pStyle w:val="a2"/>
        <w:rPr>
          <w:del w:id="3660" w:author="249326630@qq.com" w:date="2018-12-25T18:25:00Z"/>
        </w:rPr>
      </w:pPr>
      <w:del w:id="3661" w:author="249326630@qq.com" w:date="2018-12-25T18:25:00Z">
        <w:r w:rsidDel="00E27A9C">
          <w:rPr>
            <w:rFonts w:hint="eastAsia"/>
          </w:rPr>
          <w:delText>课程</w:delText>
        </w:r>
        <w:r w:rsidDel="00E27A9C">
          <w:delText>介绍</w:delText>
        </w:r>
        <w:r w:rsidR="0085574E" w:rsidDel="00E27A9C">
          <w:rPr>
            <w:rFonts w:hint="eastAsia"/>
          </w:rPr>
          <w:delText>（普通注册</w:delText>
        </w:r>
        <w:r w:rsidR="0085574E" w:rsidDel="00E27A9C">
          <w:delText>用户</w:delText>
        </w:r>
        <w:r w:rsidR="0085574E" w:rsidDel="00E27A9C">
          <w:rPr>
            <w:rFonts w:hint="eastAsia"/>
          </w:rPr>
          <w:delText>）</w:delText>
        </w:r>
      </w:del>
    </w:p>
    <w:p w14:paraId="76728371" w14:textId="0007AEF3" w:rsidR="00CA53EC" w:rsidRPr="00C56051" w:rsidDel="00E27A9C" w:rsidRDefault="00CA53EC" w:rsidP="00CA53EC">
      <w:pPr>
        <w:rPr>
          <w:del w:id="3662" w:author="249326630@qq.com" w:date="2018-12-25T18:25:00Z"/>
        </w:rPr>
      </w:pPr>
      <w:del w:id="3663" w:author="249326630@qq.com" w:date="2018-12-25T18:25:00Z">
        <w:r w:rsidDel="00E27A9C">
          <w:rPr>
            <w:rFonts w:hint="eastAsia"/>
          </w:rPr>
          <w:delText xml:space="preserve"> </w:delText>
        </w:r>
      </w:del>
    </w:p>
    <w:tbl>
      <w:tblPr>
        <w:tblStyle w:val="Axure1"/>
        <w:tblpPr w:leftFromText="180" w:rightFromText="180" w:vertAnchor="text" w:horzAnchor="margin" w:tblpY="2132"/>
        <w:tblW w:w="0" w:type="auto"/>
        <w:tblLook w:val="04A0" w:firstRow="1" w:lastRow="0" w:firstColumn="1" w:lastColumn="0" w:noHBand="0" w:noVBand="1"/>
      </w:tblPr>
      <w:tblGrid>
        <w:gridCol w:w="1413"/>
        <w:gridCol w:w="2268"/>
        <w:gridCol w:w="4536"/>
      </w:tblGrid>
      <w:tr w:rsidR="00CA53EC" w:rsidDel="00E27A9C" w14:paraId="630BCA4A" w14:textId="47DA24E9" w:rsidTr="00EB2A62">
        <w:trPr>
          <w:cnfStyle w:val="100000000000" w:firstRow="1" w:lastRow="0" w:firstColumn="0" w:lastColumn="0" w:oddVBand="0" w:evenVBand="0" w:oddHBand="0" w:evenHBand="0" w:firstRowFirstColumn="0" w:firstRowLastColumn="0" w:lastRowFirstColumn="0" w:lastRowLastColumn="0"/>
          <w:cantSplit/>
          <w:tblHeader/>
          <w:del w:id="3664" w:author="249326630@qq.com" w:date="2018-12-25T18:25:00Z"/>
        </w:trPr>
        <w:tc>
          <w:tcPr>
            <w:tcW w:w="1413" w:type="dxa"/>
          </w:tcPr>
          <w:p w14:paraId="22297984" w14:textId="49376B83" w:rsidR="00CA53EC" w:rsidDel="00E27A9C" w:rsidRDefault="00CA53EC" w:rsidP="00EB2A62">
            <w:pPr>
              <w:pStyle w:val="Axure"/>
              <w:rPr>
                <w:del w:id="3665" w:author="249326630@qq.com" w:date="2018-12-25T18:25:00Z"/>
              </w:rPr>
            </w:pPr>
            <w:del w:id="3666" w:author="249326630@qq.com" w:date="2018-12-25T18:25:00Z">
              <w:r w:rsidDel="00E27A9C">
                <w:delText>脚注</w:delText>
              </w:r>
            </w:del>
          </w:p>
        </w:tc>
        <w:tc>
          <w:tcPr>
            <w:tcW w:w="2268" w:type="dxa"/>
          </w:tcPr>
          <w:p w14:paraId="2C279359" w14:textId="0346844B" w:rsidR="00CA53EC" w:rsidDel="00E27A9C" w:rsidRDefault="00CA53EC" w:rsidP="00EB2A62">
            <w:pPr>
              <w:pStyle w:val="Axure"/>
              <w:rPr>
                <w:del w:id="3667" w:author="249326630@qq.com" w:date="2018-12-25T18:25:00Z"/>
              </w:rPr>
            </w:pPr>
            <w:del w:id="3668" w:author="249326630@qq.com" w:date="2018-12-25T18:25:00Z">
              <w:r w:rsidDel="00E27A9C">
                <w:delText>名称</w:delText>
              </w:r>
            </w:del>
          </w:p>
        </w:tc>
        <w:tc>
          <w:tcPr>
            <w:tcW w:w="4536" w:type="dxa"/>
          </w:tcPr>
          <w:p w14:paraId="054C815F" w14:textId="6F130600" w:rsidR="00CA53EC" w:rsidDel="00E27A9C" w:rsidRDefault="00CA53EC" w:rsidP="00EB2A62">
            <w:pPr>
              <w:pStyle w:val="Axure"/>
              <w:tabs>
                <w:tab w:val="left" w:pos="1190"/>
              </w:tabs>
              <w:rPr>
                <w:del w:id="3669" w:author="249326630@qq.com" w:date="2018-12-25T18:25:00Z"/>
              </w:rPr>
            </w:pPr>
            <w:del w:id="3670" w:author="249326630@qq.com" w:date="2018-12-25T18:25:00Z">
              <w:r w:rsidDel="00E27A9C">
                <w:delText>交互</w:delText>
              </w:r>
              <w:r w:rsidDel="00E27A9C">
                <w:tab/>
              </w:r>
            </w:del>
          </w:p>
        </w:tc>
      </w:tr>
      <w:tr w:rsidR="00CA53EC" w:rsidDel="00E27A9C" w14:paraId="23F22AF7" w14:textId="0F621120" w:rsidTr="00EB2A62">
        <w:trPr>
          <w:cantSplit/>
          <w:del w:id="3671" w:author="249326630@qq.com" w:date="2018-12-25T18:25:00Z"/>
        </w:trPr>
        <w:tc>
          <w:tcPr>
            <w:tcW w:w="1413" w:type="dxa"/>
          </w:tcPr>
          <w:p w14:paraId="565C5C3D" w14:textId="66F2CD21" w:rsidR="00CA53EC" w:rsidDel="00E27A9C" w:rsidRDefault="00CA53EC" w:rsidP="00EB2A62">
            <w:pPr>
              <w:pStyle w:val="Axure0"/>
              <w:rPr>
                <w:del w:id="3672" w:author="249326630@qq.com" w:date="2018-12-25T18:25:00Z"/>
              </w:rPr>
            </w:pPr>
            <w:del w:id="3673" w:author="249326630@qq.com" w:date="2018-12-25T18:25:00Z">
              <w:r w:rsidDel="00E27A9C">
                <w:delText>1</w:delText>
              </w:r>
            </w:del>
          </w:p>
        </w:tc>
        <w:tc>
          <w:tcPr>
            <w:tcW w:w="2268" w:type="dxa"/>
          </w:tcPr>
          <w:p w14:paraId="304B6475" w14:textId="1FEEF19A" w:rsidR="00CA53EC" w:rsidDel="00E27A9C" w:rsidRDefault="0057433B" w:rsidP="00EB2A62">
            <w:pPr>
              <w:pStyle w:val="Axure0"/>
              <w:rPr>
                <w:del w:id="3674" w:author="249326630@qq.com" w:date="2018-12-25T18:25:00Z"/>
              </w:rPr>
            </w:pPr>
            <w:del w:id="3675" w:author="249326630@qq.com" w:date="2018-12-25T18:25:00Z">
              <w:r w:rsidDel="00E27A9C">
                <w:rPr>
                  <w:rFonts w:hint="eastAsia"/>
                  <w:lang w:eastAsia="zh-CN"/>
                </w:rPr>
                <w:delText>关注滑块</w:delText>
              </w:r>
            </w:del>
          </w:p>
        </w:tc>
        <w:tc>
          <w:tcPr>
            <w:tcW w:w="4536" w:type="dxa"/>
          </w:tcPr>
          <w:p w14:paraId="57599D3E" w14:textId="2095015D" w:rsidR="00CA53EC" w:rsidDel="00E27A9C" w:rsidRDefault="0057433B" w:rsidP="00EB2A62">
            <w:pPr>
              <w:pStyle w:val="Axure0"/>
              <w:rPr>
                <w:del w:id="3676" w:author="249326630@qq.com" w:date="2018-12-25T18:25:00Z"/>
                <w:lang w:eastAsia="zh-CN"/>
              </w:rPr>
            </w:pPr>
            <w:del w:id="3677" w:author="249326630@qq.com" w:date="2018-12-25T18:25:00Z">
              <w:r w:rsidDel="00E27A9C">
                <w:rPr>
                  <w:rFonts w:hint="eastAsia"/>
                  <w:lang w:eastAsia="zh-CN"/>
                </w:rPr>
                <w:delText>滑动关注</w:delText>
              </w:r>
              <w:r w:rsidDel="00E27A9C">
                <w:rPr>
                  <w:lang w:eastAsia="zh-CN"/>
                </w:rPr>
                <w:delText>课程或取消关注</w:delText>
              </w:r>
            </w:del>
          </w:p>
        </w:tc>
      </w:tr>
    </w:tbl>
    <w:p w14:paraId="102E9D3C" w14:textId="40379EEA" w:rsidR="00CA53EC" w:rsidRPr="00CA53EC" w:rsidDel="00E27A9C" w:rsidRDefault="00CA53EC" w:rsidP="00CA53EC">
      <w:pPr>
        <w:rPr>
          <w:del w:id="3678" w:author="249326630@qq.com" w:date="2018-12-25T18:25:00Z"/>
        </w:rPr>
      </w:pPr>
    </w:p>
    <w:p w14:paraId="45398353" w14:textId="74971287" w:rsidR="006B7020" w:rsidDel="00E27A9C" w:rsidRDefault="006B7020">
      <w:pPr>
        <w:ind w:firstLineChars="750" w:firstLine="1575"/>
        <w:rPr>
          <w:ins w:id="3679" w:author="HerculesHu" w:date="2017-12-23T23:47:00Z"/>
          <w:del w:id="3680" w:author="249326630@qq.com" w:date="2018-12-25T18:25:00Z"/>
        </w:rPr>
        <w:pPrChange w:id="3681" w:author="HerculesHu" w:date="2017-12-24T00:12:00Z">
          <w:pPr/>
        </w:pPrChange>
      </w:pPr>
      <w:del w:id="3682" w:author="249326630@qq.com" w:date="2018-12-25T18:25:00Z">
        <w:r w:rsidDel="00E27A9C">
          <w:rPr>
            <w:noProof/>
          </w:rPr>
          <w:drawing>
            <wp:inline distT="0" distB="0" distL="0" distR="0" wp14:anchorId="0A0F6E5D" wp14:editId="0D09912C">
              <wp:extent cx="3314700" cy="40005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14700" cy="4000500"/>
                      </a:xfrm>
                      <a:prstGeom prst="rect">
                        <a:avLst/>
                      </a:prstGeom>
                    </pic:spPr>
                  </pic:pic>
                </a:graphicData>
              </a:graphic>
            </wp:inline>
          </w:drawing>
        </w:r>
      </w:del>
    </w:p>
    <w:p w14:paraId="7C873331" w14:textId="3055DB9A" w:rsidR="00ED245A" w:rsidDel="00E27A9C" w:rsidRDefault="00ED245A" w:rsidP="00ED245A">
      <w:pPr>
        <w:jc w:val="center"/>
        <w:rPr>
          <w:ins w:id="3683" w:author="HerculesHu" w:date="2017-12-23T23:47:00Z"/>
          <w:del w:id="3684" w:author="249326630@qq.com" w:date="2018-12-25T18:25:00Z"/>
        </w:rPr>
      </w:pPr>
      <w:ins w:id="3685" w:author="HerculesHu" w:date="2017-12-23T23:47:00Z">
        <w:del w:id="3686" w:author="249326630@qq.com" w:date="2018-12-25T18:25:00Z">
          <w:r w:rsidDel="00E27A9C">
            <w:rPr>
              <w:rFonts w:hint="eastAsia"/>
            </w:rPr>
            <w:delText>（电脑</w:delText>
          </w:r>
          <w:r w:rsidDel="00E27A9C">
            <w:delText>版</w:delText>
          </w:r>
          <w:r w:rsidDel="00E27A9C">
            <w:rPr>
              <w:rFonts w:hint="eastAsia"/>
            </w:rPr>
            <w:delText>）</w:delText>
          </w:r>
        </w:del>
      </w:ins>
    </w:p>
    <w:p w14:paraId="6EB630E5" w14:textId="68D66F12" w:rsidR="00ED245A" w:rsidDel="00E27A9C" w:rsidRDefault="00ED245A" w:rsidP="006B7020">
      <w:pPr>
        <w:rPr>
          <w:ins w:id="3687" w:author="HerculesHu" w:date="2017-12-23T22:52:00Z"/>
          <w:del w:id="3688" w:author="249326630@qq.com" w:date="2018-12-25T18:25:00Z"/>
        </w:rPr>
      </w:pPr>
    </w:p>
    <w:p w14:paraId="7CBEF1C0" w14:textId="34B775E3" w:rsidR="006810B5" w:rsidDel="00E27A9C" w:rsidRDefault="006810B5">
      <w:pPr>
        <w:ind w:firstLineChars="500" w:firstLine="1050"/>
        <w:rPr>
          <w:ins w:id="3689" w:author="HerculesHu" w:date="2017-12-23T23:56:00Z"/>
          <w:del w:id="3690" w:author="249326630@qq.com" w:date="2018-12-25T18:25:00Z"/>
        </w:rPr>
        <w:pPrChange w:id="3691" w:author="HerculesHu" w:date="2017-12-24T00:12:00Z">
          <w:pPr/>
        </w:pPrChange>
      </w:pPr>
      <w:ins w:id="3692" w:author="HerculesHu" w:date="2017-12-23T22:52:00Z">
        <w:del w:id="3693" w:author="249326630@qq.com" w:date="2018-12-25T18:25:00Z">
          <w:r w:rsidDel="00E27A9C">
            <w:rPr>
              <w:noProof/>
            </w:rPr>
            <w:drawing>
              <wp:inline distT="0" distB="0" distL="0" distR="0" wp14:anchorId="3C1851B5" wp14:editId="0C037056">
                <wp:extent cx="4076700" cy="666750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76700" cy="6667500"/>
                        </a:xfrm>
                        <a:prstGeom prst="rect">
                          <a:avLst/>
                        </a:prstGeom>
                      </pic:spPr>
                    </pic:pic>
                  </a:graphicData>
                </a:graphic>
              </wp:inline>
            </w:drawing>
          </w:r>
        </w:del>
      </w:ins>
    </w:p>
    <w:p w14:paraId="02C58F74" w14:textId="1F61B56F" w:rsidR="00AB4442" w:rsidDel="00E27A9C" w:rsidRDefault="00AB4442" w:rsidP="00AB4442">
      <w:pPr>
        <w:jc w:val="center"/>
        <w:rPr>
          <w:ins w:id="3694" w:author="HerculesHu" w:date="2017-12-23T23:56:00Z"/>
          <w:del w:id="3695" w:author="249326630@qq.com" w:date="2018-12-25T18:25:00Z"/>
        </w:rPr>
      </w:pPr>
      <w:ins w:id="3696" w:author="HerculesHu" w:date="2017-12-23T23:56:00Z">
        <w:del w:id="3697" w:author="249326630@qq.com" w:date="2018-12-25T18:25:00Z">
          <w:r w:rsidDel="00E27A9C">
            <w:rPr>
              <w:rFonts w:hint="eastAsia"/>
            </w:rPr>
            <w:delText>（手机</w:delText>
          </w:r>
          <w:r w:rsidDel="00E27A9C">
            <w:delText>版</w:delText>
          </w:r>
          <w:r w:rsidDel="00E27A9C">
            <w:rPr>
              <w:rFonts w:hint="eastAsia"/>
            </w:rPr>
            <w:delText>）</w:delText>
          </w:r>
        </w:del>
      </w:ins>
    </w:p>
    <w:p w14:paraId="7313CE33" w14:textId="027A2D22" w:rsidR="00AB4442" w:rsidRPr="006B7020" w:rsidDel="00E27A9C" w:rsidRDefault="00AB4442" w:rsidP="006B7020">
      <w:pPr>
        <w:rPr>
          <w:del w:id="3698" w:author="249326630@qq.com" w:date="2018-12-25T18:25:00Z"/>
        </w:rPr>
      </w:pPr>
    </w:p>
    <w:p w14:paraId="644D51D3" w14:textId="77FA9351" w:rsidR="00913D5F" w:rsidDel="00E27A9C" w:rsidRDefault="00913D5F">
      <w:pPr>
        <w:pStyle w:val="a2"/>
        <w:rPr>
          <w:del w:id="3699" w:author="249326630@qq.com" w:date="2018-12-25T18:25:00Z"/>
        </w:rPr>
      </w:pPr>
      <w:del w:id="3700" w:author="249326630@qq.com" w:date="2018-12-25T18:25:00Z">
        <w:r w:rsidDel="00E27A9C">
          <w:rPr>
            <w:rFonts w:hint="eastAsia"/>
          </w:rPr>
          <w:delText>课程</w:delText>
        </w:r>
        <w:r w:rsidDel="00E27A9C">
          <w:delText>介绍</w:delText>
        </w:r>
        <w:r w:rsidDel="00E27A9C">
          <w:rPr>
            <w:rFonts w:hint="eastAsia"/>
          </w:rPr>
          <w:delText>（教师）</w:delText>
        </w:r>
      </w:del>
    </w:p>
    <w:p w14:paraId="351803B9" w14:textId="62F27B58" w:rsidR="00C93E1A" w:rsidDel="00E27A9C" w:rsidRDefault="00C93E1A" w:rsidP="00C93E1A">
      <w:pPr>
        <w:rPr>
          <w:del w:id="3701" w:author="249326630@qq.com" w:date="2018-12-25T18:25:00Z"/>
        </w:rPr>
      </w:pPr>
    </w:p>
    <w:tbl>
      <w:tblPr>
        <w:tblStyle w:val="Axure1"/>
        <w:tblpPr w:leftFromText="180" w:rightFromText="180" w:vertAnchor="text" w:horzAnchor="margin" w:tblpY="2132"/>
        <w:tblW w:w="0" w:type="auto"/>
        <w:tblLook w:val="04A0" w:firstRow="1" w:lastRow="0" w:firstColumn="1" w:lastColumn="0" w:noHBand="0" w:noVBand="1"/>
      </w:tblPr>
      <w:tblGrid>
        <w:gridCol w:w="1413"/>
        <w:gridCol w:w="2268"/>
        <w:gridCol w:w="4536"/>
      </w:tblGrid>
      <w:tr w:rsidR="008200F8" w:rsidDel="00E27A9C" w14:paraId="7D01D871" w14:textId="184A0C64" w:rsidTr="00EB2A62">
        <w:trPr>
          <w:cnfStyle w:val="100000000000" w:firstRow="1" w:lastRow="0" w:firstColumn="0" w:lastColumn="0" w:oddVBand="0" w:evenVBand="0" w:oddHBand="0" w:evenHBand="0" w:firstRowFirstColumn="0" w:firstRowLastColumn="0" w:lastRowFirstColumn="0" w:lastRowLastColumn="0"/>
          <w:cantSplit/>
          <w:tblHeader/>
          <w:del w:id="3702" w:author="249326630@qq.com" w:date="2018-12-25T18:25:00Z"/>
        </w:trPr>
        <w:tc>
          <w:tcPr>
            <w:tcW w:w="1413" w:type="dxa"/>
          </w:tcPr>
          <w:p w14:paraId="555A8030" w14:textId="4D1158E3" w:rsidR="008200F8" w:rsidDel="00E27A9C" w:rsidRDefault="008200F8" w:rsidP="00EB2A62">
            <w:pPr>
              <w:pStyle w:val="Axure"/>
              <w:rPr>
                <w:del w:id="3703" w:author="249326630@qq.com" w:date="2018-12-25T18:25:00Z"/>
              </w:rPr>
            </w:pPr>
            <w:del w:id="3704" w:author="249326630@qq.com" w:date="2018-12-25T18:25:00Z">
              <w:r w:rsidDel="00E27A9C">
                <w:delText>脚注</w:delText>
              </w:r>
            </w:del>
          </w:p>
        </w:tc>
        <w:tc>
          <w:tcPr>
            <w:tcW w:w="2268" w:type="dxa"/>
          </w:tcPr>
          <w:p w14:paraId="0BF488A8" w14:textId="6716D21D" w:rsidR="008200F8" w:rsidDel="00E27A9C" w:rsidRDefault="008200F8" w:rsidP="00EB2A62">
            <w:pPr>
              <w:pStyle w:val="Axure"/>
              <w:rPr>
                <w:del w:id="3705" w:author="249326630@qq.com" w:date="2018-12-25T18:25:00Z"/>
              </w:rPr>
            </w:pPr>
            <w:del w:id="3706" w:author="249326630@qq.com" w:date="2018-12-25T18:25:00Z">
              <w:r w:rsidDel="00E27A9C">
                <w:delText>名称</w:delText>
              </w:r>
            </w:del>
          </w:p>
        </w:tc>
        <w:tc>
          <w:tcPr>
            <w:tcW w:w="4536" w:type="dxa"/>
          </w:tcPr>
          <w:p w14:paraId="3F2B58FE" w14:textId="3381DEB8" w:rsidR="008200F8" w:rsidDel="00E27A9C" w:rsidRDefault="008200F8" w:rsidP="00EB2A62">
            <w:pPr>
              <w:pStyle w:val="Axure"/>
              <w:tabs>
                <w:tab w:val="left" w:pos="1190"/>
              </w:tabs>
              <w:rPr>
                <w:del w:id="3707" w:author="249326630@qq.com" w:date="2018-12-25T18:25:00Z"/>
              </w:rPr>
            </w:pPr>
            <w:del w:id="3708" w:author="249326630@qq.com" w:date="2018-12-25T18:25:00Z">
              <w:r w:rsidDel="00E27A9C">
                <w:delText>交互</w:delText>
              </w:r>
              <w:r w:rsidDel="00E27A9C">
                <w:tab/>
              </w:r>
            </w:del>
          </w:p>
        </w:tc>
      </w:tr>
      <w:tr w:rsidR="008200F8" w:rsidDel="00E27A9C" w14:paraId="123176AB" w14:textId="2E260860" w:rsidTr="00EB2A62">
        <w:trPr>
          <w:cantSplit/>
          <w:del w:id="3709" w:author="249326630@qq.com" w:date="2018-12-25T18:25:00Z"/>
        </w:trPr>
        <w:tc>
          <w:tcPr>
            <w:tcW w:w="1413" w:type="dxa"/>
          </w:tcPr>
          <w:p w14:paraId="4AD974E4" w14:textId="443EAC76" w:rsidR="008200F8" w:rsidDel="00E27A9C" w:rsidRDefault="008200F8" w:rsidP="00EB2A62">
            <w:pPr>
              <w:pStyle w:val="Axure0"/>
              <w:rPr>
                <w:del w:id="3710" w:author="249326630@qq.com" w:date="2018-12-25T18:25:00Z"/>
              </w:rPr>
            </w:pPr>
            <w:del w:id="3711" w:author="249326630@qq.com" w:date="2018-12-25T18:25:00Z">
              <w:r w:rsidDel="00E27A9C">
                <w:delText>1</w:delText>
              </w:r>
            </w:del>
          </w:p>
        </w:tc>
        <w:tc>
          <w:tcPr>
            <w:tcW w:w="2268" w:type="dxa"/>
          </w:tcPr>
          <w:p w14:paraId="136622D3" w14:textId="2AEE2D72" w:rsidR="008200F8" w:rsidDel="00E27A9C" w:rsidRDefault="004867CD" w:rsidP="00EB2A62">
            <w:pPr>
              <w:pStyle w:val="Axure0"/>
              <w:rPr>
                <w:del w:id="3712" w:author="249326630@qq.com" w:date="2018-12-25T18:25:00Z"/>
              </w:rPr>
            </w:pPr>
            <w:del w:id="3713" w:author="249326630@qq.com" w:date="2018-12-25T18:25:00Z">
              <w:r w:rsidDel="00E27A9C">
                <w:rPr>
                  <w:rFonts w:hint="eastAsia"/>
                  <w:lang w:eastAsia="zh-CN"/>
                </w:rPr>
                <w:delText>编辑介绍</w:delText>
              </w:r>
            </w:del>
          </w:p>
        </w:tc>
        <w:tc>
          <w:tcPr>
            <w:tcW w:w="4536" w:type="dxa"/>
          </w:tcPr>
          <w:p w14:paraId="5052C3E1" w14:textId="77C3D096" w:rsidR="008200F8" w:rsidDel="00E27A9C" w:rsidRDefault="005164FA" w:rsidP="00EB2A62">
            <w:pPr>
              <w:pStyle w:val="Axure0"/>
              <w:rPr>
                <w:del w:id="3714" w:author="249326630@qq.com" w:date="2018-12-25T18:25:00Z"/>
                <w:lang w:eastAsia="zh-CN"/>
              </w:rPr>
            </w:pPr>
            <w:del w:id="3715" w:author="249326630@qq.com" w:date="2018-12-25T18:25:00Z">
              <w:r w:rsidDel="00E27A9C">
                <w:rPr>
                  <w:rFonts w:hint="eastAsia"/>
                  <w:lang w:eastAsia="zh-CN"/>
                </w:rPr>
                <w:delText>点击进入</w:delText>
              </w:r>
              <w:r w:rsidDel="00E27A9C">
                <w:rPr>
                  <w:lang w:eastAsia="zh-CN"/>
                </w:rPr>
                <w:delText>编辑介绍</w:delText>
              </w:r>
            </w:del>
          </w:p>
        </w:tc>
      </w:tr>
    </w:tbl>
    <w:p w14:paraId="667426BF" w14:textId="041C0459" w:rsidR="008200F8" w:rsidRPr="008200F8" w:rsidDel="00E27A9C" w:rsidRDefault="008200F8" w:rsidP="00C93E1A">
      <w:pPr>
        <w:rPr>
          <w:del w:id="3716" w:author="249326630@qq.com" w:date="2018-12-25T18:25:00Z"/>
        </w:rPr>
      </w:pPr>
    </w:p>
    <w:p w14:paraId="4A3D226D" w14:textId="37BECACB" w:rsidR="00C93E1A" w:rsidDel="00E27A9C" w:rsidRDefault="00C93E1A">
      <w:pPr>
        <w:ind w:firstLineChars="750" w:firstLine="1575"/>
        <w:rPr>
          <w:ins w:id="3717" w:author="HerculesHu" w:date="2017-12-23T23:47:00Z"/>
          <w:del w:id="3718" w:author="249326630@qq.com" w:date="2018-12-25T18:25:00Z"/>
        </w:rPr>
        <w:pPrChange w:id="3719" w:author="HerculesHu" w:date="2017-12-24T00:12:00Z">
          <w:pPr/>
        </w:pPrChange>
      </w:pPr>
      <w:del w:id="3720" w:author="249326630@qq.com" w:date="2018-12-25T18:25:00Z">
        <w:r w:rsidDel="00E27A9C">
          <w:rPr>
            <w:noProof/>
          </w:rPr>
          <w:drawing>
            <wp:inline distT="0" distB="0" distL="0" distR="0" wp14:anchorId="3A5CBE72" wp14:editId="1302F39C">
              <wp:extent cx="3314700" cy="41052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14700" cy="4105275"/>
                      </a:xfrm>
                      <a:prstGeom prst="rect">
                        <a:avLst/>
                      </a:prstGeom>
                    </pic:spPr>
                  </pic:pic>
                </a:graphicData>
              </a:graphic>
            </wp:inline>
          </w:drawing>
        </w:r>
      </w:del>
    </w:p>
    <w:p w14:paraId="4CA9D8C9" w14:textId="24760B65" w:rsidR="00ED245A" w:rsidDel="00E27A9C" w:rsidRDefault="00ED245A" w:rsidP="00ED245A">
      <w:pPr>
        <w:jc w:val="center"/>
        <w:rPr>
          <w:ins w:id="3721" w:author="HerculesHu" w:date="2017-12-23T23:47:00Z"/>
          <w:del w:id="3722" w:author="249326630@qq.com" w:date="2018-12-25T18:25:00Z"/>
        </w:rPr>
      </w:pPr>
      <w:ins w:id="3723" w:author="HerculesHu" w:date="2017-12-23T23:47:00Z">
        <w:del w:id="3724" w:author="249326630@qq.com" w:date="2018-12-25T18:25:00Z">
          <w:r w:rsidDel="00E27A9C">
            <w:rPr>
              <w:rFonts w:hint="eastAsia"/>
            </w:rPr>
            <w:delText>（电脑</w:delText>
          </w:r>
          <w:r w:rsidDel="00E27A9C">
            <w:delText>版</w:delText>
          </w:r>
          <w:r w:rsidDel="00E27A9C">
            <w:rPr>
              <w:rFonts w:hint="eastAsia"/>
            </w:rPr>
            <w:delText>）</w:delText>
          </w:r>
        </w:del>
      </w:ins>
    </w:p>
    <w:p w14:paraId="1862367E" w14:textId="5F9FDAA3" w:rsidR="00ED245A" w:rsidDel="00E27A9C" w:rsidRDefault="00ED245A" w:rsidP="00C93E1A">
      <w:pPr>
        <w:rPr>
          <w:del w:id="3725" w:author="249326630@qq.com" w:date="2018-12-25T18:25:00Z"/>
        </w:rPr>
      </w:pPr>
    </w:p>
    <w:tbl>
      <w:tblPr>
        <w:tblStyle w:val="Axure1"/>
        <w:tblpPr w:leftFromText="180" w:rightFromText="180" w:vertAnchor="text" w:horzAnchor="margin" w:tblpY="2132"/>
        <w:tblW w:w="0" w:type="auto"/>
        <w:tblLook w:val="04A0" w:firstRow="1" w:lastRow="0" w:firstColumn="1" w:lastColumn="0" w:noHBand="0" w:noVBand="1"/>
      </w:tblPr>
      <w:tblGrid>
        <w:gridCol w:w="1413"/>
        <w:gridCol w:w="2268"/>
        <w:gridCol w:w="4536"/>
      </w:tblGrid>
      <w:tr w:rsidR="008C7F6B" w:rsidDel="00E27A9C" w14:paraId="0F9793E7" w14:textId="30DCA3C9" w:rsidTr="00EB2A62">
        <w:trPr>
          <w:cnfStyle w:val="100000000000" w:firstRow="1" w:lastRow="0" w:firstColumn="0" w:lastColumn="0" w:oddVBand="0" w:evenVBand="0" w:oddHBand="0" w:evenHBand="0" w:firstRowFirstColumn="0" w:firstRowLastColumn="0" w:lastRowFirstColumn="0" w:lastRowLastColumn="0"/>
          <w:cantSplit/>
          <w:tblHeader/>
          <w:del w:id="3726" w:author="249326630@qq.com" w:date="2018-12-25T18:25:00Z"/>
        </w:trPr>
        <w:tc>
          <w:tcPr>
            <w:tcW w:w="1413" w:type="dxa"/>
          </w:tcPr>
          <w:p w14:paraId="4A8DFB46" w14:textId="3EDCDCA8" w:rsidR="008C7F6B" w:rsidDel="00E27A9C" w:rsidRDefault="008C7F6B" w:rsidP="00EB2A62">
            <w:pPr>
              <w:pStyle w:val="Axure"/>
              <w:rPr>
                <w:del w:id="3727" w:author="249326630@qq.com" w:date="2018-12-25T18:25:00Z"/>
              </w:rPr>
            </w:pPr>
            <w:del w:id="3728" w:author="249326630@qq.com" w:date="2018-12-25T18:25:00Z">
              <w:r w:rsidDel="00E27A9C">
                <w:delText>脚注</w:delText>
              </w:r>
            </w:del>
          </w:p>
        </w:tc>
        <w:tc>
          <w:tcPr>
            <w:tcW w:w="2268" w:type="dxa"/>
          </w:tcPr>
          <w:p w14:paraId="43ED92B5" w14:textId="27530DBE" w:rsidR="008C7F6B" w:rsidDel="00E27A9C" w:rsidRDefault="008C7F6B" w:rsidP="00EB2A62">
            <w:pPr>
              <w:pStyle w:val="Axure"/>
              <w:rPr>
                <w:del w:id="3729" w:author="249326630@qq.com" w:date="2018-12-25T18:25:00Z"/>
              </w:rPr>
            </w:pPr>
            <w:del w:id="3730" w:author="249326630@qq.com" w:date="2018-12-25T18:25:00Z">
              <w:r w:rsidDel="00E27A9C">
                <w:delText>名称</w:delText>
              </w:r>
            </w:del>
          </w:p>
        </w:tc>
        <w:tc>
          <w:tcPr>
            <w:tcW w:w="4536" w:type="dxa"/>
          </w:tcPr>
          <w:p w14:paraId="0C220146" w14:textId="64CD3E51" w:rsidR="008C7F6B" w:rsidDel="00E27A9C" w:rsidRDefault="008C7F6B" w:rsidP="00EB2A62">
            <w:pPr>
              <w:pStyle w:val="Axure"/>
              <w:tabs>
                <w:tab w:val="left" w:pos="1190"/>
              </w:tabs>
              <w:rPr>
                <w:del w:id="3731" w:author="249326630@qq.com" w:date="2018-12-25T18:25:00Z"/>
              </w:rPr>
            </w:pPr>
            <w:del w:id="3732" w:author="249326630@qq.com" w:date="2018-12-25T18:25:00Z">
              <w:r w:rsidDel="00E27A9C">
                <w:delText>交互</w:delText>
              </w:r>
              <w:r w:rsidDel="00E27A9C">
                <w:tab/>
              </w:r>
            </w:del>
          </w:p>
        </w:tc>
      </w:tr>
      <w:tr w:rsidR="008C7F6B" w:rsidDel="00E27A9C" w14:paraId="586ACE9F" w14:textId="7D477334" w:rsidTr="00EB2A62">
        <w:trPr>
          <w:cantSplit/>
          <w:del w:id="3733" w:author="249326630@qq.com" w:date="2018-12-25T18:25:00Z"/>
        </w:trPr>
        <w:tc>
          <w:tcPr>
            <w:tcW w:w="1413" w:type="dxa"/>
          </w:tcPr>
          <w:p w14:paraId="4511C49B" w14:textId="36FC55D0" w:rsidR="008C7F6B" w:rsidDel="00E27A9C" w:rsidRDefault="008C7F6B" w:rsidP="00EB2A62">
            <w:pPr>
              <w:pStyle w:val="Axure0"/>
              <w:rPr>
                <w:del w:id="3734" w:author="249326630@qq.com" w:date="2018-12-25T18:25:00Z"/>
              </w:rPr>
            </w:pPr>
            <w:del w:id="3735" w:author="249326630@qq.com" w:date="2018-12-25T18:25:00Z">
              <w:r w:rsidDel="00E27A9C">
                <w:delText>1</w:delText>
              </w:r>
            </w:del>
          </w:p>
        </w:tc>
        <w:tc>
          <w:tcPr>
            <w:tcW w:w="2268" w:type="dxa"/>
          </w:tcPr>
          <w:p w14:paraId="55B05748" w14:textId="6458F35B" w:rsidR="008C7F6B" w:rsidDel="00E27A9C" w:rsidRDefault="0007555F" w:rsidP="00EB2A62">
            <w:pPr>
              <w:pStyle w:val="Axure0"/>
              <w:rPr>
                <w:del w:id="3736" w:author="249326630@qq.com" w:date="2018-12-25T18:25:00Z"/>
              </w:rPr>
            </w:pPr>
            <w:del w:id="3737" w:author="249326630@qq.com" w:date="2018-12-25T18:25:00Z">
              <w:r w:rsidDel="00E27A9C">
                <w:rPr>
                  <w:rFonts w:hint="eastAsia"/>
                  <w:lang w:eastAsia="zh-CN"/>
                </w:rPr>
                <w:delText>取消编辑</w:delText>
              </w:r>
            </w:del>
          </w:p>
        </w:tc>
        <w:tc>
          <w:tcPr>
            <w:tcW w:w="4536" w:type="dxa"/>
          </w:tcPr>
          <w:p w14:paraId="6911515A" w14:textId="639C4672" w:rsidR="008C7F6B" w:rsidDel="00E27A9C" w:rsidRDefault="008C7F6B" w:rsidP="00A801CE">
            <w:pPr>
              <w:pStyle w:val="Axure0"/>
              <w:rPr>
                <w:del w:id="3738" w:author="249326630@qq.com" w:date="2018-12-25T18:25:00Z"/>
                <w:lang w:eastAsia="zh-CN"/>
              </w:rPr>
            </w:pPr>
            <w:del w:id="3739" w:author="249326630@qq.com" w:date="2018-12-25T18:25:00Z">
              <w:r w:rsidDel="00E27A9C">
                <w:rPr>
                  <w:rFonts w:hint="eastAsia"/>
                  <w:lang w:eastAsia="zh-CN"/>
                </w:rPr>
                <w:delText>点击</w:delText>
              </w:r>
              <w:r w:rsidR="00A801CE" w:rsidDel="00E27A9C">
                <w:rPr>
                  <w:rFonts w:hint="eastAsia"/>
                  <w:lang w:eastAsia="zh-CN"/>
                </w:rPr>
                <w:delText>取消编辑</w:delText>
              </w:r>
              <w:r w:rsidR="00A801CE" w:rsidDel="00E27A9C">
                <w:rPr>
                  <w:lang w:eastAsia="zh-CN"/>
                </w:rPr>
                <w:delText>并退出</w:delText>
              </w:r>
            </w:del>
          </w:p>
        </w:tc>
      </w:tr>
      <w:tr w:rsidR="0007555F" w:rsidDel="00E27A9C" w14:paraId="473CC3F1" w14:textId="3BF4CAB1" w:rsidTr="00EB2A62">
        <w:trPr>
          <w:cnfStyle w:val="000000010000" w:firstRow="0" w:lastRow="0" w:firstColumn="0" w:lastColumn="0" w:oddVBand="0" w:evenVBand="0" w:oddHBand="0" w:evenHBand="1" w:firstRowFirstColumn="0" w:firstRowLastColumn="0" w:lastRowFirstColumn="0" w:lastRowLastColumn="0"/>
          <w:cantSplit/>
          <w:del w:id="3740" w:author="249326630@qq.com" w:date="2018-12-25T18:25:00Z"/>
        </w:trPr>
        <w:tc>
          <w:tcPr>
            <w:tcW w:w="1413" w:type="dxa"/>
          </w:tcPr>
          <w:p w14:paraId="14F946ED" w14:textId="71CBF3F2" w:rsidR="0007555F" w:rsidDel="00E27A9C" w:rsidRDefault="0007555F" w:rsidP="00EB2A62">
            <w:pPr>
              <w:pStyle w:val="Axure0"/>
              <w:rPr>
                <w:del w:id="3741" w:author="249326630@qq.com" w:date="2018-12-25T18:25:00Z"/>
                <w:lang w:eastAsia="zh-CN"/>
              </w:rPr>
            </w:pPr>
            <w:del w:id="3742" w:author="249326630@qq.com" w:date="2018-12-25T18:25:00Z">
              <w:r w:rsidDel="00E27A9C">
                <w:rPr>
                  <w:rFonts w:hint="eastAsia"/>
                  <w:lang w:eastAsia="zh-CN"/>
                </w:rPr>
                <w:delText>2</w:delText>
              </w:r>
            </w:del>
          </w:p>
        </w:tc>
        <w:tc>
          <w:tcPr>
            <w:tcW w:w="2268" w:type="dxa"/>
          </w:tcPr>
          <w:p w14:paraId="3A22B7A2" w14:textId="0473A9B7" w:rsidR="0007555F" w:rsidDel="00E27A9C" w:rsidRDefault="00444994" w:rsidP="00EB2A62">
            <w:pPr>
              <w:pStyle w:val="Axure0"/>
              <w:rPr>
                <w:del w:id="3743" w:author="249326630@qq.com" w:date="2018-12-25T18:25:00Z"/>
                <w:lang w:eastAsia="zh-CN"/>
              </w:rPr>
            </w:pPr>
            <w:del w:id="3744" w:author="249326630@qq.com" w:date="2018-12-25T18:25:00Z">
              <w:r w:rsidDel="00E27A9C">
                <w:rPr>
                  <w:rFonts w:hint="eastAsia"/>
                  <w:lang w:eastAsia="zh-CN"/>
                </w:rPr>
                <w:delText>课程</w:delText>
              </w:r>
              <w:r w:rsidDel="00E27A9C">
                <w:rPr>
                  <w:lang w:eastAsia="zh-CN"/>
                </w:rPr>
                <w:delText>介绍编辑框</w:delText>
              </w:r>
            </w:del>
          </w:p>
        </w:tc>
        <w:tc>
          <w:tcPr>
            <w:tcW w:w="4536" w:type="dxa"/>
          </w:tcPr>
          <w:p w14:paraId="60EB8AE8" w14:textId="274FD03F" w:rsidR="0007555F" w:rsidDel="00E27A9C" w:rsidRDefault="00444994" w:rsidP="00EB2A62">
            <w:pPr>
              <w:pStyle w:val="Axure0"/>
              <w:rPr>
                <w:del w:id="3745" w:author="249326630@qq.com" w:date="2018-12-25T18:25:00Z"/>
                <w:lang w:eastAsia="zh-CN"/>
              </w:rPr>
            </w:pPr>
            <w:del w:id="3746" w:author="249326630@qq.com" w:date="2018-12-25T18:25:00Z">
              <w:r w:rsidDel="00E27A9C">
                <w:rPr>
                  <w:rFonts w:hint="eastAsia"/>
                  <w:lang w:eastAsia="zh-CN"/>
                </w:rPr>
                <w:delText>进行</w:delText>
              </w:r>
              <w:r w:rsidDel="00E27A9C">
                <w:rPr>
                  <w:lang w:eastAsia="zh-CN"/>
                </w:rPr>
                <w:delText>课程介绍的编辑</w:delText>
              </w:r>
            </w:del>
          </w:p>
        </w:tc>
      </w:tr>
      <w:tr w:rsidR="0007555F" w:rsidDel="00E27A9C" w14:paraId="6A553AFC" w14:textId="4BBFFBBE" w:rsidTr="00EB2A62">
        <w:trPr>
          <w:cantSplit/>
          <w:del w:id="3747" w:author="249326630@qq.com" w:date="2018-12-25T18:25:00Z"/>
        </w:trPr>
        <w:tc>
          <w:tcPr>
            <w:tcW w:w="1413" w:type="dxa"/>
          </w:tcPr>
          <w:p w14:paraId="69FABEAE" w14:textId="5279164F" w:rsidR="0007555F" w:rsidDel="00E27A9C" w:rsidRDefault="0007555F" w:rsidP="00EB2A62">
            <w:pPr>
              <w:pStyle w:val="Axure0"/>
              <w:rPr>
                <w:del w:id="3748" w:author="249326630@qq.com" w:date="2018-12-25T18:25:00Z"/>
                <w:lang w:eastAsia="zh-CN"/>
              </w:rPr>
            </w:pPr>
            <w:del w:id="3749" w:author="249326630@qq.com" w:date="2018-12-25T18:25:00Z">
              <w:r w:rsidDel="00E27A9C">
                <w:rPr>
                  <w:rFonts w:hint="eastAsia"/>
                  <w:lang w:eastAsia="zh-CN"/>
                </w:rPr>
                <w:delText>3</w:delText>
              </w:r>
            </w:del>
          </w:p>
        </w:tc>
        <w:tc>
          <w:tcPr>
            <w:tcW w:w="2268" w:type="dxa"/>
          </w:tcPr>
          <w:p w14:paraId="53720FE6" w14:textId="3107AD96" w:rsidR="0007555F" w:rsidDel="00E27A9C" w:rsidRDefault="003F1C31" w:rsidP="00EB2A62">
            <w:pPr>
              <w:pStyle w:val="Axure0"/>
              <w:rPr>
                <w:del w:id="3750" w:author="249326630@qq.com" w:date="2018-12-25T18:25:00Z"/>
                <w:lang w:eastAsia="zh-CN"/>
              </w:rPr>
            </w:pPr>
            <w:del w:id="3751" w:author="249326630@qq.com" w:date="2018-12-25T18:25:00Z">
              <w:r w:rsidDel="00E27A9C">
                <w:rPr>
                  <w:rFonts w:hint="eastAsia"/>
                  <w:lang w:eastAsia="zh-CN"/>
                </w:rPr>
                <w:delText>确认</w:delText>
              </w:r>
            </w:del>
          </w:p>
        </w:tc>
        <w:tc>
          <w:tcPr>
            <w:tcW w:w="4536" w:type="dxa"/>
          </w:tcPr>
          <w:p w14:paraId="59D8B99A" w14:textId="38526380" w:rsidR="0007555F" w:rsidDel="00E27A9C" w:rsidRDefault="003F1C31" w:rsidP="00EB2A62">
            <w:pPr>
              <w:pStyle w:val="Axure0"/>
              <w:rPr>
                <w:del w:id="3752" w:author="249326630@qq.com" w:date="2018-12-25T18:25:00Z"/>
                <w:lang w:eastAsia="zh-CN"/>
              </w:rPr>
            </w:pPr>
            <w:del w:id="3753" w:author="249326630@qq.com" w:date="2018-12-25T18:25:00Z">
              <w:r w:rsidDel="00E27A9C">
                <w:rPr>
                  <w:rFonts w:hint="eastAsia"/>
                  <w:lang w:eastAsia="zh-CN"/>
                </w:rPr>
                <w:delText>点击</w:delText>
              </w:r>
              <w:r w:rsidDel="00E27A9C">
                <w:rPr>
                  <w:lang w:eastAsia="zh-CN"/>
                </w:rPr>
                <w:delText>确认</w:delText>
              </w:r>
              <w:r w:rsidDel="00E27A9C">
                <w:rPr>
                  <w:rFonts w:hint="eastAsia"/>
                  <w:lang w:eastAsia="zh-CN"/>
                </w:rPr>
                <w:delText>发布</w:delText>
              </w:r>
              <w:r w:rsidDel="00E27A9C">
                <w:rPr>
                  <w:lang w:eastAsia="zh-CN"/>
                </w:rPr>
                <w:delText>课程介绍</w:delText>
              </w:r>
            </w:del>
          </w:p>
        </w:tc>
      </w:tr>
    </w:tbl>
    <w:p w14:paraId="7FF70475" w14:textId="1F29847D" w:rsidR="008C7F6B" w:rsidRPr="00C93E1A" w:rsidDel="00E27A9C" w:rsidRDefault="008C7F6B" w:rsidP="00C93E1A">
      <w:pPr>
        <w:rPr>
          <w:del w:id="3754" w:author="249326630@qq.com" w:date="2018-12-25T18:25:00Z"/>
        </w:rPr>
      </w:pPr>
    </w:p>
    <w:p w14:paraId="5774120F" w14:textId="3ACF2691" w:rsidR="00913D5F" w:rsidDel="00E27A9C" w:rsidRDefault="005F6D0A">
      <w:pPr>
        <w:ind w:firstLineChars="750" w:firstLine="1575"/>
        <w:rPr>
          <w:ins w:id="3755" w:author="HerculesHu" w:date="2017-12-23T23:48:00Z"/>
          <w:del w:id="3756" w:author="249326630@qq.com" w:date="2018-12-25T18:25:00Z"/>
        </w:rPr>
        <w:pPrChange w:id="3757" w:author="HerculesHu" w:date="2017-12-24T00:13:00Z">
          <w:pPr/>
        </w:pPrChange>
      </w:pPr>
      <w:del w:id="3758" w:author="249326630@qq.com" w:date="2018-12-25T18:25:00Z">
        <w:r w:rsidDel="00E27A9C">
          <w:rPr>
            <w:noProof/>
          </w:rPr>
          <w:drawing>
            <wp:inline distT="0" distB="0" distL="0" distR="0" wp14:anchorId="7CCACEB5" wp14:editId="41FA45AD">
              <wp:extent cx="3689614" cy="4723465"/>
              <wp:effectExtent l="0" t="0" r="635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90016" cy="4723980"/>
                      </a:xfrm>
                      <a:prstGeom prst="rect">
                        <a:avLst/>
                      </a:prstGeom>
                    </pic:spPr>
                  </pic:pic>
                </a:graphicData>
              </a:graphic>
            </wp:inline>
          </w:drawing>
        </w:r>
      </w:del>
    </w:p>
    <w:p w14:paraId="460785D5" w14:textId="580B8C3C" w:rsidR="00ED245A" w:rsidDel="00E27A9C" w:rsidRDefault="00ED245A" w:rsidP="00ED245A">
      <w:pPr>
        <w:jc w:val="center"/>
        <w:rPr>
          <w:ins w:id="3759" w:author="HerculesHu" w:date="2017-12-23T23:48:00Z"/>
          <w:del w:id="3760" w:author="249326630@qq.com" w:date="2018-12-25T18:25:00Z"/>
        </w:rPr>
      </w:pPr>
      <w:ins w:id="3761" w:author="HerculesHu" w:date="2017-12-23T23:48:00Z">
        <w:del w:id="3762" w:author="249326630@qq.com" w:date="2018-12-25T18:25:00Z">
          <w:r w:rsidDel="00E27A9C">
            <w:rPr>
              <w:rFonts w:hint="eastAsia"/>
            </w:rPr>
            <w:delText>（电脑</w:delText>
          </w:r>
          <w:r w:rsidDel="00E27A9C">
            <w:delText>版</w:delText>
          </w:r>
          <w:r w:rsidDel="00E27A9C">
            <w:rPr>
              <w:rFonts w:hint="eastAsia"/>
            </w:rPr>
            <w:delText>）</w:delText>
          </w:r>
        </w:del>
      </w:ins>
    </w:p>
    <w:p w14:paraId="749BED9A" w14:textId="4E0FABD8" w:rsidR="00ED245A" w:rsidDel="00E27A9C" w:rsidRDefault="00ED245A" w:rsidP="00913D5F">
      <w:pPr>
        <w:rPr>
          <w:del w:id="3763" w:author="249326630@qq.com" w:date="2018-12-25T18:25:00Z"/>
        </w:rPr>
      </w:pPr>
    </w:p>
    <w:p w14:paraId="017E5340" w14:textId="4A405356" w:rsidR="001D4CF7" w:rsidRPr="00913D5F" w:rsidDel="00E27A9C" w:rsidRDefault="001D4CF7" w:rsidP="00913D5F">
      <w:pPr>
        <w:rPr>
          <w:del w:id="3764" w:author="249326630@qq.com" w:date="2018-12-25T18:25:00Z"/>
        </w:rPr>
      </w:pPr>
    </w:p>
    <w:p w14:paraId="0A638763" w14:textId="761160A9" w:rsidR="00807309" w:rsidDel="00E27A9C" w:rsidRDefault="00807309">
      <w:pPr>
        <w:pStyle w:val="a2"/>
        <w:rPr>
          <w:del w:id="3765" w:author="249326630@qq.com" w:date="2018-12-25T18:25:00Z"/>
        </w:rPr>
      </w:pPr>
      <w:del w:id="3766" w:author="249326630@qq.com" w:date="2018-12-25T18:25:00Z">
        <w:r w:rsidDel="00E27A9C">
          <w:rPr>
            <w:rFonts w:hint="eastAsia"/>
          </w:rPr>
          <w:delText>教师</w:delText>
        </w:r>
        <w:r w:rsidDel="00E27A9C">
          <w:delText>介绍</w:delText>
        </w:r>
        <w:r w:rsidR="0085574E" w:rsidDel="00E27A9C">
          <w:rPr>
            <w:rFonts w:hint="eastAsia"/>
          </w:rPr>
          <w:delText>（普通注册</w:delText>
        </w:r>
        <w:r w:rsidR="0085574E" w:rsidDel="00E27A9C">
          <w:delText>用户</w:delText>
        </w:r>
        <w:r w:rsidR="0085574E" w:rsidDel="00E27A9C">
          <w:rPr>
            <w:rFonts w:hint="eastAsia"/>
          </w:rPr>
          <w:delText>）</w:delText>
        </w:r>
      </w:del>
    </w:p>
    <w:p w14:paraId="585C1CFB" w14:textId="51089931" w:rsidR="00F575A8" w:rsidDel="00E27A9C" w:rsidRDefault="000944C5" w:rsidP="006658A6">
      <w:pPr>
        <w:rPr>
          <w:ins w:id="3767" w:author="HerculesHu" w:date="2017-12-23T23:48:00Z"/>
          <w:del w:id="3768" w:author="249326630@qq.com" w:date="2018-12-25T18:25:00Z"/>
        </w:rPr>
      </w:pPr>
      <w:del w:id="3769" w:author="249326630@qq.com" w:date="2018-12-25T18:25:00Z">
        <w:r w:rsidDel="00E27A9C">
          <w:rPr>
            <w:noProof/>
          </w:rPr>
          <w:drawing>
            <wp:inline distT="0" distB="0" distL="0" distR="0" wp14:anchorId="46D57298" wp14:editId="7CA0B158">
              <wp:extent cx="5274310" cy="3384550"/>
              <wp:effectExtent l="0" t="0" r="254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3384550"/>
                      </a:xfrm>
                      <a:prstGeom prst="rect">
                        <a:avLst/>
                      </a:prstGeom>
                    </pic:spPr>
                  </pic:pic>
                </a:graphicData>
              </a:graphic>
            </wp:inline>
          </w:drawing>
        </w:r>
      </w:del>
    </w:p>
    <w:p w14:paraId="478FD238" w14:textId="66447B33" w:rsidR="00ED245A" w:rsidDel="00E27A9C" w:rsidRDefault="00ED245A" w:rsidP="00ED245A">
      <w:pPr>
        <w:jc w:val="center"/>
        <w:rPr>
          <w:ins w:id="3770" w:author="HerculesHu" w:date="2017-12-23T23:48:00Z"/>
          <w:del w:id="3771" w:author="249326630@qq.com" w:date="2018-12-25T18:25:00Z"/>
        </w:rPr>
      </w:pPr>
      <w:ins w:id="3772" w:author="HerculesHu" w:date="2017-12-23T23:48:00Z">
        <w:del w:id="3773" w:author="249326630@qq.com" w:date="2018-12-25T18:25:00Z">
          <w:r w:rsidDel="00E27A9C">
            <w:rPr>
              <w:rFonts w:hint="eastAsia"/>
            </w:rPr>
            <w:delText>（电脑</w:delText>
          </w:r>
          <w:r w:rsidDel="00E27A9C">
            <w:delText>版</w:delText>
          </w:r>
          <w:r w:rsidDel="00E27A9C">
            <w:rPr>
              <w:rFonts w:hint="eastAsia"/>
            </w:rPr>
            <w:delText>）</w:delText>
          </w:r>
        </w:del>
      </w:ins>
    </w:p>
    <w:p w14:paraId="1F70B70D" w14:textId="6C3731C9" w:rsidR="00ED245A" w:rsidDel="00E27A9C" w:rsidRDefault="00ED245A" w:rsidP="006658A6">
      <w:pPr>
        <w:rPr>
          <w:del w:id="3774" w:author="249326630@qq.com" w:date="2018-12-25T18:25:00Z"/>
        </w:rPr>
      </w:pPr>
    </w:p>
    <w:p w14:paraId="267E901C" w14:textId="1DC5EA46" w:rsidR="005E5784" w:rsidRPr="000934CD" w:rsidDel="00E27A9C" w:rsidRDefault="005E5784" w:rsidP="006658A6">
      <w:pPr>
        <w:rPr>
          <w:del w:id="3775" w:author="249326630@qq.com" w:date="2018-12-25T18:25:00Z"/>
        </w:rPr>
      </w:pPr>
      <w:del w:id="3776" w:author="249326630@qq.com" w:date="2018-12-25T18:25:00Z">
        <w:r w:rsidDel="00E27A9C">
          <w:rPr>
            <w:rFonts w:hint="eastAsia"/>
          </w:rPr>
          <w:delText>您</w:delText>
        </w:r>
        <w:r w:rsidDel="00E27A9C">
          <w:delText>只能浏览本课的教师介绍</w:delText>
        </w:r>
      </w:del>
    </w:p>
    <w:p w14:paraId="5286E96F" w14:textId="137A0590" w:rsidR="00913D5F" w:rsidDel="00E27A9C" w:rsidRDefault="00913D5F">
      <w:pPr>
        <w:pStyle w:val="a2"/>
        <w:rPr>
          <w:del w:id="3777" w:author="249326630@qq.com" w:date="2018-12-25T18:25:00Z"/>
        </w:rPr>
      </w:pPr>
      <w:del w:id="3778" w:author="249326630@qq.com" w:date="2018-12-25T18:25:00Z">
        <w:r w:rsidDel="00E27A9C">
          <w:rPr>
            <w:rFonts w:hint="eastAsia"/>
          </w:rPr>
          <w:delText>教师</w:delText>
        </w:r>
        <w:r w:rsidDel="00E27A9C">
          <w:delText>介绍</w:delText>
        </w:r>
        <w:r w:rsidDel="00E27A9C">
          <w:rPr>
            <w:rFonts w:hint="eastAsia"/>
          </w:rPr>
          <w:delText>（教师）</w:delText>
        </w:r>
      </w:del>
    </w:p>
    <w:tbl>
      <w:tblPr>
        <w:tblStyle w:val="Axure1"/>
        <w:tblpPr w:leftFromText="180" w:rightFromText="180" w:vertAnchor="text" w:horzAnchor="margin" w:tblpY="2132"/>
        <w:tblW w:w="0" w:type="auto"/>
        <w:tblLook w:val="04A0" w:firstRow="1" w:lastRow="0" w:firstColumn="1" w:lastColumn="0" w:noHBand="0" w:noVBand="1"/>
      </w:tblPr>
      <w:tblGrid>
        <w:gridCol w:w="1413"/>
        <w:gridCol w:w="2268"/>
        <w:gridCol w:w="4536"/>
      </w:tblGrid>
      <w:tr w:rsidR="00C04EE9" w:rsidDel="00E27A9C" w14:paraId="666614B6" w14:textId="4B0C435F" w:rsidTr="00EB2A62">
        <w:trPr>
          <w:cnfStyle w:val="100000000000" w:firstRow="1" w:lastRow="0" w:firstColumn="0" w:lastColumn="0" w:oddVBand="0" w:evenVBand="0" w:oddHBand="0" w:evenHBand="0" w:firstRowFirstColumn="0" w:firstRowLastColumn="0" w:lastRowFirstColumn="0" w:lastRowLastColumn="0"/>
          <w:cantSplit/>
          <w:tblHeader/>
          <w:del w:id="3779" w:author="249326630@qq.com" w:date="2018-12-25T18:25:00Z"/>
        </w:trPr>
        <w:tc>
          <w:tcPr>
            <w:tcW w:w="1413" w:type="dxa"/>
          </w:tcPr>
          <w:p w14:paraId="4F855A5D" w14:textId="2C8A624F" w:rsidR="00C04EE9" w:rsidDel="00E27A9C" w:rsidRDefault="00C04EE9" w:rsidP="00EB2A62">
            <w:pPr>
              <w:pStyle w:val="Axure"/>
              <w:rPr>
                <w:del w:id="3780" w:author="249326630@qq.com" w:date="2018-12-25T18:25:00Z"/>
              </w:rPr>
            </w:pPr>
            <w:del w:id="3781" w:author="249326630@qq.com" w:date="2018-12-25T18:25:00Z">
              <w:r w:rsidDel="00E27A9C">
                <w:delText>脚注</w:delText>
              </w:r>
            </w:del>
          </w:p>
        </w:tc>
        <w:tc>
          <w:tcPr>
            <w:tcW w:w="2268" w:type="dxa"/>
          </w:tcPr>
          <w:p w14:paraId="49E88DFB" w14:textId="5D31EDB4" w:rsidR="00C04EE9" w:rsidDel="00E27A9C" w:rsidRDefault="00C04EE9" w:rsidP="00EB2A62">
            <w:pPr>
              <w:pStyle w:val="Axure"/>
              <w:rPr>
                <w:del w:id="3782" w:author="249326630@qq.com" w:date="2018-12-25T18:25:00Z"/>
              </w:rPr>
            </w:pPr>
            <w:del w:id="3783" w:author="249326630@qq.com" w:date="2018-12-25T18:25:00Z">
              <w:r w:rsidDel="00E27A9C">
                <w:delText>名称</w:delText>
              </w:r>
            </w:del>
          </w:p>
        </w:tc>
        <w:tc>
          <w:tcPr>
            <w:tcW w:w="4536" w:type="dxa"/>
          </w:tcPr>
          <w:p w14:paraId="799BBB1C" w14:textId="0B0B496B" w:rsidR="00C04EE9" w:rsidDel="00E27A9C" w:rsidRDefault="00C04EE9" w:rsidP="00EB2A62">
            <w:pPr>
              <w:pStyle w:val="Axure"/>
              <w:tabs>
                <w:tab w:val="left" w:pos="1190"/>
              </w:tabs>
              <w:rPr>
                <w:del w:id="3784" w:author="249326630@qq.com" w:date="2018-12-25T18:25:00Z"/>
              </w:rPr>
            </w:pPr>
            <w:del w:id="3785" w:author="249326630@qq.com" w:date="2018-12-25T18:25:00Z">
              <w:r w:rsidDel="00E27A9C">
                <w:delText>交互</w:delText>
              </w:r>
              <w:r w:rsidDel="00E27A9C">
                <w:tab/>
              </w:r>
            </w:del>
          </w:p>
        </w:tc>
      </w:tr>
      <w:tr w:rsidR="00C04EE9" w:rsidDel="00E27A9C" w14:paraId="539360DC" w14:textId="3A280E4A" w:rsidTr="00EB2A62">
        <w:trPr>
          <w:cantSplit/>
          <w:del w:id="3786" w:author="249326630@qq.com" w:date="2018-12-25T18:25:00Z"/>
        </w:trPr>
        <w:tc>
          <w:tcPr>
            <w:tcW w:w="1413" w:type="dxa"/>
          </w:tcPr>
          <w:p w14:paraId="7535678D" w14:textId="6E86BBCC" w:rsidR="00C04EE9" w:rsidDel="00E27A9C" w:rsidRDefault="00C04EE9" w:rsidP="00EB2A62">
            <w:pPr>
              <w:pStyle w:val="Axure0"/>
              <w:rPr>
                <w:del w:id="3787" w:author="249326630@qq.com" w:date="2018-12-25T18:25:00Z"/>
              </w:rPr>
            </w:pPr>
            <w:del w:id="3788" w:author="249326630@qq.com" w:date="2018-12-25T18:25:00Z">
              <w:r w:rsidDel="00E27A9C">
                <w:delText>1</w:delText>
              </w:r>
            </w:del>
          </w:p>
        </w:tc>
        <w:tc>
          <w:tcPr>
            <w:tcW w:w="2268" w:type="dxa"/>
          </w:tcPr>
          <w:p w14:paraId="1CD27978" w14:textId="3DD16800" w:rsidR="00C04EE9" w:rsidDel="00E27A9C" w:rsidRDefault="00EA0A29" w:rsidP="00EB2A62">
            <w:pPr>
              <w:pStyle w:val="Axure0"/>
              <w:rPr>
                <w:del w:id="3789" w:author="249326630@qq.com" w:date="2018-12-25T18:25:00Z"/>
              </w:rPr>
            </w:pPr>
            <w:del w:id="3790" w:author="249326630@qq.com" w:date="2018-12-25T18:25:00Z">
              <w:r w:rsidDel="00E27A9C">
                <w:rPr>
                  <w:rFonts w:hint="eastAsia"/>
                  <w:lang w:eastAsia="zh-CN"/>
                </w:rPr>
                <w:delText>上</w:delText>
              </w:r>
              <w:r w:rsidDel="00E27A9C">
                <w:rPr>
                  <w:lang w:eastAsia="zh-CN"/>
                </w:rPr>
                <w:delText>传</w:delText>
              </w:r>
              <w:r w:rsidDel="00E27A9C">
                <w:rPr>
                  <w:lang w:eastAsia="zh-CN"/>
                </w:rPr>
                <w:delText>HTML</w:delText>
              </w:r>
            </w:del>
          </w:p>
        </w:tc>
        <w:tc>
          <w:tcPr>
            <w:tcW w:w="4536" w:type="dxa"/>
          </w:tcPr>
          <w:p w14:paraId="518AC423" w14:textId="1DE01F93" w:rsidR="00C04EE9" w:rsidDel="00E27A9C" w:rsidRDefault="00C04EE9" w:rsidP="007D345A">
            <w:pPr>
              <w:pStyle w:val="Axure0"/>
              <w:rPr>
                <w:del w:id="3791" w:author="249326630@qq.com" w:date="2018-12-25T18:25:00Z"/>
                <w:lang w:eastAsia="zh-CN"/>
              </w:rPr>
            </w:pPr>
            <w:del w:id="3792" w:author="249326630@qq.com" w:date="2018-12-25T18:25:00Z">
              <w:r w:rsidDel="00E27A9C">
                <w:rPr>
                  <w:rFonts w:hint="eastAsia"/>
                  <w:lang w:eastAsia="zh-CN"/>
                </w:rPr>
                <w:delText>点击</w:delText>
              </w:r>
              <w:r w:rsidR="007D345A" w:rsidDel="00E27A9C">
                <w:rPr>
                  <w:rFonts w:hint="eastAsia"/>
                  <w:lang w:eastAsia="zh-CN"/>
                </w:rPr>
                <w:delText>上传</w:delText>
              </w:r>
              <w:r w:rsidR="007D345A" w:rsidDel="00E27A9C">
                <w:rPr>
                  <w:rFonts w:hint="eastAsia"/>
                  <w:lang w:eastAsia="zh-CN"/>
                </w:rPr>
                <w:delText>HTML</w:delText>
              </w:r>
              <w:r w:rsidR="007D345A" w:rsidDel="00E27A9C">
                <w:rPr>
                  <w:rFonts w:hint="eastAsia"/>
                  <w:lang w:eastAsia="zh-CN"/>
                </w:rPr>
                <w:delText>版</w:delText>
              </w:r>
              <w:r w:rsidR="007D345A" w:rsidDel="00E27A9C">
                <w:rPr>
                  <w:lang w:eastAsia="zh-CN"/>
                </w:rPr>
                <w:delText>的</w:delText>
              </w:r>
              <w:r w:rsidR="00A317E5" w:rsidDel="00E27A9C">
                <w:rPr>
                  <w:rFonts w:hint="eastAsia"/>
                  <w:lang w:eastAsia="zh-CN"/>
                </w:rPr>
                <w:delText>教师</w:delText>
              </w:r>
              <w:r w:rsidR="00A317E5" w:rsidDel="00E27A9C">
                <w:rPr>
                  <w:lang w:eastAsia="zh-CN"/>
                </w:rPr>
                <w:delText>介绍</w:delText>
              </w:r>
            </w:del>
          </w:p>
        </w:tc>
      </w:tr>
    </w:tbl>
    <w:p w14:paraId="06FDFF6F" w14:textId="2DB8F617" w:rsidR="00C04EE9" w:rsidRPr="004D6FC1" w:rsidDel="00E27A9C" w:rsidRDefault="00C04EE9" w:rsidP="00C04EE9">
      <w:pPr>
        <w:rPr>
          <w:del w:id="3793" w:author="249326630@qq.com" w:date="2018-12-25T18:25:00Z"/>
        </w:rPr>
      </w:pPr>
    </w:p>
    <w:p w14:paraId="395267C5" w14:textId="22585834" w:rsidR="00913D5F" w:rsidDel="00E27A9C" w:rsidRDefault="006D4A38" w:rsidP="00913D5F">
      <w:pPr>
        <w:rPr>
          <w:ins w:id="3794" w:author="HerculesHu" w:date="2017-12-23T23:48:00Z"/>
          <w:del w:id="3795" w:author="249326630@qq.com" w:date="2018-12-25T18:25:00Z"/>
        </w:rPr>
      </w:pPr>
      <w:ins w:id="3796" w:author="吴苏琪" w:date="2018-01-18T00:39:00Z">
        <w:del w:id="3797" w:author="249326630@qq.com" w:date="2018-12-25T18:25:00Z">
          <w:r w:rsidDel="00E27A9C">
            <w:rPr>
              <w:noProof/>
            </w:rPr>
            <w:drawing>
              <wp:inline distT="0" distB="0" distL="0" distR="0" wp14:anchorId="50DB1444" wp14:editId="4D56ACD5">
                <wp:extent cx="5274310" cy="3199765"/>
                <wp:effectExtent l="0" t="0" r="2540" b="6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199765"/>
                        </a:xfrm>
                        <a:prstGeom prst="rect">
                          <a:avLst/>
                        </a:prstGeom>
                      </pic:spPr>
                    </pic:pic>
                  </a:graphicData>
                </a:graphic>
              </wp:inline>
            </w:drawing>
          </w:r>
        </w:del>
      </w:ins>
      <w:del w:id="3798" w:author="249326630@qq.com" w:date="2018-12-25T18:25:00Z">
        <w:r w:rsidR="00BE765A" w:rsidDel="00E27A9C">
          <w:rPr>
            <w:noProof/>
          </w:rPr>
          <w:drawing>
            <wp:inline distT="0" distB="0" distL="0" distR="0" wp14:anchorId="284DF563" wp14:editId="53C6D555">
              <wp:extent cx="5274310" cy="3217545"/>
              <wp:effectExtent l="0" t="0" r="254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217545"/>
                      </a:xfrm>
                      <a:prstGeom prst="rect">
                        <a:avLst/>
                      </a:prstGeom>
                    </pic:spPr>
                  </pic:pic>
                </a:graphicData>
              </a:graphic>
            </wp:inline>
          </w:drawing>
        </w:r>
      </w:del>
    </w:p>
    <w:p w14:paraId="747BA410" w14:textId="1918DCA8" w:rsidR="00ED245A" w:rsidDel="00E27A9C" w:rsidRDefault="00ED245A" w:rsidP="00ED245A">
      <w:pPr>
        <w:jc w:val="center"/>
        <w:rPr>
          <w:ins w:id="3799" w:author="吴苏琪" w:date="2018-01-07T03:46:00Z"/>
          <w:del w:id="3800" w:author="249326630@qq.com" w:date="2018-12-25T18:25:00Z"/>
        </w:rPr>
      </w:pPr>
      <w:ins w:id="3801" w:author="HerculesHu" w:date="2017-12-23T23:48:00Z">
        <w:del w:id="3802" w:author="249326630@qq.com" w:date="2018-12-25T18:25:00Z">
          <w:r w:rsidDel="00E27A9C">
            <w:rPr>
              <w:rFonts w:hint="eastAsia"/>
            </w:rPr>
            <w:delText>（电脑</w:delText>
          </w:r>
          <w:r w:rsidDel="00E27A9C">
            <w:delText>版</w:delText>
          </w:r>
          <w:r w:rsidDel="00E27A9C">
            <w:rPr>
              <w:rFonts w:hint="eastAsia"/>
            </w:rPr>
            <w:delText>）</w:delText>
          </w:r>
        </w:del>
      </w:ins>
    </w:p>
    <w:p w14:paraId="265D0FCC" w14:textId="4A8C2377" w:rsidR="00F575A8" w:rsidDel="00E27A9C" w:rsidRDefault="00F575A8" w:rsidP="00ED245A">
      <w:pPr>
        <w:jc w:val="center"/>
        <w:rPr>
          <w:ins w:id="3803" w:author="吴苏琪" w:date="2018-01-07T03:46:00Z"/>
          <w:del w:id="3804" w:author="249326630@qq.com" w:date="2018-12-25T18:25:00Z"/>
        </w:rPr>
      </w:pPr>
      <w:ins w:id="3805" w:author="吴苏琪" w:date="2018-01-07T03:46:00Z">
        <w:del w:id="3806" w:author="249326630@qq.com" w:date="2018-12-25T18:25:00Z">
          <w:r w:rsidDel="00E27A9C">
            <w:rPr>
              <w:noProof/>
            </w:rPr>
            <w:drawing>
              <wp:inline distT="0" distB="0" distL="0" distR="0" wp14:anchorId="2C64DC67" wp14:editId="3468187C">
                <wp:extent cx="3246401" cy="5784081"/>
                <wp:effectExtent l="0" t="0" r="0" b="762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246401" cy="5784081"/>
                        </a:xfrm>
                        <a:prstGeom prst="rect">
                          <a:avLst/>
                        </a:prstGeom>
                      </pic:spPr>
                    </pic:pic>
                  </a:graphicData>
                </a:graphic>
              </wp:inline>
            </w:drawing>
          </w:r>
        </w:del>
      </w:ins>
    </w:p>
    <w:p w14:paraId="37CF4F97" w14:textId="20CAF2A8" w:rsidR="00F575A8" w:rsidDel="00E27A9C" w:rsidRDefault="00F575A8" w:rsidP="00ED245A">
      <w:pPr>
        <w:jc w:val="center"/>
        <w:rPr>
          <w:ins w:id="3807" w:author="HerculesHu" w:date="2017-12-23T23:48:00Z"/>
          <w:del w:id="3808" w:author="249326630@qq.com" w:date="2018-12-25T18:25:00Z"/>
        </w:rPr>
      </w:pPr>
      <w:ins w:id="3809" w:author="吴苏琪" w:date="2018-01-07T03:46:00Z">
        <w:del w:id="3810" w:author="249326630@qq.com" w:date="2018-12-25T18:25:00Z">
          <w:r w:rsidDel="00E27A9C">
            <w:rPr>
              <w:rFonts w:hint="eastAsia"/>
            </w:rPr>
            <w:delText>（手机版）</w:delText>
          </w:r>
        </w:del>
      </w:ins>
    </w:p>
    <w:p w14:paraId="5C93BEEF" w14:textId="078A7F6A" w:rsidR="00F575A8" w:rsidRPr="000934CD" w:rsidDel="00E27A9C" w:rsidRDefault="006D4A38" w:rsidP="00F575A8">
      <w:pPr>
        <w:rPr>
          <w:ins w:id="3811" w:author="吴苏琪" w:date="2018-01-07T03:46:00Z"/>
          <w:del w:id="3812" w:author="249326630@qq.com" w:date="2018-12-25T18:25:00Z"/>
        </w:rPr>
      </w:pPr>
      <w:ins w:id="3813" w:author="吴苏琪" w:date="2018-01-18T00:39:00Z">
        <w:del w:id="3814" w:author="249326630@qq.com" w:date="2018-12-25T18:25:00Z">
          <w:r w:rsidDel="00E27A9C">
            <w:rPr>
              <w:rFonts w:hint="eastAsia"/>
            </w:rPr>
            <w:delText>手机版</w:delText>
          </w:r>
        </w:del>
      </w:ins>
      <w:ins w:id="3815" w:author="吴苏琪" w:date="2018-01-07T03:46:00Z">
        <w:del w:id="3816" w:author="249326630@qq.com" w:date="2018-12-25T18:25:00Z">
          <w:r w:rsidR="00F575A8" w:rsidDel="00E27A9C">
            <w:delText>只能</w:delText>
          </w:r>
          <w:r w:rsidR="00F575A8" w:rsidDel="00E27A9C">
            <w:rPr>
              <w:rFonts w:hint="eastAsia"/>
            </w:rPr>
            <w:delText>浏览</w:delText>
          </w:r>
          <w:r w:rsidR="00F575A8" w:rsidDel="00E27A9C">
            <w:delText>教师介绍</w:delText>
          </w:r>
          <w:r w:rsidR="00F575A8" w:rsidDel="00E27A9C">
            <w:rPr>
              <w:rFonts w:hint="eastAsia"/>
            </w:rPr>
            <w:delText>，</w:delText>
          </w:r>
        </w:del>
      </w:ins>
      <w:ins w:id="3817" w:author="吴苏琪" w:date="2018-01-18T00:39:00Z">
        <w:del w:id="3818" w:author="249326630@qq.com" w:date="2018-12-25T18:25:00Z">
          <w:r w:rsidDel="00E27A9C">
            <w:rPr>
              <w:rFonts w:hint="eastAsia"/>
            </w:rPr>
            <w:delText>电脑版</w:delText>
          </w:r>
        </w:del>
      </w:ins>
      <w:ins w:id="3819" w:author="吴苏琪" w:date="2018-01-07T03:46:00Z">
        <w:del w:id="3820" w:author="249326630@qq.com" w:date="2018-12-25T18:25:00Z">
          <w:r w:rsidR="00F575A8" w:rsidDel="00E27A9C">
            <w:rPr>
              <w:rFonts w:hint="eastAsia"/>
            </w:rPr>
            <w:delText>可以</w:delText>
          </w:r>
        </w:del>
      </w:ins>
      <w:ins w:id="3821" w:author="吴苏琪" w:date="2018-01-18T00:39:00Z">
        <w:del w:id="3822" w:author="249326630@qq.com" w:date="2018-12-25T18:25:00Z">
          <w:r w:rsidDel="00E27A9C">
            <w:rPr>
              <w:rFonts w:hint="eastAsia"/>
            </w:rPr>
            <w:delText>点击</w:delText>
          </w:r>
        </w:del>
      </w:ins>
      <w:ins w:id="3823" w:author="吴苏琪" w:date="2018-01-18T00:40:00Z">
        <w:del w:id="3824" w:author="249326630@qq.com" w:date="2018-12-25T18:25:00Z">
          <w:r w:rsidDel="00E27A9C">
            <w:rPr>
              <w:rFonts w:hint="eastAsia"/>
            </w:rPr>
            <w:delText>编辑按钮跳转到</w:delText>
          </w:r>
        </w:del>
      </w:ins>
      <w:ins w:id="3825" w:author="吴苏琪" w:date="2018-01-07T03:46:00Z">
        <w:del w:id="3826" w:author="249326630@qq.com" w:date="2018-12-25T18:25:00Z">
          <w:r w:rsidR="00F575A8" w:rsidDel="00E27A9C">
            <w:rPr>
              <w:rFonts w:hint="eastAsia"/>
            </w:rPr>
            <w:delText>电脑版个人中心编辑</w:delText>
          </w:r>
        </w:del>
      </w:ins>
    </w:p>
    <w:p w14:paraId="27043271" w14:textId="6746BD67" w:rsidR="00ED245A" w:rsidRPr="00F575A8" w:rsidDel="00E27A9C" w:rsidRDefault="00ED245A" w:rsidP="00913D5F">
      <w:pPr>
        <w:rPr>
          <w:del w:id="3827" w:author="249326630@qq.com" w:date="2018-12-25T18:25:00Z"/>
        </w:rPr>
      </w:pPr>
    </w:p>
    <w:p w14:paraId="4FA9C5F4" w14:textId="6F028BDB" w:rsidR="00807309" w:rsidDel="00E27A9C" w:rsidRDefault="00807309">
      <w:pPr>
        <w:pStyle w:val="a2"/>
        <w:rPr>
          <w:del w:id="3828" w:author="249326630@qq.com" w:date="2018-12-25T18:25:00Z"/>
        </w:rPr>
      </w:pPr>
      <w:del w:id="3829" w:author="249326630@qq.com" w:date="2018-12-25T18:25:00Z">
        <w:r w:rsidDel="00E27A9C">
          <w:rPr>
            <w:rFonts w:hint="eastAsia"/>
          </w:rPr>
          <w:delText>课程</w:delText>
        </w:r>
        <w:r w:rsidDel="00E27A9C">
          <w:delText>资料</w:delText>
        </w:r>
        <w:r w:rsidR="0085574E" w:rsidDel="00E27A9C">
          <w:rPr>
            <w:rFonts w:hint="eastAsia"/>
          </w:rPr>
          <w:delText>（普通注册</w:delText>
        </w:r>
        <w:r w:rsidR="0085574E" w:rsidDel="00E27A9C">
          <w:delText>用户</w:delText>
        </w:r>
        <w:r w:rsidR="0085574E" w:rsidDel="00E27A9C">
          <w:rPr>
            <w:rFonts w:hint="eastAsia"/>
          </w:rPr>
          <w:delText>）</w:delText>
        </w:r>
      </w:del>
    </w:p>
    <w:p w14:paraId="29B391DD" w14:textId="053F885A" w:rsidR="00DD2DC6" w:rsidRPr="00DD2DC6" w:rsidDel="00E27A9C" w:rsidRDefault="00DD2DC6" w:rsidP="00DD2DC6">
      <w:pPr>
        <w:rPr>
          <w:del w:id="3830" w:author="249326630@qq.com" w:date="2018-12-25T18:25:00Z"/>
        </w:rPr>
      </w:pPr>
      <w:del w:id="3831" w:author="249326630@qq.com" w:date="2018-12-25T18:25:00Z">
        <w:r w:rsidDel="00E27A9C">
          <w:rPr>
            <w:rFonts w:hint="eastAsia"/>
          </w:rPr>
          <w:delText xml:space="preserve"> </w:delText>
        </w:r>
      </w:del>
    </w:p>
    <w:tbl>
      <w:tblPr>
        <w:tblStyle w:val="Axure1"/>
        <w:tblpPr w:leftFromText="180" w:rightFromText="180" w:vertAnchor="text" w:horzAnchor="margin" w:tblpY="2132"/>
        <w:tblW w:w="0" w:type="auto"/>
        <w:tblLook w:val="04A0" w:firstRow="1" w:lastRow="0" w:firstColumn="1" w:lastColumn="0" w:noHBand="0" w:noVBand="1"/>
      </w:tblPr>
      <w:tblGrid>
        <w:gridCol w:w="1413"/>
        <w:gridCol w:w="2268"/>
        <w:gridCol w:w="4536"/>
      </w:tblGrid>
      <w:tr w:rsidR="00DD2DC6" w:rsidDel="00E27A9C" w14:paraId="132C1C0C" w14:textId="2E2E57EE" w:rsidTr="00EB2A62">
        <w:trPr>
          <w:cnfStyle w:val="100000000000" w:firstRow="1" w:lastRow="0" w:firstColumn="0" w:lastColumn="0" w:oddVBand="0" w:evenVBand="0" w:oddHBand="0" w:evenHBand="0" w:firstRowFirstColumn="0" w:firstRowLastColumn="0" w:lastRowFirstColumn="0" w:lastRowLastColumn="0"/>
          <w:cantSplit/>
          <w:tblHeader/>
          <w:del w:id="3832" w:author="249326630@qq.com" w:date="2018-12-25T18:25:00Z"/>
        </w:trPr>
        <w:tc>
          <w:tcPr>
            <w:tcW w:w="1413" w:type="dxa"/>
          </w:tcPr>
          <w:p w14:paraId="68EF8FFE" w14:textId="57C6A1B6" w:rsidR="00DD2DC6" w:rsidDel="00E27A9C" w:rsidRDefault="00DD2DC6" w:rsidP="00EB2A62">
            <w:pPr>
              <w:pStyle w:val="Axure"/>
              <w:rPr>
                <w:del w:id="3833" w:author="249326630@qq.com" w:date="2018-12-25T18:25:00Z"/>
              </w:rPr>
            </w:pPr>
            <w:del w:id="3834" w:author="249326630@qq.com" w:date="2018-12-25T18:25:00Z">
              <w:r w:rsidDel="00E27A9C">
                <w:delText>脚注</w:delText>
              </w:r>
            </w:del>
          </w:p>
        </w:tc>
        <w:tc>
          <w:tcPr>
            <w:tcW w:w="2268" w:type="dxa"/>
          </w:tcPr>
          <w:p w14:paraId="4973F2C4" w14:textId="1ED0D66A" w:rsidR="00DD2DC6" w:rsidDel="00E27A9C" w:rsidRDefault="00DD2DC6" w:rsidP="00EB2A62">
            <w:pPr>
              <w:pStyle w:val="Axure"/>
              <w:rPr>
                <w:del w:id="3835" w:author="249326630@qq.com" w:date="2018-12-25T18:25:00Z"/>
              </w:rPr>
            </w:pPr>
            <w:del w:id="3836" w:author="249326630@qq.com" w:date="2018-12-25T18:25:00Z">
              <w:r w:rsidDel="00E27A9C">
                <w:delText>名称</w:delText>
              </w:r>
            </w:del>
          </w:p>
        </w:tc>
        <w:tc>
          <w:tcPr>
            <w:tcW w:w="4536" w:type="dxa"/>
          </w:tcPr>
          <w:p w14:paraId="00352DD6" w14:textId="0035E211" w:rsidR="00DD2DC6" w:rsidDel="00E27A9C" w:rsidRDefault="00DD2DC6" w:rsidP="00EB2A62">
            <w:pPr>
              <w:pStyle w:val="Axure"/>
              <w:tabs>
                <w:tab w:val="left" w:pos="1190"/>
              </w:tabs>
              <w:rPr>
                <w:del w:id="3837" w:author="249326630@qq.com" w:date="2018-12-25T18:25:00Z"/>
              </w:rPr>
            </w:pPr>
            <w:del w:id="3838" w:author="249326630@qq.com" w:date="2018-12-25T18:25:00Z">
              <w:r w:rsidDel="00E27A9C">
                <w:delText>交互</w:delText>
              </w:r>
              <w:r w:rsidDel="00E27A9C">
                <w:tab/>
              </w:r>
            </w:del>
          </w:p>
        </w:tc>
      </w:tr>
      <w:tr w:rsidR="00DD2DC6" w:rsidDel="00E27A9C" w14:paraId="0387A539" w14:textId="1231B610" w:rsidTr="00EB2A62">
        <w:trPr>
          <w:cantSplit/>
          <w:del w:id="3839" w:author="249326630@qq.com" w:date="2018-12-25T18:25:00Z"/>
        </w:trPr>
        <w:tc>
          <w:tcPr>
            <w:tcW w:w="1413" w:type="dxa"/>
          </w:tcPr>
          <w:p w14:paraId="1E3CBFC5" w14:textId="0EAEC6E6" w:rsidR="00DD2DC6" w:rsidDel="00E27A9C" w:rsidRDefault="00DD2DC6" w:rsidP="00EB2A62">
            <w:pPr>
              <w:pStyle w:val="Axure0"/>
              <w:rPr>
                <w:del w:id="3840" w:author="249326630@qq.com" w:date="2018-12-25T18:25:00Z"/>
              </w:rPr>
            </w:pPr>
            <w:del w:id="3841" w:author="249326630@qq.com" w:date="2018-12-25T18:25:00Z">
              <w:r w:rsidDel="00E27A9C">
                <w:delText>1</w:delText>
              </w:r>
            </w:del>
          </w:p>
        </w:tc>
        <w:tc>
          <w:tcPr>
            <w:tcW w:w="2268" w:type="dxa"/>
          </w:tcPr>
          <w:p w14:paraId="1B95AE62" w14:textId="76A9BCB1" w:rsidR="00DD2DC6" w:rsidDel="00E27A9C" w:rsidRDefault="00191B58" w:rsidP="00EB2A62">
            <w:pPr>
              <w:pStyle w:val="Axure0"/>
              <w:rPr>
                <w:del w:id="3842" w:author="249326630@qq.com" w:date="2018-12-25T18:25:00Z"/>
              </w:rPr>
            </w:pPr>
            <w:del w:id="3843" w:author="249326630@qq.com" w:date="2018-12-25T18:25:00Z">
              <w:r w:rsidDel="00E27A9C">
                <w:rPr>
                  <w:rFonts w:hint="eastAsia"/>
                  <w:lang w:eastAsia="zh-CN"/>
                </w:rPr>
                <w:delText>课程资料</w:delText>
              </w:r>
              <w:r w:rsidDel="00E27A9C">
                <w:rPr>
                  <w:lang w:eastAsia="zh-CN"/>
                </w:rPr>
                <w:delText>名</w:delText>
              </w:r>
            </w:del>
          </w:p>
        </w:tc>
        <w:tc>
          <w:tcPr>
            <w:tcW w:w="4536" w:type="dxa"/>
          </w:tcPr>
          <w:p w14:paraId="584FAC08" w14:textId="68B8BCD9" w:rsidR="00DD2DC6" w:rsidDel="00E27A9C" w:rsidRDefault="00DD2DC6" w:rsidP="00EB2A62">
            <w:pPr>
              <w:pStyle w:val="Axure0"/>
              <w:rPr>
                <w:del w:id="3844" w:author="249326630@qq.com" w:date="2018-12-25T18:25:00Z"/>
                <w:lang w:eastAsia="zh-CN"/>
              </w:rPr>
            </w:pPr>
          </w:p>
        </w:tc>
      </w:tr>
      <w:tr w:rsidR="002E3F55" w:rsidDel="00E27A9C" w14:paraId="058102D1" w14:textId="7A9A32EB" w:rsidTr="00EB2A62">
        <w:trPr>
          <w:cnfStyle w:val="000000010000" w:firstRow="0" w:lastRow="0" w:firstColumn="0" w:lastColumn="0" w:oddVBand="0" w:evenVBand="0" w:oddHBand="0" w:evenHBand="1" w:firstRowFirstColumn="0" w:firstRowLastColumn="0" w:lastRowFirstColumn="0" w:lastRowLastColumn="0"/>
          <w:cantSplit/>
          <w:del w:id="3845" w:author="249326630@qq.com" w:date="2018-12-25T18:25:00Z"/>
        </w:trPr>
        <w:tc>
          <w:tcPr>
            <w:tcW w:w="1413" w:type="dxa"/>
          </w:tcPr>
          <w:p w14:paraId="5EAE2A5E" w14:textId="75F7694C" w:rsidR="002E3F55" w:rsidDel="00E27A9C" w:rsidRDefault="002E3F55" w:rsidP="00EB2A62">
            <w:pPr>
              <w:pStyle w:val="Axure0"/>
              <w:rPr>
                <w:del w:id="3846" w:author="249326630@qq.com" w:date="2018-12-25T18:25:00Z"/>
                <w:lang w:eastAsia="zh-CN"/>
              </w:rPr>
            </w:pPr>
            <w:del w:id="3847" w:author="249326630@qq.com" w:date="2018-12-25T18:25:00Z">
              <w:r w:rsidDel="00E27A9C">
                <w:rPr>
                  <w:rFonts w:hint="eastAsia"/>
                  <w:lang w:eastAsia="zh-CN"/>
                </w:rPr>
                <w:delText>2</w:delText>
              </w:r>
            </w:del>
          </w:p>
        </w:tc>
        <w:tc>
          <w:tcPr>
            <w:tcW w:w="2268" w:type="dxa"/>
          </w:tcPr>
          <w:p w14:paraId="5A9C4C83" w14:textId="584D0004" w:rsidR="002E3F55" w:rsidDel="00E27A9C" w:rsidRDefault="002E3F55" w:rsidP="00EB2A62">
            <w:pPr>
              <w:pStyle w:val="Axure0"/>
              <w:rPr>
                <w:del w:id="3848" w:author="249326630@qq.com" w:date="2018-12-25T18:25:00Z"/>
                <w:lang w:eastAsia="zh-CN"/>
              </w:rPr>
            </w:pPr>
            <w:del w:id="3849" w:author="249326630@qq.com" w:date="2018-12-25T18:25:00Z">
              <w:r w:rsidDel="00E27A9C">
                <w:rPr>
                  <w:rFonts w:hint="eastAsia"/>
                  <w:lang w:eastAsia="zh-CN"/>
                </w:rPr>
                <w:delText>课程</w:delText>
              </w:r>
              <w:r w:rsidDel="00E27A9C">
                <w:rPr>
                  <w:lang w:eastAsia="zh-CN"/>
                </w:rPr>
                <w:delText>资料</w:delText>
              </w:r>
            </w:del>
          </w:p>
        </w:tc>
        <w:tc>
          <w:tcPr>
            <w:tcW w:w="4536" w:type="dxa"/>
          </w:tcPr>
          <w:p w14:paraId="39301ACD" w14:textId="683CABDD" w:rsidR="002E3F55" w:rsidDel="00E27A9C" w:rsidRDefault="002E3F55" w:rsidP="00EB2A62">
            <w:pPr>
              <w:pStyle w:val="Axure0"/>
              <w:rPr>
                <w:del w:id="3850" w:author="249326630@qq.com" w:date="2018-12-25T18:25:00Z"/>
                <w:lang w:eastAsia="zh-CN"/>
              </w:rPr>
            </w:pPr>
            <w:del w:id="3851" w:author="249326630@qq.com" w:date="2018-12-25T18:25:00Z">
              <w:r w:rsidDel="00E27A9C">
                <w:rPr>
                  <w:rFonts w:hint="eastAsia"/>
                  <w:lang w:eastAsia="zh-CN"/>
                </w:rPr>
                <w:delText>点击</w:delText>
              </w:r>
              <w:r w:rsidDel="00E27A9C">
                <w:rPr>
                  <w:lang w:eastAsia="zh-CN"/>
                </w:rPr>
                <w:delText>下载课程资料</w:delText>
              </w:r>
            </w:del>
          </w:p>
        </w:tc>
      </w:tr>
      <w:tr w:rsidR="005C2468" w:rsidDel="00E27A9C" w14:paraId="3F6A8AFE" w14:textId="34F74CF2" w:rsidTr="00EB2A62">
        <w:trPr>
          <w:cantSplit/>
          <w:del w:id="3852" w:author="249326630@qq.com" w:date="2018-12-25T18:25:00Z"/>
        </w:trPr>
        <w:tc>
          <w:tcPr>
            <w:tcW w:w="1413" w:type="dxa"/>
          </w:tcPr>
          <w:p w14:paraId="0AF76044" w14:textId="0CCECA83" w:rsidR="005C2468" w:rsidDel="00E27A9C" w:rsidRDefault="005C2468" w:rsidP="00EB2A62">
            <w:pPr>
              <w:pStyle w:val="Axure0"/>
              <w:rPr>
                <w:del w:id="3853" w:author="249326630@qq.com" w:date="2018-12-25T18:25:00Z"/>
                <w:lang w:eastAsia="zh-CN"/>
              </w:rPr>
            </w:pPr>
            <w:del w:id="3854" w:author="249326630@qq.com" w:date="2018-12-25T18:25:00Z">
              <w:r w:rsidDel="00E27A9C">
                <w:rPr>
                  <w:rFonts w:hint="eastAsia"/>
                  <w:lang w:eastAsia="zh-CN"/>
                </w:rPr>
                <w:delText>3</w:delText>
              </w:r>
            </w:del>
          </w:p>
        </w:tc>
        <w:tc>
          <w:tcPr>
            <w:tcW w:w="2268" w:type="dxa"/>
          </w:tcPr>
          <w:p w14:paraId="4F34C42E" w14:textId="40FF7AEA" w:rsidR="005C2468" w:rsidDel="00E27A9C" w:rsidRDefault="005C2468" w:rsidP="00EB2A62">
            <w:pPr>
              <w:pStyle w:val="Axure0"/>
              <w:rPr>
                <w:del w:id="3855" w:author="249326630@qq.com" w:date="2018-12-25T18:25:00Z"/>
                <w:lang w:eastAsia="zh-CN"/>
              </w:rPr>
            </w:pPr>
            <w:del w:id="3856" w:author="249326630@qq.com" w:date="2018-12-25T18:25:00Z">
              <w:r w:rsidDel="00E27A9C">
                <w:rPr>
                  <w:rFonts w:hint="eastAsia"/>
                  <w:lang w:eastAsia="zh-CN"/>
                </w:rPr>
                <w:delText>课程</w:delText>
              </w:r>
              <w:r w:rsidDel="00E27A9C">
                <w:rPr>
                  <w:lang w:eastAsia="zh-CN"/>
                </w:rPr>
                <w:delText>资料翻</w:delText>
              </w:r>
              <w:r w:rsidDel="00E27A9C">
                <w:rPr>
                  <w:rFonts w:hint="eastAsia"/>
                  <w:lang w:eastAsia="zh-CN"/>
                </w:rPr>
                <w:delText>页</w:delText>
              </w:r>
            </w:del>
          </w:p>
        </w:tc>
        <w:tc>
          <w:tcPr>
            <w:tcW w:w="4536" w:type="dxa"/>
          </w:tcPr>
          <w:p w14:paraId="3656EA62" w14:textId="48B077F8" w:rsidR="005C2468" w:rsidDel="00E27A9C" w:rsidRDefault="00F13364" w:rsidP="00EB2A62">
            <w:pPr>
              <w:pStyle w:val="Axure0"/>
              <w:rPr>
                <w:del w:id="3857" w:author="249326630@qq.com" w:date="2018-12-25T18:25:00Z"/>
                <w:lang w:eastAsia="zh-CN"/>
              </w:rPr>
            </w:pPr>
            <w:del w:id="3858" w:author="249326630@qq.com" w:date="2018-12-25T18:25:00Z">
              <w:r w:rsidDel="00E27A9C">
                <w:rPr>
                  <w:rFonts w:hint="eastAsia"/>
                  <w:lang w:eastAsia="zh-CN"/>
                </w:rPr>
                <w:delText>点击进行</w:delText>
              </w:r>
              <w:r w:rsidDel="00E27A9C">
                <w:rPr>
                  <w:lang w:eastAsia="zh-CN"/>
                </w:rPr>
                <w:delText>课程资料翻页</w:delText>
              </w:r>
            </w:del>
          </w:p>
        </w:tc>
      </w:tr>
    </w:tbl>
    <w:p w14:paraId="6BBCB25A" w14:textId="0E4FB051" w:rsidR="00DD2DC6" w:rsidRPr="00DD2DC6" w:rsidDel="00E27A9C" w:rsidRDefault="00DD2DC6" w:rsidP="00DD2DC6">
      <w:pPr>
        <w:rPr>
          <w:del w:id="3859" w:author="249326630@qq.com" w:date="2018-12-25T18:25:00Z"/>
        </w:rPr>
      </w:pPr>
    </w:p>
    <w:p w14:paraId="327B2ADB" w14:textId="03E7C430" w:rsidR="009D5A9D" w:rsidDel="00E27A9C" w:rsidRDefault="00446C61" w:rsidP="009D5A9D">
      <w:pPr>
        <w:rPr>
          <w:ins w:id="3860" w:author="HerculesHu" w:date="2017-12-23T23:48:00Z"/>
          <w:del w:id="3861" w:author="249326630@qq.com" w:date="2018-12-25T18:25:00Z"/>
        </w:rPr>
      </w:pPr>
      <w:del w:id="3862" w:author="249326630@qq.com" w:date="2018-12-25T18:25:00Z">
        <w:r w:rsidDel="00E27A9C">
          <w:rPr>
            <w:noProof/>
          </w:rPr>
          <w:drawing>
            <wp:inline distT="0" distB="0" distL="0" distR="0" wp14:anchorId="511A6DFE" wp14:editId="7B01D2D5">
              <wp:extent cx="5274310" cy="3080385"/>
              <wp:effectExtent l="0" t="0" r="254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3080385"/>
                      </a:xfrm>
                      <a:prstGeom prst="rect">
                        <a:avLst/>
                      </a:prstGeom>
                    </pic:spPr>
                  </pic:pic>
                </a:graphicData>
              </a:graphic>
            </wp:inline>
          </w:drawing>
        </w:r>
      </w:del>
    </w:p>
    <w:p w14:paraId="70F50B70" w14:textId="119A4881" w:rsidR="00ED245A" w:rsidDel="00E27A9C" w:rsidRDefault="00ED245A" w:rsidP="00ED245A">
      <w:pPr>
        <w:jc w:val="center"/>
        <w:rPr>
          <w:ins w:id="3863" w:author="HerculesHu" w:date="2017-12-23T23:48:00Z"/>
          <w:del w:id="3864" w:author="249326630@qq.com" w:date="2018-12-25T18:25:00Z"/>
        </w:rPr>
      </w:pPr>
      <w:ins w:id="3865" w:author="HerculesHu" w:date="2017-12-23T23:48:00Z">
        <w:del w:id="3866" w:author="249326630@qq.com" w:date="2018-12-25T18:25:00Z">
          <w:r w:rsidDel="00E27A9C">
            <w:rPr>
              <w:rFonts w:hint="eastAsia"/>
            </w:rPr>
            <w:delText>（电脑</w:delText>
          </w:r>
          <w:r w:rsidDel="00E27A9C">
            <w:delText>版</w:delText>
          </w:r>
          <w:r w:rsidDel="00E27A9C">
            <w:rPr>
              <w:rFonts w:hint="eastAsia"/>
            </w:rPr>
            <w:delText>）</w:delText>
          </w:r>
        </w:del>
      </w:ins>
    </w:p>
    <w:p w14:paraId="2E3A218D" w14:textId="66DC46D1" w:rsidR="00ED245A" w:rsidDel="00E27A9C" w:rsidRDefault="00ED245A" w:rsidP="009D5A9D">
      <w:pPr>
        <w:rPr>
          <w:ins w:id="3867" w:author="HerculesHu" w:date="2017-12-23T23:01:00Z"/>
          <w:del w:id="3868" w:author="249326630@qq.com" w:date="2018-12-25T18:25:00Z"/>
        </w:rPr>
      </w:pPr>
    </w:p>
    <w:p w14:paraId="1104FBE1" w14:textId="26D3D362" w:rsidR="00AD6BCD" w:rsidDel="00E27A9C" w:rsidRDefault="00AD6BCD">
      <w:pPr>
        <w:ind w:firstLineChars="400" w:firstLine="840"/>
        <w:rPr>
          <w:ins w:id="3869" w:author="HerculesHu" w:date="2017-12-23T23:57:00Z"/>
          <w:del w:id="3870" w:author="249326630@qq.com" w:date="2018-12-25T18:25:00Z"/>
        </w:rPr>
        <w:pPrChange w:id="3871" w:author="HerculesHu" w:date="2017-12-24T00:13:00Z">
          <w:pPr/>
        </w:pPrChange>
      </w:pPr>
      <w:ins w:id="3872" w:author="HerculesHu" w:date="2017-12-23T23:01:00Z">
        <w:del w:id="3873" w:author="249326630@qq.com" w:date="2018-12-25T18:25:00Z">
          <w:r w:rsidDel="00E27A9C">
            <w:rPr>
              <w:noProof/>
            </w:rPr>
            <w:drawing>
              <wp:inline distT="0" distB="0" distL="0" distR="0" wp14:anchorId="3EF48FBF" wp14:editId="473B5F57">
                <wp:extent cx="4105275" cy="6715125"/>
                <wp:effectExtent l="0" t="0" r="9525"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05275" cy="6715125"/>
                        </a:xfrm>
                        <a:prstGeom prst="rect">
                          <a:avLst/>
                        </a:prstGeom>
                      </pic:spPr>
                    </pic:pic>
                  </a:graphicData>
                </a:graphic>
              </wp:inline>
            </w:drawing>
          </w:r>
        </w:del>
      </w:ins>
    </w:p>
    <w:p w14:paraId="1BB04DAA" w14:textId="4C1E9F14" w:rsidR="00AB4442" w:rsidDel="00E27A9C" w:rsidRDefault="00AB4442" w:rsidP="00AB4442">
      <w:pPr>
        <w:jc w:val="center"/>
        <w:rPr>
          <w:ins w:id="3874" w:author="HerculesHu" w:date="2017-12-23T23:57:00Z"/>
          <w:del w:id="3875" w:author="249326630@qq.com" w:date="2018-12-25T18:25:00Z"/>
        </w:rPr>
      </w:pPr>
      <w:ins w:id="3876" w:author="HerculesHu" w:date="2017-12-23T23:57:00Z">
        <w:del w:id="3877" w:author="249326630@qq.com" w:date="2018-12-25T18:25:00Z">
          <w:r w:rsidDel="00E27A9C">
            <w:rPr>
              <w:rFonts w:hint="eastAsia"/>
            </w:rPr>
            <w:delText>（手机</w:delText>
          </w:r>
          <w:r w:rsidDel="00E27A9C">
            <w:delText>版</w:delText>
          </w:r>
          <w:r w:rsidDel="00E27A9C">
            <w:rPr>
              <w:rFonts w:hint="eastAsia"/>
            </w:rPr>
            <w:delText>）</w:delText>
          </w:r>
        </w:del>
      </w:ins>
    </w:p>
    <w:p w14:paraId="24A7945D" w14:textId="4DC9A279" w:rsidR="00AB4442" w:rsidRPr="009D5A9D" w:rsidDel="00E27A9C" w:rsidRDefault="00AB4442" w:rsidP="009D5A9D">
      <w:pPr>
        <w:rPr>
          <w:del w:id="3878" w:author="249326630@qq.com" w:date="2018-12-25T18:25:00Z"/>
        </w:rPr>
      </w:pPr>
    </w:p>
    <w:p w14:paraId="1D834B5B" w14:textId="0C03201C" w:rsidR="00913D5F" w:rsidDel="00E27A9C" w:rsidRDefault="00913D5F">
      <w:pPr>
        <w:pStyle w:val="a2"/>
        <w:rPr>
          <w:del w:id="3879" w:author="249326630@qq.com" w:date="2018-12-25T18:25:00Z"/>
        </w:rPr>
      </w:pPr>
      <w:del w:id="3880" w:author="249326630@qq.com" w:date="2018-12-25T18:25:00Z">
        <w:r w:rsidDel="00E27A9C">
          <w:rPr>
            <w:rFonts w:hint="eastAsia"/>
          </w:rPr>
          <w:delText>课程</w:delText>
        </w:r>
        <w:r w:rsidDel="00E27A9C">
          <w:delText>资料</w:delText>
        </w:r>
        <w:r w:rsidDel="00E27A9C">
          <w:rPr>
            <w:rFonts w:hint="eastAsia"/>
          </w:rPr>
          <w:delText>（教师）</w:delText>
        </w:r>
      </w:del>
    </w:p>
    <w:tbl>
      <w:tblPr>
        <w:tblStyle w:val="Axure1"/>
        <w:tblpPr w:leftFromText="180" w:rightFromText="180" w:vertAnchor="text" w:horzAnchor="margin" w:tblpY="988"/>
        <w:tblW w:w="0" w:type="auto"/>
        <w:tblLook w:val="04A0" w:firstRow="1" w:lastRow="0" w:firstColumn="1" w:lastColumn="0" w:noHBand="0" w:noVBand="1"/>
      </w:tblPr>
      <w:tblGrid>
        <w:gridCol w:w="1413"/>
        <w:gridCol w:w="2268"/>
        <w:gridCol w:w="4536"/>
      </w:tblGrid>
      <w:tr w:rsidR="00302EBE" w:rsidDel="00E27A9C" w14:paraId="1B0E9984" w14:textId="3B777C74" w:rsidTr="00302EBE">
        <w:trPr>
          <w:cnfStyle w:val="100000000000" w:firstRow="1" w:lastRow="0" w:firstColumn="0" w:lastColumn="0" w:oddVBand="0" w:evenVBand="0" w:oddHBand="0" w:evenHBand="0" w:firstRowFirstColumn="0" w:firstRowLastColumn="0" w:lastRowFirstColumn="0" w:lastRowLastColumn="0"/>
          <w:cantSplit/>
          <w:tblHeader/>
          <w:del w:id="3881" w:author="249326630@qq.com" w:date="2018-12-25T18:25:00Z"/>
        </w:trPr>
        <w:tc>
          <w:tcPr>
            <w:tcW w:w="1413" w:type="dxa"/>
          </w:tcPr>
          <w:p w14:paraId="6E90E222" w14:textId="0F440404" w:rsidR="00302EBE" w:rsidDel="00E27A9C" w:rsidRDefault="00302EBE" w:rsidP="00302EBE">
            <w:pPr>
              <w:pStyle w:val="Axure"/>
              <w:rPr>
                <w:del w:id="3882" w:author="249326630@qq.com" w:date="2018-12-25T18:25:00Z"/>
              </w:rPr>
            </w:pPr>
            <w:del w:id="3883" w:author="249326630@qq.com" w:date="2018-12-25T18:25:00Z">
              <w:r w:rsidDel="00E27A9C">
                <w:delText>脚注</w:delText>
              </w:r>
            </w:del>
          </w:p>
        </w:tc>
        <w:tc>
          <w:tcPr>
            <w:tcW w:w="2268" w:type="dxa"/>
          </w:tcPr>
          <w:p w14:paraId="474026B7" w14:textId="16CDC5F7" w:rsidR="00302EBE" w:rsidDel="00E27A9C" w:rsidRDefault="00302EBE" w:rsidP="00302EBE">
            <w:pPr>
              <w:pStyle w:val="Axure"/>
              <w:rPr>
                <w:del w:id="3884" w:author="249326630@qq.com" w:date="2018-12-25T18:25:00Z"/>
              </w:rPr>
            </w:pPr>
            <w:del w:id="3885" w:author="249326630@qq.com" w:date="2018-12-25T18:25:00Z">
              <w:r w:rsidDel="00E27A9C">
                <w:delText>名称</w:delText>
              </w:r>
            </w:del>
          </w:p>
        </w:tc>
        <w:tc>
          <w:tcPr>
            <w:tcW w:w="4536" w:type="dxa"/>
          </w:tcPr>
          <w:p w14:paraId="031A17C5" w14:textId="4A0BA2F5" w:rsidR="00302EBE" w:rsidDel="00E27A9C" w:rsidRDefault="00302EBE" w:rsidP="00302EBE">
            <w:pPr>
              <w:pStyle w:val="Axure"/>
              <w:tabs>
                <w:tab w:val="left" w:pos="1190"/>
              </w:tabs>
              <w:rPr>
                <w:del w:id="3886" w:author="249326630@qq.com" w:date="2018-12-25T18:25:00Z"/>
              </w:rPr>
            </w:pPr>
            <w:del w:id="3887" w:author="249326630@qq.com" w:date="2018-12-25T18:25:00Z">
              <w:r w:rsidDel="00E27A9C">
                <w:delText>交互</w:delText>
              </w:r>
              <w:r w:rsidDel="00E27A9C">
                <w:tab/>
              </w:r>
            </w:del>
          </w:p>
        </w:tc>
      </w:tr>
      <w:tr w:rsidR="00302EBE" w:rsidDel="00E27A9C" w14:paraId="45F9FF0C" w14:textId="038ACE5B" w:rsidTr="00302EBE">
        <w:trPr>
          <w:cantSplit/>
          <w:del w:id="3888" w:author="249326630@qq.com" w:date="2018-12-25T18:25:00Z"/>
        </w:trPr>
        <w:tc>
          <w:tcPr>
            <w:tcW w:w="1413" w:type="dxa"/>
          </w:tcPr>
          <w:p w14:paraId="1A24123B" w14:textId="5A441CC6" w:rsidR="00302EBE" w:rsidDel="00E27A9C" w:rsidRDefault="00302EBE" w:rsidP="00302EBE">
            <w:pPr>
              <w:pStyle w:val="Axure0"/>
              <w:rPr>
                <w:del w:id="3889" w:author="249326630@qq.com" w:date="2018-12-25T18:25:00Z"/>
              </w:rPr>
            </w:pPr>
            <w:del w:id="3890" w:author="249326630@qq.com" w:date="2018-12-25T18:25:00Z">
              <w:r w:rsidDel="00E27A9C">
                <w:delText>1</w:delText>
              </w:r>
            </w:del>
          </w:p>
        </w:tc>
        <w:tc>
          <w:tcPr>
            <w:tcW w:w="2268" w:type="dxa"/>
          </w:tcPr>
          <w:p w14:paraId="74DC3187" w14:textId="0A0FE9FE" w:rsidR="00302EBE" w:rsidDel="00E27A9C" w:rsidRDefault="00302EBE" w:rsidP="00302EBE">
            <w:pPr>
              <w:pStyle w:val="Axure0"/>
              <w:rPr>
                <w:del w:id="3891" w:author="249326630@qq.com" w:date="2018-12-25T18:25:00Z"/>
              </w:rPr>
            </w:pPr>
            <w:del w:id="3892" w:author="249326630@qq.com" w:date="2018-12-25T18:25:00Z">
              <w:r w:rsidDel="00E27A9C">
                <w:rPr>
                  <w:rFonts w:hint="eastAsia"/>
                  <w:lang w:eastAsia="zh-CN"/>
                </w:rPr>
                <w:delText>课程资料</w:delText>
              </w:r>
              <w:r w:rsidDel="00E27A9C">
                <w:rPr>
                  <w:lang w:eastAsia="zh-CN"/>
                </w:rPr>
                <w:delText>名</w:delText>
              </w:r>
            </w:del>
          </w:p>
        </w:tc>
        <w:tc>
          <w:tcPr>
            <w:tcW w:w="4536" w:type="dxa"/>
          </w:tcPr>
          <w:p w14:paraId="3E650EEA" w14:textId="1F9072A4" w:rsidR="00302EBE" w:rsidDel="00E27A9C" w:rsidRDefault="00302EBE" w:rsidP="00302EBE">
            <w:pPr>
              <w:pStyle w:val="Axure0"/>
              <w:rPr>
                <w:del w:id="3893" w:author="249326630@qq.com" w:date="2018-12-25T18:25:00Z"/>
                <w:lang w:eastAsia="zh-CN"/>
              </w:rPr>
            </w:pPr>
          </w:p>
        </w:tc>
      </w:tr>
      <w:tr w:rsidR="00302EBE" w:rsidDel="00E27A9C" w14:paraId="18521E01" w14:textId="0AC66667" w:rsidTr="00302EBE">
        <w:trPr>
          <w:cnfStyle w:val="000000010000" w:firstRow="0" w:lastRow="0" w:firstColumn="0" w:lastColumn="0" w:oddVBand="0" w:evenVBand="0" w:oddHBand="0" w:evenHBand="1" w:firstRowFirstColumn="0" w:firstRowLastColumn="0" w:lastRowFirstColumn="0" w:lastRowLastColumn="0"/>
          <w:cantSplit/>
          <w:del w:id="3894" w:author="249326630@qq.com" w:date="2018-12-25T18:25:00Z"/>
        </w:trPr>
        <w:tc>
          <w:tcPr>
            <w:tcW w:w="1413" w:type="dxa"/>
          </w:tcPr>
          <w:p w14:paraId="22BA599C" w14:textId="4F6EA21D" w:rsidR="00302EBE" w:rsidDel="00E27A9C" w:rsidRDefault="00302EBE" w:rsidP="00302EBE">
            <w:pPr>
              <w:pStyle w:val="Axure0"/>
              <w:rPr>
                <w:del w:id="3895" w:author="249326630@qq.com" w:date="2018-12-25T18:25:00Z"/>
                <w:lang w:eastAsia="zh-CN"/>
              </w:rPr>
            </w:pPr>
            <w:del w:id="3896" w:author="249326630@qq.com" w:date="2018-12-25T18:25:00Z">
              <w:r w:rsidDel="00E27A9C">
                <w:rPr>
                  <w:rFonts w:hint="eastAsia"/>
                  <w:lang w:eastAsia="zh-CN"/>
                </w:rPr>
                <w:delText>2</w:delText>
              </w:r>
            </w:del>
          </w:p>
        </w:tc>
        <w:tc>
          <w:tcPr>
            <w:tcW w:w="2268" w:type="dxa"/>
          </w:tcPr>
          <w:p w14:paraId="620C7EE0" w14:textId="787C5761" w:rsidR="00302EBE" w:rsidDel="00E27A9C" w:rsidRDefault="00302EBE" w:rsidP="00302EBE">
            <w:pPr>
              <w:pStyle w:val="Axure0"/>
              <w:rPr>
                <w:del w:id="3897" w:author="249326630@qq.com" w:date="2018-12-25T18:25:00Z"/>
                <w:lang w:eastAsia="zh-CN"/>
              </w:rPr>
            </w:pPr>
            <w:del w:id="3898" w:author="249326630@qq.com" w:date="2018-12-25T18:25:00Z">
              <w:r w:rsidDel="00E27A9C">
                <w:rPr>
                  <w:rFonts w:hint="eastAsia"/>
                  <w:lang w:eastAsia="zh-CN"/>
                </w:rPr>
                <w:delText>课程</w:delText>
              </w:r>
              <w:r w:rsidDel="00E27A9C">
                <w:rPr>
                  <w:lang w:eastAsia="zh-CN"/>
                </w:rPr>
                <w:delText>资料</w:delText>
              </w:r>
            </w:del>
          </w:p>
        </w:tc>
        <w:tc>
          <w:tcPr>
            <w:tcW w:w="4536" w:type="dxa"/>
          </w:tcPr>
          <w:p w14:paraId="146C42FA" w14:textId="2368E92F" w:rsidR="00302EBE" w:rsidDel="00E27A9C" w:rsidRDefault="00302EBE" w:rsidP="00302EBE">
            <w:pPr>
              <w:pStyle w:val="Axure0"/>
              <w:rPr>
                <w:del w:id="3899" w:author="249326630@qq.com" w:date="2018-12-25T18:25:00Z"/>
                <w:lang w:eastAsia="zh-CN"/>
              </w:rPr>
            </w:pPr>
            <w:del w:id="3900" w:author="249326630@qq.com" w:date="2018-12-25T18:25:00Z">
              <w:r w:rsidDel="00E27A9C">
                <w:rPr>
                  <w:rFonts w:hint="eastAsia"/>
                  <w:lang w:eastAsia="zh-CN"/>
                </w:rPr>
                <w:delText>点击</w:delText>
              </w:r>
              <w:r w:rsidDel="00E27A9C">
                <w:rPr>
                  <w:lang w:eastAsia="zh-CN"/>
                </w:rPr>
                <w:delText>下载课程资料</w:delText>
              </w:r>
            </w:del>
          </w:p>
        </w:tc>
      </w:tr>
      <w:tr w:rsidR="00302EBE" w:rsidDel="00E27A9C" w14:paraId="2AB7D9C0" w14:textId="1BED9992" w:rsidTr="00302EBE">
        <w:trPr>
          <w:cantSplit/>
          <w:del w:id="3901" w:author="249326630@qq.com" w:date="2018-12-25T18:25:00Z"/>
        </w:trPr>
        <w:tc>
          <w:tcPr>
            <w:tcW w:w="1413" w:type="dxa"/>
          </w:tcPr>
          <w:p w14:paraId="2155D426" w14:textId="28BE876E" w:rsidR="00302EBE" w:rsidDel="00E27A9C" w:rsidRDefault="00302EBE" w:rsidP="00302EBE">
            <w:pPr>
              <w:pStyle w:val="Axure0"/>
              <w:rPr>
                <w:del w:id="3902" w:author="249326630@qq.com" w:date="2018-12-25T18:25:00Z"/>
                <w:lang w:eastAsia="zh-CN"/>
              </w:rPr>
            </w:pPr>
            <w:del w:id="3903" w:author="249326630@qq.com" w:date="2018-12-25T18:25:00Z">
              <w:r w:rsidDel="00E27A9C">
                <w:rPr>
                  <w:rFonts w:hint="eastAsia"/>
                  <w:lang w:eastAsia="zh-CN"/>
                </w:rPr>
                <w:delText>3</w:delText>
              </w:r>
            </w:del>
          </w:p>
        </w:tc>
        <w:tc>
          <w:tcPr>
            <w:tcW w:w="2268" w:type="dxa"/>
          </w:tcPr>
          <w:p w14:paraId="74B869BA" w14:textId="46B72716" w:rsidR="00302EBE" w:rsidDel="00E27A9C" w:rsidRDefault="00302EBE" w:rsidP="00302EBE">
            <w:pPr>
              <w:pStyle w:val="Axure0"/>
              <w:rPr>
                <w:del w:id="3904" w:author="249326630@qq.com" w:date="2018-12-25T18:25:00Z"/>
                <w:lang w:eastAsia="zh-CN"/>
              </w:rPr>
            </w:pPr>
            <w:del w:id="3905" w:author="249326630@qq.com" w:date="2018-12-25T18:25:00Z">
              <w:r w:rsidDel="00E27A9C">
                <w:rPr>
                  <w:rFonts w:hint="eastAsia"/>
                  <w:lang w:eastAsia="zh-CN"/>
                </w:rPr>
                <w:delText>课程</w:delText>
              </w:r>
              <w:r w:rsidDel="00E27A9C">
                <w:rPr>
                  <w:lang w:eastAsia="zh-CN"/>
                </w:rPr>
                <w:delText>资料翻</w:delText>
              </w:r>
              <w:r w:rsidDel="00E27A9C">
                <w:rPr>
                  <w:rFonts w:hint="eastAsia"/>
                  <w:lang w:eastAsia="zh-CN"/>
                </w:rPr>
                <w:delText>页</w:delText>
              </w:r>
            </w:del>
          </w:p>
        </w:tc>
        <w:tc>
          <w:tcPr>
            <w:tcW w:w="4536" w:type="dxa"/>
          </w:tcPr>
          <w:p w14:paraId="61BD000D" w14:textId="5F9CC2E4" w:rsidR="00302EBE" w:rsidDel="00E27A9C" w:rsidRDefault="00302EBE" w:rsidP="00302EBE">
            <w:pPr>
              <w:pStyle w:val="Axure0"/>
              <w:rPr>
                <w:del w:id="3906" w:author="249326630@qq.com" w:date="2018-12-25T18:25:00Z"/>
                <w:lang w:eastAsia="zh-CN"/>
              </w:rPr>
            </w:pPr>
            <w:del w:id="3907" w:author="249326630@qq.com" w:date="2018-12-25T18:25:00Z">
              <w:r w:rsidDel="00E27A9C">
                <w:rPr>
                  <w:rFonts w:hint="eastAsia"/>
                  <w:lang w:eastAsia="zh-CN"/>
                </w:rPr>
                <w:delText>点击进行</w:delText>
              </w:r>
              <w:r w:rsidDel="00E27A9C">
                <w:rPr>
                  <w:lang w:eastAsia="zh-CN"/>
                </w:rPr>
                <w:delText>课程资料翻页</w:delText>
              </w:r>
            </w:del>
          </w:p>
        </w:tc>
      </w:tr>
      <w:tr w:rsidR="00302EBE" w:rsidDel="00E27A9C" w14:paraId="5C445134" w14:textId="433FBE5C" w:rsidTr="00302EBE">
        <w:trPr>
          <w:cnfStyle w:val="000000010000" w:firstRow="0" w:lastRow="0" w:firstColumn="0" w:lastColumn="0" w:oddVBand="0" w:evenVBand="0" w:oddHBand="0" w:evenHBand="1" w:firstRowFirstColumn="0" w:firstRowLastColumn="0" w:lastRowFirstColumn="0" w:lastRowLastColumn="0"/>
          <w:cantSplit/>
          <w:del w:id="3908" w:author="249326630@qq.com" w:date="2018-12-25T18:25:00Z"/>
        </w:trPr>
        <w:tc>
          <w:tcPr>
            <w:tcW w:w="1413" w:type="dxa"/>
          </w:tcPr>
          <w:p w14:paraId="6A296B39" w14:textId="1724BEE3" w:rsidR="00302EBE" w:rsidDel="00E27A9C" w:rsidRDefault="00302EBE" w:rsidP="00302EBE">
            <w:pPr>
              <w:pStyle w:val="Axure0"/>
              <w:rPr>
                <w:del w:id="3909" w:author="249326630@qq.com" w:date="2018-12-25T18:25:00Z"/>
                <w:lang w:eastAsia="zh-CN"/>
              </w:rPr>
            </w:pPr>
            <w:del w:id="3910" w:author="249326630@qq.com" w:date="2018-12-25T18:25:00Z">
              <w:r w:rsidDel="00E27A9C">
                <w:rPr>
                  <w:rFonts w:hint="eastAsia"/>
                  <w:lang w:eastAsia="zh-CN"/>
                </w:rPr>
                <w:delText>4</w:delText>
              </w:r>
            </w:del>
          </w:p>
        </w:tc>
        <w:tc>
          <w:tcPr>
            <w:tcW w:w="2268" w:type="dxa"/>
          </w:tcPr>
          <w:p w14:paraId="520346B1" w14:textId="799D8AC5" w:rsidR="00302EBE" w:rsidDel="00E27A9C" w:rsidRDefault="00877936" w:rsidP="00302EBE">
            <w:pPr>
              <w:pStyle w:val="Axure0"/>
              <w:rPr>
                <w:del w:id="3911" w:author="249326630@qq.com" w:date="2018-12-25T18:25:00Z"/>
                <w:lang w:eastAsia="zh-CN"/>
              </w:rPr>
            </w:pPr>
            <w:del w:id="3912" w:author="249326630@qq.com" w:date="2018-12-25T18:25:00Z">
              <w:r w:rsidDel="00E27A9C">
                <w:rPr>
                  <w:rFonts w:hint="eastAsia"/>
                  <w:lang w:eastAsia="zh-CN"/>
                </w:rPr>
                <w:delText>上传资料</w:delText>
              </w:r>
            </w:del>
          </w:p>
        </w:tc>
        <w:tc>
          <w:tcPr>
            <w:tcW w:w="4536" w:type="dxa"/>
          </w:tcPr>
          <w:p w14:paraId="62BBDE19" w14:textId="32AD73C9" w:rsidR="00302EBE" w:rsidDel="00E27A9C" w:rsidRDefault="00877936" w:rsidP="00302EBE">
            <w:pPr>
              <w:pStyle w:val="Axure0"/>
              <w:rPr>
                <w:del w:id="3913" w:author="249326630@qq.com" w:date="2018-12-25T18:25:00Z"/>
                <w:lang w:eastAsia="zh-CN"/>
              </w:rPr>
            </w:pPr>
            <w:del w:id="3914" w:author="249326630@qq.com" w:date="2018-12-25T18:25:00Z">
              <w:r w:rsidDel="00E27A9C">
                <w:rPr>
                  <w:rFonts w:hint="eastAsia"/>
                  <w:lang w:eastAsia="zh-CN"/>
                </w:rPr>
                <w:delText>点击</w:delText>
              </w:r>
              <w:r w:rsidDel="00E27A9C">
                <w:rPr>
                  <w:lang w:eastAsia="zh-CN"/>
                </w:rPr>
                <w:delText>上传未分</w:delText>
              </w:r>
              <w:r w:rsidDel="00E27A9C">
                <w:rPr>
                  <w:rFonts w:hint="eastAsia"/>
                  <w:lang w:eastAsia="zh-CN"/>
                </w:rPr>
                <w:delText>类</w:delText>
              </w:r>
              <w:r w:rsidDel="00E27A9C">
                <w:rPr>
                  <w:lang w:eastAsia="zh-CN"/>
                </w:rPr>
                <w:delText>的资料</w:delText>
              </w:r>
            </w:del>
          </w:p>
        </w:tc>
      </w:tr>
      <w:tr w:rsidR="00302EBE" w:rsidDel="00E27A9C" w14:paraId="2E29E768" w14:textId="6D84AC8A" w:rsidTr="00302EBE">
        <w:trPr>
          <w:cantSplit/>
          <w:del w:id="3915" w:author="249326630@qq.com" w:date="2018-12-25T18:25:00Z"/>
        </w:trPr>
        <w:tc>
          <w:tcPr>
            <w:tcW w:w="1413" w:type="dxa"/>
          </w:tcPr>
          <w:p w14:paraId="43EC15DA" w14:textId="072B56CC" w:rsidR="00302EBE" w:rsidDel="00E27A9C" w:rsidRDefault="00302EBE" w:rsidP="00302EBE">
            <w:pPr>
              <w:pStyle w:val="Axure0"/>
              <w:rPr>
                <w:del w:id="3916" w:author="249326630@qq.com" w:date="2018-12-25T18:25:00Z"/>
                <w:lang w:eastAsia="zh-CN"/>
              </w:rPr>
            </w:pPr>
            <w:del w:id="3917" w:author="249326630@qq.com" w:date="2018-12-25T18:25:00Z">
              <w:r w:rsidDel="00E27A9C">
                <w:rPr>
                  <w:rFonts w:hint="eastAsia"/>
                  <w:lang w:eastAsia="zh-CN"/>
                </w:rPr>
                <w:delText>5</w:delText>
              </w:r>
            </w:del>
          </w:p>
        </w:tc>
        <w:tc>
          <w:tcPr>
            <w:tcW w:w="2268" w:type="dxa"/>
          </w:tcPr>
          <w:p w14:paraId="530F1D7E" w14:textId="7A17536F" w:rsidR="00302EBE" w:rsidDel="00E27A9C" w:rsidRDefault="00877936" w:rsidP="00302EBE">
            <w:pPr>
              <w:pStyle w:val="Axure0"/>
              <w:rPr>
                <w:del w:id="3918" w:author="249326630@qq.com" w:date="2018-12-25T18:25:00Z"/>
                <w:lang w:eastAsia="zh-CN"/>
              </w:rPr>
            </w:pPr>
            <w:del w:id="3919" w:author="249326630@qq.com" w:date="2018-12-25T18:25:00Z">
              <w:r w:rsidDel="00E27A9C">
                <w:rPr>
                  <w:rFonts w:hint="eastAsia"/>
                  <w:lang w:eastAsia="zh-CN"/>
                </w:rPr>
                <w:delText>编辑</w:delText>
              </w:r>
              <w:r w:rsidDel="00E27A9C">
                <w:rPr>
                  <w:lang w:eastAsia="zh-CN"/>
                </w:rPr>
                <w:delText>资料</w:delText>
              </w:r>
            </w:del>
          </w:p>
        </w:tc>
        <w:tc>
          <w:tcPr>
            <w:tcW w:w="4536" w:type="dxa"/>
          </w:tcPr>
          <w:p w14:paraId="05EB47B0" w14:textId="5372932B" w:rsidR="00302EBE" w:rsidDel="00E27A9C" w:rsidRDefault="00877936" w:rsidP="00302EBE">
            <w:pPr>
              <w:pStyle w:val="Axure0"/>
              <w:rPr>
                <w:del w:id="3920" w:author="249326630@qq.com" w:date="2018-12-25T18:25:00Z"/>
                <w:lang w:eastAsia="zh-CN"/>
              </w:rPr>
            </w:pPr>
            <w:del w:id="3921" w:author="249326630@qq.com" w:date="2018-12-25T18:25:00Z">
              <w:r w:rsidDel="00E27A9C">
                <w:rPr>
                  <w:rFonts w:hint="eastAsia"/>
                  <w:lang w:eastAsia="zh-CN"/>
                </w:rPr>
                <w:delText>点击</w:delText>
              </w:r>
              <w:r w:rsidDel="00E27A9C">
                <w:rPr>
                  <w:lang w:eastAsia="zh-CN"/>
                </w:rPr>
                <w:delText>进行</w:delText>
              </w:r>
              <w:r w:rsidDel="00E27A9C">
                <w:rPr>
                  <w:rFonts w:hint="eastAsia"/>
                  <w:lang w:eastAsia="zh-CN"/>
                </w:rPr>
                <w:delText>此</w:delText>
              </w:r>
              <w:r w:rsidDel="00E27A9C">
                <w:rPr>
                  <w:lang w:eastAsia="zh-CN"/>
                </w:rPr>
                <w:delText>名称种类资料的整理</w:delText>
              </w:r>
            </w:del>
          </w:p>
        </w:tc>
      </w:tr>
      <w:tr w:rsidR="00302EBE" w:rsidDel="00E27A9C" w14:paraId="472BC45E" w14:textId="7DE0954B" w:rsidTr="00302EBE">
        <w:trPr>
          <w:cnfStyle w:val="000000010000" w:firstRow="0" w:lastRow="0" w:firstColumn="0" w:lastColumn="0" w:oddVBand="0" w:evenVBand="0" w:oddHBand="0" w:evenHBand="1" w:firstRowFirstColumn="0" w:firstRowLastColumn="0" w:lastRowFirstColumn="0" w:lastRowLastColumn="0"/>
          <w:cantSplit/>
          <w:del w:id="3922" w:author="249326630@qq.com" w:date="2018-12-25T18:25:00Z"/>
        </w:trPr>
        <w:tc>
          <w:tcPr>
            <w:tcW w:w="1413" w:type="dxa"/>
          </w:tcPr>
          <w:p w14:paraId="315A8D8F" w14:textId="37151C3C" w:rsidR="00302EBE" w:rsidDel="00E27A9C" w:rsidRDefault="00302EBE" w:rsidP="00302EBE">
            <w:pPr>
              <w:pStyle w:val="Axure0"/>
              <w:rPr>
                <w:del w:id="3923" w:author="249326630@qq.com" w:date="2018-12-25T18:25:00Z"/>
                <w:lang w:eastAsia="zh-CN"/>
              </w:rPr>
            </w:pPr>
            <w:del w:id="3924" w:author="249326630@qq.com" w:date="2018-12-25T18:25:00Z">
              <w:r w:rsidDel="00E27A9C">
                <w:rPr>
                  <w:rFonts w:hint="eastAsia"/>
                  <w:lang w:eastAsia="zh-CN"/>
                </w:rPr>
                <w:delText>6</w:delText>
              </w:r>
            </w:del>
          </w:p>
        </w:tc>
        <w:tc>
          <w:tcPr>
            <w:tcW w:w="2268" w:type="dxa"/>
          </w:tcPr>
          <w:p w14:paraId="79F57133" w14:textId="22357ED8" w:rsidR="00302EBE" w:rsidDel="00E27A9C" w:rsidRDefault="00DF7AE2" w:rsidP="00302EBE">
            <w:pPr>
              <w:pStyle w:val="Axure0"/>
              <w:rPr>
                <w:del w:id="3925" w:author="249326630@qq.com" w:date="2018-12-25T18:25:00Z"/>
                <w:lang w:eastAsia="zh-CN"/>
              </w:rPr>
            </w:pPr>
            <w:del w:id="3926" w:author="249326630@qq.com" w:date="2018-12-25T18:25:00Z">
              <w:r w:rsidDel="00E27A9C">
                <w:rPr>
                  <w:rFonts w:hint="eastAsia"/>
                  <w:lang w:eastAsia="zh-CN"/>
                </w:rPr>
                <w:delText>删除</w:delText>
              </w:r>
              <w:r w:rsidDel="00E27A9C">
                <w:rPr>
                  <w:lang w:eastAsia="zh-CN"/>
                </w:rPr>
                <w:delText>资料类</w:delText>
              </w:r>
            </w:del>
          </w:p>
        </w:tc>
        <w:tc>
          <w:tcPr>
            <w:tcW w:w="4536" w:type="dxa"/>
          </w:tcPr>
          <w:p w14:paraId="5804B1F4" w14:textId="6997C154" w:rsidR="00302EBE" w:rsidDel="00E27A9C" w:rsidRDefault="001B40B0" w:rsidP="00302EBE">
            <w:pPr>
              <w:pStyle w:val="Axure0"/>
              <w:rPr>
                <w:del w:id="3927" w:author="249326630@qq.com" w:date="2018-12-25T18:25:00Z"/>
                <w:lang w:eastAsia="zh-CN"/>
              </w:rPr>
            </w:pPr>
            <w:del w:id="3928" w:author="249326630@qq.com" w:date="2018-12-25T18:25:00Z">
              <w:r w:rsidDel="00E27A9C">
                <w:rPr>
                  <w:rFonts w:hint="eastAsia"/>
                  <w:lang w:eastAsia="zh-CN"/>
                </w:rPr>
                <w:delText>点击出现资料确认</w:delText>
              </w:r>
              <w:r w:rsidDel="00E27A9C">
                <w:rPr>
                  <w:lang w:eastAsia="zh-CN"/>
                </w:rPr>
                <w:delText>删除</w:delText>
              </w:r>
              <w:r w:rsidDel="00E27A9C">
                <w:rPr>
                  <w:rFonts w:hint="eastAsia"/>
                  <w:lang w:eastAsia="zh-CN"/>
                </w:rPr>
                <w:delText>提示</w:delText>
              </w:r>
              <w:r w:rsidDel="00E27A9C">
                <w:rPr>
                  <w:lang w:eastAsia="zh-CN"/>
                </w:rPr>
                <w:delText>窗</w:delText>
              </w:r>
            </w:del>
          </w:p>
        </w:tc>
      </w:tr>
    </w:tbl>
    <w:p w14:paraId="71BA9DC2" w14:textId="2BCC6006" w:rsidR="00EE0F65" w:rsidRPr="00EE0F65" w:rsidDel="00E27A9C" w:rsidRDefault="00EE0F65" w:rsidP="00EE0F65">
      <w:pPr>
        <w:rPr>
          <w:del w:id="3929" w:author="249326630@qq.com" w:date="2018-12-25T18:25:00Z"/>
        </w:rPr>
      </w:pPr>
    </w:p>
    <w:p w14:paraId="2F4B7712" w14:textId="5D994BDF" w:rsidR="00913D5F" w:rsidDel="00E27A9C" w:rsidRDefault="008707FD" w:rsidP="00913D5F">
      <w:pPr>
        <w:rPr>
          <w:ins w:id="3930" w:author="HerculesHu" w:date="2017-12-23T23:48:00Z"/>
          <w:del w:id="3931" w:author="249326630@qq.com" w:date="2018-12-25T18:25:00Z"/>
        </w:rPr>
      </w:pPr>
      <w:del w:id="3932" w:author="249326630@qq.com" w:date="2018-12-25T18:25:00Z">
        <w:r w:rsidDel="00E27A9C">
          <w:rPr>
            <w:noProof/>
          </w:rPr>
          <w:drawing>
            <wp:inline distT="0" distB="0" distL="0" distR="0" wp14:anchorId="5F7089FF" wp14:editId="75DA7750">
              <wp:extent cx="5274310" cy="318389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183890"/>
                      </a:xfrm>
                      <a:prstGeom prst="rect">
                        <a:avLst/>
                      </a:prstGeom>
                    </pic:spPr>
                  </pic:pic>
                </a:graphicData>
              </a:graphic>
            </wp:inline>
          </w:drawing>
        </w:r>
      </w:del>
    </w:p>
    <w:p w14:paraId="076202F1" w14:textId="4DF874CB" w:rsidR="00ED245A" w:rsidDel="00E27A9C" w:rsidRDefault="00ED245A" w:rsidP="00ED245A">
      <w:pPr>
        <w:jc w:val="center"/>
        <w:rPr>
          <w:ins w:id="3933" w:author="HerculesHu" w:date="2017-12-23T23:48:00Z"/>
          <w:del w:id="3934" w:author="249326630@qq.com" w:date="2018-12-25T18:25:00Z"/>
        </w:rPr>
      </w:pPr>
      <w:ins w:id="3935" w:author="HerculesHu" w:date="2017-12-23T23:48:00Z">
        <w:del w:id="3936" w:author="249326630@qq.com" w:date="2018-12-25T18:25:00Z">
          <w:r w:rsidDel="00E27A9C">
            <w:rPr>
              <w:rFonts w:hint="eastAsia"/>
            </w:rPr>
            <w:delText>（电脑</w:delText>
          </w:r>
          <w:r w:rsidDel="00E27A9C">
            <w:delText>版</w:delText>
          </w:r>
          <w:r w:rsidDel="00E27A9C">
            <w:rPr>
              <w:rFonts w:hint="eastAsia"/>
            </w:rPr>
            <w:delText>）</w:delText>
          </w:r>
        </w:del>
      </w:ins>
    </w:p>
    <w:p w14:paraId="252787EA" w14:textId="4FA57918" w:rsidR="00ED245A" w:rsidDel="00E27A9C" w:rsidRDefault="00ED245A" w:rsidP="00913D5F">
      <w:pPr>
        <w:rPr>
          <w:del w:id="3937" w:author="249326630@qq.com" w:date="2018-12-25T18:25:00Z"/>
        </w:rPr>
      </w:pPr>
    </w:p>
    <w:p w14:paraId="5FCBF2FA" w14:textId="5D81D103" w:rsidR="00CA11ED" w:rsidDel="00E27A9C" w:rsidRDefault="00201A28">
      <w:pPr>
        <w:pStyle w:val="a2"/>
        <w:rPr>
          <w:del w:id="3938" w:author="249326630@qq.com" w:date="2018-12-25T18:25:00Z"/>
        </w:rPr>
      </w:pPr>
      <w:del w:id="3939" w:author="249326630@qq.com" w:date="2018-12-25T18:25:00Z">
        <w:r w:rsidDel="00E27A9C">
          <w:rPr>
            <w:rFonts w:hint="eastAsia"/>
          </w:rPr>
          <w:delText>资料删除确认</w:delText>
        </w:r>
      </w:del>
    </w:p>
    <w:tbl>
      <w:tblPr>
        <w:tblStyle w:val="Axure1"/>
        <w:tblpPr w:leftFromText="180" w:rightFromText="180" w:vertAnchor="text" w:horzAnchor="margin" w:tblpY="988"/>
        <w:tblW w:w="0" w:type="auto"/>
        <w:tblLook w:val="04A0" w:firstRow="1" w:lastRow="0" w:firstColumn="1" w:lastColumn="0" w:noHBand="0" w:noVBand="1"/>
      </w:tblPr>
      <w:tblGrid>
        <w:gridCol w:w="1413"/>
        <w:gridCol w:w="2268"/>
        <w:gridCol w:w="4536"/>
      </w:tblGrid>
      <w:tr w:rsidR="00201A28" w:rsidDel="00E27A9C" w14:paraId="109FF46A" w14:textId="284FB360" w:rsidTr="00EB2A62">
        <w:trPr>
          <w:cnfStyle w:val="100000000000" w:firstRow="1" w:lastRow="0" w:firstColumn="0" w:lastColumn="0" w:oddVBand="0" w:evenVBand="0" w:oddHBand="0" w:evenHBand="0" w:firstRowFirstColumn="0" w:firstRowLastColumn="0" w:lastRowFirstColumn="0" w:lastRowLastColumn="0"/>
          <w:cantSplit/>
          <w:tblHeader/>
          <w:del w:id="3940" w:author="249326630@qq.com" w:date="2018-12-25T18:25:00Z"/>
        </w:trPr>
        <w:tc>
          <w:tcPr>
            <w:tcW w:w="1413" w:type="dxa"/>
          </w:tcPr>
          <w:p w14:paraId="6D13AA1B" w14:textId="1DA9018B" w:rsidR="00201A28" w:rsidDel="00E27A9C" w:rsidRDefault="00201A28" w:rsidP="00EB2A62">
            <w:pPr>
              <w:pStyle w:val="Axure"/>
              <w:rPr>
                <w:del w:id="3941" w:author="249326630@qq.com" w:date="2018-12-25T18:25:00Z"/>
              </w:rPr>
            </w:pPr>
            <w:del w:id="3942" w:author="249326630@qq.com" w:date="2018-12-25T18:25:00Z">
              <w:r w:rsidDel="00E27A9C">
                <w:delText>脚注</w:delText>
              </w:r>
            </w:del>
          </w:p>
        </w:tc>
        <w:tc>
          <w:tcPr>
            <w:tcW w:w="2268" w:type="dxa"/>
          </w:tcPr>
          <w:p w14:paraId="2671C851" w14:textId="417997DE" w:rsidR="00201A28" w:rsidDel="00E27A9C" w:rsidRDefault="00201A28" w:rsidP="00EB2A62">
            <w:pPr>
              <w:pStyle w:val="Axure"/>
              <w:rPr>
                <w:del w:id="3943" w:author="249326630@qq.com" w:date="2018-12-25T18:25:00Z"/>
              </w:rPr>
            </w:pPr>
            <w:del w:id="3944" w:author="249326630@qq.com" w:date="2018-12-25T18:25:00Z">
              <w:r w:rsidDel="00E27A9C">
                <w:delText>名称</w:delText>
              </w:r>
            </w:del>
          </w:p>
        </w:tc>
        <w:tc>
          <w:tcPr>
            <w:tcW w:w="4536" w:type="dxa"/>
          </w:tcPr>
          <w:p w14:paraId="761EA4AA" w14:textId="6740497A" w:rsidR="00201A28" w:rsidDel="00E27A9C" w:rsidRDefault="00201A28" w:rsidP="00EB2A62">
            <w:pPr>
              <w:pStyle w:val="Axure"/>
              <w:tabs>
                <w:tab w:val="left" w:pos="1190"/>
              </w:tabs>
              <w:rPr>
                <w:del w:id="3945" w:author="249326630@qq.com" w:date="2018-12-25T18:25:00Z"/>
              </w:rPr>
            </w:pPr>
            <w:del w:id="3946" w:author="249326630@qq.com" w:date="2018-12-25T18:25:00Z">
              <w:r w:rsidDel="00E27A9C">
                <w:delText>交互</w:delText>
              </w:r>
              <w:r w:rsidDel="00E27A9C">
                <w:tab/>
              </w:r>
            </w:del>
          </w:p>
        </w:tc>
      </w:tr>
      <w:tr w:rsidR="00201A28" w:rsidDel="00E27A9C" w14:paraId="14B76E1D" w14:textId="2D89A53D" w:rsidTr="00EB2A62">
        <w:trPr>
          <w:cantSplit/>
          <w:del w:id="3947" w:author="249326630@qq.com" w:date="2018-12-25T18:25:00Z"/>
        </w:trPr>
        <w:tc>
          <w:tcPr>
            <w:tcW w:w="1413" w:type="dxa"/>
          </w:tcPr>
          <w:p w14:paraId="6370344A" w14:textId="06347D3F" w:rsidR="00201A28" w:rsidDel="00E27A9C" w:rsidRDefault="00201A28" w:rsidP="00EB2A62">
            <w:pPr>
              <w:pStyle w:val="Axure0"/>
              <w:rPr>
                <w:del w:id="3948" w:author="249326630@qq.com" w:date="2018-12-25T18:25:00Z"/>
              </w:rPr>
            </w:pPr>
            <w:del w:id="3949" w:author="249326630@qq.com" w:date="2018-12-25T18:25:00Z">
              <w:r w:rsidDel="00E27A9C">
                <w:delText>1</w:delText>
              </w:r>
            </w:del>
          </w:p>
        </w:tc>
        <w:tc>
          <w:tcPr>
            <w:tcW w:w="2268" w:type="dxa"/>
          </w:tcPr>
          <w:p w14:paraId="6292D40C" w14:textId="1FA66752" w:rsidR="00201A28" w:rsidDel="00E27A9C" w:rsidRDefault="00F524EF" w:rsidP="00EB2A62">
            <w:pPr>
              <w:pStyle w:val="Axure0"/>
              <w:rPr>
                <w:del w:id="3950" w:author="249326630@qq.com" w:date="2018-12-25T18:25:00Z"/>
              </w:rPr>
            </w:pPr>
            <w:del w:id="3951" w:author="249326630@qq.com" w:date="2018-12-25T18:25:00Z">
              <w:r w:rsidDel="00E27A9C">
                <w:rPr>
                  <w:rFonts w:hint="eastAsia"/>
                  <w:lang w:eastAsia="zh-CN"/>
                </w:rPr>
                <w:delText>关闭</w:delText>
              </w:r>
            </w:del>
          </w:p>
        </w:tc>
        <w:tc>
          <w:tcPr>
            <w:tcW w:w="4536" w:type="dxa"/>
          </w:tcPr>
          <w:p w14:paraId="35DDB00B" w14:textId="35EF046D" w:rsidR="00201A28" w:rsidDel="00E27A9C" w:rsidRDefault="00F524EF" w:rsidP="00EB2A62">
            <w:pPr>
              <w:pStyle w:val="Axure0"/>
              <w:rPr>
                <w:del w:id="3952" w:author="249326630@qq.com" w:date="2018-12-25T18:25:00Z"/>
                <w:lang w:eastAsia="zh-CN"/>
              </w:rPr>
            </w:pPr>
            <w:del w:id="3953" w:author="249326630@qq.com" w:date="2018-12-25T18:25:00Z">
              <w:r w:rsidDel="00E27A9C">
                <w:rPr>
                  <w:rFonts w:hint="eastAsia"/>
                  <w:lang w:eastAsia="zh-CN"/>
                </w:rPr>
                <w:delText>点击取消删除</w:delText>
              </w:r>
            </w:del>
          </w:p>
        </w:tc>
      </w:tr>
      <w:tr w:rsidR="00201A28" w:rsidDel="00E27A9C" w14:paraId="35625CEC" w14:textId="41281B7D" w:rsidTr="00EB2A62">
        <w:trPr>
          <w:cnfStyle w:val="000000010000" w:firstRow="0" w:lastRow="0" w:firstColumn="0" w:lastColumn="0" w:oddVBand="0" w:evenVBand="0" w:oddHBand="0" w:evenHBand="1" w:firstRowFirstColumn="0" w:firstRowLastColumn="0" w:lastRowFirstColumn="0" w:lastRowLastColumn="0"/>
          <w:cantSplit/>
          <w:del w:id="3954" w:author="249326630@qq.com" w:date="2018-12-25T18:25:00Z"/>
        </w:trPr>
        <w:tc>
          <w:tcPr>
            <w:tcW w:w="1413" w:type="dxa"/>
          </w:tcPr>
          <w:p w14:paraId="5C081963" w14:textId="2BB97D30" w:rsidR="00201A28" w:rsidDel="00E27A9C" w:rsidRDefault="00201A28" w:rsidP="00EB2A62">
            <w:pPr>
              <w:pStyle w:val="Axure0"/>
              <w:rPr>
                <w:del w:id="3955" w:author="249326630@qq.com" w:date="2018-12-25T18:25:00Z"/>
                <w:lang w:eastAsia="zh-CN"/>
              </w:rPr>
            </w:pPr>
            <w:del w:id="3956" w:author="249326630@qq.com" w:date="2018-12-25T18:25:00Z">
              <w:r w:rsidDel="00E27A9C">
                <w:rPr>
                  <w:rFonts w:hint="eastAsia"/>
                  <w:lang w:eastAsia="zh-CN"/>
                </w:rPr>
                <w:delText>2</w:delText>
              </w:r>
            </w:del>
          </w:p>
        </w:tc>
        <w:tc>
          <w:tcPr>
            <w:tcW w:w="2268" w:type="dxa"/>
          </w:tcPr>
          <w:p w14:paraId="3DC2D66A" w14:textId="7388FDFD" w:rsidR="00201A28" w:rsidDel="00E27A9C" w:rsidRDefault="00F524EF" w:rsidP="00EB2A62">
            <w:pPr>
              <w:pStyle w:val="Axure0"/>
              <w:rPr>
                <w:del w:id="3957" w:author="249326630@qq.com" w:date="2018-12-25T18:25:00Z"/>
                <w:lang w:eastAsia="zh-CN"/>
              </w:rPr>
            </w:pPr>
            <w:del w:id="3958" w:author="249326630@qq.com" w:date="2018-12-25T18:25:00Z">
              <w:r w:rsidDel="00E27A9C">
                <w:rPr>
                  <w:rFonts w:hint="eastAsia"/>
                  <w:lang w:eastAsia="zh-CN"/>
                </w:rPr>
                <w:delText>取消</w:delText>
              </w:r>
            </w:del>
          </w:p>
        </w:tc>
        <w:tc>
          <w:tcPr>
            <w:tcW w:w="4536" w:type="dxa"/>
          </w:tcPr>
          <w:p w14:paraId="76A8661D" w14:textId="2631020B" w:rsidR="00201A28" w:rsidDel="00E27A9C" w:rsidRDefault="00F524EF" w:rsidP="00EB2A62">
            <w:pPr>
              <w:pStyle w:val="Axure0"/>
              <w:rPr>
                <w:del w:id="3959" w:author="249326630@qq.com" w:date="2018-12-25T18:25:00Z"/>
                <w:lang w:eastAsia="zh-CN"/>
              </w:rPr>
            </w:pPr>
            <w:del w:id="3960" w:author="249326630@qq.com" w:date="2018-12-25T18:25:00Z">
              <w:r w:rsidDel="00E27A9C">
                <w:rPr>
                  <w:rFonts w:hint="eastAsia"/>
                  <w:lang w:eastAsia="zh-CN"/>
                </w:rPr>
                <w:delText>点击取消删除</w:delText>
              </w:r>
            </w:del>
          </w:p>
        </w:tc>
      </w:tr>
      <w:tr w:rsidR="00201A28" w:rsidDel="00E27A9C" w14:paraId="56D204A9" w14:textId="0D49641B" w:rsidTr="00EB2A62">
        <w:trPr>
          <w:cantSplit/>
          <w:del w:id="3961" w:author="249326630@qq.com" w:date="2018-12-25T18:25:00Z"/>
        </w:trPr>
        <w:tc>
          <w:tcPr>
            <w:tcW w:w="1413" w:type="dxa"/>
          </w:tcPr>
          <w:p w14:paraId="1993A347" w14:textId="10616E2F" w:rsidR="00201A28" w:rsidDel="00E27A9C" w:rsidRDefault="00201A28" w:rsidP="00EB2A62">
            <w:pPr>
              <w:pStyle w:val="Axure0"/>
              <w:rPr>
                <w:del w:id="3962" w:author="249326630@qq.com" w:date="2018-12-25T18:25:00Z"/>
                <w:lang w:eastAsia="zh-CN"/>
              </w:rPr>
            </w:pPr>
            <w:del w:id="3963" w:author="249326630@qq.com" w:date="2018-12-25T18:25:00Z">
              <w:r w:rsidDel="00E27A9C">
                <w:rPr>
                  <w:rFonts w:hint="eastAsia"/>
                  <w:lang w:eastAsia="zh-CN"/>
                </w:rPr>
                <w:delText>3</w:delText>
              </w:r>
            </w:del>
          </w:p>
        </w:tc>
        <w:tc>
          <w:tcPr>
            <w:tcW w:w="2268" w:type="dxa"/>
          </w:tcPr>
          <w:p w14:paraId="4FEB9097" w14:textId="3ABBE7F7" w:rsidR="00201A28" w:rsidDel="00E27A9C" w:rsidRDefault="00F524EF" w:rsidP="00EB2A62">
            <w:pPr>
              <w:pStyle w:val="Axure0"/>
              <w:rPr>
                <w:del w:id="3964" w:author="249326630@qq.com" w:date="2018-12-25T18:25:00Z"/>
                <w:lang w:eastAsia="zh-CN"/>
              </w:rPr>
            </w:pPr>
            <w:del w:id="3965" w:author="249326630@qq.com" w:date="2018-12-25T18:25:00Z">
              <w:r w:rsidDel="00E27A9C">
                <w:rPr>
                  <w:rFonts w:hint="eastAsia"/>
                  <w:lang w:eastAsia="zh-CN"/>
                </w:rPr>
                <w:delText>确认</w:delText>
              </w:r>
            </w:del>
          </w:p>
        </w:tc>
        <w:tc>
          <w:tcPr>
            <w:tcW w:w="4536" w:type="dxa"/>
          </w:tcPr>
          <w:p w14:paraId="1B16DABB" w14:textId="14188F98" w:rsidR="00201A28" w:rsidDel="00E27A9C" w:rsidRDefault="00F524EF" w:rsidP="00F524EF">
            <w:pPr>
              <w:pStyle w:val="Axure0"/>
              <w:rPr>
                <w:del w:id="3966" w:author="249326630@qq.com" w:date="2018-12-25T18:25:00Z"/>
                <w:lang w:eastAsia="zh-CN"/>
              </w:rPr>
            </w:pPr>
            <w:del w:id="3967" w:author="249326630@qq.com" w:date="2018-12-25T18:25:00Z">
              <w:r w:rsidDel="00E27A9C">
                <w:rPr>
                  <w:rFonts w:hint="eastAsia"/>
                  <w:lang w:eastAsia="zh-CN"/>
                </w:rPr>
                <w:delText>点击确认删除资料</w:delText>
              </w:r>
            </w:del>
          </w:p>
        </w:tc>
      </w:tr>
    </w:tbl>
    <w:p w14:paraId="516EEA8F" w14:textId="539227E4" w:rsidR="00201A28" w:rsidRPr="00201A28" w:rsidDel="00E27A9C" w:rsidRDefault="00201A28" w:rsidP="00201A28">
      <w:pPr>
        <w:rPr>
          <w:del w:id="3968" w:author="249326630@qq.com" w:date="2018-12-25T18:25:00Z"/>
        </w:rPr>
      </w:pPr>
    </w:p>
    <w:p w14:paraId="0A94CB2C" w14:textId="11DD5620" w:rsidR="000D5E9A" w:rsidDel="00E27A9C" w:rsidRDefault="00322483">
      <w:pPr>
        <w:ind w:firstLineChars="650" w:firstLine="1365"/>
        <w:rPr>
          <w:ins w:id="3969" w:author="HerculesHu" w:date="2017-12-23T23:48:00Z"/>
          <w:del w:id="3970" w:author="249326630@qq.com" w:date="2018-12-25T18:25:00Z"/>
        </w:rPr>
        <w:pPrChange w:id="3971" w:author="HerculesHu" w:date="2017-12-24T00:13:00Z">
          <w:pPr/>
        </w:pPrChange>
      </w:pPr>
      <w:del w:id="3972" w:author="249326630@qq.com" w:date="2018-12-25T18:25:00Z">
        <w:r w:rsidDel="00E27A9C">
          <w:rPr>
            <w:noProof/>
          </w:rPr>
          <w:drawing>
            <wp:inline distT="0" distB="0" distL="0" distR="0" wp14:anchorId="32F63243" wp14:editId="29F3141A">
              <wp:extent cx="3838575" cy="1943100"/>
              <wp:effectExtent l="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38575" cy="1943100"/>
                      </a:xfrm>
                      <a:prstGeom prst="rect">
                        <a:avLst/>
                      </a:prstGeom>
                    </pic:spPr>
                  </pic:pic>
                </a:graphicData>
              </a:graphic>
            </wp:inline>
          </w:drawing>
        </w:r>
      </w:del>
    </w:p>
    <w:p w14:paraId="54125B43" w14:textId="6CFF6497" w:rsidR="00ED245A" w:rsidDel="00E27A9C" w:rsidRDefault="00ED245A" w:rsidP="00ED245A">
      <w:pPr>
        <w:jc w:val="center"/>
        <w:rPr>
          <w:ins w:id="3973" w:author="HerculesHu" w:date="2017-12-23T23:48:00Z"/>
          <w:del w:id="3974" w:author="249326630@qq.com" w:date="2018-12-25T18:25:00Z"/>
        </w:rPr>
      </w:pPr>
      <w:ins w:id="3975" w:author="HerculesHu" w:date="2017-12-23T23:48:00Z">
        <w:del w:id="3976" w:author="249326630@qq.com" w:date="2018-12-25T18:25:00Z">
          <w:r w:rsidDel="00E27A9C">
            <w:rPr>
              <w:rFonts w:hint="eastAsia"/>
            </w:rPr>
            <w:delText>（电脑</w:delText>
          </w:r>
          <w:r w:rsidDel="00E27A9C">
            <w:delText>版</w:delText>
          </w:r>
          <w:r w:rsidDel="00E27A9C">
            <w:rPr>
              <w:rFonts w:hint="eastAsia"/>
            </w:rPr>
            <w:delText>）</w:delText>
          </w:r>
        </w:del>
      </w:ins>
    </w:p>
    <w:p w14:paraId="0BBF76A8" w14:textId="1CC2DF2E" w:rsidR="00ED245A" w:rsidDel="00E27A9C" w:rsidRDefault="00ED245A" w:rsidP="00913D5F">
      <w:pPr>
        <w:rPr>
          <w:del w:id="3977" w:author="249326630@qq.com" w:date="2018-12-25T18:25:00Z"/>
        </w:rPr>
      </w:pPr>
    </w:p>
    <w:p w14:paraId="5CAE9F6F" w14:textId="1007ABBB" w:rsidR="00DE469E" w:rsidDel="00E27A9C" w:rsidRDefault="005C3A72">
      <w:pPr>
        <w:pStyle w:val="a2"/>
        <w:rPr>
          <w:del w:id="3978" w:author="249326630@qq.com" w:date="2018-12-25T18:25:00Z"/>
        </w:rPr>
      </w:pPr>
      <w:del w:id="3979" w:author="249326630@qq.com" w:date="2018-12-25T18:25:00Z">
        <w:r w:rsidDel="00E27A9C">
          <w:rPr>
            <w:rFonts w:hint="eastAsia"/>
          </w:rPr>
          <w:delText>上传</w:delText>
        </w:r>
        <w:r w:rsidDel="00E27A9C">
          <w:delText>资料</w:delText>
        </w:r>
      </w:del>
    </w:p>
    <w:tbl>
      <w:tblPr>
        <w:tblStyle w:val="Axure1"/>
        <w:tblpPr w:leftFromText="180" w:rightFromText="180" w:vertAnchor="text" w:horzAnchor="margin" w:tblpY="988"/>
        <w:tblW w:w="0" w:type="auto"/>
        <w:tblLook w:val="04A0" w:firstRow="1" w:lastRow="0" w:firstColumn="1" w:lastColumn="0" w:noHBand="0" w:noVBand="1"/>
      </w:tblPr>
      <w:tblGrid>
        <w:gridCol w:w="1413"/>
        <w:gridCol w:w="2268"/>
        <w:gridCol w:w="4536"/>
      </w:tblGrid>
      <w:tr w:rsidR="00FA4C19" w:rsidDel="00E27A9C" w14:paraId="6B8AC101" w14:textId="3A28CF7B" w:rsidTr="00EB2A62">
        <w:trPr>
          <w:cnfStyle w:val="100000000000" w:firstRow="1" w:lastRow="0" w:firstColumn="0" w:lastColumn="0" w:oddVBand="0" w:evenVBand="0" w:oddHBand="0" w:evenHBand="0" w:firstRowFirstColumn="0" w:firstRowLastColumn="0" w:lastRowFirstColumn="0" w:lastRowLastColumn="0"/>
          <w:cantSplit/>
          <w:tblHeader/>
          <w:del w:id="3980" w:author="249326630@qq.com" w:date="2018-12-25T18:25:00Z"/>
        </w:trPr>
        <w:tc>
          <w:tcPr>
            <w:tcW w:w="1413" w:type="dxa"/>
          </w:tcPr>
          <w:p w14:paraId="2F0FD25A" w14:textId="578B325C" w:rsidR="00FA4C19" w:rsidDel="00E27A9C" w:rsidRDefault="00FA4C19" w:rsidP="00EB2A62">
            <w:pPr>
              <w:pStyle w:val="Axure"/>
              <w:rPr>
                <w:del w:id="3981" w:author="249326630@qq.com" w:date="2018-12-25T18:25:00Z"/>
              </w:rPr>
            </w:pPr>
            <w:del w:id="3982" w:author="249326630@qq.com" w:date="2018-12-25T18:25:00Z">
              <w:r w:rsidDel="00E27A9C">
                <w:delText>脚注</w:delText>
              </w:r>
            </w:del>
          </w:p>
        </w:tc>
        <w:tc>
          <w:tcPr>
            <w:tcW w:w="2268" w:type="dxa"/>
          </w:tcPr>
          <w:p w14:paraId="0D058989" w14:textId="388319FC" w:rsidR="00FA4C19" w:rsidDel="00E27A9C" w:rsidRDefault="00FA4C19" w:rsidP="00EB2A62">
            <w:pPr>
              <w:pStyle w:val="Axure"/>
              <w:rPr>
                <w:del w:id="3983" w:author="249326630@qq.com" w:date="2018-12-25T18:25:00Z"/>
              </w:rPr>
            </w:pPr>
            <w:del w:id="3984" w:author="249326630@qq.com" w:date="2018-12-25T18:25:00Z">
              <w:r w:rsidDel="00E27A9C">
                <w:delText>名称</w:delText>
              </w:r>
            </w:del>
          </w:p>
        </w:tc>
        <w:tc>
          <w:tcPr>
            <w:tcW w:w="4536" w:type="dxa"/>
          </w:tcPr>
          <w:p w14:paraId="287A0125" w14:textId="7488AB84" w:rsidR="00FA4C19" w:rsidDel="00E27A9C" w:rsidRDefault="00FA4C19" w:rsidP="00EB2A62">
            <w:pPr>
              <w:pStyle w:val="Axure"/>
              <w:tabs>
                <w:tab w:val="left" w:pos="1190"/>
              </w:tabs>
              <w:rPr>
                <w:del w:id="3985" w:author="249326630@qq.com" w:date="2018-12-25T18:25:00Z"/>
              </w:rPr>
            </w:pPr>
            <w:del w:id="3986" w:author="249326630@qq.com" w:date="2018-12-25T18:25:00Z">
              <w:r w:rsidDel="00E27A9C">
                <w:delText>交互</w:delText>
              </w:r>
              <w:r w:rsidDel="00E27A9C">
                <w:tab/>
              </w:r>
            </w:del>
          </w:p>
        </w:tc>
      </w:tr>
      <w:tr w:rsidR="00FA4C19" w:rsidDel="00E27A9C" w14:paraId="6B600018" w14:textId="0E5BC825" w:rsidTr="00EB2A62">
        <w:trPr>
          <w:cantSplit/>
          <w:del w:id="3987" w:author="249326630@qq.com" w:date="2018-12-25T18:25:00Z"/>
        </w:trPr>
        <w:tc>
          <w:tcPr>
            <w:tcW w:w="1413" w:type="dxa"/>
          </w:tcPr>
          <w:p w14:paraId="451B3807" w14:textId="528ABDB3" w:rsidR="00FA4C19" w:rsidDel="00E27A9C" w:rsidRDefault="00FA4C19" w:rsidP="00EB2A62">
            <w:pPr>
              <w:pStyle w:val="Axure0"/>
              <w:rPr>
                <w:del w:id="3988" w:author="249326630@qq.com" w:date="2018-12-25T18:25:00Z"/>
              </w:rPr>
            </w:pPr>
            <w:del w:id="3989" w:author="249326630@qq.com" w:date="2018-12-25T18:25:00Z">
              <w:r w:rsidDel="00E27A9C">
                <w:delText>1</w:delText>
              </w:r>
            </w:del>
          </w:p>
        </w:tc>
        <w:tc>
          <w:tcPr>
            <w:tcW w:w="2268" w:type="dxa"/>
          </w:tcPr>
          <w:p w14:paraId="40413757" w14:textId="1E7C95F5" w:rsidR="00FA4C19" w:rsidDel="00E27A9C" w:rsidRDefault="00FA4C19" w:rsidP="00EB2A62">
            <w:pPr>
              <w:pStyle w:val="Axure0"/>
              <w:rPr>
                <w:del w:id="3990" w:author="249326630@qq.com" w:date="2018-12-25T18:25:00Z"/>
              </w:rPr>
            </w:pPr>
            <w:del w:id="3991" w:author="249326630@qq.com" w:date="2018-12-25T18:25:00Z">
              <w:r w:rsidDel="00E27A9C">
                <w:rPr>
                  <w:rFonts w:hint="eastAsia"/>
                  <w:lang w:eastAsia="zh-CN"/>
                </w:rPr>
                <w:delText>关闭</w:delText>
              </w:r>
            </w:del>
          </w:p>
        </w:tc>
        <w:tc>
          <w:tcPr>
            <w:tcW w:w="4536" w:type="dxa"/>
          </w:tcPr>
          <w:p w14:paraId="20F4D36F" w14:textId="68332D3F" w:rsidR="00FA4C19" w:rsidDel="00E27A9C" w:rsidRDefault="00FA4C19" w:rsidP="00EB2A62">
            <w:pPr>
              <w:pStyle w:val="Axure0"/>
              <w:rPr>
                <w:del w:id="3992" w:author="249326630@qq.com" w:date="2018-12-25T18:25:00Z"/>
                <w:lang w:eastAsia="zh-CN"/>
              </w:rPr>
            </w:pPr>
            <w:del w:id="3993" w:author="249326630@qq.com" w:date="2018-12-25T18:25:00Z">
              <w:r w:rsidDel="00E27A9C">
                <w:rPr>
                  <w:rFonts w:hint="eastAsia"/>
                  <w:lang w:eastAsia="zh-CN"/>
                </w:rPr>
                <w:delText>点击取消删除</w:delText>
              </w:r>
            </w:del>
          </w:p>
        </w:tc>
      </w:tr>
      <w:tr w:rsidR="00FA4C19" w:rsidDel="00E27A9C" w14:paraId="20BA0515" w14:textId="0DE6EFCC" w:rsidTr="00EB2A62">
        <w:trPr>
          <w:cnfStyle w:val="000000010000" w:firstRow="0" w:lastRow="0" w:firstColumn="0" w:lastColumn="0" w:oddVBand="0" w:evenVBand="0" w:oddHBand="0" w:evenHBand="1" w:firstRowFirstColumn="0" w:firstRowLastColumn="0" w:lastRowFirstColumn="0" w:lastRowLastColumn="0"/>
          <w:cantSplit/>
          <w:del w:id="3994" w:author="249326630@qq.com" w:date="2018-12-25T18:25:00Z"/>
        </w:trPr>
        <w:tc>
          <w:tcPr>
            <w:tcW w:w="1413" w:type="dxa"/>
          </w:tcPr>
          <w:p w14:paraId="5CF09074" w14:textId="671B72C6" w:rsidR="00FA4C19" w:rsidDel="00E27A9C" w:rsidRDefault="00FA4C19" w:rsidP="00EB2A62">
            <w:pPr>
              <w:pStyle w:val="Axure0"/>
              <w:rPr>
                <w:del w:id="3995" w:author="249326630@qq.com" w:date="2018-12-25T18:25:00Z"/>
                <w:lang w:eastAsia="zh-CN"/>
              </w:rPr>
            </w:pPr>
            <w:del w:id="3996" w:author="249326630@qq.com" w:date="2018-12-25T18:25:00Z">
              <w:r w:rsidDel="00E27A9C">
                <w:rPr>
                  <w:rFonts w:hint="eastAsia"/>
                  <w:lang w:eastAsia="zh-CN"/>
                </w:rPr>
                <w:delText>2</w:delText>
              </w:r>
            </w:del>
          </w:p>
        </w:tc>
        <w:tc>
          <w:tcPr>
            <w:tcW w:w="2268" w:type="dxa"/>
          </w:tcPr>
          <w:p w14:paraId="13E2962C" w14:textId="7C2040AD" w:rsidR="00FA4C19" w:rsidDel="00E27A9C" w:rsidRDefault="000C6EA7" w:rsidP="00EB2A62">
            <w:pPr>
              <w:pStyle w:val="Axure0"/>
              <w:rPr>
                <w:del w:id="3997" w:author="249326630@qq.com" w:date="2018-12-25T18:25:00Z"/>
                <w:lang w:eastAsia="zh-CN"/>
              </w:rPr>
            </w:pPr>
            <w:del w:id="3998" w:author="249326630@qq.com" w:date="2018-12-25T18:25:00Z">
              <w:r w:rsidDel="00E27A9C">
                <w:rPr>
                  <w:rFonts w:hint="eastAsia"/>
                  <w:lang w:eastAsia="zh-CN"/>
                </w:rPr>
                <w:delText>资料</w:delText>
              </w:r>
              <w:r w:rsidDel="00E27A9C">
                <w:rPr>
                  <w:lang w:eastAsia="zh-CN"/>
                </w:rPr>
                <w:delText>类名</w:delText>
              </w:r>
              <w:r w:rsidR="001157DD" w:rsidDel="00E27A9C">
                <w:rPr>
                  <w:rFonts w:hint="eastAsia"/>
                  <w:lang w:eastAsia="zh-CN"/>
                </w:rPr>
                <w:delText>输入框</w:delText>
              </w:r>
            </w:del>
          </w:p>
        </w:tc>
        <w:tc>
          <w:tcPr>
            <w:tcW w:w="4536" w:type="dxa"/>
          </w:tcPr>
          <w:p w14:paraId="76A7DC44" w14:textId="66EF85A5" w:rsidR="00FA4C19" w:rsidDel="00E27A9C" w:rsidRDefault="001157DD" w:rsidP="00EB2A62">
            <w:pPr>
              <w:pStyle w:val="Axure0"/>
              <w:rPr>
                <w:del w:id="3999" w:author="249326630@qq.com" w:date="2018-12-25T18:25:00Z"/>
                <w:lang w:eastAsia="zh-CN"/>
              </w:rPr>
            </w:pPr>
            <w:del w:id="4000" w:author="249326630@qq.com" w:date="2018-12-25T18:25:00Z">
              <w:r w:rsidDel="00E27A9C">
                <w:rPr>
                  <w:rFonts w:hint="eastAsia"/>
                  <w:lang w:eastAsia="zh-CN"/>
                </w:rPr>
                <w:delText>点击进行</w:delText>
              </w:r>
              <w:r w:rsidDel="00E27A9C">
                <w:rPr>
                  <w:lang w:eastAsia="zh-CN"/>
                </w:rPr>
                <w:delText>资料名称的编辑</w:delText>
              </w:r>
            </w:del>
          </w:p>
        </w:tc>
      </w:tr>
      <w:tr w:rsidR="00FA4C19" w:rsidDel="00E27A9C" w14:paraId="526808F7" w14:textId="447ACC81" w:rsidTr="00EB2A62">
        <w:trPr>
          <w:cantSplit/>
          <w:del w:id="4001" w:author="249326630@qq.com" w:date="2018-12-25T18:25:00Z"/>
        </w:trPr>
        <w:tc>
          <w:tcPr>
            <w:tcW w:w="1413" w:type="dxa"/>
          </w:tcPr>
          <w:p w14:paraId="1B61AB28" w14:textId="22ACA3D6" w:rsidR="00FA4C19" w:rsidDel="00E27A9C" w:rsidRDefault="00FA4C19" w:rsidP="00EB2A62">
            <w:pPr>
              <w:pStyle w:val="Axure0"/>
              <w:rPr>
                <w:del w:id="4002" w:author="249326630@qq.com" w:date="2018-12-25T18:25:00Z"/>
                <w:lang w:eastAsia="zh-CN"/>
              </w:rPr>
            </w:pPr>
            <w:del w:id="4003" w:author="249326630@qq.com" w:date="2018-12-25T18:25:00Z">
              <w:r w:rsidDel="00E27A9C">
                <w:rPr>
                  <w:rFonts w:hint="eastAsia"/>
                  <w:lang w:eastAsia="zh-CN"/>
                </w:rPr>
                <w:delText>3</w:delText>
              </w:r>
            </w:del>
          </w:p>
        </w:tc>
        <w:tc>
          <w:tcPr>
            <w:tcW w:w="2268" w:type="dxa"/>
          </w:tcPr>
          <w:p w14:paraId="0CEFDDAC" w14:textId="26C90D69" w:rsidR="00FA4C19" w:rsidDel="00E27A9C" w:rsidRDefault="006C6F70" w:rsidP="00EB2A62">
            <w:pPr>
              <w:pStyle w:val="Axure0"/>
              <w:rPr>
                <w:del w:id="4004" w:author="249326630@qq.com" w:date="2018-12-25T18:25:00Z"/>
                <w:lang w:eastAsia="zh-CN"/>
              </w:rPr>
            </w:pPr>
            <w:del w:id="4005" w:author="249326630@qq.com" w:date="2018-12-25T18:25:00Z">
              <w:r w:rsidDel="00E27A9C">
                <w:rPr>
                  <w:rFonts w:hint="eastAsia"/>
                  <w:lang w:eastAsia="zh-CN"/>
                </w:rPr>
                <w:delText>资料</w:delText>
              </w:r>
              <w:r w:rsidDel="00E27A9C">
                <w:rPr>
                  <w:lang w:eastAsia="zh-CN"/>
                </w:rPr>
                <w:delText>上传</w:delText>
              </w:r>
            </w:del>
          </w:p>
        </w:tc>
        <w:tc>
          <w:tcPr>
            <w:tcW w:w="4536" w:type="dxa"/>
          </w:tcPr>
          <w:p w14:paraId="6917D58A" w14:textId="1538F0CE" w:rsidR="00FA4C19" w:rsidDel="00E27A9C" w:rsidRDefault="00FA4C19" w:rsidP="006C6F70">
            <w:pPr>
              <w:pStyle w:val="Axure0"/>
              <w:rPr>
                <w:del w:id="4006" w:author="249326630@qq.com" w:date="2018-12-25T18:25:00Z"/>
                <w:lang w:eastAsia="zh-CN"/>
              </w:rPr>
            </w:pPr>
            <w:del w:id="4007" w:author="249326630@qq.com" w:date="2018-12-25T18:25:00Z">
              <w:r w:rsidDel="00E27A9C">
                <w:rPr>
                  <w:rFonts w:hint="eastAsia"/>
                  <w:lang w:eastAsia="zh-CN"/>
                </w:rPr>
                <w:delText>点击</w:delText>
              </w:r>
              <w:r w:rsidR="006C6F70" w:rsidDel="00E27A9C">
                <w:rPr>
                  <w:rFonts w:hint="eastAsia"/>
                  <w:lang w:eastAsia="zh-CN"/>
                </w:rPr>
                <w:delText>进行</w:delText>
              </w:r>
              <w:r w:rsidR="006C6F70" w:rsidDel="00E27A9C">
                <w:rPr>
                  <w:lang w:eastAsia="zh-CN"/>
                </w:rPr>
                <w:delText>资料的</w:delText>
              </w:r>
              <w:r w:rsidR="006C6F70" w:rsidDel="00E27A9C">
                <w:rPr>
                  <w:rFonts w:hint="eastAsia"/>
                  <w:lang w:eastAsia="zh-CN"/>
                </w:rPr>
                <w:delText>选择</w:delText>
              </w:r>
              <w:r w:rsidR="006C6F70" w:rsidDel="00E27A9C">
                <w:rPr>
                  <w:lang w:eastAsia="zh-CN"/>
                </w:rPr>
                <w:delText>上传</w:delText>
              </w:r>
            </w:del>
          </w:p>
        </w:tc>
      </w:tr>
      <w:tr w:rsidR="00086422" w:rsidDel="00E27A9C" w14:paraId="6DFA65B5" w14:textId="26D50C23" w:rsidTr="00EB2A62">
        <w:trPr>
          <w:cnfStyle w:val="000000010000" w:firstRow="0" w:lastRow="0" w:firstColumn="0" w:lastColumn="0" w:oddVBand="0" w:evenVBand="0" w:oddHBand="0" w:evenHBand="1" w:firstRowFirstColumn="0" w:firstRowLastColumn="0" w:lastRowFirstColumn="0" w:lastRowLastColumn="0"/>
          <w:cantSplit/>
          <w:del w:id="4008" w:author="249326630@qq.com" w:date="2018-12-25T18:25:00Z"/>
        </w:trPr>
        <w:tc>
          <w:tcPr>
            <w:tcW w:w="1413" w:type="dxa"/>
          </w:tcPr>
          <w:p w14:paraId="427072F6" w14:textId="5AC46ED1" w:rsidR="00086422" w:rsidDel="00E27A9C" w:rsidRDefault="00086422" w:rsidP="00EB2A62">
            <w:pPr>
              <w:pStyle w:val="Axure0"/>
              <w:rPr>
                <w:del w:id="4009" w:author="249326630@qq.com" w:date="2018-12-25T18:25:00Z"/>
                <w:lang w:eastAsia="zh-CN"/>
              </w:rPr>
            </w:pPr>
            <w:del w:id="4010" w:author="249326630@qq.com" w:date="2018-12-25T18:25:00Z">
              <w:r w:rsidDel="00E27A9C">
                <w:rPr>
                  <w:rFonts w:hint="eastAsia"/>
                  <w:lang w:eastAsia="zh-CN"/>
                </w:rPr>
                <w:delText>4</w:delText>
              </w:r>
            </w:del>
          </w:p>
        </w:tc>
        <w:tc>
          <w:tcPr>
            <w:tcW w:w="2268" w:type="dxa"/>
          </w:tcPr>
          <w:p w14:paraId="6EF725D9" w14:textId="42682458" w:rsidR="00086422" w:rsidDel="00E27A9C" w:rsidRDefault="00E74F0C" w:rsidP="00EB2A62">
            <w:pPr>
              <w:pStyle w:val="Axure0"/>
              <w:rPr>
                <w:del w:id="4011" w:author="249326630@qq.com" w:date="2018-12-25T18:25:00Z"/>
                <w:lang w:eastAsia="zh-CN"/>
              </w:rPr>
            </w:pPr>
            <w:del w:id="4012" w:author="249326630@qq.com" w:date="2018-12-25T18:25:00Z">
              <w:r w:rsidDel="00E27A9C">
                <w:rPr>
                  <w:rFonts w:hint="eastAsia"/>
                  <w:lang w:eastAsia="zh-CN"/>
                </w:rPr>
                <w:delText>确认</w:delText>
              </w:r>
              <w:r w:rsidDel="00E27A9C">
                <w:rPr>
                  <w:lang w:eastAsia="zh-CN"/>
                </w:rPr>
                <w:delText>上传</w:delText>
              </w:r>
            </w:del>
          </w:p>
        </w:tc>
        <w:tc>
          <w:tcPr>
            <w:tcW w:w="4536" w:type="dxa"/>
          </w:tcPr>
          <w:p w14:paraId="1A73F7E9" w14:textId="5C36367C" w:rsidR="00086422" w:rsidDel="00E27A9C" w:rsidRDefault="00E74F0C" w:rsidP="006C6F70">
            <w:pPr>
              <w:pStyle w:val="Axure0"/>
              <w:rPr>
                <w:del w:id="4013" w:author="249326630@qq.com" w:date="2018-12-25T18:25:00Z"/>
                <w:lang w:eastAsia="zh-CN"/>
              </w:rPr>
            </w:pPr>
            <w:del w:id="4014" w:author="249326630@qq.com" w:date="2018-12-25T18:25:00Z">
              <w:r w:rsidDel="00E27A9C">
                <w:rPr>
                  <w:rFonts w:hint="eastAsia"/>
                  <w:lang w:eastAsia="zh-CN"/>
                </w:rPr>
                <w:delText>在</w:delText>
              </w:r>
              <w:r w:rsidDel="00E27A9C">
                <w:rPr>
                  <w:lang w:eastAsia="zh-CN"/>
                </w:rPr>
                <w:delText>资料上传完</w:delText>
              </w:r>
              <w:r w:rsidDel="00E27A9C">
                <w:rPr>
                  <w:rFonts w:hint="eastAsia"/>
                  <w:lang w:eastAsia="zh-CN"/>
                </w:rPr>
                <w:delText>成</w:delText>
              </w:r>
              <w:r w:rsidDel="00E27A9C">
                <w:rPr>
                  <w:lang w:eastAsia="zh-CN"/>
                </w:rPr>
                <w:delText>时点击确认添加此资源</w:delText>
              </w:r>
            </w:del>
          </w:p>
        </w:tc>
      </w:tr>
      <w:tr w:rsidR="00E74F0C" w:rsidDel="00E27A9C" w14:paraId="0AF25165" w14:textId="629AABFC" w:rsidTr="00EB2A62">
        <w:trPr>
          <w:cantSplit/>
          <w:del w:id="4015" w:author="249326630@qq.com" w:date="2018-12-25T18:25:00Z"/>
        </w:trPr>
        <w:tc>
          <w:tcPr>
            <w:tcW w:w="1413" w:type="dxa"/>
          </w:tcPr>
          <w:p w14:paraId="7454474C" w14:textId="5B3C1F32" w:rsidR="00E74F0C" w:rsidDel="00E27A9C" w:rsidRDefault="00E74F0C" w:rsidP="00EB2A62">
            <w:pPr>
              <w:pStyle w:val="Axure0"/>
              <w:rPr>
                <w:del w:id="4016" w:author="249326630@qq.com" w:date="2018-12-25T18:25:00Z"/>
                <w:lang w:eastAsia="zh-CN"/>
              </w:rPr>
            </w:pPr>
            <w:del w:id="4017" w:author="249326630@qq.com" w:date="2018-12-25T18:25:00Z">
              <w:r w:rsidDel="00E27A9C">
                <w:rPr>
                  <w:rFonts w:hint="eastAsia"/>
                  <w:lang w:eastAsia="zh-CN"/>
                </w:rPr>
                <w:delText>5</w:delText>
              </w:r>
            </w:del>
          </w:p>
        </w:tc>
        <w:tc>
          <w:tcPr>
            <w:tcW w:w="2268" w:type="dxa"/>
          </w:tcPr>
          <w:p w14:paraId="60402DFC" w14:textId="575AFA17" w:rsidR="00E74F0C" w:rsidDel="00E27A9C" w:rsidRDefault="00E74F0C" w:rsidP="00EB2A62">
            <w:pPr>
              <w:pStyle w:val="Axure0"/>
              <w:rPr>
                <w:del w:id="4018" w:author="249326630@qq.com" w:date="2018-12-25T18:25:00Z"/>
                <w:lang w:eastAsia="zh-CN"/>
              </w:rPr>
            </w:pPr>
            <w:del w:id="4019" w:author="249326630@qq.com" w:date="2018-12-25T18:25:00Z">
              <w:r w:rsidDel="00E27A9C">
                <w:rPr>
                  <w:rFonts w:hint="eastAsia"/>
                  <w:lang w:eastAsia="zh-CN"/>
                </w:rPr>
                <w:delText>放弃</w:delText>
              </w:r>
              <w:r w:rsidDel="00E27A9C">
                <w:rPr>
                  <w:lang w:eastAsia="zh-CN"/>
                </w:rPr>
                <w:delText>上传</w:delText>
              </w:r>
            </w:del>
          </w:p>
        </w:tc>
        <w:tc>
          <w:tcPr>
            <w:tcW w:w="4536" w:type="dxa"/>
          </w:tcPr>
          <w:p w14:paraId="193114A9" w14:textId="690792E1" w:rsidR="00E74F0C" w:rsidDel="00E27A9C" w:rsidRDefault="00E74F0C" w:rsidP="006C6F70">
            <w:pPr>
              <w:pStyle w:val="Axure0"/>
              <w:rPr>
                <w:del w:id="4020" w:author="249326630@qq.com" w:date="2018-12-25T18:25:00Z"/>
                <w:lang w:eastAsia="zh-CN"/>
              </w:rPr>
            </w:pPr>
            <w:del w:id="4021" w:author="249326630@qq.com" w:date="2018-12-25T18:25:00Z">
              <w:r w:rsidDel="00E27A9C">
                <w:rPr>
                  <w:rFonts w:hint="eastAsia"/>
                  <w:lang w:eastAsia="zh-CN"/>
                </w:rPr>
                <w:delText>点击</w:delText>
              </w:r>
              <w:r w:rsidDel="00E27A9C">
                <w:rPr>
                  <w:lang w:eastAsia="zh-CN"/>
                </w:rPr>
                <w:delText>放弃</w:delText>
              </w:r>
              <w:r w:rsidDel="00E27A9C">
                <w:rPr>
                  <w:rFonts w:hint="eastAsia"/>
                  <w:lang w:eastAsia="zh-CN"/>
                </w:rPr>
                <w:delText>正在</w:delText>
              </w:r>
              <w:r w:rsidDel="00E27A9C">
                <w:rPr>
                  <w:lang w:eastAsia="zh-CN"/>
                </w:rPr>
                <w:delText>上传的资料</w:delText>
              </w:r>
            </w:del>
          </w:p>
        </w:tc>
      </w:tr>
      <w:tr w:rsidR="00771514" w:rsidDel="00E27A9C" w14:paraId="1BE152CE" w14:textId="650C713D" w:rsidTr="00EB2A62">
        <w:trPr>
          <w:cnfStyle w:val="000000010000" w:firstRow="0" w:lastRow="0" w:firstColumn="0" w:lastColumn="0" w:oddVBand="0" w:evenVBand="0" w:oddHBand="0" w:evenHBand="1" w:firstRowFirstColumn="0" w:firstRowLastColumn="0" w:lastRowFirstColumn="0" w:lastRowLastColumn="0"/>
          <w:cantSplit/>
          <w:del w:id="4022" w:author="249326630@qq.com" w:date="2018-12-25T18:25:00Z"/>
        </w:trPr>
        <w:tc>
          <w:tcPr>
            <w:tcW w:w="1413" w:type="dxa"/>
          </w:tcPr>
          <w:p w14:paraId="501DF370" w14:textId="35E5754D" w:rsidR="00771514" w:rsidDel="00E27A9C" w:rsidRDefault="00771514" w:rsidP="00EB2A62">
            <w:pPr>
              <w:pStyle w:val="Axure0"/>
              <w:rPr>
                <w:del w:id="4023" w:author="249326630@qq.com" w:date="2018-12-25T18:25:00Z"/>
                <w:lang w:eastAsia="zh-CN"/>
              </w:rPr>
            </w:pPr>
            <w:del w:id="4024" w:author="249326630@qq.com" w:date="2018-12-25T18:25:00Z">
              <w:r w:rsidDel="00E27A9C">
                <w:rPr>
                  <w:rFonts w:hint="eastAsia"/>
                  <w:lang w:eastAsia="zh-CN"/>
                </w:rPr>
                <w:delText>6</w:delText>
              </w:r>
            </w:del>
          </w:p>
        </w:tc>
        <w:tc>
          <w:tcPr>
            <w:tcW w:w="2268" w:type="dxa"/>
          </w:tcPr>
          <w:p w14:paraId="2810FE22" w14:textId="6B737060" w:rsidR="00771514" w:rsidDel="00E27A9C" w:rsidRDefault="00771514" w:rsidP="00EB2A62">
            <w:pPr>
              <w:pStyle w:val="Axure0"/>
              <w:rPr>
                <w:del w:id="4025" w:author="249326630@qq.com" w:date="2018-12-25T18:25:00Z"/>
                <w:lang w:eastAsia="zh-CN"/>
              </w:rPr>
            </w:pPr>
            <w:del w:id="4026" w:author="249326630@qq.com" w:date="2018-12-25T18:25:00Z">
              <w:r w:rsidDel="00E27A9C">
                <w:rPr>
                  <w:rFonts w:hint="eastAsia"/>
                  <w:lang w:eastAsia="zh-CN"/>
                </w:rPr>
                <w:delText>资料</w:delText>
              </w:r>
              <w:r w:rsidDel="00E27A9C">
                <w:rPr>
                  <w:lang w:eastAsia="zh-CN"/>
                </w:rPr>
                <w:delText>名</w:delText>
              </w:r>
            </w:del>
          </w:p>
        </w:tc>
        <w:tc>
          <w:tcPr>
            <w:tcW w:w="4536" w:type="dxa"/>
          </w:tcPr>
          <w:p w14:paraId="2EF22E27" w14:textId="0A39C377" w:rsidR="00771514" w:rsidDel="00E27A9C" w:rsidRDefault="00771514" w:rsidP="006C6F70">
            <w:pPr>
              <w:pStyle w:val="Axure0"/>
              <w:rPr>
                <w:del w:id="4027" w:author="249326630@qq.com" w:date="2018-12-25T18:25:00Z"/>
                <w:lang w:eastAsia="zh-CN"/>
              </w:rPr>
            </w:pPr>
            <w:del w:id="4028" w:author="249326630@qq.com" w:date="2018-12-25T18:25:00Z">
              <w:r w:rsidDel="00E27A9C">
                <w:rPr>
                  <w:rFonts w:hint="eastAsia"/>
                  <w:lang w:eastAsia="zh-CN"/>
                </w:rPr>
                <w:delText>显示</w:delText>
              </w:r>
              <w:r w:rsidDel="00E27A9C">
                <w:rPr>
                  <w:lang w:eastAsia="zh-CN"/>
                </w:rPr>
                <w:delText>已经上传的资料名</w:delText>
              </w:r>
            </w:del>
          </w:p>
        </w:tc>
      </w:tr>
      <w:tr w:rsidR="00771514" w:rsidDel="00E27A9C" w14:paraId="3AD52D25" w14:textId="566C6F4D" w:rsidTr="00EB2A62">
        <w:trPr>
          <w:cantSplit/>
          <w:del w:id="4029" w:author="249326630@qq.com" w:date="2018-12-25T18:25:00Z"/>
        </w:trPr>
        <w:tc>
          <w:tcPr>
            <w:tcW w:w="1413" w:type="dxa"/>
          </w:tcPr>
          <w:p w14:paraId="7F61027E" w14:textId="0C9C1D68" w:rsidR="00771514" w:rsidDel="00E27A9C" w:rsidRDefault="00771514" w:rsidP="00EB2A62">
            <w:pPr>
              <w:pStyle w:val="Axure0"/>
              <w:rPr>
                <w:del w:id="4030" w:author="249326630@qq.com" w:date="2018-12-25T18:25:00Z"/>
                <w:lang w:eastAsia="zh-CN"/>
              </w:rPr>
            </w:pPr>
            <w:del w:id="4031" w:author="249326630@qq.com" w:date="2018-12-25T18:25:00Z">
              <w:r w:rsidDel="00E27A9C">
                <w:rPr>
                  <w:rFonts w:hint="eastAsia"/>
                  <w:lang w:eastAsia="zh-CN"/>
                </w:rPr>
                <w:delText>7</w:delText>
              </w:r>
            </w:del>
          </w:p>
        </w:tc>
        <w:tc>
          <w:tcPr>
            <w:tcW w:w="2268" w:type="dxa"/>
          </w:tcPr>
          <w:p w14:paraId="47A9A617" w14:textId="2F98A3AE" w:rsidR="00771514" w:rsidDel="00E27A9C" w:rsidRDefault="00771514" w:rsidP="00EB2A62">
            <w:pPr>
              <w:pStyle w:val="Axure0"/>
              <w:rPr>
                <w:del w:id="4032" w:author="249326630@qq.com" w:date="2018-12-25T18:25:00Z"/>
                <w:lang w:eastAsia="zh-CN"/>
              </w:rPr>
            </w:pPr>
            <w:del w:id="4033" w:author="249326630@qq.com" w:date="2018-12-25T18:25:00Z">
              <w:r w:rsidDel="00E27A9C">
                <w:rPr>
                  <w:rFonts w:hint="eastAsia"/>
                  <w:lang w:eastAsia="zh-CN"/>
                </w:rPr>
                <w:delText>放弃</w:delText>
              </w:r>
              <w:r w:rsidDel="00E27A9C">
                <w:rPr>
                  <w:lang w:eastAsia="zh-CN"/>
                </w:rPr>
                <w:delText>添加</w:delText>
              </w:r>
            </w:del>
          </w:p>
        </w:tc>
        <w:tc>
          <w:tcPr>
            <w:tcW w:w="4536" w:type="dxa"/>
          </w:tcPr>
          <w:p w14:paraId="5255A62F" w14:textId="616AB9F2" w:rsidR="00771514" w:rsidDel="00E27A9C" w:rsidRDefault="00771514" w:rsidP="006C6F70">
            <w:pPr>
              <w:pStyle w:val="Axure0"/>
              <w:rPr>
                <w:del w:id="4034" w:author="249326630@qq.com" w:date="2018-12-25T18:25:00Z"/>
                <w:lang w:eastAsia="zh-CN"/>
              </w:rPr>
            </w:pPr>
            <w:del w:id="4035" w:author="249326630@qq.com" w:date="2018-12-25T18:25:00Z">
              <w:r w:rsidDel="00E27A9C">
                <w:rPr>
                  <w:rFonts w:hint="eastAsia"/>
                  <w:lang w:eastAsia="zh-CN"/>
                </w:rPr>
                <w:delText>点击</w:delText>
              </w:r>
              <w:r w:rsidDel="00E27A9C">
                <w:rPr>
                  <w:lang w:eastAsia="zh-CN"/>
                </w:rPr>
                <w:delText>放弃已经上传的文件</w:delText>
              </w:r>
            </w:del>
          </w:p>
        </w:tc>
      </w:tr>
      <w:tr w:rsidR="00771514" w:rsidDel="00E27A9C" w14:paraId="3E39C25D" w14:textId="06974C99" w:rsidTr="00EB2A62">
        <w:trPr>
          <w:cnfStyle w:val="000000010000" w:firstRow="0" w:lastRow="0" w:firstColumn="0" w:lastColumn="0" w:oddVBand="0" w:evenVBand="0" w:oddHBand="0" w:evenHBand="1" w:firstRowFirstColumn="0" w:firstRowLastColumn="0" w:lastRowFirstColumn="0" w:lastRowLastColumn="0"/>
          <w:cantSplit/>
          <w:del w:id="4036" w:author="249326630@qq.com" w:date="2018-12-25T18:25:00Z"/>
        </w:trPr>
        <w:tc>
          <w:tcPr>
            <w:tcW w:w="1413" w:type="dxa"/>
          </w:tcPr>
          <w:p w14:paraId="0AAAB581" w14:textId="4BC49BC0" w:rsidR="00771514" w:rsidDel="00E27A9C" w:rsidRDefault="00771514" w:rsidP="00EB2A62">
            <w:pPr>
              <w:pStyle w:val="Axure0"/>
              <w:rPr>
                <w:del w:id="4037" w:author="249326630@qq.com" w:date="2018-12-25T18:25:00Z"/>
                <w:lang w:eastAsia="zh-CN"/>
              </w:rPr>
            </w:pPr>
            <w:del w:id="4038" w:author="249326630@qq.com" w:date="2018-12-25T18:25:00Z">
              <w:r w:rsidDel="00E27A9C">
                <w:rPr>
                  <w:rFonts w:hint="eastAsia"/>
                  <w:lang w:eastAsia="zh-CN"/>
                </w:rPr>
                <w:delText>8</w:delText>
              </w:r>
            </w:del>
          </w:p>
        </w:tc>
        <w:tc>
          <w:tcPr>
            <w:tcW w:w="2268" w:type="dxa"/>
          </w:tcPr>
          <w:p w14:paraId="5201DA59" w14:textId="6CC9E108" w:rsidR="00771514" w:rsidDel="00E27A9C" w:rsidRDefault="00771514" w:rsidP="00EB2A62">
            <w:pPr>
              <w:pStyle w:val="Axure0"/>
              <w:rPr>
                <w:del w:id="4039" w:author="249326630@qq.com" w:date="2018-12-25T18:25:00Z"/>
                <w:lang w:eastAsia="zh-CN"/>
              </w:rPr>
            </w:pPr>
            <w:del w:id="4040" w:author="249326630@qq.com" w:date="2018-12-25T18:25:00Z">
              <w:r w:rsidDel="00E27A9C">
                <w:rPr>
                  <w:rFonts w:hint="eastAsia"/>
                  <w:lang w:eastAsia="zh-CN"/>
                </w:rPr>
                <w:delText>确认</w:delText>
              </w:r>
              <w:r w:rsidDel="00E27A9C">
                <w:rPr>
                  <w:lang w:eastAsia="zh-CN"/>
                </w:rPr>
                <w:delText>上传</w:delText>
              </w:r>
            </w:del>
          </w:p>
        </w:tc>
        <w:tc>
          <w:tcPr>
            <w:tcW w:w="4536" w:type="dxa"/>
          </w:tcPr>
          <w:p w14:paraId="2C2262EC" w14:textId="4F5EE580" w:rsidR="00771514" w:rsidDel="00E27A9C" w:rsidRDefault="00EE26F2" w:rsidP="006C6F70">
            <w:pPr>
              <w:pStyle w:val="Axure0"/>
              <w:rPr>
                <w:del w:id="4041" w:author="249326630@qq.com" w:date="2018-12-25T18:25:00Z"/>
                <w:lang w:eastAsia="zh-CN"/>
              </w:rPr>
            </w:pPr>
            <w:del w:id="4042" w:author="249326630@qq.com" w:date="2018-12-25T18:25:00Z">
              <w:r w:rsidDel="00E27A9C">
                <w:rPr>
                  <w:rFonts w:hint="eastAsia"/>
                  <w:lang w:eastAsia="zh-CN"/>
                </w:rPr>
                <w:delText>点击</w:delText>
              </w:r>
              <w:r w:rsidDel="00E27A9C">
                <w:rPr>
                  <w:lang w:eastAsia="zh-CN"/>
                </w:rPr>
                <w:delText>上传完成编辑的</w:delText>
              </w:r>
              <w:r w:rsidDel="00E27A9C">
                <w:rPr>
                  <w:rFonts w:hint="eastAsia"/>
                  <w:lang w:eastAsia="zh-CN"/>
                </w:rPr>
                <w:delText>资源包</w:delText>
              </w:r>
              <w:r w:rsidR="006C7211" w:rsidDel="00E27A9C">
                <w:rPr>
                  <w:rFonts w:hint="eastAsia"/>
                  <w:lang w:eastAsia="zh-CN"/>
                </w:rPr>
                <w:delText>（这在</w:delText>
              </w:r>
              <w:r w:rsidR="006C7211" w:rsidDel="00E27A9C">
                <w:rPr>
                  <w:lang w:eastAsia="zh-CN"/>
                </w:rPr>
                <w:delText>上传的文件默认为放弃</w:delText>
              </w:r>
              <w:r w:rsidR="006C7211" w:rsidDel="00E27A9C">
                <w:rPr>
                  <w:rFonts w:hint="eastAsia"/>
                  <w:lang w:eastAsia="zh-CN"/>
                </w:rPr>
                <w:delText>上传）</w:delText>
              </w:r>
            </w:del>
          </w:p>
        </w:tc>
      </w:tr>
    </w:tbl>
    <w:p w14:paraId="719B5E0C" w14:textId="75624F0A" w:rsidR="000603C4" w:rsidDel="00E27A9C" w:rsidRDefault="000603C4" w:rsidP="000603C4">
      <w:pPr>
        <w:rPr>
          <w:del w:id="4043" w:author="249326630@qq.com" w:date="2018-12-25T18:25:00Z"/>
        </w:rPr>
      </w:pPr>
    </w:p>
    <w:p w14:paraId="5E8999DA" w14:textId="577F1B15" w:rsidR="00771514" w:rsidRPr="00771514" w:rsidDel="00E27A9C" w:rsidRDefault="00771514" w:rsidP="000603C4">
      <w:pPr>
        <w:rPr>
          <w:del w:id="4044" w:author="249326630@qq.com" w:date="2018-12-25T18:25:00Z"/>
        </w:rPr>
      </w:pPr>
    </w:p>
    <w:p w14:paraId="2D606DBD" w14:textId="423ED68F" w:rsidR="00E74F0C" w:rsidDel="00E27A9C" w:rsidRDefault="00E74F0C" w:rsidP="000603C4">
      <w:pPr>
        <w:rPr>
          <w:del w:id="4045" w:author="249326630@qq.com" w:date="2018-12-25T18:25:00Z"/>
        </w:rPr>
      </w:pPr>
    </w:p>
    <w:p w14:paraId="4740394F" w14:textId="7FBA154B" w:rsidR="00E74F0C" w:rsidDel="00E27A9C" w:rsidRDefault="00E74F0C" w:rsidP="000603C4">
      <w:pPr>
        <w:rPr>
          <w:del w:id="4046" w:author="249326630@qq.com" w:date="2018-12-25T18:25:00Z"/>
        </w:rPr>
      </w:pPr>
    </w:p>
    <w:p w14:paraId="3C7BEE4F" w14:textId="20CFED49" w:rsidR="00E74F0C" w:rsidRPr="00E74F0C" w:rsidDel="00E27A9C" w:rsidRDefault="00E74F0C" w:rsidP="000603C4">
      <w:pPr>
        <w:rPr>
          <w:del w:id="4047" w:author="249326630@qq.com" w:date="2018-12-25T18:25:00Z"/>
        </w:rPr>
      </w:pPr>
    </w:p>
    <w:p w14:paraId="34037DFC" w14:textId="118AE264" w:rsidR="000603C4" w:rsidDel="00E27A9C" w:rsidRDefault="000603C4">
      <w:pPr>
        <w:ind w:firstLineChars="350" w:firstLine="735"/>
        <w:rPr>
          <w:ins w:id="4048" w:author="HerculesHu" w:date="2017-12-23T23:48:00Z"/>
          <w:del w:id="4049" w:author="249326630@qq.com" w:date="2018-12-25T18:25:00Z"/>
        </w:rPr>
        <w:pPrChange w:id="4050" w:author="HerculesHu" w:date="2017-12-24T00:13:00Z">
          <w:pPr/>
        </w:pPrChange>
      </w:pPr>
      <w:del w:id="4051" w:author="249326630@qq.com" w:date="2018-12-25T18:25:00Z">
        <w:r w:rsidDel="00E27A9C">
          <w:rPr>
            <w:noProof/>
          </w:rPr>
          <w:drawing>
            <wp:inline distT="0" distB="0" distL="0" distR="0" wp14:anchorId="0568EE8B" wp14:editId="25940EFC">
              <wp:extent cx="4400550" cy="43053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00550" cy="4305300"/>
                      </a:xfrm>
                      <a:prstGeom prst="rect">
                        <a:avLst/>
                      </a:prstGeom>
                    </pic:spPr>
                  </pic:pic>
                </a:graphicData>
              </a:graphic>
            </wp:inline>
          </w:drawing>
        </w:r>
      </w:del>
    </w:p>
    <w:p w14:paraId="19FF5A6B" w14:textId="750F12F7" w:rsidR="00ED245A" w:rsidDel="00E27A9C" w:rsidRDefault="00ED245A" w:rsidP="00ED245A">
      <w:pPr>
        <w:jc w:val="center"/>
        <w:rPr>
          <w:ins w:id="4052" w:author="HerculesHu" w:date="2017-12-23T23:48:00Z"/>
          <w:del w:id="4053" w:author="249326630@qq.com" w:date="2018-12-25T18:25:00Z"/>
        </w:rPr>
      </w:pPr>
      <w:ins w:id="4054" w:author="HerculesHu" w:date="2017-12-23T23:48:00Z">
        <w:del w:id="4055" w:author="249326630@qq.com" w:date="2018-12-25T18:25:00Z">
          <w:r w:rsidDel="00E27A9C">
            <w:rPr>
              <w:rFonts w:hint="eastAsia"/>
            </w:rPr>
            <w:delText>（电脑</w:delText>
          </w:r>
          <w:r w:rsidDel="00E27A9C">
            <w:delText>版</w:delText>
          </w:r>
          <w:r w:rsidDel="00E27A9C">
            <w:rPr>
              <w:rFonts w:hint="eastAsia"/>
            </w:rPr>
            <w:delText>）</w:delText>
          </w:r>
        </w:del>
      </w:ins>
    </w:p>
    <w:p w14:paraId="34E5787C" w14:textId="5E577727" w:rsidR="00ED245A" w:rsidDel="00E27A9C" w:rsidRDefault="00ED245A" w:rsidP="000603C4">
      <w:pPr>
        <w:rPr>
          <w:del w:id="4056" w:author="249326630@qq.com" w:date="2018-12-25T18:25:00Z"/>
        </w:rPr>
      </w:pPr>
    </w:p>
    <w:p w14:paraId="152C6457" w14:textId="4869E585" w:rsidR="0072676D" w:rsidDel="00E27A9C" w:rsidRDefault="0072676D">
      <w:pPr>
        <w:pStyle w:val="a2"/>
        <w:rPr>
          <w:del w:id="4057" w:author="249326630@qq.com" w:date="2018-12-25T18:25:00Z"/>
        </w:rPr>
      </w:pPr>
      <w:del w:id="4058" w:author="249326630@qq.com" w:date="2018-12-25T18:25:00Z">
        <w:r w:rsidDel="00E27A9C">
          <w:rPr>
            <w:rFonts w:hint="eastAsia"/>
          </w:rPr>
          <w:delText>编辑</w:delText>
        </w:r>
        <w:r w:rsidDel="00E27A9C">
          <w:delText>资料</w:delText>
        </w:r>
      </w:del>
    </w:p>
    <w:p w14:paraId="0DBCD6B5" w14:textId="2196E7D9" w:rsidR="00291432" w:rsidDel="00E27A9C" w:rsidRDefault="00291432" w:rsidP="00291432">
      <w:pPr>
        <w:rPr>
          <w:del w:id="4059" w:author="249326630@qq.com" w:date="2018-12-25T18:25:00Z"/>
        </w:rPr>
      </w:pPr>
    </w:p>
    <w:tbl>
      <w:tblPr>
        <w:tblStyle w:val="Axure1"/>
        <w:tblpPr w:leftFromText="180" w:rightFromText="180" w:vertAnchor="text" w:horzAnchor="margin" w:tblpY="988"/>
        <w:tblW w:w="0" w:type="auto"/>
        <w:tblLook w:val="04A0" w:firstRow="1" w:lastRow="0" w:firstColumn="1" w:lastColumn="0" w:noHBand="0" w:noVBand="1"/>
      </w:tblPr>
      <w:tblGrid>
        <w:gridCol w:w="1413"/>
        <w:gridCol w:w="2268"/>
        <w:gridCol w:w="4536"/>
      </w:tblGrid>
      <w:tr w:rsidR="005A583D" w:rsidDel="00E27A9C" w14:paraId="244BB13F" w14:textId="6B4BF248" w:rsidTr="00EB2A62">
        <w:trPr>
          <w:cnfStyle w:val="100000000000" w:firstRow="1" w:lastRow="0" w:firstColumn="0" w:lastColumn="0" w:oddVBand="0" w:evenVBand="0" w:oddHBand="0" w:evenHBand="0" w:firstRowFirstColumn="0" w:firstRowLastColumn="0" w:lastRowFirstColumn="0" w:lastRowLastColumn="0"/>
          <w:cantSplit/>
          <w:tblHeader/>
          <w:del w:id="4060" w:author="249326630@qq.com" w:date="2018-12-25T18:25:00Z"/>
        </w:trPr>
        <w:tc>
          <w:tcPr>
            <w:tcW w:w="1413" w:type="dxa"/>
          </w:tcPr>
          <w:p w14:paraId="7448C9B7" w14:textId="569F2889" w:rsidR="005A583D" w:rsidDel="00E27A9C" w:rsidRDefault="005A583D" w:rsidP="00EB2A62">
            <w:pPr>
              <w:pStyle w:val="Axure"/>
              <w:rPr>
                <w:del w:id="4061" w:author="249326630@qq.com" w:date="2018-12-25T18:25:00Z"/>
              </w:rPr>
            </w:pPr>
            <w:del w:id="4062" w:author="249326630@qq.com" w:date="2018-12-25T18:25:00Z">
              <w:r w:rsidDel="00E27A9C">
                <w:delText>脚注</w:delText>
              </w:r>
            </w:del>
          </w:p>
        </w:tc>
        <w:tc>
          <w:tcPr>
            <w:tcW w:w="2268" w:type="dxa"/>
          </w:tcPr>
          <w:p w14:paraId="276F7A87" w14:textId="48B27A1E" w:rsidR="005A583D" w:rsidDel="00E27A9C" w:rsidRDefault="005A583D" w:rsidP="00EB2A62">
            <w:pPr>
              <w:pStyle w:val="Axure"/>
              <w:rPr>
                <w:del w:id="4063" w:author="249326630@qq.com" w:date="2018-12-25T18:25:00Z"/>
              </w:rPr>
            </w:pPr>
            <w:del w:id="4064" w:author="249326630@qq.com" w:date="2018-12-25T18:25:00Z">
              <w:r w:rsidDel="00E27A9C">
                <w:delText>名称</w:delText>
              </w:r>
            </w:del>
          </w:p>
        </w:tc>
        <w:tc>
          <w:tcPr>
            <w:tcW w:w="4536" w:type="dxa"/>
          </w:tcPr>
          <w:p w14:paraId="7ABC490F" w14:textId="7310EC73" w:rsidR="005A583D" w:rsidDel="00E27A9C" w:rsidRDefault="005A583D" w:rsidP="00EB2A62">
            <w:pPr>
              <w:pStyle w:val="Axure"/>
              <w:tabs>
                <w:tab w:val="left" w:pos="1190"/>
              </w:tabs>
              <w:rPr>
                <w:del w:id="4065" w:author="249326630@qq.com" w:date="2018-12-25T18:25:00Z"/>
              </w:rPr>
            </w:pPr>
            <w:del w:id="4066" w:author="249326630@qq.com" w:date="2018-12-25T18:25:00Z">
              <w:r w:rsidDel="00E27A9C">
                <w:delText>交互</w:delText>
              </w:r>
              <w:r w:rsidDel="00E27A9C">
                <w:tab/>
              </w:r>
            </w:del>
          </w:p>
        </w:tc>
      </w:tr>
      <w:tr w:rsidR="005A583D" w:rsidDel="00E27A9C" w14:paraId="19F52778" w14:textId="4405A6E7" w:rsidTr="00EB2A62">
        <w:trPr>
          <w:cantSplit/>
          <w:del w:id="4067" w:author="249326630@qq.com" w:date="2018-12-25T18:25:00Z"/>
        </w:trPr>
        <w:tc>
          <w:tcPr>
            <w:tcW w:w="1413" w:type="dxa"/>
          </w:tcPr>
          <w:p w14:paraId="06DB8DD7" w14:textId="58EF0034" w:rsidR="005A583D" w:rsidDel="00E27A9C" w:rsidRDefault="005A583D" w:rsidP="00EB2A62">
            <w:pPr>
              <w:pStyle w:val="Axure0"/>
              <w:rPr>
                <w:del w:id="4068" w:author="249326630@qq.com" w:date="2018-12-25T18:25:00Z"/>
              </w:rPr>
            </w:pPr>
            <w:del w:id="4069" w:author="249326630@qq.com" w:date="2018-12-25T18:25:00Z">
              <w:r w:rsidDel="00E27A9C">
                <w:delText>1</w:delText>
              </w:r>
            </w:del>
          </w:p>
        </w:tc>
        <w:tc>
          <w:tcPr>
            <w:tcW w:w="2268" w:type="dxa"/>
          </w:tcPr>
          <w:p w14:paraId="2FDD1D51" w14:textId="48D289AA" w:rsidR="005A583D" w:rsidDel="00E27A9C" w:rsidRDefault="005A583D" w:rsidP="00EB2A62">
            <w:pPr>
              <w:pStyle w:val="Axure0"/>
              <w:rPr>
                <w:del w:id="4070" w:author="249326630@qq.com" w:date="2018-12-25T18:25:00Z"/>
              </w:rPr>
            </w:pPr>
            <w:del w:id="4071" w:author="249326630@qq.com" w:date="2018-12-25T18:25:00Z">
              <w:r w:rsidDel="00E27A9C">
                <w:rPr>
                  <w:rFonts w:hint="eastAsia"/>
                  <w:lang w:eastAsia="zh-CN"/>
                </w:rPr>
                <w:delText>关闭</w:delText>
              </w:r>
            </w:del>
          </w:p>
        </w:tc>
        <w:tc>
          <w:tcPr>
            <w:tcW w:w="4536" w:type="dxa"/>
          </w:tcPr>
          <w:p w14:paraId="50BA6658" w14:textId="7DFF3E4A" w:rsidR="005A583D" w:rsidDel="00E27A9C" w:rsidRDefault="005A583D" w:rsidP="00EB2A62">
            <w:pPr>
              <w:pStyle w:val="Axure0"/>
              <w:rPr>
                <w:del w:id="4072" w:author="249326630@qq.com" w:date="2018-12-25T18:25:00Z"/>
                <w:lang w:eastAsia="zh-CN"/>
              </w:rPr>
            </w:pPr>
            <w:del w:id="4073" w:author="249326630@qq.com" w:date="2018-12-25T18:25:00Z">
              <w:r w:rsidDel="00E27A9C">
                <w:rPr>
                  <w:rFonts w:hint="eastAsia"/>
                  <w:lang w:eastAsia="zh-CN"/>
                </w:rPr>
                <w:delText>点击取消删除</w:delText>
              </w:r>
            </w:del>
          </w:p>
        </w:tc>
      </w:tr>
      <w:tr w:rsidR="005A583D" w:rsidDel="00E27A9C" w14:paraId="20B69BA2" w14:textId="44BC538D" w:rsidTr="00EB2A62">
        <w:trPr>
          <w:cnfStyle w:val="000000010000" w:firstRow="0" w:lastRow="0" w:firstColumn="0" w:lastColumn="0" w:oddVBand="0" w:evenVBand="0" w:oddHBand="0" w:evenHBand="1" w:firstRowFirstColumn="0" w:firstRowLastColumn="0" w:lastRowFirstColumn="0" w:lastRowLastColumn="0"/>
          <w:cantSplit/>
          <w:del w:id="4074" w:author="249326630@qq.com" w:date="2018-12-25T18:25:00Z"/>
        </w:trPr>
        <w:tc>
          <w:tcPr>
            <w:tcW w:w="1413" w:type="dxa"/>
          </w:tcPr>
          <w:p w14:paraId="6CF7F6D7" w14:textId="72AE1090" w:rsidR="005A583D" w:rsidDel="00E27A9C" w:rsidRDefault="005A583D" w:rsidP="00EB2A62">
            <w:pPr>
              <w:pStyle w:val="Axure0"/>
              <w:rPr>
                <w:del w:id="4075" w:author="249326630@qq.com" w:date="2018-12-25T18:25:00Z"/>
                <w:lang w:eastAsia="zh-CN"/>
              </w:rPr>
            </w:pPr>
            <w:del w:id="4076" w:author="249326630@qq.com" w:date="2018-12-25T18:25:00Z">
              <w:r w:rsidDel="00E27A9C">
                <w:rPr>
                  <w:rFonts w:hint="eastAsia"/>
                  <w:lang w:eastAsia="zh-CN"/>
                </w:rPr>
                <w:delText>2</w:delText>
              </w:r>
            </w:del>
          </w:p>
        </w:tc>
        <w:tc>
          <w:tcPr>
            <w:tcW w:w="2268" w:type="dxa"/>
          </w:tcPr>
          <w:p w14:paraId="7FC5848C" w14:textId="7F208354" w:rsidR="005A583D" w:rsidDel="00E27A9C" w:rsidRDefault="005A583D" w:rsidP="00EB2A62">
            <w:pPr>
              <w:pStyle w:val="Axure0"/>
              <w:rPr>
                <w:del w:id="4077" w:author="249326630@qq.com" w:date="2018-12-25T18:25:00Z"/>
                <w:lang w:eastAsia="zh-CN"/>
              </w:rPr>
            </w:pPr>
            <w:del w:id="4078" w:author="249326630@qq.com" w:date="2018-12-25T18:25:00Z">
              <w:r w:rsidDel="00E27A9C">
                <w:rPr>
                  <w:rFonts w:hint="eastAsia"/>
                  <w:lang w:eastAsia="zh-CN"/>
                </w:rPr>
                <w:delText>资料</w:delText>
              </w:r>
              <w:r w:rsidDel="00E27A9C">
                <w:rPr>
                  <w:lang w:eastAsia="zh-CN"/>
                </w:rPr>
                <w:delText>类名</w:delText>
              </w:r>
              <w:r w:rsidDel="00E27A9C">
                <w:rPr>
                  <w:rFonts w:hint="eastAsia"/>
                  <w:lang w:eastAsia="zh-CN"/>
                </w:rPr>
                <w:delText>输入框</w:delText>
              </w:r>
            </w:del>
          </w:p>
        </w:tc>
        <w:tc>
          <w:tcPr>
            <w:tcW w:w="4536" w:type="dxa"/>
          </w:tcPr>
          <w:p w14:paraId="577AE52C" w14:textId="033288F2" w:rsidR="005A583D" w:rsidDel="00E27A9C" w:rsidRDefault="005A583D" w:rsidP="00EB2A62">
            <w:pPr>
              <w:pStyle w:val="Axure0"/>
              <w:rPr>
                <w:del w:id="4079" w:author="249326630@qq.com" w:date="2018-12-25T18:25:00Z"/>
                <w:lang w:eastAsia="zh-CN"/>
              </w:rPr>
            </w:pPr>
            <w:del w:id="4080" w:author="249326630@qq.com" w:date="2018-12-25T18:25:00Z">
              <w:r w:rsidDel="00E27A9C">
                <w:rPr>
                  <w:rFonts w:hint="eastAsia"/>
                  <w:lang w:eastAsia="zh-CN"/>
                </w:rPr>
                <w:delText>点击进行</w:delText>
              </w:r>
              <w:r w:rsidDel="00E27A9C">
                <w:rPr>
                  <w:lang w:eastAsia="zh-CN"/>
                </w:rPr>
                <w:delText>资料名称的编辑</w:delText>
              </w:r>
            </w:del>
          </w:p>
        </w:tc>
      </w:tr>
      <w:tr w:rsidR="005A583D" w:rsidDel="00E27A9C" w14:paraId="60815E89" w14:textId="4A40FB8D" w:rsidTr="00EB2A62">
        <w:trPr>
          <w:cantSplit/>
          <w:del w:id="4081" w:author="249326630@qq.com" w:date="2018-12-25T18:25:00Z"/>
        </w:trPr>
        <w:tc>
          <w:tcPr>
            <w:tcW w:w="1413" w:type="dxa"/>
          </w:tcPr>
          <w:p w14:paraId="187D56BE" w14:textId="704F02AA" w:rsidR="005A583D" w:rsidDel="00E27A9C" w:rsidRDefault="005A583D" w:rsidP="00EB2A62">
            <w:pPr>
              <w:pStyle w:val="Axure0"/>
              <w:rPr>
                <w:del w:id="4082" w:author="249326630@qq.com" w:date="2018-12-25T18:25:00Z"/>
                <w:lang w:eastAsia="zh-CN"/>
              </w:rPr>
            </w:pPr>
            <w:del w:id="4083" w:author="249326630@qq.com" w:date="2018-12-25T18:25:00Z">
              <w:r w:rsidDel="00E27A9C">
                <w:rPr>
                  <w:rFonts w:hint="eastAsia"/>
                  <w:lang w:eastAsia="zh-CN"/>
                </w:rPr>
                <w:delText>3</w:delText>
              </w:r>
            </w:del>
          </w:p>
        </w:tc>
        <w:tc>
          <w:tcPr>
            <w:tcW w:w="2268" w:type="dxa"/>
          </w:tcPr>
          <w:p w14:paraId="1B75760A" w14:textId="552F777C" w:rsidR="005A583D" w:rsidDel="00E27A9C" w:rsidRDefault="005A583D" w:rsidP="00EB2A62">
            <w:pPr>
              <w:pStyle w:val="Axure0"/>
              <w:rPr>
                <w:del w:id="4084" w:author="249326630@qq.com" w:date="2018-12-25T18:25:00Z"/>
                <w:lang w:eastAsia="zh-CN"/>
              </w:rPr>
            </w:pPr>
            <w:del w:id="4085" w:author="249326630@qq.com" w:date="2018-12-25T18:25:00Z">
              <w:r w:rsidDel="00E27A9C">
                <w:rPr>
                  <w:rFonts w:hint="eastAsia"/>
                  <w:lang w:eastAsia="zh-CN"/>
                </w:rPr>
                <w:delText>资料</w:delText>
              </w:r>
              <w:r w:rsidDel="00E27A9C">
                <w:rPr>
                  <w:lang w:eastAsia="zh-CN"/>
                </w:rPr>
                <w:delText>上传</w:delText>
              </w:r>
            </w:del>
          </w:p>
        </w:tc>
        <w:tc>
          <w:tcPr>
            <w:tcW w:w="4536" w:type="dxa"/>
          </w:tcPr>
          <w:p w14:paraId="043E2E42" w14:textId="7C9DBBF7" w:rsidR="005A583D" w:rsidDel="00E27A9C" w:rsidRDefault="005A583D" w:rsidP="00EB2A62">
            <w:pPr>
              <w:pStyle w:val="Axure0"/>
              <w:rPr>
                <w:del w:id="4086" w:author="249326630@qq.com" w:date="2018-12-25T18:25:00Z"/>
                <w:lang w:eastAsia="zh-CN"/>
              </w:rPr>
            </w:pPr>
            <w:del w:id="4087" w:author="249326630@qq.com" w:date="2018-12-25T18:25:00Z">
              <w:r w:rsidDel="00E27A9C">
                <w:rPr>
                  <w:rFonts w:hint="eastAsia"/>
                  <w:lang w:eastAsia="zh-CN"/>
                </w:rPr>
                <w:delText>点击进行</w:delText>
              </w:r>
              <w:r w:rsidDel="00E27A9C">
                <w:rPr>
                  <w:lang w:eastAsia="zh-CN"/>
                </w:rPr>
                <w:delText>资料的</w:delText>
              </w:r>
              <w:r w:rsidDel="00E27A9C">
                <w:rPr>
                  <w:rFonts w:hint="eastAsia"/>
                  <w:lang w:eastAsia="zh-CN"/>
                </w:rPr>
                <w:delText>选择</w:delText>
              </w:r>
              <w:r w:rsidDel="00E27A9C">
                <w:rPr>
                  <w:lang w:eastAsia="zh-CN"/>
                </w:rPr>
                <w:delText>上传</w:delText>
              </w:r>
            </w:del>
          </w:p>
        </w:tc>
      </w:tr>
      <w:tr w:rsidR="005A583D" w:rsidDel="00E27A9C" w14:paraId="1FCE0689" w14:textId="27D3B665" w:rsidTr="00EB2A62">
        <w:trPr>
          <w:cnfStyle w:val="000000010000" w:firstRow="0" w:lastRow="0" w:firstColumn="0" w:lastColumn="0" w:oddVBand="0" w:evenVBand="0" w:oddHBand="0" w:evenHBand="1" w:firstRowFirstColumn="0" w:firstRowLastColumn="0" w:lastRowFirstColumn="0" w:lastRowLastColumn="0"/>
          <w:cantSplit/>
          <w:del w:id="4088" w:author="249326630@qq.com" w:date="2018-12-25T18:25:00Z"/>
        </w:trPr>
        <w:tc>
          <w:tcPr>
            <w:tcW w:w="1413" w:type="dxa"/>
          </w:tcPr>
          <w:p w14:paraId="5E148F53" w14:textId="0B260EB3" w:rsidR="005A583D" w:rsidDel="00E27A9C" w:rsidRDefault="005A583D" w:rsidP="00EB2A62">
            <w:pPr>
              <w:pStyle w:val="Axure0"/>
              <w:rPr>
                <w:del w:id="4089" w:author="249326630@qq.com" w:date="2018-12-25T18:25:00Z"/>
                <w:lang w:eastAsia="zh-CN"/>
              </w:rPr>
            </w:pPr>
            <w:del w:id="4090" w:author="249326630@qq.com" w:date="2018-12-25T18:25:00Z">
              <w:r w:rsidDel="00E27A9C">
                <w:rPr>
                  <w:rFonts w:hint="eastAsia"/>
                  <w:lang w:eastAsia="zh-CN"/>
                </w:rPr>
                <w:delText>4</w:delText>
              </w:r>
            </w:del>
          </w:p>
        </w:tc>
        <w:tc>
          <w:tcPr>
            <w:tcW w:w="2268" w:type="dxa"/>
          </w:tcPr>
          <w:p w14:paraId="55CB5006" w14:textId="2E881D3F" w:rsidR="005A583D" w:rsidDel="00E27A9C" w:rsidRDefault="005A583D" w:rsidP="00EB2A62">
            <w:pPr>
              <w:pStyle w:val="Axure0"/>
              <w:rPr>
                <w:del w:id="4091" w:author="249326630@qq.com" w:date="2018-12-25T18:25:00Z"/>
                <w:lang w:eastAsia="zh-CN"/>
              </w:rPr>
            </w:pPr>
            <w:del w:id="4092" w:author="249326630@qq.com" w:date="2018-12-25T18:25:00Z">
              <w:r w:rsidDel="00E27A9C">
                <w:rPr>
                  <w:rFonts w:hint="eastAsia"/>
                  <w:lang w:eastAsia="zh-CN"/>
                </w:rPr>
                <w:delText>确认</w:delText>
              </w:r>
              <w:r w:rsidDel="00E27A9C">
                <w:rPr>
                  <w:lang w:eastAsia="zh-CN"/>
                </w:rPr>
                <w:delText>上传</w:delText>
              </w:r>
            </w:del>
          </w:p>
        </w:tc>
        <w:tc>
          <w:tcPr>
            <w:tcW w:w="4536" w:type="dxa"/>
          </w:tcPr>
          <w:p w14:paraId="73C9CD18" w14:textId="72906085" w:rsidR="005A583D" w:rsidDel="00E27A9C" w:rsidRDefault="005A583D" w:rsidP="00EB2A62">
            <w:pPr>
              <w:pStyle w:val="Axure0"/>
              <w:rPr>
                <w:del w:id="4093" w:author="249326630@qq.com" w:date="2018-12-25T18:25:00Z"/>
                <w:lang w:eastAsia="zh-CN"/>
              </w:rPr>
            </w:pPr>
            <w:del w:id="4094" w:author="249326630@qq.com" w:date="2018-12-25T18:25:00Z">
              <w:r w:rsidDel="00E27A9C">
                <w:rPr>
                  <w:rFonts w:hint="eastAsia"/>
                  <w:lang w:eastAsia="zh-CN"/>
                </w:rPr>
                <w:delText>在</w:delText>
              </w:r>
              <w:r w:rsidDel="00E27A9C">
                <w:rPr>
                  <w:lang w:eastAsia="zh-CN"/>
                </w:rPr>
                <w:delText>资料上传完</w:delText>
              </w:r>
              <w:r w:rsidDel="00E27A9C">
                <w:rPr>
                  <w:rFonts w:hint="eastAsia"/>
                  <w:lang w:eastAsia="zh-CN"/>
                </w:rPr>
                <w:delText>成</w:delText>
              </w:r>
              <w:r w:rsidDel="00E27A9C">
                <w:rPr>
                  <w:lang w:eastAsia="zh-CN"/>
                </w:rPr>
                <w:delText>时点击确认添加此资源</w:delText>
              </w:r>
            </w:del>
          </w:p>
        </w:tc>
      </w:tr>
      <w:tr w:rsidR="005A583D" w:rsidDel="00E27A9C" w14:paraId="6813548F" w14:textId="41FDB31C" w:rsidTr="00EB2A62">
        <w:trPr>
          <w:cantSplit/>
          <w:del w:id="4095" w:author="249326630@qq.com" w:date="2018-12-25T18:25:00Z"/>
        </w:trPr>
        <w:tc>
          <w:tcPr>
            <w:tcW w:w="1413" w:type="dxa"/>
          </w:tcPr>
          <w:p w14:paraId="3DDD7024" w14:textId="74469360" w:rsidR="005A583D" w:rsidDel="00E27A9C" w:rsidRDefault="005A583D" w:rsidP="00EB2A62">
            <w:pPr>
              <w:pStyle w:val="Axure0"/>
              <w:rPr>
                <w:del w:id="4096" w:author="249326630@qq.com" w:date="2018-12-25T18:25:00Z"/>
                <w:lang w:eastAsia="zh-CN"/>
              </w:rPr>
            </w:pPr>
            <w:del w:id="4097" w:author="249326630@qq.com" w:date="2018-12-25T18:25:00Z">
              <w:r w:rsidDel="00E27A9C">
                <w:rPr>
                  <w:rFonts w:hint="eastAsia"/>
                  <w:lang w:eastAsia="zh-CN"/>
                </w:rPr>
                <w:delText>5</w:delText>
              </w:r>
            </w:del>
          </w:p>
        </w:tc>
        <w:tc>
          <w:tcPr>
            <w:tcW w:w="2268" w:type="dxa"/>
          </w:tcPr>
          <w:p w14:paraId="7323DBA8" w14:textId="639089F6" w:rsidR="005A583D" w:rsidDel="00E27A9C" w:rsidRDefault="005A583D" w:rsidP="00EB2A62">
            <w:pPr>
              <w:pStyle w:val="Axure0"/>
              <w:rPr>
                <w:del w:id="4098" w:author="249326630@qq.com" w:date="2018-12-25T18:25:00Z"/>
                <w:lang w:eastAsia="zh-CN"/>
              </w:rPr>
            </w:pPr>
            <w:del w:id="4099" w:author="249326630@qq.com" w:date="2018-12-25T18:25:00Z">
              <w:r w:rsidDel="00E27A9C">
                <w:rPr>
                  <w:rFonts w:hint="eastAsia"/>
                  <w:lang w:eastAsia="zh-CN"/>
                </w:rPr>
                <w:delText>放弃</w:delText>
              </w:r>
              <w:r w:rsidDel="00E27A9C">
                <w:rPr>
                  <w:lang w:eastAsia="zh-CN"/>
                </w:rPr>
                <w:delText>上传</w:delText>
              </w:r>
            </w:del>
          </w:p>
        </w:tc>
        <w:tc>
          <w:tcPr>
            <w:tcW w:w="4536" w:type="dxa"/>
          </w:tcPr>
          <w:p w14:paraId="41AEC048" w14:textId="42A15319" w:rsidR="005A583D" w:rsidDel="00E27A9C" w:rsidRDefault="005A583D" w:rsidP="00EB2A62">
            <w:pPr>
              <w:pStyle w:val="Axure0"/>
              <w:rPr>
                <w:del w:id="4100" w:author="249326630@qq.com" w:date="2018-12-25T18:25:00Z"/>
                <w:lang w:eastAsia="zh-CN"/>
              </w:rPr>
            </w:pPr>
            <w:del w:id="4101" w:author="249326630@qq.com" w:date="2018-12-25T18:25:00Z">
              <w:r w:rsidDel="00E27A9C">
                <w:rPr>
                  <w:rFonts w:hint="eastAsia"/>
                  <w:lang w:eastAsia="zh-CN"/>
                </w:rPr>
                <w:delText>点击</w:delText>
              </w:r>
              <w:r w:rsidDel="00E27A9C">
                <w:rPr>
                  <w:lang w:eastAsia="zh-CN"/>
                </w:rPr>
                <w:delText>放弃</w:delText>
              </w:r>
              <w:r w:rsidDel="00E27A9C">
                <w:rPr>
                  <w:rFonts w:hint="eastAsia"/>
                  <w:lang w:eastAsia="zh-CN"/>
                </w:rPr>
                <w:delText>正在</w:delText>
              </w:r>
              <w:r w:rsidDel="00E27A9C">
                <w:rPr>
                  <w:lang w:eastAsia="zh-CN"/>
                </w:rPr>
                <w:delText>上传的资料</w:delText>
              </w:r>
            </w:del>
          </w:p>
        </w:tc>
      </w:tr>
      <w:tr w:rsidR="005A583D" w:rsidDel="00E27A9C" w14:paraId="77573CDE" w14:textId="10B3298D" w:rsidTr="00EB2A62">
        <w:trPr>
          <w:cnfStyle w:val="000000010000" w:firstRow="0" w:lastRow="0" w:firstColumn="0" w:lastColumn="0" w:oddVBand="0" w:evenVBand="0" w:oddHBand="0" w:evenHBand="1" w:firstRowFirstColumn="0" w:firstRowLastColumn="0" w:lastRowFirstColumn="0" w:lastRowLastColumn="0"/>
          <w:cantSplit/>
          <w:del w:id="4102" w:author="249326630@qq.com" w:date="2018-12-25T18:25:00Z"/>
        </w:trPr>
        <w:tc>
          <w:tcPr>
            <w:tcW w:w="1413" w:type="dxa"/>
          </w:tcPr>
          <w:p w14:paraId="489FD9F3" w14:textId="243F362B" w:rsidR="005A583D" w:rsidDel="00E27A9C" w:rsidRDefault="005A583D" w:rsidP="00EB2A62">
            <w:pPr>
              <w:pStyle w:val="Axure0"/>
              <w:rPr>
                <w:del w:id="4103" w:author="249326630@qq.com" w:date="2018-12-25T18:25:00Z"/>
                <w:lang w:eastAsia="zh-CN"/>
              </w:rPr>
            </w:pPr>
            <w:del w:id="4104" w:author="249326630@qq.com" w:date="2018-12-25T18:25:00Z">
              <w:r w:rsidDel="00E27A9C">
                <w:rPr>
                  <w:rFonts w:hint="eastAsia"/>
                  <w:lang w:eastAsia="zh-CN"/>
                </w:rPr>
                <w:delText>6</w:delText>
              </w:r>
            </w:del>
          </w:p>
        </w:tc>
        <w:tc>
          <w:tcPr>
            <w:tcW w:w="2268" w:type="dxa"/>
          </w:tcPr>
          <w:p w14:paraId="37791D9D" w14:textId="433387C5" w:rsidR="005A583D" w:rsidDel="00E27A9C" w:rsidRDefault="005A583D" w:rsidP="00EB2A62">
            <w:pPr>
              <w:pStyle w:val="Axure0"/>
              <w:rPr>
                <w:del w:id="4105" w:author="249326630@qq.com" w:date="2018-12-25T18:25:00Z"/>
                <w:lang w:eastAsia="zh-CN"/>
              </w:rPr>
            </w:pPr>
            <w:del w:id="4106" w:author="249326630@qq.com" w:date="2018-12-25T18:25:00Z">
              <w:r w:rsidDel="00E27A9C">
                <w:rPr>
                  <w:rFonts w:hint="eastAsia"/>
                  <w:lang w:eastAsia="zh-CN"/>
                </w:rPr>
                <w:delText>资料</w:delText>
              </w:r>
              <w:r w:rsidDel="00E27A9C">
                <w:rPr>
                  <w:lang w:eastAsia="zh-CN"/>
                </w:rPr>
                <w:delText>名</w:delText>
              </w:r>
            </w:del>
          </w:p>
        </w:tc>
        <w:tc>
          <w:tcPr>
            <w:tcW w:w="4536" w:type="dxa"/>
          </w:tcPr>
          <w:p w14:paraId="3C71DDD0" w14:textId="135A77D0" w:rsidR="005A583D" w:rsidDel="00E27A9C" w:rsidRDefault="005A583D" w:rsidP="00EB2A62">
            <w:pPr>
              <w:pStyle w:val="Axure0"/>
              <w:rPr>
                <w:del w:id="4107" w:author="249326630@qq.com" w:date="2018-12-25T18:25:00Z"/>
                <w:lang w:eastAsia="zh-CN"/>
              </w:rPr>
            </w:pPr>
            <w:del w:id="4108" w:author="249326630@qq.com" w:date="2018-12-25T18:25:00Z">
              <w:r w:rsidDel="00E27A9C">
                <w:rPr>
                  <w:rFonts w:hint="eastAsia"/>
                  <w:lang w:eastAsia="zh-CN"/>
                </w:rPr>
                <w:delText>显示</w:delText>
              </w:r>
              <w:r w:rsidDel="00E27A9C">
                <w:rPr>
                  <w:lang w:eastAsia="zh-CN"/>
                </w:rPr>
                <w:delText>已经上传的资料名</w:delText>
              </w:r>
            </w:del>
          </w:p>
        </w:tc>
      </w:tr>
      <w:tr w:rsidR="005A583D" w:rsidDel="00E27A9C" w14:paraId="4881E571" w14:textId="541694E0" w:rsidTr="00EB2A62">
        <w:trPr>
          <w:cantSplit/>
          <w:del w:id="4109" w:author="249326630@qq.com" w:date="2018-12-25T18:25:00Z"/>
        </w:trPr>
        <w:tc>
          <w:tcPr>
            <w:tcW w:w="1413" w:type="dxa"/>
          </w:tcPr>
          <w:p w14:paraId="68C6F55A" w14:textId="77130017" w:rsidR="005A583D" w:rsidDel="00E27A9C" w:rsidRDefault="005A583D" w:rsidP="00EB2A62">
            <w:pPr>
              <w:pStyle w:val="Axure0"/>
              <w:rPr>
                <w:del w:id="4110" w:author="249326630@qq.com" w:date="2018-12-25T18:25:00Z"/>
                <w:lang w:eastAsia="zh-CN"/>
              </w:rPr>
            </w:pPr>
            <w:del w:id="4111" w:author="249326630@qq.com" w:date="2018-12-25T18:25:00Z">
              <w:r w:rsidDel="00E27A9C">
                <w:rPr>
                  <w:rFonts w:hint="eastAsia"/>
                  <w:lang w:eastAsia="zh-CN"/>
                </w:rPr>
                <w:delText>7</w:delText>
              </w:r>
            </w:del>
          </w:p>
        </w:tc>
        <w:tc>
          <w:tcPr>
            <w:tcW w:w="2268" w:type="dxa"/>
          </w:tcPr>
          <w:p w14:paraId="33BF5C55" w14:textId="21C961C5" w:rsidR="005A583D" w:rsidDel="00E27A9C" w:rsidRDefault="005A583D" w:rsidP="00EB2A62">
            <w:pPr>
              <w:pStyle w:val="Axure0"/>
              <w:rPr>
                <w:del w:id="4112" w:author="249326630@qq.com" w:date="2018-12-25T18:25:00Z"/>
                <w:lang w:eastAsia="zh-CN"/>
              </w:rPr>
            </w:pPr>
            <w:del w:id="4113" w:author="249326630@qq.com" w:date="2018-12-25T18:25:00Z">
              <w:r w:rsidDel="00E27A9C">
                <w:rPr>
                  <w:rFonts w:hint="eastAsia"/>
                  <w:lang w:eastAsia="zh-CN"/>
                </w:rPr>
                <w:delText>放弃</w:delText>
              </w:r>
              <w:r w:rsidDel="00E27A9C">
                <w:rPr>
                  <w:lang w:eastAsia="zh-CN"/>
                </w:rPr>
                <w:delText>添加</w:delText>
              </w:r>
            </w:del>
          </w:p>
        </w:tc>
        <w:tc>
          <w:tcPr>
            <w:tcW w:w="4536" w:type="dxa"/>
          </w:tcPr>
          <w:p w14:paraId="4F45EC2A" w14:textId="09DF3C3D" w:rsidR="005A583D" w:rsidDel="00E27A9C" w:rsidRDefault="005A583D" w:rsidP="00EB2A62">
            <w:pPr>
              <w:pStyle w:val="Axure0"/>
              <w:rPr>
                <w:del w:id="4114" w:author="249326630@qq.com" w:date="2018-12-25T18:25:00Z"/>
                <w:lang w:eastAsia="zh-CN"/>
              </w:rPr>
            </w:pPr>
            <w:del w:id="4115" w:author="249326630@qq.com" w:date="2018-12-25T18:25:00Z">
              <w:r w:rsidDel="00E27A9C">
                <w:rPr>
                  <w:rFonts w:hint="eastAsia"/>
                  <w:lang w:eastAsia="zh-CN"/>
                </w:rPr>
                <w:delText>点击</w:delText>
              </w:r>
              <w:r w:rsidDel="00E27A9C">
                <w:rPr>
                  <w:lang w:eastAsia="zh-CN"/>
                </w:rPr>
                <w:delText>放弃已经上传的文件</w:delText>
              </w:r>
            </w:del>
          </w:p>
        </w:tc>
      </w:tr>
      <w:tr w:rsidR="005A583D" w:rsidDel="00E27A9C" w14:paraId="1BFEEE83" w14:textId="784C7077" w:rsidTr="00EB2A62">
        <w:trPr>
          <w:cnfStyle w:val="000000010000" w:firstRow="0" w:lastRow="0" w:firstColumn="0" w:lastColumn="0" w:oddVBand="0" w:evenVBand="0" w:oddHBand="0" w:evenHBand="1" w:firstRowFirstColumn="0" w:firstRowLastColumn="0" w:lastRowFirstColumn="0" w:lastRowLastColumn="0"/>
          <w:cantSplit/>
          <w:del w:id="4116" w:author="249326630@qq.com" w:date="2018-12-25T18:25:00Z"/>
        </w:trPr>
        <w:tc>
          <w:tcPr>
            <w:tcW w:w="1413" w:type="dxa"/>
          </w:tcPr>
          <w:p w14:paraId="3A4C0641" w14:textId="7BD7E264" w:rsidR="005A583D" w:rsidDel="00E27A9C" w:rsidRDefault="005A583D" w:rsidP="00EB2A62">
            <w:pPr>
              <w:pStyle w:val="Axure0"/>
              <w:rPr>
                <w:del w:id="4117" w:author="249326630@qq.com" w:date="2018-12-25T18:25:00Z"/>
                <w:lang w:eastAsia="zh-CN"/>
              </w:rPr>
            </w:pPr>
            <w:del w:id="4118" w:author="249326630@qq.com" w:date="2018-12-25T18:25:00Z">
              <w:r w:rsidDel="00E27A9C">
                <w:rPr>
                  <w:rFonts w:hint="eastAsia"/>
                  <w:lang w:eastAsia="zh-CN"/>
                </w:rPr>
                <w:delText>8</w:delText>
              </w:r>
            </w:del>
          </w:p>
        </w:tc>
        <w:tc>
          <w:tcPr>
            <w:tcW w:w="2268" w:type="dxa"/>
          </w:tcPr>
          <w:p w14:paraId="1198BC2A" w14:textId="3D53364B" w:rsidR="005A583D" w:rsidDel="00E27A9C" w:rsidRDefault="005A583D" w:rsidP="00EB2A62">
            <w:pPr>
              <w:pStyle w:val="Axure0"/>
              <w:rPr>
                <w:del w:id="4119" w:author="249326630@qq.com" w:date="2018-12-25T18:25:00Z"/>
                <w:lang w:eastAsia="zh-CN"/>
              </w:rPr>
            </w:pPr>
            <w:del w:id="4120" w:author="249326630@qq.com" w:date="2018-12-25T18:25:00Z">
              <w:r w:rsidDel="00E27A9C">
                <w:rPr>
                  <w:rFonts w:hint="eastAsia"/>
                  <w:lang w:eastAsia="zh-CN"/>
                </w:rPr>
                <w:delText>确认</w:delText>
              </w:r>
              <w:r w:rsidDel="00E27A9C">
                <w:rPr>
                  <w:lang w:eastAsia="zh-CN"/>
                </w:rPr>
                <w:delText>上传</w:delText>
              </w:r>
            </w:del>
          </w:p>
        </w:tc>
        <w:tc>
          <w:tcPr>
            <w:tcW w:w="4536" w:type="dxa"/>
          </w:tcPr>
          <w:p w14:paraId="2B7754DA" w14:textId="1FFE4291" w:rsidR="005A583D" w:rsidDel="00E27A9C" w:rsidRDefault="005A583D" w:rsidP="00EB2A62">
            <w:pPr>
              <w:pStyle w:val="Axure0"/>
              <w:rPr>
                <w:del w:id="4121" w:author="249326630@qq.com" w:date="2018-12-25T18:25:00Z"/>
                <w:lang w:eastAsia="zh-CN"/>
              </w:rPr>
            </w:pPr>
            <w:del w:id="4122" w:author="249326630@qq.com" w:date="2018-12-25T18:25:00Z">
              <w:r w:rsidDel="00E27A9C">
                <w:rPr>
                  <w:rFonts w:hint="eastAsia"/>
                  <w:lang w:eastAsia="zh-CN"/>
                </w:rPr>
                <w:delText>点击</w:delText>
              </w:r>
              <w:r w:rsidDel="00E27A9C">
                <w:rPr>
                  <w:lang w:eastAsia="zh-CN"/>
                </w:rPr>
                <w:delText>上传完成编辑的</w:delText>
              </w:r>
              <w:r w:rsidDel="00E27A9C">
                <w:rPr>
                  <w:rFonts w:hint="eastAsia"/>
                  <w:lang w:eastAsia="zh-CN"/>
                </w:rPr>
                <w:delText>资源包（这在</w:delText>
              </w:r>
              <w:r w:rsidDel="00E27A9C">
                <w:rPr>
                  <w:lang w:eastAsia="zh-CN"/>
                </w:rPr>
                <w:delText>上传的文件默认为放弃</w:delText>
              </w:r>
              <w:r w:rsidDel="00E27A9C">
                <w:rPr>
                  <w:rFonts w:hint="eastAsia"/>
                  <w:lang w:eastAsia="zh-CN"/>
                </w:rPr>
                <w:delText>上传）</w:delText>
              </w:r>
            </w:del>
          </w:p>
        </w:tc>
      </w:tr>
    </w:tbl>
    <w:p w14:paraId="259AC73E" w14:textId="2783837D" w:rsidR="00291432" w:rsidRPr="005A583D" w:rsidDel="00E27A9C" w:rsidRDefault="00291432" w:rsidP="00291432">
      <w:pPr>
        <w:rPr>
          <w:del w:id="4123" w:author="249326630@qq.com" w:date="2018-12-25T18:25:00Z"/>
        </w:rPr>
      </w:pPr>
    </w:p>
    <w:p w14:paraId="1E551713" w14:textId="7B4862BC" w:rsidR="00291432" w:rsidDel="00E27A9C" w:rsidRDefault="00291432">
      <w:pPr>
        <w:ind w:firstLineChars="350" w:firstLine="735"/>
        <w:rPr>
          <w:ins w:id="4124" w:author="HerculesHu" w:date="2017-12-23T23:48:00Z"/>
          <w:del w:id="4125" w:author="249326630@qq.com" w:date="2018-12-25T18:25:00Z"/>
        </w:rPr>
        <w:pPrChange w:id="4126" w:author="HerculesHu" w:date="2017-12-24T00:13:00Z">
          <w:pPr/>
        </w:pPrChange>
      </w:pPr>
      <w:del w:id="4127" w:author="249326630@qq.com" w:date="2018-12-25T18:25:00Z">
        <w:r w:rsidDel="00E27A9C">
          <w:rPr>
            <w:noProof/>
          </w:rPr>
          <w:drawing>
            <wp:inline distT="0" distB="0" distL="0" distR="0" wp14:anchorId="61C25A54" wp14:editId="78103DED">
              <wp:extent cx="4438650" cy="423862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38650" cy="4238625"/>
                      </a:xfrm>
                      <a:prstGeom prst="rect">
                        <a:avLst/>
                      </a:prstGeom>
                    </pic:spPr>
                  </pic:pic>
                </a:graphicData>
              </a:graphic>
            </wp:inline>
          </w:drawing>
        </w:r>
      </w:del>
    </w:p>
    <w:p w14:paraId="4514C66F" w14:textId="61516904" w:rsidR="00ED245A" w:rsidDel="00E27A9C" w:rsidRDefault="00ED245A" w:rsidP="00ED245A">
      <w:pPr>
        <w:jc w:val="center"/>
        <w:rPr>
          <w:ins w:id="4128" w:author="HerculesHu" w:date="2017-12-23T23:48:00Z"/>
          <w:del w:id="4129" w:author="249326630@qq.com" w:date="2018-12-25T18:25:00Z"/>
        </w:rPr>
      </w:pPr>
      <w:ins w:id="4130" w:author="HerculesHu" w:date="2017-12-23T23:48:00Z">
        <w:del w:id="4131" w:author="249326630@qq.com" w:date="2018-12-25T18:25:00Z">
          <w:r w:rsidDel="00E27A9C">
            <w:rPr>
              <w:rFonts w:hint="eastAsia"/>
            </w:rPr>
            <w:delText>（电脑</w:delText>
          </w:r>
          <w:r w:rsidDel="00E27A9C">
            <w:delText>版</w:delText>
          </w:r>
          <w:r w:rsidDel="00E27A9C">
            <w:rPr>
              <w:rFonts w:hint="eastAsia"/>
            </w:rPr>
            <w:delText>）</w:delText>
          </w:r>
        </w:del>
      </w:ins>
    </w:p>
    <w:p w14:paraId="6C302B63" w14:textId="0B36A09D" w:rsidR="00ED245A" w:rsidRPr="00291432" w:rsidDel="00E27A9C" w:rsidRDefault="00ED245A" w:rsidP="00291432">
      <w:pPr>
        <w:rPr>
          <w:del w:id="4132" w:author="249326630@qq.com" w:date="2018-12-25T18:25:00Z"/>
        </w:rPr>
      </w:pPr>
    </w:p>
    <w:p w14:paraId="61E27F66" w14:textId="49BC5890" w:rsidR="00DE469E" w:rsidRPr="00913D5F" w:rsidDel="00E27A9C" w:rsidRDefault="00DE469E" w:rsidP="00913D5F">
      <w:pPr>
        <w:rPr>
          <w:del w:id="4133" w:author="249326630@qq.com" w:date="2018-12-25T18:25:00Z"/>
        </w:rPr>
      </w:pPr>
    </w:p>
    <w:p w14:paraId="46B3332B" w14:textId="52B5CB06" w:rsidR="00807309" w:rsidDel="00E27A9C" w:rsidRDefault="00807309">
      <w:pPr>
        <w:pStyle w:val="a2"/>
        <w:rPr>
          <w:del w:id="4134" w:author="249326630@qq.com" w:date="2018-12-25T18:25:00Z"/>
        </w:rPr>
      </w:pPr>
      <w:del w:id="4135" w:author="249326630@qq.com" w:date="2018-12-25T18:25:00Z">
        <w:r w:rsidDel="00E27A9C">
          <w:rPr>
            <w:rFonts w:hint="eastAsia"/>
          </w:rPr>
          <w:delText>课程</w:delText>
        </w:r>
        <w:r w:rsidDel="00E27A9C">
          <w:delText>答疑</w:delText>
        </w:r>
        <w:r w:rsidR="0085574E" w:rsidDel="00E27A9C">
          <w:rPr>
            <w:rFonts w:hint="eastAsia"/>
          </w:rPr>
          <w:delText>（普通注册</w:delText>
        </w:r>
        <w:r w:rsidR="0085574E" w:rsidDel="00E27A9C">
          <w:delText>用户</w:delText>
        </w:r>
        <w:r w:rsidR="0085574E" w:rsidDel="00E27A9C">
          <w:rPr>
            <w:rFonts w:hint="eastAsia"/>
          </w:rPr>
          <w:delText>）</w:delText>
        </w:r>
      </w:del>
    </w:p>
    <w:tbl>
      <w:tblPr>
        <w:tblStyle w:val="Axure1"/>
        <w:tblpPr w:leftFromText="180" w:rightFromText="180" w:vertAnchor="text" w:horzAnchor="margin" w:tblpY="988"/>
        <w:tblW w:w="0" w:type="auto"/>
        <w:tblLook w:val="04A0" w:firstRow="1" w:lastRow="0" w:firstColumn="1" w:lastColumn="0" w:noHBand="0" w:noVBand="1"/>
      </w:tblPr>
      <w:tblGrid>
        <w:gridCol w:w="1413"/>
        <w:gridCol w:w="2268"/>
        <w:gridCol w:w="4536"/>
      </w:tblGrid>
      <w:tr w:rsidR="0018230F" w:rsidDel="00E27A9C" w14:paraId="7F36624B" w14:textId="510136E4" w:rsidTr="00EB2A62">
        <w:trPr>
          <w:cnfStyle w:val="100000000000" w:firstRow="1" w:lastRow="0" w:firstColumn="0" w:lastColumn="0" w:oddVBand="0" w:evenVBand="0" w:oddHBand="0" w:evenHBand="0" w:firstRowFirstColumn="0" w:firstRowLastColumn="0" w:lastRowFirstColumn="0" w:lastRowLastColumn="0"/>
          <w:cantSplit/>
          <w:tblHeader/>
          <w:del w:id="4136" w:author="249326630@qq.com" w:date="2018-12-25T18:25:00Z"/>
        </w:trPr>
        <w:tc>
          <w:tcPr>
            <w:tcW w:w="1413" w:type="dxa"/>
          </w:tcPr>
          <w:p w14:paraId="53F57FA1" w14:textId="14F9E212" w:rsidR="0018230F" w:rsidDel="00E27A9C" w:rsidRDefault="0018230F" w:rsidP="00EB2A62">
            <w:pPr>
              <w:pStyle w:val="Axure"/>
              <w:rPr>
                <w:del w:id="4137" w:author="249326630@qq.com" w:date="2018-12-25T18:25:00Z"/>
              </w:rPr>
            </w:pPr>
            <w:del w:id="4138" w:author="249326630@qq.com" w:date="2018-12-25T18:25:00Z">
              <w:r w:rsidDel="00E27A9C">
                <w:delText>脚注</w:delText>
              </w:r>
            </w:del>
          </w:p>
        </w:tc>
        <w:tc>
          <w:tcPr>
            <w:tcW w:w="2268" w:type="dxa"/>
          </w:tcPr>
          <w:p w14:paraId="0C2E1E61" w14:textId="4C5FB968" w:rsidR="0018230F" w:rsidDel="00E27A9C" w:rsidRDefault="0018230F" w:rsidP="00EB2A62">
            <w:pPr>
              <w:pStyle w:val="Axure"/>
              <w:rPr>
                <w:del w:id="4139" w:author="249326630@qq.com" w:date="2018-12-25T18:25:00Z"/>
              </w:rPr>
            </w:pPr>
            <w:del w:id="4140" w:author="249326630@qq.com" w:date="2018-12-25T18:25:00Z">
              <w:r w:rsidDel="00E27A9C">
                <w:delText>名称</w:delText>
              </w:r>
            </w:del>
          </w:p>
        </w:tc>
        <w:tc>
          <w:tcPr>
            <w:tcW w:w="4536" w:type="dxa"/>
          </w:tcPr>
          <w:p w14:paraId="60502F60" w14:textId="21D3AF85" w:rsidR="0018230F" w:rsidDel="00E27A9C" w:rsidRDefault="0018230F" w:rsidP="00EB2A62">
            <w:pPr>
              <w:pStyle w:val="Axure"/>
              <w:tabs>
                <w:tab w:val="left" w:pos="1190"/>
              </w:tabs>
              <w:rPr>
                <w:del w:id="4141" w:author="249326630@qq.com" w:date="2018-12-25T18:25:00Z"/>
              </w:rPr>
            </w:pPr>
            <w:del w:id="4142" w:author="249326630@qq.com" w:date="2018-12-25T18:25:00Z">
              <w:r w:rsidDel="00E27A9C">
                <w:delText>交互</w:delText>
              </w:r>
              <w:r w:rsidDel="00E27A9C">
                <w:tab/>
              </w:r>
            </w:del>
          </w:p>
        </w:tc>
      </w:tr>
      <w:tr w:rsidR="0018230F" w:rsidDel="00E27A9C" w14:paraId="187B7B65" w14:textId="5AA13636" w:rsidTr="00EB2A62">
        <w:trPr>
          <w:cantSplit/>
          <w:del w:id="4143" w:author="249326630@qq.com" w:date="2018-12-25T18:25:00Z"/>
        </w:trPr>
        <w:tc>
          <w:tcPr>
            <w:tcW w:w="1413" w:type="dxa"/>
          </w:tcPr>
          <w:p w14:paraId="6465D114" w14:textId="3DE97433" w:rsidR="0018230F" w:rsidDel="00E27A9C" w:rsidRDefault="0018230F" w:rsidP="00EB2A62">
            <w:pPr>
              <w:pStyle w:val="Axure0"/>
              <w:rPr>
                <w:del w:id="4144" w:author="249326630@qq.com" w:date="2018-12-25T18:25:00Z"/>
              </w:rPr>
            </w:pPr>
            <w:del w:id="4145" w:author="249326630@qq.com" w:date="2018-12-25T18:25:00Z">
              <w:r w:rsidDel="00E27A9C">
                <w:delText>1</w:delText>
              </w:r>
            </w:del>
          </w:p>
        </w:tc>
        <w:tc>
          <w:tcPr>
            <w:tcW w:w="2268" w:type="dxa"/>
          </w:tcPr>
          <w:p w14:paraId="3112D398" w14:textId="16683A52" w:rsidR="0018230F" w:rsidDel="00E27A9C" w:rsidRDefault="0018230F" w:rsidP="00EB2A62">
            <w:pPr>
              <w:pStyle w:val="Axure0"/>
              <w:rPr>
                <w:del w:id="4146" w:author="249326630@qq.com" w:date="2018-12-25T18:25:00Z"/>
              </w:rPr>
            </w:pPr>
            <w:del w:id="4147" w:author="249326630@qq.com" w:date="2018-12-25T18:25:00Z">
              <w:r w:rsidDel="00E27A9C">
                <w:rPr>
                  <w:rFonts w:hint="eastAsia"/>
                  <w:lang w:eastAsia="zh-CN"/>
                </w:rPr>
                <w:delText>进入</w:delText>
              </w:r>
              <w:r w:rsidDel="00E27A9C">
                <w:rPr>
                  <w:lang w:eastAsia="zh-CN"/>
                </w:rPr>
                <w:delText>答疑室</w:delText>
              </w:r>
            </w:del>
          </w:p>
        </w:tc>
        <w:tc>
          <w:tcPr>
            <w:tcW w:w="4536" w:type="dxa"/>
          </w:tcPr>
          <w:p w14:paraId="3A4C3434" w14:textId="7C90D0A5" w:rsidR="0018230F" w:rsidDel="00E27A9C" w:rsidRDefault="0018230F" w:rsidP="0018230F">
            <w:pPr>
              <w:pStyle w:val="Axure0"/>
              <w:rPr>
                <w:del w:id="4148" w:author="249326630@qq.com" w:date="2018-12-25T18:25:00Z"/>
                <w:lang w:eastAsia="zh-CN"/>
              </w:rPr>
            </w:pPr>
            <w:del w:id="4149" w:author="249326630@qq.com" w:date="2018-12-25T18:25:00Z">
              <w:r w:rsidDel="00E27A9C">
                <w:rPr>
                  <w:rFonts w:hint="eastAsia"/>
                  <w:lang w:eastAsia="zh-CN"/>
                </w:rPr>
                <w:delText>点击进入答疑室</w:delText>
              </w:r>
            </w:del>
          </w:p>
        </w:tc>
      </w:tr>
      <w:tr w:rsidR="0018230F" w:rsidDel="00E27A9C" w14:paraId="323C6CB0" w14:textId="779F54D0" w:rsidTr="00EB2A62">
        <w:trPr>
          <w:cnfStyle w:val="000000010000" w:firstRow="0" w:lastRow="0" w:firstColumn="0" w:lastColumn="0" w:oddVBand="0" w:evenVBand="0" w:oddHBand="0" w:evenHBand="1" w:firstRowFirstColumn="0" w:firstRowLastColumn="0" w:lastRowFirstColumn="0" w:lastRowLastColumn="0"/>
          <w:cantSplit/>
          <w:del w:id="4150" w:author="249326630@qq.com" w:date="2018-12-25T18:25:00Z"/>
        </w:trPr>
        <w:tc>
          <w:tcPr>
            <w:tcW w:w="1413" w:type="dxa"/>
          </w:tcPr>
          <w:p w14:paraId="543996A0" w14:textId="07A8EDE2" w:rsidR="0018230F" w:rsidDel="00E27A9C" w:rsidRDefault="0018230F" w:rsidP="00EB2A62">
            <w:pPr>
              <w:pStyle w:val="Axure0"/>
              <w:rPr>
                <w:del w:id="4151" w:author="249326630@qq.com" w:date="2018-12-25T18:25:00Z"/>
                <w:lang w:eastAsia="zh-CN"/>
              </w:rPr>
            </w:pPr>
            <w:del w:id="4152" w:author="249326630@qq.com" w:date="2018-12-25T18:25:00Z">
              <w:r w:rsidDel="00E27A9C">
                <w:rPr>
                  <w:rFonts w:hint="eastAsia"/>
                  <w:lang w:eastAsia="zh-CN"/>
                </w:rPr>
                <w:delText>2</w:delText>
              </w:r>
            </w:del>
          </w:p>
        </w:tc>
        <w:tc>
          <w:tcPr>
            <w:tcW w:w="2268" w:type="dxa"/>
          </w:tcPr>
          <w:p w14:paraId="40545629" w14:textId="4DA617AA" w:rsidR="0018230F" w:rsidDel="00E27A9C" w:rsidRDefault="00BE35FE" w:rsidP="00EB2A62">
            <w:pPr>
              <w:pStyle w:val="Axure0"/>
              <w:rPr>
                <w:del w:id="4153" w:author="249326630@qq.com" w:date="2018-12-25T18:25:00Z"/>
                <w:lang w:eastAsia="zh-CN"/>
              </w:rPr>
            </w:pPr>
            <w:del w:id="4154" w:author="249326630@qq.com" w:date="2018-12-25T18:25:00Z">
              <w:r w:rsidRPr="00BE35FE" w:rsidDel="00E27A9C">
                <w:rPr>
                  <w:rFonts w:hint="eastAsia"/>
                  <w:lang w:eastAsia="zh-CN"/>
                </w:rPr>
                <w:delText>往期答疑</w:delText>
              </w:r>
              <w:r w:rsidR="008E7395" w:rsidDel="00E27A9C">
                <w:rPr>
                  <w:rFonts w:hint="eastAsia"/>
                  <w:lang w:eastAsia="zh-CN"/>
                </w:rPr>
                <w:delText>预览</w:delText>
              </w:r>
            </w:del>
          </w:p>
        </w:tc>
        <w:tc>
          <w:tcPr>
            <w:tcW w:w="4536" w:type="dxa"/>
          </w:tcPr>
          <w:p w14:paraId="7E7A3B28" w14:textId="21CAAEC4" w:rsidR="0018230F" w:rsidDel="00E27A9C" w:rsidRDefault="0018230F" w:rsidP="00F508A3">
            <w:pPr>
              <w:pStyle w:val="Axure0"/>
              <w:rPr>
                <w:del w:id="4155" w:author="249326630@qq.com" w:date="2018-12-25T18:25:00Z"/>
                <w:lang w:eastAsia="zh-CN"/>
              </w:rPr>
            </w:pPr>
            <w:del w:id="4156" w:author="249326630@qq.com" w:date="2018-12-25T18:25:00Z">
              <w:r w:rsidDel="00E27A9C">
                <w:rPr>
                  <w:rFonts w:hint="eastAsia"/>
                  <w:lang w:eastAsia="zh-CN"/>
                </w:rPr>
                <w:delText>点击</w:delText>
              </w:r>
              <w:r w:rsidR="00F508A3" w:rsidDel="00E27A9C">
                <w:rPr>
                  <w:rFonts w:hint="eastAsia"/>
                  <w:lang w:eastAsia="zh-CN"/>
                </w:rPr>
                <w:delText>查看</w:delText>
              </w:r>
              <w:r w:rsidR="00F508A3" w:rsidDel="00E27A9C">
                <w:rPr>
                  <w:lang w:eastAsia="zh-CN"/>
                </w:rPr>
                <w:delText>答疑预览</w:delText>
              </w:r>
            </w:del>
          </w:p>
        </w:tc>
      </w:tr>
      <w:tr w:rsidR="0018230F" w:rsidDel="00E27A9C" w14:paraId="4FD11238" w14:textId="7A0FE766" w:rsidTr="00EB2A62">
        <w:trPr>
          <w:cantSplit/>
          <w:del w:id="4157" w:author="249326630@qq.com" w:date="2018-12-25T18:25:00Z"/>
        </w:trPr>
        <w:tc>
          <w:tcPr>
            <w:tcW w:w="1413" w:type="dxa"/>
          </w:tcPr>
          <w:p w14:paraId="532258DA" w14:textId="42EE15C7" w:rsidR="0018230F" w:rsidDel="00E27A9C" w:rsidRDefault="0018230F" w:rsidP="00EB2A62">
            <w:pPr>
              <w:pStyle w:val="Axure0"/>
              <w:rPr>
                <w:del w:id="4158" w:author="249326630@qq.com" w:date="2018-12-25T18:25:00Z"/>
                <w:lang w:eastAsia="zh-CN"/>
              </w:rPr>
            </w:pPr>
            <w:del w:id="4159" w:author="249326630@qq.com" w:date="2018-12-25T18:25:00Z">
              <w:r w:rsidDel="00E27A9C">
                <w:rPr>
                  <w:rFonts w:hint="eastAsia"/>
                  <w:lang w:eastAsia="zh-CN"/>
                </w:rPr>
                <w:delText>3</w:delText>
              </w:r>
            </w:del>
          </w:p>
        </w:tc>
        <w:tc>
          <w:tcPr>
            <w:tcW w:w="2268" w:type="dxa"/>
          </w:tcPr>
          <w:p w14:paraId="67B796E2" w14:textId="7A2C5CEE" w:rsidR="0018230F" w:rsidDel="00E27A9C" w:rsidRDefault="005702DF" w:rsidP="00EB2A62">
            <w:pPr>
              <w:pStyle w:val="Axure0"/>
              <w:rPr>
                <w:del w:id="4160" w:author="249326630@qq.com" w:date="2018-12-25T18:25:00Z"/>
                <w:lang w:eastAsia="zh-CN"/>
              </w:rPr>
            </w:pPr>
            <w:del w:id="4161" w:author="249326630@qq.com" w:date="2018-12-25T18:25:00Z">
              <w:r w:rsidDel="00E27A9C">
                <w:rPr>
                  <w:rFonts w:hint="eastAsia"/>
                  <w:lang w:eastAsia="zh-CN"/>
                </w:rPr>
                <w:delText>下载</w:delText>
              </w:r>
              <w:r w:rsidR="00BE35FE" w:rsidRPr="00BE35FE" w:rsidDel="00E27A9C">
                <w:rPr>
                  <w:rFonts w:hint="eastAsia"/>
                  <w:lang w:eastAsia="zh-CN"/>
                </w:rPr>
                <w:delText>往期答疑</w:delText>
              </w:r>
            </w:del>
          </w:p>
        </w:tc>
        <w:tc>
          <w:tcPr>
            <w:tcW w:w="4536" w:type="dxa"/>
          </w:tcPr>
          <w:p w14:paraId="09244754" w14:textId="2963F08C" w:rsidR="0018230F" w:rsidDel="00E27A9C" w:rsidRDefault="0018230F" w:rsidP="00F87A34">
            <w:pPr>
              <w:pStyle w:val="Axure0"/>
              <w:rPr>
                <w:del w:id="4162" w:author="249326630@qq.com" w:date="2018-12-25T18:25:00Z"/>
                <w:lang w:eastAsia="zh-CN"/>
              </w:rPr>
            </w:pPr>
            <w:del w:id="4163" w:author="249326630@qq.com" w:date="2018-12-25T18:25:00Z">
              <w:r w:rsidDel="00E27A9C">
                <w:rPr>
                  <w:rFonts w:hint="eastAsia"/>
                  <w:lang w:eastAsia="zh-CN"/>
                </w:rPr>
                <w:delText>点击</w:delText>
              </w:r>
              <w:r w:rsidR="00F87A34" w:rsidDel="00E27A9C">
                <w:rPr>
                  <w:rFonts w:hint="eastAsia"/>
                  <w:lang w:eastAsia="zh-CN"/>
                </w:rPr>
                <w:delText>下载</w:delText>
              </w:r>
              <w:r w:rsidR="00BE35FE" w:rsidRPr="00BE35FE" w:rsidDel="00E27A9C">
                <w:rPr>
                  <w:rFonts w:hint="eastAsia"/>
                  <w:lang w:eastAsia="zh-CN"/>
                </w:rPr>
                <w:delText>往期答疑</w:delText>
              </w:r>
            </w:del>
          </w:p>
        </w:tc>
      </w:tr>
      <w:tr w:rsidR="0018230F" w:rsidDel="00E27A9C" w14:paraId="62F98369" w14:textId="32D733CD" w:rsidTr="00EB2A62">
        <w:trPr>
          <w:cnfStyle w:val="000000010000" w:firstRow="0" w:lastRow="0" w:firstColumn="0" w:lastColumn="0" w:oddVBand="0" w:evenVBand="0" w:oddHBand="0" w:evenHBand="1" w:firstRowFirstColumn="0" w:firstRowLastColumn="0" w:lastRowFirstColumn="0" w:lastRowLastColumn="0"/>
          <w:cantSplit/>
          <w:del w:id="4164" w:author="249326630@qq.com" w:date="2018-12-25T18:25:00Z"/>
        </w:trPr>
        <w:tc>
          <w:tcPr>
            <w:tcW w:w="1413" w:type="dxa"/>
          </w:tcPr>
          <w:p w14:paraId="22B4CABC" w14:textId="12E1A93F" w:rsidR="0018230F" w:rsidDel="00E27A9C" w:rsidRDefault="0018230F" w:rsidP="00EB2A62">
            <w:pPr>
              <w:pStyle w:val="Axure0"/>
              <w:rPr>
                <w:del w:id="4165" w:author="249326630@qq.com" w:date="2018-12-25T18:25:00Z"/>
                <w:lang w:eastAsia="zh-CN"/>
              </w:rPr>
            </w:pPr>
            <w:del w:id="4166" w:author="249326630@qq.com" w:date="2018-12-25T18:25:00Z">
              <w:r w:rsidDel="00E27A9C">
                <w:rPr>
                  <w:rFonts w:hint="eastAsia"/>
                  <w:lang w:eastAsia="zh-CN"/>
                </w:rPr>
                <w:delText>4</w:delText>
              </w:r>
            </w:del>
          </w:p>
        </w:tc>
        <w:tc>
          <w:tcPr>
            <w:tcW w:w="2268" w:type="dxa"/>
          </w:tcPr>
          <w:p w14:paraId="0CD2405A" w14:textId="3569E294" w:rsidR="0018230F" w:rsidDel="00E27A9C" w:rsidRDefault="00BE35FE" w:rsidP="00EB2A62">
            <w:pPr>
              <w:pStyle w:val="Axure0"/>
              <w:rPr>
                <w:del w:id="4167" w:author="249326630@qq.com" w:date="2018-12-25T18:25:00Z"/>
                <w:lang w:eastAsia="zh-CN"/>
              </w:rPr>
            </w:pPr>
            <w:del w:id="4168" w:author="249326630@qq.com" w:date="2018-12-25T18:25:00Z">
              <w:r w:rsidRPr="00BE35FE" w:rsidDel="00E27A9C">
                <w:rPr>
                  <w:rFonts w:hint="eastAsia"/>
                  <w:lang w:eastAsia="zh-CN"/>
                </w:rPr>
                <w:delText>往期答疑</w:delText>
              </w:r>
              <w:r w:rsidR="004845A0" w:rsidDel="00E27A9C">
                <w:rPr>
                  <w:lang w:eastAsia="zh-CN"/>
                </w:rPr>
                <w:delText>翻页</w:delText>
              </w:r>
            </w:del>
          </w:p>
        </w:tc>
        <w:tc>
          <w:tcPr>
            <w:tcW w:w="4536" w:type="dxa"/>
          </w:tcPr>
          <w:p w14:paraId="78FB7D0E" w14:textId="6249588E" w:rsidR="0018230F" w:rsidDel="00E27A9C" w:rsidRDefault="004845A0" w:rsidP="00EB2A62">
            <w:pPr>
              <w:pStyle w:val="Axure0"/>
              <w:rPr>
                <w:del w:id="4169" w:author="249326630@qq.com" w:date="2018-12-25T18:25:00Z"/>
                <w:lang w:eastAsia="zh-CN"/>
              </w:rPr>
            </w:pPr>
            <w:del w:id="4170" w:author="249326630@qq.com" w:date="2018-12-25T18:25:00Z">
              <w:r w:rsidDel="00E27A9C">
                <w:rPr>
                  <w:rFonts w:hint="eastAsia"/>
                  <w:lang w:eastAsia="zh-CN"/>
                </w:rPr>
                <w:delText>点击进行</w:delText>
              </w:r>
              <w:r w:rsidR="00BE35FE" w:rsidRPr="00BE35FE" w:rsidDel="00E27A9C">
                <w:rPr>
                  <w:rFonts w:hint="eastAsia"/>
                  <w:lang w:eastAsia="zh-CN"/>
                </w:rPr>
                <w:delText>往期答疑</w:delText>
              </w:r>
              <w:r w:rsidDel="00E27A9C">
                <w:rPr>
                  <w:lang w:eastAsia="zh-CN"/>
                </w:rPr>
                <w:delText>列表</w:delText>
              </w:r>
              <w:r w:rsidDel="00E27A9C">
                <w:rPr>
                  <w:rFonts w:hint="eastAsia"/>
                  <w:lang w:eastAsia="zh-CN"/>
                </w:rPr>
                <w:delText>翻页</w:delText>
              </w:r>
            </w:del>
          </w:p>
        </w:tc>
      </w:tr>
    </w:tbl>
    <w:p w14:paraId="198E475C" w14:textId="04EB0EC0" w:rsidR="003A272F" w:rsidRPr="0018230F" w:rsidDel="00E27A9C" w:rsidRDefault="003A272F" w:rsidP="003A272F">
      <w:pPr>
        <w:rPr>
          <w:del w:id="4171" w:author="249326630@qq.com" w:date="2018-12-25T18:25:00Z"/>
        </w:rPr>
      </w:pPr>
    </w:p>
    <w:p w14:paraId="35C7A9D2" w14:textId="7A032A19" w:rsidR="003A272F" w:rsidDel="00E27A9C" w:rsidRDefault="003A272F" w:rsidP="003A272F">
      <w:pPr>
        <w:rPr>
          <w:ins w:id="4172" w:author="HerculesHu" w:date="2017-12-23T23:48:00Z"/>
          <w:del w:id="4173" w:author="249326630@qq.com" w:date="2018-12-25T18:25:00Z"/>
        </w:rPr>
      </w:pPr>
      <w:del w:id="4174" w:author="249326630@qq.com" w:date="2018-12-25T18:25:00Z">
        <w:r w:rsidDel="00E27A9C">
          <w:rPr>
            <w:noProof/>
          </w:rPr>
          <w:drawing>
            <wp:inline distT="0" distB="0" distL="0" distR="0" wp14:anchorId="4E941490" wp14:editId="3026D7AC">
              <wp:extent cx="5274310" cy="347599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475990"/>
                      </a:xfrm>
                      <a:prstGeom prst="rect">
                        <a:avLst/>
                      </a:prstGeom>
                    </pic:spPr>
                  </pic:pic>
                </a:graphicData>
              </a:graphic>
            </wp:inline>
          </w:drawing>
        </w:r>
      </w:del>
    </w:p>
    <w:p w14:paraId="58EEB01E" w14:textId="35C2152C" w:rsidR="00ED245A" w:rsidDel="00E27A9C" w:rsidRDefault="00ED245A" w:rsidP="00ED245A">
      <w:pPr>
        <w:jc w:val="center"/>
        <w:rPr>
          <w:ins w:id="4175" w:author="HerculesHu" w:date="2017-12-23T23:48:00Z"/>
          <w:del w:id="4176" w:author="249326630@qq.com" w:date="2018-12-25T18:25:00Z"/>
        </w:rPr>
      </w:pPr>
      <w:ins w:id="4177" w:author="HerculesHu" w:date="2017-12-23T23:48:00Z">
        <w:del w:id="4178" w:author="249326630@qq.com" w:date="2018-12-25T18:25:00Z">
          <w:r w:rsidDel="00E27A9C">
            <w:rPr>
              <w:rFonts w:hint="eastAsia"/>
            </w:rPr>
            <w:delText>（电脑</w:delText>
          </w:r>
          <w:r w:rsidDel="00E27A9C">
            <w:delText>版</w:delText>
          </w:r>
          <w:r w:rsidDel="00E27A9C">
            <w:rPr>
              <w:rFonts w:hint="eastAsia"/>
            </w:rPr>
            <w:delText>）</w:delText>
          </w:r>
        </w:del>
      </w:ins>
    </w:p>
    <w:p w14:paraId="1CCD4FCD" w14:textId="71B30303" w:rsidR="00ED245A" w:rsidDel="00E27A9C" w:rsidRDefault="00ED245A" w:rsidP="003A272F">
      <w:pPr>
        <w:rPr>
          <w:ins w:id="4179" w:author="HerculesHu" w:date="2017-12-23T23:13:00Z"/>
          <w:del w:id="4180" w:author="249326630@qq.com" w:date="2018-12-25T18:25:00Z"/>
        </w:rPr>
      </w:pPr>
    </w:p>
    <w:p w14:paraId="24D0CA0D" w14:textId="16B7D4B1" w:rsidR="00F97E85" w:rsidDel="00E27A9C" w:rsidRDefault="00F97E85">
      <w:pPr>
        <w:ind w:firstLineChars="650" w:firstLine="1365"/>
        <w:rPr>
          <w:ins w:id="4181" w:author="HerculesHu" w:date="2017-12-23T23:57:00Z"/>
          <w:del w:id="4182" w:author="249326630@qq.com" w:date="2018-12-25T18:25:00Z"/>
        </w:rPr>
        <w:pPrChange w:id="4183" w:author="HerculesHu" w:date="2017-12-24T00:13:00Z">
          <w:pPr/>
        </w:pPrChange>
      </w:pPr>
      <w:ins w:id="4184" w:author="HerculesHu" w:date="2017-12-23T23:14:00Z">
        <w:del w:id="4185" w:author="249326630@qq.com" w:date="2018-12-25T18:25:00Z">
          <w:r w:rsidDel="00E27A9C">
            <w:rPr>
              <w:noProof/>
            </w:rPr>
            <w:drawing>
              <wp:inline distT="0" distB="0" distL="0" distR="0" wp14:anchorId="0D00E9BA" wp14:editId="77134B13">
                <wp:extent cx="4133850" cy="66675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33850" cy="6667500"/>
                        </a:xfrm>
                        <a:prstGeom prst="rect">
                          <a:avLst/>
                        </a:prstGeom>
                      </pic:spPr>
                    </pic:pic>
                  </a:graphicData>
                </a:graphic>
              </wp:inline>
            </w:drawing>
          </w:r>
        </w:del>
      </w:ins>
    </w:p>
    <w:p w14:paraId="577E0EAE" w14:textId="490D15D5" w:rsidR="00AB4442" w:rsidDel="00E27A9C" w:rsidRDefault="00AB4442" w:rsidP="00AB4442">
      <w:pPr>
        <w:jc w:val="center"/>
        <w:rPr>
          <w:ins w:id="4186" w:author="HerculesHu" w:date="2017-12-23T23:57:00Z"/>
          <w:del w:id="4187" w:author="249326630@qq.com" w:date="2018-12-25T18:25:00Z"/>
        </w:rPr>
      </w:pPr>
      <w:ins w:id="4188" w:author="HerculesHu" w:date="2017-12-23T23:57:00Z">
        <w:del w:id="4189" w:author="249326630@qq.com" w:date="2018-12-25T18:25:00Z">
          <w:r w:rsidDel="00E27A9C">
            <w:rPr>
              <w:rFonts w:hint="eastAsia"/>
            </w:rPr>
            <w:delText>（手机</w:delText>
          </w:r>
          <w:r w:rsidDel="00E27A9C">
            <w:delText>版</w:delText>
          </w:r>
          <w:r w:rsidDel="00E27A9C">
            <w:rPr>
              <w:rFonts w:hint="eastAsia"/>
            </w:rPr>
            <w:delText>）</w:delText>
          </w:r>
        </w:del>
      </w:ins>
    </w:p>
    <w:p w14:paraId="78C4EA23" w14:textId="160B6938" w:rsidR="00AB4442" w:rsidDel="00E27A9C" w:rsidRDefault="00AB4442" w:rsidP="003A272F">
      <w:pPr>
        <w:rPr>
          <w:del w:id="4190" w:author="249326630@qq.com" w:date="2018-12-25T18:25:00Z"/>
        </w:rPr>
      </w:pPr>
    </w:p>
    <w:p w14:paraId="102E64FA" w14:textId="61E4F12D" w:rsidR="005E53B0" w:rsidDel="00E27A9C" w:rsidRDefault="00C3412D">
      <w:pPr>
        <w:pStyle w:val="a2"/>
        <w:rPr>
          <w:del w:id="4191" w:author="249326630@qq.com" w:date="2018-12-25T18:25:00Z"/>
        </w:rPr>
      </w:pPr>
      <w:del w:id="4192" w:author="249326630@qq.com" w:date="2018-12-25T18:25:00Z">
        <w:r w:rsidDel="00E27A9C">
          <w:rPr>
            <w:rFonts w:hint="eastAsia"/>
          </w:rPr>
          <w:delText>预览往</w:delText>
        </w:r>
        <w:r w:rsidDel="00E27A9C">
          <w:delText>期</w:delText>
        </w:r>
        <w:r w:rsidR="00433598" w:rsidDel="00E27A9C">
          <w:rPr>
            <w:rFonts w:hint="eastAsia"/>
          </w:rPr>
          <w:delText>答疑室</w:delText>
        </w:r>
      </w:del>
    </w:p>
    <w:p w14:paraId="5E7EFDA0" w14:textId="0C5389E5" w:rsidR="006C017A" w:rsidRPr="006C017A" w:rsidDel="00E27A9C" w:rsidRDefault="006C017A" w:rsidP="006C017A">
      <w:pPr>
        <w:rPr>
          <w:del w:id="4193" w:author="249326630@qq.com" w:date="2018-12-25T18:25:00Z"/>
        </w:rPr>
      </w:pPr>
      <w:del w:id="4194" w:author="249326630@qq.com" w:date="2018-12-25T18:25:00Z">
        <w:r w:rsidDel="00E27A9C">
          <w:rPr>
            <w:rFonts w:hint="eastAsia"/>
          </w:rPr>
          <w:delText xml:space="preserve"> </w:delText>
        </w:r>
      </w:del>
    </w:p>
    <w:tbl>
      <w:tblPr>
        <w:tblStyle w:val="Axure1"/>
        <w:tblpPr w:leftFromText="180" w:rightFromText="180" w:vertAnchor="text" w:horzAnchor="margin" w:tblpY="51"/>
        <w:tblW w:w="0" w:type="auto"/>
        <w:tblLook w:val="04A0" w:firstRow="1" w:lastRow="0" w:firstColumn="1" w:lastColumn="0" w:noHBand="0" w:noVBand="1"/>
      </w:tblPr>
      <w:tblGrid>
        <w:gridCol w:w="1413"/>
        <w:gridCol w:w="2268"/>
        <w:gridCol w:w="4536"/>
      </w:tblGrid>
      <w:tr w:rsidR="00306741" w:rsidDel="00E27A9C" w14:paraId="27AA2229" w14:textId="50005994" w:rsidTr="00306741">
        <w:trPr>
          <w:cnfStyle w:val="100000000000" w:firstRow="1" w:lastRow="0" w:firstColumn="0" w:lastColumn="0" w:oddVBand="0" w:evenVBand="0" w:oddHBand="0" w:evenHBand="0" w:firstRowFirstColumn="0" w:firstRowLastColumn="0" w:lastRowFirstColumn="0" w:lastRowLastColumn="0"/>
          <w:cantSplit/>
          <w:tblHeader/>
          <w:del w:id="4195" w:author="249326630@qq.com" w:date="2018-12-25T18:25:00Z"/>
        </w:trPr>
        <w:tc>
          <w:tcPr>
            <w:tcW w:w="1413" w:type="dxa"/>
          </w:tcPr>
          <w:p w14:paraId="3852CBCD" w14:textId="0971358F" w:rsidR="00306741" w:rsidDel="00E27A9C" w:rsidRDefault="00306741" w:rsidP="00306741">
            <w:pPr>
              <w:pStyle w:val="Axure"/>
              <w:rPr>
                <w:del w:id="4196" w:author="249326630@qq.com" w:date="2018-12-25T18:25:00Z"/>
              </w:rPr>
            </w:pPr>
            <w:del w:id="4197" w:author="249326630@qq.com" w:date="2018-12-25T18:25:00Z">
              <w:r w:rsidDel="00E27A9C">
                <w:delText>脚注</w:delText>
              </w:r>
            </w:del>
          </w:p>
        </w:tc>
        <w:tc>
          <w:tcPr>
            <w:tcW w:w="2268" w:type="dxa"/>
          </w:tcPr>
          <w:p w14:paraId="5B613643" w14:textId="12A027ED" w:rsidR="00306741" w:rsidDel="00E27A9C" w:rsidRDefault="00306741" w:rsidP="00306741">
            <w:pPr>
              <w:pStyle w:val="Axure"/>
              <w:rPr>
                <w:del w:id="4198" w:author="249326630@qq.com" w:date="2018-12-25T18:25:00Z"/>
              </w:rPr>
            </w:pPr>
            <w:del w:id="4199" w:author="249326630@qq.com" w:date="2018-12-25T18:25:00Z">
              <w:r w:rsidDel="00E27A9C">
                <w:delText>名称</w:delText>
              </w:r>
            </w:del>
          </w:p>
        </w:tc>
        <w:tc>
          <w:tcPr>
            <w:tcW w:w="4536" w:type="dxa"/>
          </w:tcPr>
          <w:p w14:paraId="3B6B8A6C" w14:textId="18A36903" w:rsidR="00306741" w:rsidDel="00E27A9C" w:rsidRDefault="00306741" w:rsidP="00306741">
            <w:pPr>
              <w:pStyle w:val="Axure"/>
              <w:tabs>
                <w:tab w:val="left" w:pos="1190"/>
              </w:tabs>
              <w:rPr>
                <w:del w:id="4200" w:author="249326630@qq.com" w:date="2018-12-25T18:25:00Z"/>
              </w:rPr>
            </w:pPr>
            <w:del w:id="4201" w:author="249326630@qq.com" w:date="2018-12-25T18:25:00Z">
              <w:r w:rsidDel="00E27A9C">
                <w:delText>交互</w:delText>
              </w:r>
              <w:r w:rsidDel="00E27A9C">
                <w:tab/>
              </w:r>
            </w:del>
          </w:p>
        </w:tc>
      </w:tr>
      <w:tr w:rsidR="00306741" w:rsidDel="00E27A9C" w14:paraId="18B2014D" w14:textId="1E417EE3" w:rsidTr="00306741">
        <w:trPr>
          <w:cantSplit/>
          <w:del w:id="4202" w:author="249326630@qq.com" w:date="2018-12-25T18:25:00Z"/>
        </w:trPr>
        <w:tc>
          <w:tcPr>
            <w:tcW w:w="1413" w:type="dxa"/>
          </w:tcPr>
          <w:p w14:paraId="44ED38F7" w14:textId="21784847" w:rsidR="00306741" w:rsidDel="00E27A9C" w:rsidRDefault="00306741" w:rsidP="00306741">
            <w:pPr>
              <w:pStyle w:val="Axure0"/>
              <w:rPr>
                <w:del w:id="4203" w:author="249326630@qq.com" w:date="2018-12-25T18:25:00Z"/>
              </w:rPr>
            </w:pPr>
            <w:del w:id="4204" w:author="249326630@qq.com" w:date="2018-12-25T18:25:00Z">
              <w:r w:rsidDel="00E27A9C">
                <w:delText>1</w:delText>
              </w:r>
            </w:del>
          </w:p>
        </w:tc>
        <w:tc>
          <w:tcPr>
            <w:tcW w:w="2268" w:type="dxa"/>
          </w:tcPr>
          <w:p w14:paraId="5BAF2CCD" w14:textId="3916A914" w:rsidR="00306741" w:rsidDel="00E27A9C" w:rsidRDefault="00306741" w:rsidP="00306741">
            <w:pPr>
              <w:pStyle w:val="Axure0"/>
              <w:rPr>
                <w:del w:id="4205" w:author="249326630@qq.com" w:date="2018-12-25T18:25:00Z"/>
              </w:rPr>
            </w:pPr>
            <w:del w:id="4206" w:author="249326630@qq.com" w:date="2018-12-25T18:25:00Z">
              <w:r w:rsidDel="00E27A9C">
                <w:rPr>
                  <w:rFonts w:hint="eastAsia"/>
                  <w:lang w:eastAsia="zh-CN"/>
                </w:rPr>
                <w:delText>离开</w:delText>
              </w:r>
            </w:del>
          </w:p>
        </w:tc>
        <w:tc>
          <w:tcPr>
            <w:tcW w:w="4536" w:type="dxa"/>
          </w:tcPr>
          <w:p w14:paraId="6A56A2D7" w14:textId="573B6FEB" w:rsidR="00306741" w:rsidDel="00E27A9C" w:rsidRDefault="00306741" w:rsidP="00D06DD8">
            <w:pPr>
              <w:pStyle w:val="Axure0"/>
              <w:rPr>
                <w:del w:id="4207" w:author="249326630@qq.com" w:date="2018-12-25T18:25:00Z"/>
                <w:lang w:eastAsia="zh-CN"/>
              </w:rPr>
            </w:pPr>
            <w:del w:id="4208" w:author="249326630@qq.com" w:date="2018-12-25T18:25:00Z">
              <w:r w:rsidDel="00E27A9C">
                <w:rPr>
                  <w:rFonts w:hint="eastAsia"/>
                  <w:lang w:eastAsia="zh-CN"/>
                </w:rPr>
                <w:delText>点击</w:delText>
              </w:r>
              <w:r w:rsidR="00D06DD8" w:rsidDel="00E27A9C">
                <w:rPr>
                  <w:rFonts w:hint="eastAsia"/>
                  <w:lang w:eastAsia="zh-CN"/>
                </w:rPr>
                <w:delText>返回上级</w:delText>
              </w:r>
            </w:del>
          </w:p>
        </w:tc>
      </w:tr>
      <w:tr w:rsidR="00306741" w:rsidDel="00E27A9C" w14:paraId="67D9D12C" w14:textId="787EE577" w:rsidTr="00306741">
        <w:trPr>
          <w:cnfStyle w:val="000000010000" w:firstRow="0" w:lastRow="0" w:firstColumn="0" w:lastColumn="0" w:oddVBand="0" w:evenVBand="0" w:oddHBand="0" w:evenHBand="1" w:firstRowFirstColumn="0" w:firstRowLastColumn="0" w:lastRowFirstColumn="0" w:lastRowLastColumn="0"/>
          <w:cantSplit/>
          <w:del w:id="4209" w:author="249326630@qq.com" w:date="2018-12-25T18:25:00Z"/>
        </w:trPr>
        <w:tc>
          <w:tcPr>
            <w:tcW w:w="1413" w:type="dxa"/>
          </w:tcPr>
          <w:p w14:paraId="7FE8AFB9" w14:textId="0A5D5A5A" w:rsidR="00306741" w:rsidDel="00E27A9C" w:rsidRDefault="00306741" w:rsidP="00306741">
            <w:pPr>
              <w:pStyle w:val="Axure0"/>
              <w:rPr>
                <w:del w:id="4210" w:author="249326630@qq.com" w:date="2018-12-25T18:25:00Z"/>
                <w:lang w:eastAsia="zh-CN"/>
              </w:rPr>
            </w:pPr>
            <w:del w:id="4211" w:author="249326630@qq.com" w:date="2018-12-25T18:25:00Z">
              <w:r w:rsidDel="00E27A9C">
                <w:rPr>
                  <w:rFonts w:hint="eastAsia"/>
                  <w:lang w:eastAsia="zh-CN"/>
                </w:rPr>
                <w:delText>2</w:delText>
              </w:r>
            </w:del>
          </w:p>
        </w:tc>
        <w:tc>
          <w:tcPr>
            <w:tcW w:w="2268" w:type="dxa"/>
          </w:tcPr>
          <w:p w14:paraId="1CAA5AB9" w14:textId="0C745826" w:rsidR="00306741" w:rsidDel="00E27A9C" w:rsidRDefault="00306741" w:rsidP="00306741">
            <w:pPr>
              <w:pStyle w:val="Axure0"/>
              <w:rPr>
                <w:del w:id="4212" w:author="249326630@qq.com" w:date="2018-12-25T18:25:00Z"/>
                <w:lang w:eastAsia="zh-CN"/>
              </w:rPr>
            </w:pPr>
            <w:del w:id="4213" w:author="249326630@qq.com" w:date="2018-12-25T18:25:00Z">
              <w:r w:rsidDel="00E27A9C">
                <w:rPr>
                  <w:rFonts w:hint="eastAsia"/>
                  <w:lang w:eastAsia="zh-CN"/>
                </w:rPr>
                <w:delText>答疑文件</w:delText>
              </w:r>
            </w:del>
          </w:p>
        </w:tc>
        <w:tc>
          <w:tcPr>
            <w:tcW w:w="4536" w:type="dxa"/>
          </w:tcPr>
          <w:p w14:paraId="4E673144" w14:textId="2206C34B" w:rsidR="00306741" w:rsidDel="00E27A9C" w:rsidRDefault="00306741" w:rsidP="00F52673">
            <w:pPr>
              <w:pStyle w:val="Axure0"/>
              <w:rPr>
                <w:del w:id="4214" w:author="249326630@qq.com" w:date="2018-12-25T18:25:00Z"/>
                <w:lang w:eastAsia="zh-CN"/>
              </w:rPr>
            </w:pPr>
            <w:del w:id="4215" w:author="249326630@qq.com" w:date="2018-12-25T18:25:00Z">
              <w:r w:rsidDel="00E27A9C">
                <w:rPr>
                  <w:rFonts w:hint="eastAsia"/>
                  <w:lang w:eastAsia="zh-CN"/>
                </w:rPr>
                <w:delText>点击</w:delText>
              </w:r>
              <w:r w:rsidR="00F52673" w:rsidDel="00E27A9C">
                <w:rPr>
                  <w:rFonts w:hint="eastAsia"/>
                  <w:lang w:eastAsia="zh-CN"/>
                </w:rPr>
                <w:delText>下载</w:delText>
              </w:r>
              <w:r w:rsidR="00BB5E91" w:rsidDel="00E27A9C">
                <w:rPr>
                  <w:rFonts w:hint="eastAsia"/>
                  <w:lang w:eastAsia="zh-CN"/>
                </w:rPr>
                <w:delText>答疑</w:delText>
              </w:r>
              <w:r w:rsidR="00F52673" w:rsidDel="00E27A9C">
                <w:rPr>
                  <w:rFonts w:hint="eastAsia"/>
                  <w:lang w:eastAsia="zh-CN"/>
                </w:rPr>
                <w:delText>文件</w:delText>
              </w:r>
            </w:del>
          </w:p>
        </w:tc>
      </w:tr>
      <w:tr w:rsidR="00306741" w:rsidDel="00E27A9C" w14:paraId="1A5EB1D1" w14:textId="223D0386" w:rsidTr="00306741">
        <w:trPr>
          <w:cantSplit/>
          <w:del w:id="4216" w:author="249326630@qq.com" w:date="2018-12-25T18:25:00Z"/>
        </w:trPr>
        <w:tc>
          <w:tcPr>
            <w:tcW w:w="1413" w:type="dxa"/>
          </w:tcPr>
          <w:p w14:paraId="2A3A6C2A" w14:textId="2E0C28CC" w:rsidR="00306741" w:rsidDel="00E27A9C" w:rsidRDefault="00306741" w:rsidP="00306741">
            <w:pPr>
              <w:pStyle w:val="Axure0"/>
              <w:rPr>
                <w:del w:id="4217" w:author="249326630@qq.com" w:date="2018-12-25T18:25:00Z"/>
                <w:lang w:eastAsia="zh-CN"/>
              </w:rPr>
            </w:pPr>
            <w:del w:id="4218" w:author="249326630@qq.com" w:date="2018-12-25T18:25:00Z">
              <w:r w:rsidDel="00E27A9C">
                <w:rPr>
                  <w:rFonts w:hint="eastAsia"/>
                  <w:lang w:eastAsia="zh-CN"/>
                </w:rPr>
                <w:delText>3</w:delText>
              </w:r>
            </w:del>
          </w:p>
        </w:tc>
        <w:tc>
          <w:tcPr>
            <w:tcW w:w="2268" w:type="dxa"/>
          </w:tcPr>
          <w:p w14:paraId="1E543F4E" w14:textId="0806C956" w:rsidR="00306741" w:rsidDel="00E27A9C" w:rsidRDefault="00306741" w:rsidP="00306741">
            <w:pPr>
              <w:pStyle w:val="Axure0"/>
              <w:rPr>
                <w:del w:id="4219" w:author="249326630@qq.com" w:date="2018-12-25T18:25:00Z"/>
                <w:lang w:eastAsia="zh-CN"/>
              </w:rPr>
            </w:pPr>
            <w:del w:id="4220" w:author="249326630@qq.com" w:date="2018-12-25T18:25:00Z">
              <w:r w:rsidDel="00E27A9C">
                <w:rPr>
                  <w:rFonts w:hint="eastAsia"/>
                  <w:lang w:eastAsia="zh-CN"/>
                </w:rPr>
                <w:delText>参与人员</w:delText>
              </w:r>
              <w:r w:rsidDel="00E27A9C">
                <w:rPr>
                  <w:lang w:eastAsia="zh-CN"/>
                </w:rPr>
                <w:delText>列表翻页</w:delText>
              </w:r>
            </w:del>
          </w:p>
        </w:tc>
        <w:tc>
          <w:tcPr>
            <w:tcW w:w="4536" w:type="dxa"/>
          </w:tcPr>
          <w:p w14:paraId="210D6815" w14:textId="580DBDF3" w:rsidR="00306741" w:rsidDel="00E27A9C" w:rsidRDefault="00F07F70" w:rsidP="00306741">
            <w:pPr>
              <w:pStyle w:val="Axure0"/>
              <w:rPr>
                <w:del w:id="4221" w:author="249326630@qq.com" w:date="2018-12-25T18:25:00Z"/>
                <w:lang w:eastAsia="zh-CN"/>
              </w:rPr>
            </w:pPr>
            <w:del w:id="4222" w:author="249326630@qq.com" w:date="2018-12-25T18:25:00Z">
              <w:r w:rsidDel="00E27A9C">
                <w:rPr>
                  <w:rFonts w:hint="eastAsia"/>
                  <w:lang w:eastAsia="zh-CN"/>
                </w:rPr>
                <w:delText>点击进行</w:delText>
              </w:r>
              <w:r w:rsidDel="00E27A9C">
                <w:rPr>
                  <w:lang w:eastAsia="zh-CN"/>
                </w:rPr>
                <w:delText>参与人员的</w:delText>
              </w:r>
              <w:r w:rsidDel="00E27A9C">
                <w:rPr>
                  <w:rFonts w:hint="eastAsia"/>
                  <w:lang w:eastAsia="zh-CN"/>
                </w:rPr>
                <w:delText>列表</w:delText>
              </w:r>
              <w:r w:rsidDel="00E27A9C">
                <w:rPr>
                  <w:lang w:eastAsia="zh-CN"/>
                </w:rPr>
                <w:delText>翻页</w:delText>
              </w:r>
            </w:del>
          </w:p>
        </w:tc>
      </w:tr>
      <w:tr w:rsidR="00306741" w:rsidDel="00E27A9C" w14:paraId="39634E07" w14:textId="3C91D236" w:rsidTr="00306741">
        <w:trPr>
          <w:cnfStyle w:val="000000010000" w:firstRow="0" w:lastRow="0" w:firstColumn="0" w:lastColumn="0" w:oddVBand="0" w:evenVBand="0" w:oddHBand="0" w:evenHBand="1" w:firstRowFirstColumn="0" w:firstRowLastColumn="0" w:lastRowFirstColumn="0" w:lastRowLastColumn="0"/>
          <w:cantSplit/>
          <w:del w:id="4223" w:author="249326630@qq.com" w:date="2018-12-25T18:25:00Z"/>
        </w:trPr>
        <w:tc>
          <w:tcPr>
            <w:tcW w:w="1413" w:type="dxa"/>
          </w:tcPr>
          <w:p w14:paraId="3DD85DA4" w14:textId="7E598CBC" w:rsidR="00306741" w:rsidDel="00E27A9C" w:rsidRDefault="00306741" w:rsidP="00306741">
            <w:pPr>
              <w:pStyle w:val="Axure0"/>
              <w:rPr>
                <w:del w:id="4224" w:author="249326630@qq.com" w:date="2018-12-25T18:25:00Z"/>
                <w:lang w:eastAsia="zh-CN"/>
              </w:rPr>
            </w:pPr>
            <w:del w:id="4225" w:author="249326630@qq.com" w:date="2018-12-25T18:25:00Z">
              <w:r w:rsidDel="00E27A9C">
                <w:rPr>
                  <w:rFonts w:hint="eastAsia"/>
                  <w:lang w:eastAsia="zh-CN"/>
                </w:rPr>
                <w:delText>4</w:delText>
              </w:r>
            </w:del>
          </w:p>
        </w:tc>
        <w:tc>
          <w:tcPr>
            <w:tcW w:w="2268" w:type="dxa"/>
          </w:tcPr>
          <w:p w14:paraId="308D37B1" w14:textId="58148198" w:rsidR="00306741" w:rsidDel="00E27A9C" w:rsidRDefault="00306741" w:rsidP="00306741">
            <w:pPr>
              <w:pStyle w:val="Axure0"/>
              <w:rPr>
                <w:del w:id="4226" w:author="249326630@qq.com" w:date="2018-12-25T18:25:00Z"/>
                <w:lang w:eastAsia="zh-CN"/>
              </w:rPr>
            </w:pPr>
            <w:del w:id="4227" w:author="249326630@qq.com" w:date="2018-12-25T18:25:00Z">
              <w:r w:rsidDel="00E27A9C">
                <w:rPr>
                  <w:rFonts w:hint="eastAsia"/>
                  <w:lang w:eastAsia="zh-CN"/>
                </w:rPr>
                <w:delText>答疑主题</w:delText>
              </w:r>
            </w:del>
          </w:p>
        </w:tc>
        <w:tc>
          <w:tcPr>
            <w:tcW w:w="4536" w:type="dxa"/>
          </w:tcPr>
          <w:p w14:paraId="349E5658" w14:textId="71900161" w:rsidR="00306741" w:rsidDel="00E27A9C" w:rsidRDefault="00306741" w:rsidP="00306741">
            <w:pPr>
              <w:pStyle w:val="Axure0"/>
              <w:rPr>
                <w:del w:id="4228" w:author="249326630@qq.com" w:date="2018-12-25T18:25:00Z"/>
                <w:lang w:eastAsia="zh-CN"/>
              </w:rPr>
            </w:pPr>
            <w:del w:id="4229" w:author="249326630@qq.com" w:date="2018-12-25T18:25:00Z">
              <w:r w:rsidDel="00E27A9C">
                <w:rPr>
                  <w:rFonts w:hint="eastAsia"/>
                  <w:lang w:eastAsia="zh-CN"/>
                </w:rPr>
                <w:delText>点击进行</w:delText>
              </w:r>
              <w:r w:rsidRPr="00BE35FE" w:rsidDel="00E27A9C">
                <w:rPr>
                  <w:rFonts w:hint="eastAsia"/>
                  <w:lang w:eastAsia="zh-CN"/>
                </w:rPr>
                <w:delText>往期答疑</w:delText>
              </w:r>
              <w:r w:rsidDel="00E27A9C">
                <w:rPr>
                  <w:lang w:eastAsia="zh-CN"/>
                </w:rPr>
                <w:delText>列表</w:delText>
              </w:r>
              <w:r w:rsidDel="00E27A9C">
                <w:rPr>
                  <w:rFonts w:hint="eastAsia"/>
                  <w:lang w:eastAsia="zh-CN"/>
                </w:rPr>
                <w:delText>翻页</w:delText>
              </w:r>
            </w:del>
          </w:p>
        </w:tc>
      </w:tr>
      <w:tr w:rsidR="00306741" w:rsidDel="00E27A9C" w14:paraId="5BCC0B52" w14:textId="5C5412AD" w:rsidTr="00306741">
        <w:trPr>
          <w:cantSplit/>
          <w:del w:id="4230" w:author="249326630@qq.com" w:date="2018-12-25T18:25:00Z"/>
        </w:trPr>
        <w:tc>
          <w:tcPr>
            <w:tcW w:w="1413" w:type="dxa"/>
          </w:tcPr>
          <w:p w14:paraId="31B53723" w14:textId="709219FC" w:rsidR="00306741" w:rsidDel="00E27A9C" w:rsidRDefault="00306741" w:rsidP="00306741">
            <w:pPr>
              <w:pStyle w:val="Axure0"/>
              <w:rPr>
                <w:del w:id="4231" w:author="249326630@qq.com" w:date="2018-12-25T18:25:00Z"/>
                <w:lang w:eastAsia="zh-CN"/>
              </w:rPr>
            </w:pPr>
            <w:del w:id="4232" w:author="249326630@qq.com" w:date="2018-12-25T18:25:00Z">
              <w:r w:rsidDel="00E27A9C">
                <w:rPr>
                  <w:rFonts w:hint="eastAsia"/>
                  <w:lang w:eastAsia="zh-CN"/>
                </w:rPr>
                <w:delText>5</w:delText>
              </w:r>
            </w:del>
          </w:p>
        </w:tc>
        <w:tc>
          <w:tcPr>
            <w:tcW w:w="2268" w:type="dxa"/>
          </w:tcPr>
          <w:p w14:paraId="10111654" w14:textId="12406E1F" w:rsidR="00306741" w:rsidDel="00E27A9C" w:rsidRDefault="000961A1" w:rsidP="00306741">
            <w:pPr>
              <w:pStyle w:val="Axure0"/>
              <w:rPr>
                <w:del w:id="4233" w:author="249326630@qq.com" w:date="2018-12-25T18:25:00Z"/>
                <w:lang w:eastAsia="zh-CN"/>
              </w:rPr>
            </w:pPr>
            <w:del w:id="4234" w:author="249326630@qq.com" w:date="2018-12-25T18:25:00Z">
              <w:r w:rsidDel="00E27A9C">
                <w:rPr>
                  <w:rFonts w:hint="eastAsia"/>
                  <w:lang w:eastAsia="zh-CN"/>
                </w:rPr>
                <w:delText>系统</w:delText>
              </w:r>
              <w:r w:rsidDel="00E27A9C">
                <w:rPr>
                  <w:lang w:eastAsia="zh-CN"/>
                </w:rPr>
                <w:delText>提示</w:delText>
              </w:r>
            </w:del>
          </w:p>
        </w:tc>
        <w:tc>
          <w:tcPr>
            <w:tcW w:w="4536" w:type="dxa"/>
          </w:tcPr>
          <w:p w14:paraId="7A925B78" w14:textId="68C80426" w:rsidR="00306741" w:rsidDel="00E27A9C" w:rsidRDefault="00464868" w:rsidP="00306741">
            <w:pPr>
              <w:pStyle w:val="Axure0"/>
              <w:rPr>
                <w:del w:id="4235" w:author="249326630@qq.com" w:date="2018-12-25T18:25:00Z"/>
                <w:lang w:eastAsia="zh-CN"/>
              </w:rPr>
            </w:pPr>
            <w:del w:id="4236" w:author="249326630@qq.com" w:date="2018-12-25T18:25:00Z">
              <w:r w:rsidDel="00E27A9C">
                <w:rPr>
                  <w:rFonts w:hint="eastAsia"/>
                  <w:lang w:eastAsia="zh-CN"/>
                </w:rPr>
                <w:delText>显示系统</w:delText>
              </w:r>
              <w:r w:rsidDel="00E27A9C">
                <w:rPr>
                  <w:lang w:eastAsia="zh-CN"/>
                </w:rPr>
                <w:delText>提示</w:delText>
              </w:r>
            </w:del>
          </w:p>
        </w:tc>
      </w:tr>
      <w:tr w:rsidR="00306741" w:rsidDel="00E27A9C" w14:paraId="3EBFB73C" w14:textId="3278D85E" w:rsidTr="00306741">
        <w:trPr>
          <w:cnfStyle w:val="000000010000" w:firstRow="0" w:lastRow="0" w:firstColumn="0" w:lastColumn="0" w:oddVBand="0" w:evenVBand="0" w:oddHBand="0" w:evenHBand="1" w:firstRowFirstColumn="0" w:firstRowLastColumn="0" w:lastRowFirstColumn="0" w:lastRowLastColumn="0"/>
          <w:cantSplit/>
          <w:del w:id="4237" w:author="249326630@qq.com" w:date="2018-12-25T18:25:00Z"/>
        </w:trPr>
        <w:tc>
          <w:tcPr>
            <w:tcW w:w="1413" w:type="dxa"/>
          </w:tcPr>
          <w:p w14:paraId="3DDB2507" w14:textId="367D26A7" w:rsidR="00306741" w:rsidDel="00E27A9C" w:rsidRDefault="00306741" w:rsidP="00306741">
            <w:pPr>
              <w:pStyle w:val="Axure0"/>
              <w:rPr>
                <w:del w:id="4238" w:author="249326630@qq.com" w:date="2018-12-25T18:25:00Z"/>
                <w:lang w:eastAsia="zh-CN"/>
              </w:rPr>
            </w:pPr>
            <w:del w:id="4239" w:author="249326630@qq.com" w:date="2018-12-25T18:25:00Z">
              <w:r w:rsidDel="00E27A9C">
                <w:rPr>
                  <w:rFonts w:hint="eastAsia"/>
                  <w:lang w:eastAsia="zh-CN"/>
                </w:rPr>
                <w:delText>6</w:delText>
              </w:r>
            </w:del>
          </w:p>
        </w:tc>
        <w:tc>
          <w:tcPr>
            <w:tcW w:w="2268" w:type="dxa"/>
          </w:tcPr>
          <w:p w14:paraId="1B284806" w14:textId="03792F13" w:rsidR="00306741" w:rsidDel="00E27A9C" w:rsidRDefault="008B6781" w:rsidP="00306741">
            <w:pPr>
              <w:pStyle w:val="Axure0"/>
              <w:rPr>
                <w:del w:id="4240" w:author="249326630@qq.com" w:date="2018-12-25T18:25:00Z"/>
                <w:lang w:eastAsia="zh-CN"/>
              </w:rPr>
            </w:pPr>
            <w:del w:id="4241" w:author="249326630@qq.com" w:date="2018-12-25T18:25:00Z">
              <w:r w:rsidDel="00E27A9C">
                <w:rPr>
                  <w:rFonts w:hint="eastAsia"/>
                  <w:lang w:eastAsia="zh-CN"/>
                </w:rPr>
                <w:delText>课程</w:delText>
              </w:r>
              <w:r w:rsidDel="00E27A9C">
                <w:rPr>
                  <w:lang w:eastAsia="zh-CN"/>
                </w:rPr>
                <w:delText>教师</w:delText>
              </w:r>
            </w:del>
          </w:p>
        </w:tc>
        <w:tc>
          <w:tcPr>
            <w:tcW w:w="4536" w:type="dxa"/>
          </w:tcPr>
          <w:p w14:paraId="735FD6C8" w14:textId="6967140B" w:rsidR="00306741" w:rsidDel="00E27A9C" w:rsidRDefault="005B6559" w:rsidP="00306741">
            <w:pPr>
              <w:pStyle w:val="Axure0"/>
              <w:rPr>
                <w:del w:id="4242" w:author="249326630@qq.com" w:date="2018-12-25T18:25:00Z"/>
                <w:lang w:eastAsia="zh-CN"/>
              </w:rPr>
            </w:pPr>
            <w:del w:id="4243" w:author="249326630@qq.com" w:date="2018-12-25T18:25:00Z">
              <w:r w:rsidDel="00E27A9C">
                <w:rPr>
                  <w:rFonts w:hint="eastAsia"/>
                  <w:lang w:eastAsia="zh-CN"/>
                </w:rPr>
                <w:delText>显示</w:delText>
              </w:r>
              <w:r w:rsidDel="00E27A9C">
                <w:rPr>
                  <w:lang w:eastAsia="zh-CN"/>
                </w:rPr>
                <w:delText>本课的教师</w:delText>
              </w:r>
            </w:del>
          </w:p>
        </w:tc>
      </w:tr>
      <w:tr w:rsidR="00306741" w:rsidDel="00E27A9C" w14:paraId="588470A9" w14:textId="19A1A787" w:rsidTr="00306741">
        <w:trPr>
          <w:cantSplit/>
          <w:del w:id="4244" w:author="249326630@qq.com" w:date="2018-12-25T18:25:00Z"/>
        </w:trPr>
        <w:tc>
          <w:tcPr>
            <w:tcW w:w="1413" w:type="dxa"/>
          </w:tcPr>
          <w:p w14:paraId="7FD10A09" w14:textId="734DCC66" w:rsidR="00306741" w:rsidDel="00E27A9C" w:rsidRDefault="00306741" w:rsidP="00306741">
            <w:pPr>
              <w:pStyle w:val="Axure0"/>
              <w:rPr>
                <w:del w:id="4245" w:author="249326630@qq.com" w:date="2018-12-25T18:25:00Z"/>
                <w:lang w:eastAsia="zh-CN"/>
              </w:rPr>
            </w:pPr>
            <w:del w:id="4246" w:author="249326630@qq.com" w:date="2018-12-25T18:25:00Z">
              <w:r w:rsidDel="00E27A9C">
                <w:rPr>
                  <w:rFonts w:hint="eastAsia"/>
                  <w:lang w:eastAsia="zh-CN"/>
                </w:rPr>
                <w:delText>7</w:delText>
              </w:r>
            </w:del>
          </w:p>
        </w:tc>
        <w:tc>
          <w:tcPr>
            <w:tcW w:w="2268" w:type="dxa"/>
          </w:tcPr>
          <w:p w14:paraId="117B0764" w14:textId="6C3B23A4" w:rsidR="00306741" w:rsidDel="00E27A9C" w:rsidRDefault="008B6781" w:rsidP="00306741">
            <w:pPr>
              <w:pStyle w:val="Axure0"/>
              <w:rPr>
                <w:del w:id="4247" w:author="249326630@qq.com" w:date="2018-12-25T18:25:00Z"/>
                <w:lang w:eastAsia="zh-CN"/>
              </w:rPr>
            </w:pPr>
            <w:del w:id="4248" w:author="249326630@qq.com" w:date="2018-12-25T18:25:00Z">
              <w:r w:rsidDel="00E27A9C">
                <w:rPr>
                  <w:rFonts w:hint="eastAsia"/>
                  <w:lang w:eastAsia="zh-CN"/>
                </w:rPr>
                <w:delText>参与</w:delText>
              </w:r>
              <w:r w:rsidDel="00E27A9C">
                <w:rPr>
                  <w:lang w:eastAsia="zh-CN"/>
                </w:rPr>
                <w:delText>人员列表</w:delText>
              </w:r>
            </w:del>
          </w:p>
        </w:tc>
        <w:tc>
          <w:tcPr>
            <w:tcW w:w="4536" w:type="dxa"/>
          </w:tcPr>
          <w:p w14:paraId="37D74525" w14:textId="0136427F" w:rsidR="00306741" w:rsidDel="00E27A9C" w:rsidRDefault="005B6559" w:rsidP="00306741">
            <w:pPr>
              <w:pStyle w:val="Axure0"/>
              <w:rPr>
                <w:del w:id="4249" w:author="249326630@qq.com" w:date="2018-12-25T18:25:00Z"/>
                <w:lang w:eastAsia="zh-CN"/>
              </w:rPr>
            </w:pPr>
            <w:del w:id="4250" w:author="249326630@qq.com" w:date="2018-12-25T18:25:00Z">
              <w:r w:rsidDel="00E27A9C">
                <w:rPr>
                  <w:rFonts w:hint="eastAsia"/>
                  <w:lang w:eastAsia="zh-CN"/>
                </w:rPr>
                <w:delText>显示所有</w:delText>
              </w:r>
              <w:r w:rsidDel="00E27A9C">
                <w:rPr>
                  <w:lang w:eastAsia="zh-CN"/>
                </w:rPr>
                <w:delText>参与过答疑的人员列表</w:delText>
              </w:r>
            </w:del>
          </w:p>
        </w:tc>
      </w:tr>
    </w:tbl>
    <w:p w14:paraId="62A534EC" w14:textId="69A4B205" w:rsidR="006C017A" w:rsidRPr="006C017A" w:rsidDel="00E27A9C" w:rsidRDefault="006C017A" w:rsidP="006C017A">
      <w:pPr>
        <w:rPr>
          <w:del w:id="4251" w:author="249326630@qq.com" w:date="2018-12-25T18:25:00Z"/>
        </w:rPr>
      </w:pPr>
    </w:p>
    <w:p w14:paraId="5E05C61D" w14:textId="4E4DC5BB" w:rsidR="000E50EB" w:rsidDel="00E27A9C" w:rsidRDefault="00C93811" w:rsidP="000E50EB">
      <w:pPr>
        <w:rPr>
          <w:ins w:id="4252" w:author="HerculesHu" w:date="2017-12-23T23:48:00Z"/>
          <w:del w:id="4253" w:author="249326630@qq.com" w:date="2018-12-25T18:25:00Z"/>
        </w:rPr>
      </w:pPr>
      <w:del w:id="4254" w:author="249326630@qq.com" w:date="2018-12-25T18:25:00Z">
        <w:r w:rsidDel="00E27A9C">
          <w:rPr>
            <w:noProof/>
          </w:rPr>
          <w:drawing>
            <wp:inline distT="0" distB="0" distL="0" distR="0" wp14:anchorId="49CDF4AD" wp14:editId="348AB6A4">
              <wp:extent cx="5274310" cy="322643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3226435"/>
                      </a:xfrm>
                      <a:prstGeom prst="rect">
                        <a:avLst/>
                      </a:prstGeom>
                    </pic:spPr>
                  </pic:pic>
                </a:graphicData>
              </a:graphic>
            </wp:inline>
          </w:drawing>
        </w:r>
      </w:del>
    </w:p>
    <w:p w14:paraId="7956D60E" w14:textId="1BDE12A4" w:rsidR="00ED245A" w:rsidDel="00E27A9C" w:rsidRDefault="00ED245A" w:rsidP="00ED245A">
      <w:pPr>
        <w:jc w:val="center"/>
        <w:rPr>
          <w:ins w:id="4255" w:author="HerculesHu" w:date="2017-12-23T23:48:00Z"/>
          <w:del w:id="4256" w:author="249326630@qq.com" w:date="2018-12-25T18:25:00Z"/>
        </w:rPr>
      </w:pPr>
      <w:ins w:id="4257" w:author="HerculesHu" w:date="2017-12-23T23:48:00Z">
        <w:del w:id="4258" w:author="249326630@qq.com" w:date="2018-12-25T18:25:00Z">
          <w:r w:rsidDel="00E27A9C">
            <w:rPr>
              <w:rFonts w:hint="eastAsia"/>
            </w:rPr>
            <w:delText>（电脑</w:delText>
          </w:r>
          <w:r w:rsidDel="00E27A9C">
            <w:delText>版</w:delText>
          </w:r>
          <w:r w:rsidDel="00E27A9C">
            <w:rPr>
              <w:rFonts w:hint="eastAsia"/>
            </w:rPr>
            <w:delText>）</w:delText>
          </w:r>
        </w:del>
      </w:ins>
    </w:p>
    <w:p w14:paraId="3719313A" w14:textId="317DEB34" w:rsidR="00ED245A" w:rsidDel="00E27A9C" w:rsidRDefault="00ED245A" w:rsidP="000E50EB">
      <w:pPr>
        <w:rPr>
          <w:ins w:id="4259" w:author="HerculesHu" w:date="2017-12-23T23:16:00Z"/>
          <w:del w:id="4260" w:author="249326630@qq.com" w:date="2018-12-25T18:25:00Z"/>
        </w:rPr>
      </w:pPr>
    </w:p>
    <w:p w14:paraId="68B1AAE3" w14:textId="2A6562B6" w:rsidR="00F97E85" w:rsidDel="00E27A9C" w:rsidRDefault="00F97E85">
      <w:pPr>
        <w:ind w:firstLineChars="350" w:firstLine="735"/>
        <w:rPr>
          <w:ins w:id="4261" w:author="HerculesHu" w:date="2017-12-23T23:57:00Z"/>
          <w:del w:id="4262" w:author="249326630@qq.com" w:date="2018-12-25T18:25:00Z"/>
        </w:rPr>
        <w:pPrChange w:id="4263" w:author="HerculesHu" w:date="2017-12-24T00:13:00Z">
          <w:pPr/>
        </w:pPrChange>
      </w:pPr>
      <w:ins w:id="4264" w:author="HerculesHu" w:date="2017-12-23T23:16:00Z">
        <w:del w:id="4265" w:author="249326630@qq.com" w:date="2018-12-25T18:25:00Z">
          <w:r w:rsidDel="00E27A9C">
            <w:rPr>
              <w:noProof/>
            </w:rPr>
            <w:drawing>
              <wp:inline distT="0" distB="0" distL="0" distR="0" wp14:anchorId="320CDC1A" wp14:editId="32649B8D">
                <wp:extent cx="4486275" cy="730567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86275" cy="7305675"/>
                        </a:xfrm>
                        <a:prstGeom prst="rect">
                          <a:avLst/>
                        </a:prstGeom>
                      </pic:spPr>
                    </pic:pic>
                  </a:graphicData>
                </a:graphic>
              </wp:inline>
            </w:drawing>
          </w:r>
        </w:del>
      </w:ins>
    </w:p>
    <w:p w14:paraId="65B98715" w14:textId="4A87C885" w:rsidR="00AB4442" w:rsidDel="00E27A9C" w:rsidRDefault="00AB4442" w:rsidP="00AB4442">
      <w:pPr>
        <w:jc w:val="center"/>
        <w:rPr>
          <w:ins w:id="4266" w:author="HerculesHu" w:date="2017-12-23T23:57:00Z"/>
          <w:del w:id="4267" w:author="249326630@qq.com" w:date="2018-12-25T18:25:00Z"/>
        </w:rPr>
      </w:pPr>
      <w:ins w:id="4268" w:author="HerculesHu" w:date="2017-12-23T23:57:00Z">
        <w:del w:id="4269" w:author="249326630@qq.com" w:date="2018-12-25T18:25:00Z">
          <w:r w:rsidDel="00E27A9C">
            <w:rPr>
              <w:rFonts w:hint="eastAsia"/>
            </w:rPr>
            <w:delText>（手机</w:delText>
          </w:r>
          <w:r w:rsidDel="00E27A9C">
            <w:delText>版</w:delText>
          </w:r>
          <w:r w:rsidDel="00E27A9C">
            <w:rPr>
              <w:rFonts w:hint="eastAsia"/>
            </w:rPr>
            <w:delText>）</w:delText>
          </w:r>
        </w:del>
      </w:ins>
    </w:p>
    <w:p w14:paraId="5E7C995F" w14:textId="562463DE" w:rsidR="00AB4442" w:rsidDel="00E27A9C" w:rsidRDefault="00AB4442" w:rsidP="000E50EB">
      <w:pPr>
        <w:rPr>
          <w:ins w:id="4270" w:author="HerculesHu" w:date="2017-12-23T23:14:00Z"/>
          <w:del w:id="4271" w:author="249326630@qq.com" w:date="2018-12-25T18:25:00Z"/>
        </w:rPr>
      </w:pPr>
    </w:p>
    <w:p w14:paraId="509438EE" w14:textId="4D181569" w:rsidR="00F97E85" w:rsidRPr="000E50EB" w:rsidDel="00E27A9C" w:rsidRDefault="00F97E85" w:rsidP="000E50EB">
      <w:pPr>
        <w:rPr>
          <w:del w:id="4272" w:author="249326630@qq.com" w:date="2018-12-25T18:25:00Z"/>
        </w:rPr>
      </w:pPr>
    </w:p>
    <w:p w14:paraId="56DEFEB3" w14:textId="7BFF62D1" w:rsidR="00433598" w:rsidDel="00E27A9C" w:rsidRDefault="00433598">
      <w:pPr>
        <w:pStyle w:val="a2"/>
        <w:rPr>
          <w:del w:id="4273" w:author="249326630@qq.com" w:date="2018-12-25T18:25:00Z"/>
        </w:rPr>
      </w:pPr>
      <w:del w:id="4274" w:author="249326630@qq.com" w:date="2018-12-25T18:25:00Z">
        <w:r w:rsidDel="00E27A9C">
          <w:rPr>
            <w:rFonts w:hint="eastAsia"/>
          </w:rPr>
          <w:delText>答疑室</w:delText>
        </w:r>
        <w:r w:rsidDel="00E27A9C">
          <w:delText>（</w:delText>
        </w:r>
        <w:r w:rsidDel="00E27A9C">
          <w:rPr>
            <w:rFonts w:hint="eastAsia"/>
          </w:rPr>
          <w:delText>普通</w:delText>
        </w:r>
        <w:r w:rsidDel="00E27A9C">
          <w:delText>注册用户）</w:delText>
        </w:r>
      </w:del>
    </w:p>
    <w:p w14:paraId="002259B0" w14:textId="0F7EF14D" w:rsidR="001802FF" w:rsidDel="00E27A9C" w:rsidRDefault="001802FF" w:rsidP="001802FF">
      <w:pPr>
        <w:rPr>
          <w:del w:id="4275" w:author="249326630@qq.com" w:date="2018-12-25T18:25:00Z"/>
        </w:rPr>
      </w:pPr>
    </w:p>
    <w:p w14:paraId="47F7FBDB" w14:textId="13FBD6BD" w:rsidR="00F93713" w:rsidDel="00E27A9C" w:rsidRDefault="00F93713" w:rsidP="001802FF">
      <w:pPr>
        <w:rPr>
          <w:del w:id="4276" w:author="249326630@qq.com" w:date="2018-12-25T18:25:00Z"/>
        </w:rPr>
      </w:pPr>
    </w:p>
    <w:p w14:paraId="42BA31AC" w14:textId="3F69DA3D" w:rsidR="00F93713" w:rsidDel="00E27A9C" w:rsidRDefault="00F93713" w:rsidP="001802FF">
      <w:pPr>
        <w:rPr>
          <w:del w:id="4277" w:author="249326630@qq.com" w:date="2018-12-25T18:25:00Z"/>
        </w:rPr>
      </w:pPr>
    </w:p>
    <w:tbl>
      <w:tblPr>
        <w:tblStyle w:val="Axure1"/>
        <w:tblpPr w:leftFromText="180" w:rightFromText="180" w:vertAnchor="text" w:horzAnchor="margin" w:tblpY="51"/>
        <w:tblW w:w="0" w:type="auto"/>
        <w:tblLook w:val="04A0" w:firstRow="1" w:lastRow="0" w:firstColumn="1" w:lastColumn="0" w:noHBand="0" w:noVBand="1"/>
      </w:tblPr>
      <w:tblGrid>
        <w:gridCol w:w="1413"/>
        <w:gridCol w:w="2268"/>
        <w:gridCol w:w="4536"/>
      </w:tblGrid>
      <w:tr w:rsidR="00BD016F" w:rsidDel="00E27A9C" w14:paraId="6C8E4DC5" w14:textId="7B8ADEAF" w:rsidTr="00EB2A62">
        <w:trPr>
          <w:cnfStyle w:val="100000000000" w:firstRow="1" w:lastRow="0" w:firstColumn="0" w:lastColumn="0" w:oddVBand="0" w:evenVBand="0" w:oddHBand="0" w:evenHBand="0" w:firstRowFirstColumn="0" w:firstRowLastColumn="0" w:lastRowFirstColumn="0" w:lastRowLastColumn="0"/>
          <w:cantSplit/>
          <w:tblHeader/>
          <w:del w:id="4278" w:author="249326630@qq.com" w:date="2018-12-25T18:25:00Z"/>
        </w:trPr>
        <w:tc>
          <w:tcPr>
            <w:tcW w:w="1413" w:type="dxa"/>
          </w:tcPr>
          <w:p w14:paraId="3270A75C" w14:textId="4DEE6919" w:rsidR="00BD016F" w:rsidDel="00E27A9C" w:rsidRDefault="00BD016F" w:rsidP="00EB2A62">
            <w:pPr>
              <w:pStyle w:val="Axure"/>
              <w:rPr>
                <w:del w:id="4279" w:author="249326630@qq.com" w:date="2018-12-25T18:25:00Z"/>
              </w:rPr>
            </w:pPr>
            <w:del w:id="4280" w:author="249326630@qq.com" w:date="2018-12-25T18:25:00Z">
              <w:r w:rsidDel="00E27A9C">
                <w:delText>脚注</w:delText>
              </w:r>
            </w:del>
          </w:p>
        </w:tc>
        <w:tc>
          <w:tcPr>
            <w:tcW w:w="2268" w:type="dxa"/>
          </w:tcPr>
          <w:p w14:paraId="26D147E5" w14:textId="74CFB21F" w:rsidR="00BD016F" w:rsidDel="00E27A9C" w:rsidRDefault="00BD016F" w:rsidP="00EB2A62">
            <w:pPr>
              <w:pStyle w:val="Axure"/>
              <w:rPr>
                <w:del w:id="4281" w:author="249326630@qq.com" w:date="2018-12-25T18:25:00Z"/>
              </w:rPr>
            </w:pPr>
            <w:del w:id="4282" w:author="249326630@qq.com" w:date="2018-12-25T18:25:00Z">
              <w:r w:rsidDel="00E27A9C">
                <w:delText>名称</w:delText>
              </w:r>
            </w:del>
          </w:p>
        </w:tc>
        <w:tc>
          <w:tcPr>
            <w:tcW w:w="4536" w:type="dxa"/>
          </w:tcPr>
          <w:p w14:paraId="45BFDD01" w14:textId="5CB73576" w:rsidR="00BD016F" w:rsidDel="00E27A9C" w:rsidRDefault="00BD016F" w:rsidP="00EB2A62">
            <w:pPr>
              <w:pStyle w:val="Axure"/>
              <w:tabs>
                <w:tab w:val="left" w:pos="1190"/>
              </w:tabs>
              <w:rPr>
                <w:del w:id="4283" w:author="249326630@qq.com" w:date="2018-12-25T18:25:00Z"/>
              </w:rPr>
            </w:pPr>
            <w:del w:id="4284" w:author="249326630@qq.com" w:date="2018-12-25T18:25:00Z">
              <w:r w:rsidDel="00E27A9C">
                <w:delText>交互</w:delText>
              </w:r>
              <w:r w:rsidDel="00E27A9C">
                <w:tab/>
              </w:r>
            </w:del>
          </w:p>
        </w:tc>
      </w:tr>
      <w:tr w:rsidR="00BD016F" w:rsidDel="00E27A9C" w14:paraId="230BB98D" w14:textId="58A19CC2" w:rsidTr="00EB2A62">
        <w:trPr>
          <w:cantSplit/>
          <w:del w:id="4285" w:author="249326630@qq.com" w:date="2018-12-25T18:25:00Z"/>
        </w:trPr>
        <w:tc>
          <w:tcPr>
            <w:tcW w:w="1413" w:type="dxa"/>
          </w:tcPr>
          <w:p w14:paraId="2A4A79AD" w14:textId="70C65E85" w:rsidR="00BD016F" w:rsidDel="00E27A9C" w:rsidRDefault="00BD016F" w:rsidP="00EB2A62">
            <w:pPr>
              <w:pStyle w:val="Axure0"/>
              <w:rPr>
                <w:del w:id="4286" w:author="249326630@qq.com" w:date="2018-12-25T18:25:00Z"/>
              </w:rPr>
            </w:pPr>
            <w:del w:id="4287" w:author="249326630@qq.com" w:date="2018-12-25T18:25:00Z">
              <w:r w:rsidDel="00E27A9C">
                <w:delText>1</w:delText>
              </w:r>
            </w:del>
          </w:p>
        </w:tc>
        <w:tc>
          <w:tcPr>
            <w:tcW w:w="2268" w:type="dxa"/>
          </w:tcPr>
          <w:p w14:paraId="062AA61C" w14:textId="796331B7" w:rsidR="00BD016F" w:rsidDel="00E27A9C" w:rsidRDefault="00BD016F" w:rsidP="00EB2A62">
            <w:pPr>
              <w:pStyle w:val="Axure0"/>
              <w:rPr>
                <w:del w:id="4288" w:author="249326630@qq.com" w:date="2018-12-25T18:25:00Z"/>
              </w:rPr>
            </w:pPr>
            <w:del w:id="4289" w:author="249326630@qq.com" w:date="2018-12-25T18:25:00Z">
              <w:r w:rsidDel="00E27A9C">
                <w:rPr>
                  <w:rFonts w:hint="eastAsia"/>
                  <w:lang w:eastAsia="zh-CN"/>
                </w:rPr>
                <w:delText>离开</w:delText>
              </w:r>
            </w:del>
          </w:p>
        </w:tc>
        <w:tc>
          <w:tcPr>
            <w:tcW w:w="4536" w:type="dxa"/>
          </w:tcPr>
          <w:p w14:paraId="2D3345DB" w14:textId="0FCD78D7" w:rsidR="00BD016F" w:rsidDel="00E27A9C" w:rsidRDefault="00BD016F" w:rsidP="00EB2A62">
            <w:pPr>
              <w:pStyle w:val="Axure0"/>
              <w:rPr>
                <w:del w:id="4290" w:author="249326630@qq.com" w:date="2018-12-25T18:25:00Z"/>
                <w:lang w:eastAsia="zh-CN"/>
              </w:rPr>
            </w:pPr>
            <w:del w:id="4291" w:author="249326630@qq.com" w:date="2018-12-25T18:25:00Z">
              <w:r w:rsidDel="00E27A9C">
                <w:rPr>
                  <w:rFonts w:hint="eastAsia"/>
                  <w:lang w:eastAsia="zh-CN"/>
                </w:rPr>
                <w:delText>点击返回上级</w:delText>
              </w:r>
            </w:del>
          </w:p>
        </w:tc>
      </w:tr>
      <w:tr w:rsidR="00BD016F" w:rsidDel="00E27A9C" w14:paraId="49962FF3" w14:textId="22DDE9CB" w:rsidTr="00EB2A62">
        <w:trPr>
          <w:cnfStyle w:val="000000010000" w:firstRow="0" w:lastRow="0" w:firstColumn="0" w:lastColumn="0" w:oddVBand="0" w:evenVBand="0" w:oddHBand="0" w:evenHBand="1" w:firstRowFirstColumn="0" w:firstRowLastColumn="0" w:lastRowFirstColumn="0" w:lastRowLastColumn="0"/>
          <w:cantSplit/>
          <w:del w:id="4292" w:author="249326630@qq.com" w:date="2018-12-25T18:25:00Z"/>
        </w:trPr>
        <w:tc>
          <w:tcPr>
            <w:tcW w:w="1413" w:type="dxa"/>
          </w:tcPr>
          <w:p w14:paraId="13DA2BA5" w14:textId="7C5FD91F" w:rsidR="00BD016F" w:rsidDel="00E27A9C" w:rsidRDefault="00BD016F" w:rsidP="00EB2A62">
            <w:pPr>
              <w:pStyle w:val="Axure0"/>
              <w:rPr>
                <w:del w:id="4293" w:author="249326630@qq.com" w:date="2018-12-25T18:25:00Z"/>
                <w:lang w:eastAsia="zh-CN"/>
              </w:rPr>
            </w:pPr>
            <w:del w:id="4294" w:author="249326630@qq.com" w:date="2018-12-25T18:25:00Z">
              <w:r w:rsidDel="00E27A9C">
                <w:rPr>
                  <w:rFonts w:hint="eastAsia"/>
                  <w:lang w:eastAsia="zh-CN"/>
                </w:rPr>
                <w:delText>2</w:delText>
              </w:r>
            </w:del>
          </w:p>
        </w:tc>
        <w:tc>
          <w:tcPr>
            <w:tcW w:w="2268" w:type="dxa"/>
          </w:tcPr>
          <w:p w14:paraId="33C90F1E" w14:textId="605C5A53" w:rsidR="00BD016F" w:rsidDel="00E27A9C" w:rsidRDefault="00BD016F" w:rsidP="00EB2A62">
            <w:pPr>
              <w:pStyle w:val="Axure0"/>
              <w:rPr>
                <w:del w:id="4295" w:author="249326630@qq.com" w:date="2018-12-25T18:25:00Z"/>
                <w:lang w:eastAsia="zh-CN"/>
              </w:rPr>
            </w:pPr>
            <w:del w:id="4296" w:author="249326630@qq.com" w:date="2018-12-25T18:25:00Z">
              <w:r w:rsidDel="00E27A9C">
                <w:rPr>
                  <w:rFonts w:hint="eastAsia"/>
                  <w:lang w:eastAsia="zh-CN"/>
                </w:rPr>
                <w:delText>答疑文件</w:delText>
              </w:r>
            </w:del>
          </w:p>
        </w:tc>
        <w:tc>
          <w:tcPr>
            <w:tcW w:w="4536" w:type="dxa"/>
          </w:tcPr>
          <w:p w14:paraId="4355B1E3" w14:textId="322725B2" w:rsidR="00BD016F" w:rsidDel="00E27A9C" w:rsidRDefault="00BD016F" w:rsidP="00EB2A62">
            <w:pPr>
              <w:pStyle w:val="Axure0"/>
              <w:rPr>
                <w:del w:id="4297" w:author="249326630@qq.com" w:date="2018-12-25T18:25:00Z"/>
                <w:lang w:eastAsia="zh-CN"/>
              </w:rPr>
            </w:pPr>
            <w:del w:id="4298" w:author="249326630@qq.com" w:date="2018-12-25T18:25:00Z">
              <w:r w:rsidDel="00E27A9C">
                <w:rPr>
                  <w:rFonts w:hint="eastAsia"/>
                  <w:lang w:eastAsia="zh-CN"/>
                </w:rPr>
                <w:delText>点击下载答疑文件</w:delText>
              </w:r>
            </w:del>
          </w:p>
        </w:tc>
      </w:tr>
      <w:tr w:rsidR="00BD016F" w:rsidDel="00E27A9C" w14:paraId="1B0E3442" w14:textId="781E319E" w:rsidTr="00EB2A62">
        <w:trPr>
          <w:cantSplit/>
          <w:del w:id="4299" w:author="249326630@qq.com" w:date="2018-12-25T18:25:00Z"/>
        </w:trPr>
        <w:tc>
          <w:tcPr>
            <w:tcW w:w="1413" w:type="dxa"/>
          </w:tcPr>
          <w:p w14:paraId="21BA58FE" w14:textId="6FBF6C2A" w:rsidR="00BD016F" w:rsidDel="00E27A9C" w:rsidRDefault="00BD016F" w:rsidP="00EB2A62">
            <w:pPr>
              <w:pStyle w:val="Axure0"/>
              <w:rPr>
                <w:del w:id="4300" w:author="249326630@qq.com" w:date="2018-12-25T18:25:00Z"/>
                <w:lang w:eastAsia="zh-CN"/>
              </w:rPr>
            </w:pPr>
            <w:del w:id="4301" w:author="249326630@qq.com" w:date="2018-12-25T18:25:00Z">
              <w:r w:rsidDel="00E27A9C">
                <w:rPr>
                  <w:rFonts w:hint="eastAsia"/>
                  <w:lang w:eastAsia="zh-CN"/>
                </w:rPr>
                <w:delText>3</w:delText>
              </w:r>
            </w:del>
          </w:p>
        </w:tc>
        <w:tc>
          <w:tcPr>
            <w:tcW w:w="2268" w:type="dxa"/>
          </w:tcPr>
          <w:p w14:paraId="04F4C857" w14:textId="6033DF6C" w:rsidR="00BD016F" w:rsidDel="00E27A9C" w:rsidRDefault="00BD016F" w:rsidP="00EB2A62">
            <w:pPr>
              <w:pStyle w:val="Axure0"/>
              <w:rPr>
                <w:del w:id="4302" w:author="249326630@qq.com" w:date="2018-12-25T18:25:00Z"/>
                <w:lang w:eastAsia="zh-CN"/>
              </w:rPr>
            </w:pPr>
            <w:del w:id="4303" w:author="249326630@qq.com" w:date="2018-12-25T18:25:00Z">
              <w:r w:rsidDel="00E27A9C">
                <w:rPr>
                  <w:rFonts w:hint="eastAsia"/>
                  <w:lang w:eastAsia="zh-CN"/>
                </w:rPr>
                <w:delText>参与人员</w:delText>
              </w:r>
              <w:r w:rsidDel="00E27A9C">
                <w:rPr>
                  <w:lang w:eastAsia="zh-CN"/>
                </w:rPr>
                <w:delText>列表翻页</w:delText>
              </w:r>
            </w:del>
          </w:p>
        </w:tc>
        <w:tc>
          <w:tcPr>
            <w:tcW w:w="4536" w:type="dxa"/>
          </w:tcPr>
          <w:p w14:paraId="3DB670B2" w14:textId="7C9841B8" w:rsidR="00BD016F" w:rsidDel="00E27A9C" w:rsidRDefault="00BD016F" w:rsidP="00EB2A62">
            <w:pPr>
              <w:pStyle w:val="Axure0"/>
              <w:rPr>
                <w:del w:id="4304" w:author="249326630@qq.com" w:date="2018-12-25T18:25:00Z"/>
                <w:lang w:eastAsia="zh-CN"/>
              </w:rPr>
            </w:pPr>
            <w:del w:id="4305" w:author="249326630@qq.com" w:date="2018-12-25T18:25:00Z">
              <w:r w:rsidDel="00E27A9C">
                <w:rPr>
                  <w:rFonts w:hint="eastAsia"/>
                  <w:lang w:eastAsia="zh-CN"/>
                </w:rPr>
                <w:delText>点击进行</w:delText>
              </w:r>
              <w:r w:rsidDel="00E27A9C">
                <w:rPr>
                  <w:lang w:eastAsia="zh-CN"/>
                </w:rPr>
                <w:delText>参与人员的</w:delText>
              </w:r>
              <w:r w:rsidDel="00E27A9C">
                <w:rPr>
                  <w:rFonts w:hint="eastAsia"/>
                  <w:lang w:eastAsia="zh-CN"/>
                </w:rPr>
                <w:delText>列表</w:delText>
              </w:r>
              <w:r w:rsidDel="00E27A9C">
                <w:rPr>
                  <w:lang w:eastAsia="zh-CN"/>
                </w:rPr>
                <w:delText>翻页</w:delText>
              </w:r>
            </w:del>
          </w:p>
        </w:tc>
      </w:tr>
      <w:tr w:rsidR="00BD016F" w:rsidDel="00E27A9C" w14:paraId="50A377F2" w14:textId="335396B0" w:rsidTr="00EB2A62">
        <w:trPr>
          <w:cnfStyle w:val="000000010000" w:firstRow="0" w:lastRow="0" w:firstColumn="0" w:lastColumn="0" w:oddVBand="0" w:evenVBand="0" w:oddHBand="0" w:evenHBand="1" w:firstRowFirstColumn="0" w:firstRowLastColumn="0" w:lastRowFirstColumn="0" w:lastRowLastColumn="0"/>
          <w:cantSplit/>
          <w:del w:id="4306" w:author="249326630@qq.com" w:date="2018-12-25T18:25:00Z"/>
        </w:trPr>
        <w:tc>
          <w:tcPr>
            <w:tcW w:w="1413" w:type="dxa"/>
          </w:tcPr>
          <w:p w14:paraId="0AF7886B" w14:textId="0FBBD214" w:rsidR="00BD016F" w:rsidDel="00E27A9C" w:rsidRDefault="00BD016F" w:rsidP="00EB2A62">
            <w:pPr>
              <w:pStyle w:val="Axure0"/>
              <w:rPr>
                <w:del w:id="4307" w:author="249326630@qq.com" w:date="2018-12-25T18:25:00Z"/>
                <w:lang w:eastAsia="zh-CN"/>
              </w:rPr>
            </w:pPr>
            <w:del w:id="4308" w:author="249326630@qq.com" w:date="2018-12-25T18:25:00Z">
              <w:r w:rsidDel="00E27A9C">
                <w:rPr>
                  <w:rFonts w:hint="eastAsia"/>
                  <w:lang w:eastAsia="zh-CN"/>
                </w:rPr>
                <w:delText>4</w:delText>
              </w:r>
            </w:del>
          </w:p>
        </w:tc>
        <w:tc>
          <w:tcPr>
            <w:tcW w:w="2268" w:type="dxa"/>
          </w:tcPr>
          <w:p w14:paraId="55392C70" w14:textId="77467122" w:rsidR="00BD016F" w:rsidDel="00E27A9C" w:rsidRDefault="00BD016F" w:rsidP="00EB2A62">
            <w:pPr>
              <w:pStyle w:val="Axure0"/>
              <w:rPr>
                <w:del w:id="4309" w:author="249326630@qq.com" w:date="2018-12-25T18:25:00Z"/>
                <w:lang w:eastAsia="zh-CN"/>
              </w:rPr>
            </w:pPr>
            <w:del w:id="4310" w:author="249326630@qq.com" w:date="2018-12-25T18:25:00Z">
              <w:r w:rsidDel="00E27A9C">
                <w:rPr>
                  <w:rFonts w:hint="eastAsia"/>
                  <w:lang w:eastAsia="zh-CN"/>
                </w:rPr>
                <w:delText>答疑主题</w:delText>
              </w:r>
            </w:del>
          </w:p>
        </w:tc>
        <w:tc>
          <w:tcPr>
            <w:tcW w:w="4536" w:type="dxa"/>
          </w:tcPr>
          <w:p w14:paraId="0D6AAE0A" w14:textId="42FE5D71" w:rsidR="00BD016F" w:rsidDel="00E27A9C" w:rsidRDefault="00BD016F" w:rsidP="00EB2A62">
            <w:pPr>
              <w:pStyle w:val="Axure0"/>
              <w:rPr>
                <w:del w:id="4311" w:author="249326630@qq.com" w:date="2018-12-25T18:25:00Z"/>
                <w:lang w:eastAsia="zh-CN"/>
              </w:rPr>
            </w:pPr>
            <w:del w:id="4312" w:author="249326630@qq.com" w:date="2018-12-25T18:25:00Z">
              <w:r w:rsidDel="00E27A9C">
                <w:rPr>
                  <w:rFonts w:hint="eastAsia"/>
                  <w:lang w:eastAsia="zh-CN"/>
                </w:rPr>
                <w:delText>点击进行</w:delText>
              </w:r>
              <w:r w:rsidRPr="00BE35FE" w:rsidDel="00E27A9C">
                <w:rPr>
                  <w:rFonts w:hint="eastAsia"/>
                  <w:lang w:eastAsia="zh-CN"/>
                </w:rPr>
                <w:delText>往期答疑</w:delText>
              </w:r>
              <w:r w:rsidDel="00E27A9C">
                <w:rPr>
                  <w:lang w:eastAsia="zh-CN"/>
                </w:rPr>
                <w:delText>列表</w:delText>
              </w:r>
              <w:r w:rsidDel="00E27A9C">
                <w:rPr>
                  <w:rFonts w:hint="eastAsia"/>
                  <w:lang w:eastAsia="zh-CN"/>
                </w:rPr>
                <w:delText>翻页</w:delText>
              </w:r>
            </w:del>
          </w:p>
        </w:tc>
      </w:tr>
      <w:tr w:rsidR="00BD016F" w:rsidDel="00E27A9C" w14:paraId="26EDF59F" w14:textId="474B0F6E" w:rsidTr="00EB2A62">
        <w:trPr>
          <w:cantSplit/>
          <w:del w:id="4313" w:author="249326630@qq.com" w:date="2018-12-25T18:25:00Z"/>
        </w:trPr>
        <w:tc>
          <w:tcPr>
            <w:tcW w:w="1413" w:type="dxa"/>
          </w:tcPr>
          <w:p w14:paraId="2A3D4F3D" w14:textId="33DDE5E5" w:rsidR="00BD016F" w:rsidDel="00E27A9C" w:rsidRDefault="00BD016F" w:rsidP="00EB2A62">
            <w:pPr>
              <w:pStyle w:val="Axure0"/>
              <w:rPr>
                <w:del w:id="4314" w:author="249326630@qq.com" w:date="2018-12-25T18:25:00Z"/>
                <w:lang w:eastAsia="zh-CN"/>
              </w:rPr>
            </w:pPr>
            <w:del w:id="4315" w:author="249326630@qq.com" w:date="2018-12-25T18:25:00Z">
              <w:r w:rsidDel="00E27A9C">
                <w:rPr>
                  <w:rFonts w:hint="eastAsia"/>
                  <w:lang w:eastAsia="zh-CN"/>
                </w:rPr>
                <w:delText>5</w:delText>
              </w:r>
            </w:del>
          </w:p>
        </w:tc>
        <w:tc>
          <w:tcPr>
            <w:tcW w:w="2268" w:type="dxa"/>
          </w:tcPr>
          <w:p w14:paraId="0D15A637" w14:textId="67662F18" w:rsidR="00BD016F" w:rsidDel="00E27A9C" w:rsidRDefault="00BD016F" w:rsidP="00EB2A62">
            <w:pPr>
              <w:pStyle w:val="Axure0"/>
              <w:rPr>
                <w:del w:id="4316" w:author="249326630@qq.com" w:date="2018-12-25T18:25:00Z"/>
                <w:lang w:eastAsia="zh-CN"/>
              </w:rPr>
            </w:pPr>
            <w:del w:id="4317" w:author="249326630@qq.com" w:date="2018-12-25T18:25:00Z">
              <w:r w:rsidDel="00E27A9C">
                <w:rPr>
                  <w:rFonts w:hint="eastAsia"/>
                  <w:lang w:eastAsia="zh-CN"/>
                </w:rPr>
                <w:delText>系统</w:delText>
              </w:r>
              <w:r w:rsidDel="00E27A9C">
                <w:rPr>
                  <w:lang w:eastAsia="zh-CN"/>
                </w:rPr>
                <w:delText>提示</w:delText>
              </w:r>
            </w:del>
          </w:p>
        </w:tc>
        <w:tc>
          <w:tcPr>
            <w:tcW w:w="4536" w:type="dxa"/>
          </w:tcPr>
          <w:p w14:paraId="1296314C" w14:textId="242F57E1" w:rsidR="00BD016F" w:rsidDel="00E27A9C" w:rsidRDefault="00BD016F" w:rsidP="00EB2A62">
            <w:pPr>
              <w:pStyle w:val="Axure0"/>
              <w:rPr>
                <w:del w:id="4318" w:author="249326630@qq.com" w:date="2018-12-25T18:25:00Z"/>
                <w:lang w:eastAsia="zh-CN"/>
              </w:rPr>
            </w:pPr>
            <w:del w:id="4319" w:author="249326630@qq.com" w:date="2018-12-25T18:25:00Z">
              <w:r w:rsidDel="00E27A9C">
                <w:rPr>
                  <w:rFonts w:hint="eastAsia"/>
                  <w:lang w:eastAsia="zh-CN"/>
                </w:rPr>
                <w:delText>显示系统</w:delText>
              </w:r>
              <w:r w:rsidDel="00E27A9C">
                <w:rPr>
                  <w:lang w:eastAsia="zh-CN"/>
                </w:rPr>
                <w:delText>提示</w:delText>
              </w:r>
            </w:del>
          </w:p>
        </w:tc>
      </w:tr>
      <w:tr w:rsidR="00BD016F" w:rsidDel="00E27A9C" w14:paraId="4C153B27" w14:textId="70A94401" w:rsidTr="00EB2A62">
        <w:trPr>
          <w:cnfStyle w:val="000000010000" w:firstRow="0" w:lastRow="0" w:firstColumn="0" w:lastColumn="0" w:oddVBand="0" w:evenVBand="0" w:oddHBand="0" w:evenHBand="1" w:firstRowFirstColumn="0" w:firstRowLastColumn="0" w:lastRowFirstColumn="0" w:lastRowLastColumn="0"/>
          <w:cantSplit/>
          <w:del w:id="4320" w:author="249326630@qq.com" w:date="2018-12-25T18:25:00Z"/>
        </w:trPr>
        <w:tc>
          <w:tcPr>
            <w:tcW w:w="1413" w:type="dxa"/>
          </w:tcPr>
          <w:p w14:paraId="11F49368" w14:textId="6530E99B" w:rsidR="00BD016F" w:rsidDel="00E27A9C" w:rsidRDefault="00BD016F" w:rsidP="00EB2A62">
            <w:pPr>
              <w:pStyle w:val="Axure0"/>
              <w:rPr>
                <w:del w:id="4321" w:author="249326630@qq.com" w:date="2018-12-25T18:25:00Z"/>
                <w:lang w:eastAsia="zh-CN"/>
              </w:rPr>
            </w:pPr>
            <w:del w:id="4322" w:author="249326630@qq.com" w:date="2018-12-25T18:25:00Z">
              <w:r w:rsidDel="00E27A9C">
                <w:rPr>
                  <w:rFonts w:hint="eastAsia"/>
                  <w:lang w:eastAsia="zh-CN"/>
                </w:rPr>
                <w:delText>6</w:delText>
              </w:r>
            </w:del>
          </w:p>
        </w:tc>
        <w:tc>
          <w:tcPr>
            <w:tcW w:w="2268" w:type="dxa"/>
          </w:tcPr>
          <w:p w14:paraId="6EC7AA8F" w14:textId="6FE53F6A" w:rsidR="00BD016F" w:rsidDel="00E27A9C" w:rsidRDefault="00BD016F" w:rsidP="00EB2A62">
            <w:pPr>
              <w:pStyle w:val="Axure0"/>
              <w:rPr>
                <w:del w:id="4323" w:author="249326630@qq.com" w:date="2018-12-25T18:25:00Z"/>
                <w:lang w:eastAsia="zh-CN"/>
              </w:rPr>
            </w:pPr>
            <w:del w:id="4324" w:author="249326630@qq.com" w:date="2018-12-25T18:25:00Z">
              <w:r w:rsidDel="00E27A9C">
                <w:rPr>
                  <w:rFonts w:hint="eastAsia"/>
                  <w:lang w:eastAsia="zh-CN"/>
                </w:rPr>
                <w:delText>课程</w:delText>
              </w:r>
              <w:r w:rsidDel="00E27A9C">
                <w:rPr>
                  <w:lang w:eastAsia="zh-CN"/>
                </w:rPr>
                <w:delText>教师</w:delText>
              </w:r>
            </w:del>
          </w:p>
        </w:tc>
        <w:tc>
          <w:tcPr>
            <w:tcW w:w="4536" w:type="dxa"/>
          </w:tcPr>
          <w:p w14:paraId="7CE72F79" w14:textId="18397E26" w:rsidR="00BD016F" w:rsidDel="00E27A9C" w:rsidRDefault="00BD016F" w:rsidP="00EB2A62">
            <w:pPr>
              <w:pStyle w:val="Axure0"/>
              <w:rPr>
                <w:del w:id="4325" w:author="249326630@qq.com" w:date="2018-12-25T18:25:00Z"/>
                <w:lang w:eastAsia="zh-CN"/>
              </w:rPr>
            </w:pPr>
            <w:del w:id="4326" w:author="249326630@qq.com" w:date="2018-12-25T18:25:00Z">
              <w:r w:rsidDel="00E27A9C">
                <w:rPr>
                  <w:rFonts w:hint="eastAsia"/>
                  <w:lang w:eastAsia="zh-CN"/>
                </w:rPr>
                <w:delText>显示</w:delText>
              </w:r>
              <w:r w:rsidDel="00E27A9C">
                <w:rPr>
                  <w:lang w:eastAsia="zh-CN"/>
                </w:rPr>
                <w:delText>本课的教师</w:delText>
              </w:r>
            </w:del>
          </w:p>
        </w:tc>
      </w:tr>
      <w:tr w:rsidR="00BD016F" w:rsidDel="00E27A9C" w14:paraId="6D37D1E4" w14:textId="33F72622" w:rsidTr="00EB2A62">
        <w:trPr>
          <w:cantSplit/>
          <w:del w:id="4327" w:author="249326630@qq.com" w:date="2018-12-25T18:25:00Z"/>
        </w:trPr>
        <w:tc>
          <w:tcPr>
            <w:tcW w:w="1413" w:type="dxa"/>
          </w:tcPr>
          <w:p w14:paraId="658B2D4B" w14:textId="09183054" w:rsidR="00BD016F" w:rsidDel="00E27A9C" w:rsidRDefault="00BD016F" w:rsidP="00EB2A62">
            <w:pPr>
              <w:pStyle w:val="Axure0"/>
              <w:rPr>
                <w:del w:id="4328" w:author="249326630@qq.com" w:date="2018-12-25T18:25:00Z"/>
                <w:lang w:eastAsia="zh-CN"/>
              </w:rPr>
            </w:pPr>
            <w:del w:id="4329" w:author="249326630@qq.com" w:date="2018-12-25T18:25:00Z">
              <w:r w:rsidDel="00E27A9C">
                <w:rPr>
                  <w:rFonts w:hint="eastAsia"/>
                  <w:lang w:eastAsia="zh-CN"/>
                </w:rPr>
                <w:delText>7</w:delText>
              </w:r>
            </w:del>
          </w:p>
        </w:tc>
        <w:tc>
          <w:tcPr>
            <w:tcW w:w="2268" w:type="dxa"/>
          </w:tcPr>
          <w:p w14:paraId="27558631" w14:textId="6C8425C9" w:rsidR="00BD016F" w:rsidDel="00E27A9C" w:rsidRDefault="00BD016F" w:rsidP="00EB2A62">
            <w:pPr>
              <w:pStyle w:val="Axure0"/>
              <w:rPr>
                <w:del w:id="4330" w:author="249326630@qq.com" w:date="2018-12-25T18:25:00Z"/>
                <w:lang w:eastAsia="zh-CN"/>
              </w:rPr>
            </w:pPr>
            <w:del w:id="4331" w:author="249326630@qq.com" w:date="2018-12-25T18:25:00Z">
              <w:r w:rsidDel="00E27A9C">
                <w:rPr>
                  <w:rFonts w:hint="eastAsia"/>
                  <w:lang w:eastAsia="zh-CN"/>
                </w:rPr>
                <w:delText>参与</w:delText>
              </w:r>
              <w:r w:rsidDel="00E27A9C">
                <w:rPr>
                  <w:lang w:eastAsia="zh-CN"/>
                </w:rPr>
                <w:delText>人员列表</w:delText>
              </w:r>
            </w:del>
          </w:p>
        </w:tc>
        <w:tc>
          <w:tcPr>
            <w:tcW w:w="4536" w:type="dxa"/>
          </w:tcPr>
          <w:p w14:paraId="1709C784" w14:textId="3BBBF01C" w:rsidR="00BD016F" w:rsidDel="00E27A9C" w:rsidRDefault="00BD016F" w:rsidP="00EB2A62">
            <w:pPr>
              <w:pStyle w:val="Axure0"/>
              <w:rPr>
                <w:del w:id="4332" w:author="249326630@qq.com" w:date="2018-12-25T18:25:00Z"/>
                <w:lang w:eastAsia="zh-CN"/>
              </w:rPr>
            </w:pPr>
            <w:del w:id="4333" w:author="249326630@qq.com" w:date="2018-12-25T18:25:00Z">
              <w:r w:rsidDel="00E27A9C">
                <w:rPr>
                  <w:rFonts w:hint="eastAsia"/>
                  <w:lang w:eastAsia="zh-CN"/>
                </w:rPr>
                <w:delText>显示所有</w:delText>
              </w:r>
              <w:r w:rsidDel="00E27A9C">
                <w:rPr>
                  <w:lang w:eastAsia="zh-CN"/>
                </w:rPr>
                <w:delText>参与过答疑的人员列表</w:delText>
              </w:r>
            </w:del>
          </w:p>
        </w:tc>
      </w:tr>
      <w:tr w:rsidR="00F93713" w:rsidDel="00E27A9C" w14:paraId="7FFCFBA4" w14:textId="3796A79E" w:rsidTr="00EB2A62">
        <w:trPr>
          <w:cnfStyle w:val="000000010000" w:firstRow="0" w:lastRow="0" w:firstColumn="0" w:lastColumn="0" w:oddVBand="0" w:evenVBand="0" w:oddHBand="0" w:evenHBand="1" w:firstRowFirstColumn="0" w:firstRowLastColumn="0" w:lastRowFirstColumn="0" w:lastRowLastColumn="0"/>
          <w:cantSplit/>
          <w:del w:id="4334" w:author="249326630@qq.com" w:date="2018-12-25T18:25:00Z"/>
        </w:trPr>
        <w:tc>
          <w:tcPr>
            <w:tcW w:w="1413" w:type="dxa"/>
          </w:tcPr>
          <w:p w14:paraId="7508A6CD" w14:textId="372D1A28" w:rsidR="00F93713" w:rsidDel="00E27A9C" w:rsidRDefault="00F93713" w:rsidP="00EB2A62">
            <w:pPr>
              <w:pStyle w:val="Axure0"/>
              <w:rPr>
                <w:del w:id="4335" w:author="249326630@qq.com" w:date="2018-12-25T18:25:00Z"/>
                <w:lang w:eastAsia="zh-CN"/>
              </w:rPr>
            </w:pPr>
            <w:del w:id="4336" w:author="249326630@qq.com" w:date="2018-12-25T18:25:00Z">
              <w:r w:rsidDel="00E27A9C">
                <w:rPr>
                  <w:rFonts w:hint="eastAsia"/>
                  <w:lang w:eastAsia="zh-CN"/>
                </w:rPr>
                <w:delText>8</w:delText>
              </w:r>
            </w:del>
          </w:p>
        </w:tc>
        <w:tc>
          <w:tcPr>
            <w:tcW w:w="2268" w:type="dxa"/>
          </w:tcPr>
          <w:p w14:paraId="67F3ECAC" w14:textId="01B6671B" w:rsidR="00F93713" w:rsidDel="00E27A9C" w:rsidRDefault="00C027F0" w:rsidP="00EB2A62">
            <w:pPr>
              <w:pStyle w:val="Axure0"/>
              <w:rPr>
                <w:del w:id="4337" w:author="249326630@qq.com" w:date="2018-12-25T18:25:00Z"/>
                <w:lang w:eastAsia="zh-CN"/>
              </w:rPr>
            </w:pPr>
            <w:del w:id="4338" w:author="249326630@qq.com" w:date="2018-12-25T18:25:00Z">
              <w:r w:rsidDel="00E27A9C">
                <w:rPr>
                  <w:rFonts w:hint="eastAsia"/>
                  <w:lang w:eastAsia="zh-CN"/>
                </w:rPr>
                <w:delText>答疑</w:delText>
              </w:r>
              <w:r w:rsidDel="00E27A9C">
                <w:rPr>
                  <w:lang w:eastAsia="zh-CN"/>
                </w:rPr>
                <w:delText>剩余时间</w:delText>
              </w:r>
            </w:del>
          </w:p>
        </w:tc>
        <w:tc>
          <w:tcPr>
            <w:tcW w:w="4536" w:type="dxa"/>
          </w:tcPr>
          <w:p w14:paraId="13CB7966" w14:textId="273F045A" w:rsidR="00F93713" w:rsidDel="00E27A9C" w:rsidRDefault="00C027F0" w:rsidP="00EB2A62">
            <w:pPr>
              <w:pStyle w:val="Axure0"/>
              <w:rPr>
                <w:del w:id="4339" w:author="249326630@qq.com" w:date="2018-12-25T18:25:00Z"/>
                <w:lang w:eastAsia="zh-CN"/>
              </w:rPr>
            </w:pPr>
            <w:del w:id="4340" w:author="249326630@qq.com" w:date="2018-12-25T18:25:00Z">
              <w:r w:rsidDel="00E27A9C">
                <w:rPr>
                  <w:rFonts w:hint="eastAsia"/>
                  <w:lang w:eastAsia="zh-CN"/>
                </w:rPr>
                <w:delText>显示</w:delText>
              </w:r>
              <w:r w:rsidDel="00E27A9C">
                <w:rPr>
                  <w:lang w:eastAsia="zh-CN"/>
                </w:rPr>
                <w:delText>答疑剩余时间</w:delText>
              </w:r>
            </w:del>
          </w:p>
        </w:tc>
      </w:tr>
      <w:tr w:rsidR="00F93713" w:rsidDel="00E27A9C" w14:paraId="48A4CA89" w14:textId="7D2936F2" w:rsidTr="00EB2A62">
        <w:trPr>
          <w:cantSplit/>
          <w:del w:id="4341" w:author="249326630@qq.com" w:date="2018-12-25T18:25:00Z"/>
        </w:trPr>
        <w:tc>
          <w:tcPr>
            <w:tcW w:w="1413" w:type="dxa"/>
          </w:tcPr>
          <w:p w14:paraId="629D2BD3" w14:textId="5BCAF664" w:rsidR="00F93713" w:rsidDel="00E27A9C" w:rsidRDefault="00F93713" w:rsidP="00EB2A62">
            <w:pPr>
              <w:pStyle w:val="Axure0"/>
              <w:rPr>
                <w:del w:id="4342" w:author="249326630@qq.com" w:date="2018-12-25T18:25:00Z"/>
                <w:lang w:eastAsia="zh-CN"/>
              </w:rPr>
            </w:pPr>
            <w:del w:id="4343" w:author="249326630@qq.com" w:date="2018-12-25T18:25:00Z">
              <w:r w:rsidDel="00E27A9C">
                <w:rPr>
                  <w:rFonts w:hint="eastAsia"/>
                  <w:lang w:eastAsia="zh-CN"/>
                </w:rPr>
                <w:delText>9</w:delText>
              </w:r>
            </w:del>
          </w:p>
        </w:tc>
        <w:tc>
          <w:tcPr>
            <w:tcW w:w="2268" w:type="dxa"/>
          </w:tcPr>
          <w:p w14:paraId="42A731B7" w14:textId="0AC4BD99" w:rsidR="00F93713" w:rsidDel="00E27A9C" w:rsidRDefault="00C864CF" w:rsidP="00EB2A62">
            <w:pPr>
              <w:pStyle w:val="Axure0"/>
              <w:rPr>
                <w:del w:id="4344" w:author="249326630@qq.com" w:date="2018-12-25T18:25:00Z"/>
                <w:lang w:eastAsia="zh-CN"/>
              </w:rPr>
            </w:pPr>
            <w:del w:id="4345" w:author="249326630@qq.com" w:date="2018-12-25T18:25:00Z">
              <w:r w:rsidDel="00E27A9C">
                <w:rPr>
                  <w:rFonts w:hint="eastAsia"/>
                  <w:lang w:eastAsia="zh-CN"/>
                </w:rPr>
                <w:delText>自己的气泡</w:delText>
              </w:r>
            </w:del>
          </w:p>
        </w:tc>
        <w:tc>
          <w:tcPr>
            <w:tcW w:w="4536" w:type="dxa"/>
          </w:tcPr>
          <w:p w14:paraId="232B212F" w14:textId="308F1BC6" w:rsidR="00F93713" w:rsidDel="00E27A9C" w:rsidRDefault="007A0FA3" w:rsidP="00EB2A62">
            <w:pPr>
              <w:pStyle w:val="Axure0"/>
              <w:rPr>
                <w:del w:id="4346" w:author="249326630@qq.com" w:date="2018-12-25T18:25:00Z"/>
                <w:lang w:eastAsia="zh-CN"/>
              </w:rPr>
            </w:pPr>
            <w:del w:id="4347" w:author="249326630@qq.com" w:date="2018-12-25T18:25:00Z">
              <w:r w:rsidDel="00E27A9C">
                <w:rPr>
                  <w:rFonts w:hint="eastAsia"/>
                  <w:lang w:eastAsia="zh-CN"/>
                </w:rPr>
                <w:delText>显示</w:delText>
              </w:r>
              <w:r w:rsidDel="00E27A9C">
                <w:rPr>
                  <w:lang w:eastAsia="zh-CN"/>
                </w:rPr>
                <w:delText>自己的气泡（</w:delText>
              </w:r>
              <w:r w:rsidDel="00E27A9C">
                <w:rPr>
                  <w:rFonts w:hint="eastAsia"/>
                  <w:lang w:eastAsia="zh-CN"/>
                </w:rPr>
                <w:delText>灰色</w:delText>
              </w:r>
              <w:r w:rsidDel="00E27A9C">
                <w:rPr>
                  <w:lang w:eastAsia="zh-CN"/>
                </w:rPr>
                <w:delText>底色）</w:delText>
              </w:r>
            </w:del>
          </w:p>
        </w:tc>
      </w:tr>
      <w:tr w:rsidR="00F93713" w:rsidDel="00E27A9C" w14:paraId="1577B573" w14:textId="20F4768E" w:rsidTr="00EB2A62">
        <w:trPr>
          <w:cnfStyle w:val="000000010000" w:firstRow="0" w:lastRow="0" w:firstColumn="0" w:lastColumn="0" w:oddVBand="0" w:evenVBand="0" w:oddHBand="0" w:evenHBand="1" w:firstRowFirstColumn="0" w:firstRowLastColumn="0" w:lastRowFirstColumn="0" w:lastRowLastColumn="0"/>
          <w:cantSplit/>
          <w:del w:id="4348" w:author="249326630@qq.com" w:date="2018-12-25T18:25:00Z"/>
        </w:trPr>
        <w:tc>
          <w:tcPr>
            <w:tcW w:w="1413" w:type="dxa"/>
          </w:tcPr>
          <w:p w14:paraId="705DC311" w14:textId="455FEC11" w:rsidR="00F93713" w:rsidDel="00E27A9C" w:rsidRDefault="00F93713" w:rsidP="00EB2A62">
            <w:pPr>
              <w:pStyle w:val="Axure0"/>
              <w:rPr>
                <w:del w:id="4349" w:author="249326630@qq.com" w:date="2018-12-25T18:25:00Z"/>
                <w:lang w:eastAsia="zh-CN"/>
              </w:rPr>
            </w:pPr>
            <w:del w:id="4350" w:author="249326630@qq.com" w:date="2018-12-25T18:25:00Z">
              <w:r w:rsidDel="00E27A9C">
                <w:rPr>
                  <w:rFonts w:hint="eastAsia"/>
                  <w:lang w:eastAsia="zh-CN"/>
                </w:rPr>
                <w:delText>10</w:delText>
              </w:r>
            </w:del>
          </w:p>
        </w:tc>
        <w:tc>
          <w:tcPr>
            <w:tcW w:w="2268" w:type="dxa"/>
          </w:tcPr>
          <w:p w14:paraId="58115ECE" w14:textId="2ACA169F" w:rsidR="00F93713" w:rsidDel="00E27A9C" w:rsidRDefault="00C864CF" w:rsidP="00EB2A62">
            <w:pPr>
              <w:pStyle w:val="Axure0"/>
              <w:rPr>
                <w:del w:id="4351" w:author="249326630@qq.com" w:date="2018-12-25T18:25:00Z"/>
                <w:lang w:eastAsia="zh-CN"/>
              </w:rPr>
            </w:pPr>
            <w:del w:id="4352" w:author="249326630@qq.com" w:date="2018-12-25T18:25:00Z">
              <w:r w:rsidDel="00E27A9C">
                <w:rPr>
                  <w:rFonts w:hint="eastAsia"/>
                  <w:lang w:eastAsia="zh-CN"/>
                </w:rPr>
                <w:delText>教师的</w:delText>
              </w:r>
              <w:r w:rsidDel="00E27A9C">
                <w:rPr>
                  <w:lang w:eastAsia="zh-CN"/>
                </w:rPr>
                <w:delText>气泡</w:delText>
              </w:r>
            </w:del>
          </w:p>
        </w:tc>
        <w:tc>
          <w:tcPr>
            <w:tcW w:w="4536" w:type="dxa"/>
          </w:tcPr>
          <w:p w14:paraId="2D6EF9F3" w14:textId="2431AE32" w:rsidR="00F93713" w:rsidDel="00E27A9C" w:rsidRDefault="007A0FA3" w:rsidP="00EB2A62">
            <w:pPr>
              <w:pStyle w:val="Axure0"/>
              <w:rPr>
                <w:del w:id="4353" w:author="249326630@qq.com" w:date="2018-12-25T18:25:00Z"/>
                <w:lang w:eastAsia="zh-CN"/>
              </w:rPr>
            </w:pPr>
            <w:del w:id="4354" w:author="249326630@qq.com" w:date="2018-12-25T18:25:00Z">
              <w:r w:rsidDel="00E27A9C">
                <w:rPr>
                  <w:rFonts w:hint="eastAsia"/>
                  <w:lang w:eastAsia="zh-CN"/>
                </w:rPr>
                <w:delText>显示</w:delText>
              </w:r>
              <w:r w:rsidDel="00E27A9C">
                <w:rPr>
                  <w:lang w:eastAsia="zh-CN"/>
                </w:rPr>
                <w:delText>在屏幕右侧（</w:delText>
              </w:r>
              <w:r w:rsidDel="00E27A9C">
                <w:rPr>
                  <w:rFonts w:hint="eastAsia"/>
                  <w:lang w:eastAsia="zh-CN"/>
                </w:rPr>
                <w:delText>蓝色</w:delText>
              </w:r>
              <w:r w:rsidDel="00E27A9C">
                <w:rPr>
                  <w:lang w:eastAsia="zh-CN"/>
                </w:rPr>
                <w:delText>底色）</w:delText>
              </w:r>
            </w:del>
          </w:p>
        </w:tc>
      </w:tr>
      <w:tr w:rsidR="00F93713" w:rsidDel="00E27A9C" w14:paraId="318E44D4" w14:textId="75E6425C" w:rsidTr="00EB2A62">
        <w:trPr>
          <w:cantSplit/>
          <w:del w:id="4355" w:author="249326630@qq.com" w:date="2018-12-25T18:25:00Z"/>
        </w:trPr>
        <w:tc>
          <w:tcPr>
            <w:tcW w:w="1413" w:type="dxa"/>
          </w:tcPr>
          <w:p w14:paraId="62DCFF75" w14:textId="665650E1" w:rsidR="00F93713" w:rsidDel="00E27A9C" w:rsidRDefault="00F93713" w:rsidP="00EB2A62">
            <w:pPr>
              <w:pStyle w:val="Axure0"/>
              <w:rPr>
                <w:del w:id="4356" w:author="249326630@qq.com" w:date="2018-12-25T18:25:00Z"/>
                <w:lang w:eastAsia="zh-CN"/>
              </w:rPr>
            </w:pPr>
            <w:del w:id="4357" w:author="249326630@qq.com" w:date="2018-12-25T18:25:00Z">
              <w:r w:rsidDel="00E27A9C">
                <w:rPr>
                  <w:rFonts w:hint="eastAsia"/>
                  <w:lang w:eastAsia="zh-CN"/>
                </w:rPr>
                <w:delText>11</w:delText>
              </w:r>
            </w:del>
          </w:p>
        </w:tc>
        <w:tc>
          <w:tcPr>
            <w:tcW w:w="2268" w:type="dxa"/>
          </w:tcPr>
          <w:p w14:paraId="534124F6" w14:textId="38B25A37" w:rsidR="00F93713" w:rsidDel="00E27A9C" w:rsidRDefault="00C864CF" w:rsidP="00EB2A62">
            <w:pPr>
              <w:pStyle w:val="Axure0"/>
              <w:rPr>
                <w:del w:id="4358" w:author="249326630@qq.com" w:date="2018-12-25T18:25:00Z"/>
                <w:lang w:eastAsia="zh-CN"/>
              </w:rPr>
            </w:pPr>
            <w:del w:id="4359" w:author="249326630@qq.com" w:date="2018-12-25T18:25:00Z">
              <w:r w:rsidDel="00E27A9C">
                <w:rPr>
                  <w:rFonts w:hint="eastAsia"/>
                  <w:lang w:eastAsia="zh-CN"/>
                </w:rPr>
                <w:delText>内容</w:delText>
              </w:r>
              <w:r w:rsidDel="00E27A9C">
                <w:rPr>
                  <w:lang w:eastAsia="zh-CN"/>
                </w:rPr>
                <w:delText>输入框</w:delText>
              </w:r>
            </w:del>
          </w:p>
        </w:tc>
        <w:tc>
          <w:tcPr>
            <w:tcW w:w="4536" w:type="dxa"/>
          </w:tcPr>
          <w:p w14:paraId="0533DC12" w14:textId="336CF455" w:rsidR="00F93713" w:rsidDel="00E27A9C" w:rsidRDefault="00E951AC" w:rsidP="00EB2A62">
            <w:pPr>
              <w:pStyle w:val="Axure0"/>
              <w:rPr>
                <w:del w:id="4360" w:author="249326630@qq.com" w:date="2018-12-25T18:25:00Z"/>
                <w:lang w:eastAsia="zh-CN"/>
              </w:rPr>
            </w:pPr>
            <w:del w:id="4361" w:author="249326630@qq.com" w:date="2018-12-25T18:25:00Z">
              <w:r w:rsidDel="00E27A9C">
                <w:rPr>
                  <w:rFonts w:hint="eastAsia"/>
                  <w:lang w:eastAsia="zh-CN"/>
                </w:rPr>
                <w:delText>输入</w:delText>
              </w:r>
              <w:r w:rsidDel="00E27A9C">
                <w:rPr>
                  <w:lang w:eastAsia="zh-CN"/>
                </w:rPr>
                <w:delText>回复内容</w:delText>
              </w:r>
            </w:del>
          </w:p>
        </w:tc>
      </w:tr>
      <w:tr w:rsidR="00F93713" w:rsidDel="00E27A9C" w14:paraId="118E6732" w14:textId="3B4AB2F4" w:rsidTr="00EB2A62">
        <w:trPr>
          <w:cnfStyle w:val="000000010000" w:firstRow="0" w:lastRow="0" w:firstColumn="0" w:lastColumn="0" w:oddVBand="0" w:evenVBand="0" w:oddHBand="0" w:evenHBand="1" w:firstRowFirstColumn="0" w:firstRowLastColumn="0" w:lastRowFirstColumn="0" w:lastRowLastColumn="0"/>
          <w:cantSplit/>
          <w:del w:id="4362" w:author="249326630@qq.com" w:date="2018-12-25T18:25:00Z"/>
        </w:trPr>
        <w:tc>
          <w:tcPr>
            <w:tcW w:w="1413" w:type="dxa"/>
          </w:tcPr>
          <w:p w14:paraId="5349AC46" w14:textId="579C15E0" w:rsidR="00F93713" w:rsidDel="00E27A9C" w:rsidRDefault="00F93713" w:rsidP="00EB2A62">
            <w:pPr>
              <w:pStyle w:val="Axure0"/>
              <w:rPr>
                <w:del w:id="4363" w:author="249326630@qq.com" w:date="2018-12-25T18:25:00Z"/>
                <w:lang w:eastAsia="zh-CN"/>
              </w:rPr>
            </w:pPr>
            <w:del w:id="4364" w:author="249326630@qq.com" w:date="2018-12-25T18:25:00Z">
              <w:r w:rsidDel="00E27A9C">
                <w:rPr>
                  <w:lang w:eastAsia="zh-CN"/>
                </w:rPr>
                <w:delText>1</w:delText>
              </w:r>
              <w:r w:rsidDel="00E27A9C">
                <w:rPr>
                  <w:rFonts w:hint="eastAsia"/>
                  <w:lang w:eastAsia="zh-CN"/>
                </w:rPr>
                <w:delText>2</w:delText>
              </w:r>
            </w:del>
          </w:p>
        </w:tc>
        <w:tc>
          <w:tcPr>
            <w:tcW w:w="2268" w:type="dxa"/>
          </w:tcPr>
          <w:p w14:paraId="4C62D48B" w14:textId="6AE0D3F7" w:rsidR="00F93713" w:rsidDel="00E27A9C" w:rsidRDefault="00C864CF" w:rsidP="00EB2A62">
            <w:pPr>
              <w:pStyle w:val="Axure0"/>
              <w:rPr>
                <w:del w:id="4365" w:author="249326630@qq.com" w:date="2018-12-25T18:25:00Z"/>
                <w:lang w:eastAsia="zh-CN"/>
              </w:rPr>
            </w:pPr>
            <w:del w:id="4366" w:author="249326630@qq.com" w:date="2018-12-25T18:25:00Z">
              <w:r w:rsidDel="00E27A9C">
                <w:rPr>
                  <w:rFonts w:hint="eastAsia"/>
                  <w:lang w:eastAsia="zh-CN"/>
                </w:rPr>
                <w:delText>文件</w:delText>
              </w:r>
              <w:r w:rsidDel="00E27A9C">
                <w:rPr>
                  <w:lang w:eastAsia="zh-CN"/>
                </w:rPr>
                <w:delText>上传按钮</w:delText>
              </w:r>
            </w:del>
          </w:p>
        </w:tc>
        <w:tc>
          <w:tcPr>
            <w:tcW w:w="4536" w:type="dxa"/>
          </w:tcPr>
          <w:p w14:paraId="0680AD8B" w14:textId="69D569DA" w:rsidR="00F93713" w:rsidDel="00E27A9C" w:rsidRDefault="00E951AC" w:rsidP="00EB2A62">
            <w:pPr>
              <w:pStyle w:val="Axure0"/>
              <w:rPr>
                <w:del w:id="4367" w:author="249326630@qq.com" w:date="2018-12-25T18:25:00Z"/>
                <w:lang w:eastAsia="zh-CN"/>
              </w:rPr>
            </w:pPr>
            <w:del w:id="4368" w:author="249326630@qq.com" w:date="2018-12-25T18:25:00Z">
              <w:r w:rsidDel="00E27A9C">
                <w:rPr>
                  <w:rFonts w:hint="eastAsia"/>
                  <w:lang w:eastAsia="zh-CN"/>
                </w:rPr>
                <w:delText>选择</w:delText>
              </w:r>
              <w:r w:rsidDel="00E27A9C">
                <w:rPr>
                  <w:lang w:eastAsia="zh-CN"/>
                </w:rPr>
                <w:delText>文件上传</w:delText>
              </w:r>
              <w:r w:rsidR="0026036C" w:rsidDel="00E27A9C">
                <w:rPr>
                  <w:rFonts w:hint="eastAsia"/>
                  <w:lang w:eastAsia="zh-CN"/>
                </w:rPr>
                <w:delText>（只能</w:delText>
              </w:r>
              <w:r w:rsidR="0026036C" w:rsidDel="00E27A9C">
                <w:rPr>
                  <w:lang w:eastAsia="zh-CN"/>
                </w:rPr>
                <w:delText>选一个</w:delText>
              </w:r>
              <w:r w:rsidR="0026036C" w:rsidDel="00E27A9C">
                <w:rPr>
                  <w:rFonts w:hint="eastAsia"/>
                  <w:lang w:eastAsia="zh-CN"/>
                </w:rPr>
                <w:delText>）</w:delText>
              </w:r>
            </w:del>
          </w:p>
        </w:tc>
      </w:tr>
      <w:tr w:rsidR="00F93713" w:rsidDel="00E27A9C" w14:paraId="231AC4BB" w14:textId="4AA74E96" w:rsidTr="00EB2A62">
        <w:trPr>
          <w:cantSplit/>
          <w:del w:id="4369" w:author="249326630@qq.com" w:date="2018-12-25T18:25:00Z"/>
        </w:trPr>
        <w:tc>
          <w:tcPr>
            <w:tcW w:w="1413" w:type="dxa"/>
          </w:tcPr>
          <w:p w14:paraId="70882065" w14:textId="4F6EEBEE" w:rsidR="00F93713" w:rsidDel="00E27A9C" w:rsidRDefault="00F93713" w:rsidP="00EB2A62">
            <w:pPr>
              <w:pStyle w:val="Axure0"/>
              <w:rPr>
                <w:del w:id="4370" w:author="249326630@qq.com" w:date="2018-12-25T18:25:00Z"/>
                <w:lang w:eastAsia="zh-CN"/>
              </w:rPr>
            </w:pPr>
            <w:del w:id="4371" w:author="249326630@qq.com" w:date="2018-12-25T18:25:00Z">
              <w:r w:rsidDel="00E27A9C">
                <w:rPr>
                  <w:rFonts w:hint="eastAsia"/>
                  <w:lang w:eastAsia="zh-CN"/>
                </w:rPr>
                <w:delText>13</w:delText>
              </w:r>
            </w:del>
          </w:p>
        </w:tc>
        <w:tc>
          <w:tcPr>
            <w:tcW w:w="2268" w:type="dxa"/>
          </w:tcPr>
          <w:p w14:paraId="314FBC9A" w14:textId="599D053F" w:rsidR="00F93713" w:rsidDel="00E27A9C" w:rsidRDefault="00C864CF" w:rsidP="00EB2A62">
            <w:pPr>
              <w:pStyle w:val="Axure0"/>
              <w:rPr>
                <w:del w:id="4372" w:author="249326630@qq.com" w:date="2018-12-25T18:25:00Z"/>
                <w:lang w:eastAsia="zh-CN"/>
              </w:rPr>
            </w:pPr>
            <w:del w:id="4373" w:author="249326630@qq.com" w:date="2018-12-25T18:25:00Z">
              <w:r w:rsidDel="00E27A9C">
                <w:rPr>
                  <w:rFonts w:hint="eastAsia"/>
                  <w:lang w:eastAsia="zh-CN"/>
                </w:rPr>
                <w:delText>文件</w:delText>
              </w:r>
              <w:r w:rsidDel="00E27A9C">
                <w:rPr>
                  <w:lang w:eastAsia="zh-CN"/>
                </w:rPr>
                <w:delText>上传</w:delText>
              </w:r>
              <w:r w:rsidR="00E951AC" w:rsidDel="00E27A9C">
                <w:rPr>
                  <w:rFonts w:hint="eastAsia"/>
                  <w:lang w:eastAsia="zh-CN"/>
                </w:rPr>
                <w:delText>建议</w:delText>
              </w:r>
            </w:del>
          </w:p>
        </w:tc>
        <w:tc>
          <w:tcPr>
            <w:tcW w:w="4536" w:type="dxa"/>
          </w:tcPr>
          <w:p w14:paraId="5B0327CD" w14:textId="01E85F93" w:rsidR="00F93713" w:rsidDel="00E27A9C" w:rsidRDefault="00E951AC" w:rsidP="00EB2A62">
            <w:pPr>
              <w:pStyle w:val="Axure0"/>
              <w:rPr>
                <w:del w:id="4374" w:author="249326630@qq.com" w:date="2018-12-25T18:25:00Z"/>
                <w:lang w:eastAsia="zh-CN"/>
              </w:rPr>
            </w:pPr>
            <w:del w:id="4375" w:author="249326630@qq.com" w:date="2018-12-25T18:25:00Z">
              <w:r w:rsidDel="00E27A9C">
                <w:rPr>
                  <w:rFonts w:hint="eastAsia"/>
                  <w:lang w:eastAsia="zh-CN"/>
                </w:rPr>
                <w:delText>建议</w:delText>
              </w:r>
              <w:r w:rsidDel="00E27A9C">
                <w:rPr>
                  <w:lang w:eastAsia="zh-CN"/>
                </w:rPr>
                <w:delText>文件上传大</w:delText>
              </w:r>
              <w:r w:rsidDel="00E27A9C">
                <w:rPr>
                  <w:rFonts w:hint="eastAsia"/>
                  <w:lang w:eastAsia="zh-CN"/>
                </w:rPr>
                <w:delText>小</w:delText>
              </w:r>
              <w:r w:rsidDel="00E27A9C">
                <w:rPr>
                  <w:lang w:eastAsia="zh-CN"/>
                </w:rPr>
                <w:delText>小于</w:delText>
              </w:r>
              <w:r w:rsidDel="00E27A9C">
                <w:rPr>
                  <w:rFonts w:hint="eastAsia"/>
                  <w:lang w:eastAsia="zh-CN"/>
                </w:rPr>
                <w:delText>5</w:delText>
              </w:r>
              <w:r w:rsidDel="00E27A9C">
                <w:rPr>
                  <w:lang w:eastAsia="zh-CN"/>
                </w:rPr>
                <w:delText>G</w:delText>
              </w:r>
            </w:del>
          </w:p>
        </w:tc>
      </w:tr>
      <w:tr w:rsidR="00F93713" w:rsidDel="00E27A9C" w14:paraId="7958F40B" w14:textId="4D5272CC" w:rsidTr="00EB2A62">
        <w:trPr>
          <w:cnfStyle w:val="000000010000" w:firstRow="0" w:lastRow="0" w:firstColumn="0" w:lastColumn="0" w:oddVBand="0" w:evenVBand="0" w:oddHBand="0" w:evenHBand="1" w:firstRowFirstColumn="0" w:firstRowLastColumn="0" w:lastRowFirstColumn="0" w:lastRowLastColumn="0"/>
          <w:cantSplit/>
          <w:del w:id="4376" w:author="249326630@qq.com" w:date="2018-12-25T18:25:00Z"/>
        </w:trPr>
        <w:tc>
          <w:tcPr>
            <w:tcW w:w="1413" w:type="dxa"/>
          </w:tcPr>
          <w:p w14:paraId="770F8B00" w14:textId="0B089429" w:rsidR="00F93713" w:rsidDel="00E27A9C" w:rsidRDefault="00F93713" w:rsidP="00EB2A62">
            <w:pPr>
              <w:pStyle w:val="Axure0"/>
              <w:rPr>
                <w:del w:id="4377" w:author="249326630@qq.com" w:date="2018-12-25T18:25:00Z"/>
                <w:lang w:eastAsia="zh-CN"/>
              </w:rPr>
            </w:pPr>
            <w:del w:id="4378" w:author="249326630@qq.com" w:date="2018-12-25T18:25:00Z">
              <w:r w:rsidDel="00E27A9C">
                <w:rPr>
                  <w:rFonts w:hint="eastAsia"/>
                  <w:lang w:eastAsia="zh-CN"/>
                </w:rPr>
                <w:delText>14</w:delText>
              </w:r>
            </w:del>
          </w:p>
        </w:tc>
        <w:tc>
          <w:tcPr>
            <w:tcW w:w="2268" w:type="dxa"/>
          </w:tcPr>
          <w:p w14:paraId="2A54850C" w14:textId="0127F0B2" w:rsidR="00F93713" w:rsidDel="00E27A9C" w:rsidRDefault="00C864CF" w:rsidP="00EB2A62">
            <w:pPr>
              <w:pStyle w:val="Axure0"/>
              <w:rPr>
                <w:del w:id="4379" w:author="249326630@qq.com" w:date="2018-12-25T18:25:00Z"/>
                <w:lang w:eastAsia="zh-CN"/>
              </w:rPr>
            </w:pPr>
            <w:del w:id="4380" w:author="249326630@qq.com" w:date="2018-12-25T18:25:00Z">
              <w:r w:rsidDel="00E27A9C">
                <w:rPr>
                  <w:rFonts w:hint="eastAsia"/>
                  <w:lang w:eastAsia="zh-CN"/>
                </w:rPr>
                <w:delText>文件</w:delText>
              </w:r>
              <w:r w:rsidDel="00E27A9C">
                <w:rPr>
                  <w:lang w:eastAsia="zh-CN"/>
                </w:rPr>
                <w:delText>上传进度</w:delText>
              </w:r>
            </w:del>
          </w:p>
        </w:tc>
        <w:tc>
          <w:tcPr>
            <w:tcW w:w="4536" w:type="dxa"/>
          </w:tcPr>
          <w:p w14:paraId="0780F58E" w14:textId="030E0E97" w:rsidR="00F93713" w:rsidDel="00E27A9C" w:rsidRDefault="00456D7F" w:rsidP="00EB2A62">
            <w:pPr>
              <w:pStyle w:val="Axure0"/>
              <w:rPr>
                <w:del w:id="4381" w:author="249326630@qq.com" w:date="2018-12-25T18:25:00Z"/>
                <w:lang w:eastAsia="zh-CN"/>
              </w:rPr>
            </w:pPr>
            <w:del w:id="4382" w:author="249326630@qq.com" w:date="2018-12-25T18:25:00Z">
              <w:r w:rsidDel="00E27A9C">
                <w:rPr>
                  <w:rFonts w:hint="eastAsia"/>
                  <w:lang w:eastAsia="zh-CN"/>
                </w:rPr>
                <w:delText>显示</w:delText>
              </w:r>
              <w:r w:rsidDel="00E27A9C">
                <w:rPr>
                  <w:lang w:eastAsia="zh-CN"/>
                </w:rPr>
                <w:delText>文</w:delText>
              </w:r>
              <w:r w:rsidDel="00E27A9C">
                <w:rPr>
                  <w:rFonts w:hint="eastAsia"/>
                  <w:lang w:eastAsia="zh-CN"/>
                </w:rPr>
                <w:delText>件</w:delText>
              </w:r>
              <w:r w:rsidDel="00E27A9C">
                <w:rPr>
                  <w:lang w:eastAsia="zh-CN"/>
                </w:rPr>
                <w:delText>上传进度</w:delText>
              </w:r>
            </w:del>
          </w:p>
        </w:tc>
      </w:tr>
      <w:tr w:rsidR="00F93713" w:rsidDel="00E27A9C" w14:paraId="270FD25D" w14:textId="2E3D15E2" w:rsidTr="00EB2A62">
        <w:trPr>
          <w:cantSplit/>
          <w:del w:id="4383" w:author="249326630@qq.com" w:date="2018-12-25T18:25:00Z"/>
        </w:trPr>
        <w:tc>
          <w:tcPr>
            <w:tcW w:w="1413" w:type="dxa"/>
          </w:tcPr>
          <w:p w14:paraId="1161983D" w14:textId="0F8A9F43" w:rsidR="00F93713" w:rsidDel="00E27A9C" w:rsidRDefault="00F93713" w:rsidP="00EB2A62">
            <w:pPr>
              <w:pStyle w:val="Axure0"/>
              <w:rPr>
                <w:del w:id="4384" w:author="249326630@qq.com" w:date="2018-12-25T18:25:00Z"/>
                <w:lang w:eastAsia="zh-CN"/>
              </w:rPr>
            </w:pPr>
            <w:del w:id="4385" w:author="249326630@qq.com" w:date="2018-12-25T18:25:00Z">
              <w:r w:rsidDel="00E27A9C">
                <w:rPr>
                  <w:rFonts w:hint="eastAsia"/>
                  <w:lang w:eastAsia="zh-CN"/>
                </w:rPr>
                <w:delText>15</w:delText>
              </w:r>
            </w:del>
          </w:p>
        </w:tc>
        <w:tc>
          <w:tcPr>
            <w:tcW w:w="2268" w:type="dxa"/>
          </w:tcPr>
          <w:p w14:paraId="681A206B" w14:textId="2B72F244" w:rsidR="00F93713" w:rsidDel="00E27A9C" w:rsidRDefault="00C66D08" w:rsidP="00EB2A62">
            <w:pPr>
              <w:pStyle w:val="Axure0"/>
              <w:rPr>
                <w:del w:id="4386" w:author="249326630@qq.com" w:date="2018-12-25T18:25:00Z"/>
                <w:lang w:eastAsia="zh-CN"/>
              </w:rPr>
            </w:pPr>
            <w:del w:id="4387" w:author="249326630@qq.com" w:date="2018-12-25T18:25:00Z">
              <w:r w:rsidDel="00E27A9C">
                <w:rPr>
                  <w:rFonts w:hint="eastAsia"/>
                  <w:lang w:eastAsia="zh-CN"/>
                </w:rPr>
                <w:delText>发送</w:delText>
              </w:r>
              <w:r w:rsidDel="00E27A9C">
                <w:rPr>
                  <w:lang w:eastAsia="zh-CN"/>
                </w:rPr>
                <w:delText>回复</w:delText>
              </w:r>
            </w:del>
          </w:p>
        </w:tc>
        <w:tc>
          <w:tcPr>
            <w:tcW w:w="4536" w:type="dxa"/>
          </w:tcPr>
          <w:p w14:paraId="4D5A94EB" w14:textId="01E0F5A9" w:rsidR="00F93713" w:rsidDel="00E27A9C" w:rsidRDefault="00456D7F" w:rsidP="00EB2A62">
            <w:pPr>
              <w:pStyle w:val="Axure0"/>
              <w:rPr>
                <w:del w:id="4388" w:author="249326630@qq.com" w:date="2018-12-25T18:25:00Z"/>
                <w:lang w:eastAsia="zh-CN"/>
              </w:rPr>
            </w:pPr>
            <w:del w:id="4389" w:author="249326630@qq.com" w:date="2018-12-25T18:25:00Z">
              <w:r w:rsidDel="00E27A9C">
                <w:rPr>
                  <w:rFonts w:hint="eastAsia"/>
                  <w:lang w:eastAsia="zh-CN"/>
                </w:rPr>
                <w:delText>点击</w:delText>
              </w:r>
              <w:r w:rsidDel="00E27A9C">
                <w:rPr>
                  <w:lang w:eastAsia="zh-CN"/>
                </w:rPr>
                <w:delText>发送回复</w:delText>
              </w:r>
            </w:del>
          </w:p>
        </w:tc>
      </w:tr>
      <w:tr w:rsidR="00F93713" w:rsidDel="00E27A9C" w14:paraId="31D3A7B5" w14:textId="5C4253EB" w:rsidTr="00EB2A62">
        <w:trPr>
          <w:cnfStyle w:val="000000010000" w:firstRow="0" w:lastRow="0" w:firstColumn="0" w:lastColumn="0" w:oddVBand="0" w:evenVBand="0" w:oddHBand="0" w:evenHBand="1" w:firstRowFirstColumn="0" w:firstRowLastColumn="0" w:lastRowFirstColumn="0" w:lastRowLastColumn="0"/>
          <w:cantSplit/>
          <w:del w:id="4390" w:author="249326630@qq.com" w:date="2018-12-25T18:25:00Z"/>
        </w:trPr>
        <w:tc>
          <w:tcPr>
            <w:tcW w:w="1413" w:type="dxa"/>
          </w:tcPr>
          <w:p w14:paraId="62474A12" w14:textId="7A5FCE84" w:rsidR="00F93713" w:rsidDel="00E27A9C" w:rsidRDefault="00F93713" w:rsidP="00EB2A62">
            <w:pPr>
              <w:pStyle w:val="Axure0"/>
              <w:rPr>
                <w:del w:id="4391" w:author="249326630@qq.com" w:date="2018-12-25T18:25:00Z"/>
                <w:lang w:eastAsia="zh-CN"/>
              </w:rPr>
            </w:pPr>
            <w:del w:id="4392" w:author="249326630@qq.com" w:date="2018-12-25T18:25:00Z">
              <w:r w:rsidDel="00E27A9C">
                <w:rPr>
                  <w:rFonts w:hint="eastAsia"/>
                  <w:lang w:eastAsia="zh-CN"/>
                </w:rPr>
                <w:delText>16</w:delText>
              </w:r>
            </w:del>
          </w:p>
        </w:tc>
        <w:tc>
          <w:tcPr>
            <w:tcW w:w="2268" w:type="dxa"/>
          </w:tcPr>
          <w:p w14:paraId="63F18F7F" w14:textId="3BB659F8" w:rsidR="00F93713" w:rsidDel="00E27A9C" w:rsidRDefault="00052211" w:rsidP="00EB2A62">
            <w:pPr>
              <w:pStyle w:val="Axure0"/>
              <w:rPr>
                <w:del w:id="4393" w:author="249326630@qq.com" w:date="2018-12-25T18:25:00Z"/>
                <w:lang w:eastAsia="zh-CN"/>
              </w:rPr>
            </w:pPr>
            <w:del w:id="4394" w:author="249326630@qq.com" w:date="2018-12-25T18:25:00Z">
              <w:r w:rsidDel="00E27A9C">
                <w:rPr>
                  <w:rFonts w:hint="eastAsia"/>
                  <w:lang w:eastAsia="zh-CN"/>
                </w:rPr>
                <w:delText>确认</w:delText>
              </w:r>
              <w:r w:rsidDel="00E27A9C">
                <w:rPr>
                  <w:lang w:eastAsia="zh-CN"/>
                </w:rPr>
                <w:delText>上传</w:delText>
              </w:r>
            </w:del>
          </w:p>
        </w:tc>
        <w:tc>
          <w:tcPr>
            <w:tcW w:w="4536" w:type="dxa"/>
          </w:tcPr>
          <w:p w14:paraId="451AD7C0" w14:textId="735D458E" w:rsidR="00F93713" w:rsidDel="00E27A9C" w:rsidRDefault="0026036C" w:rsidP="00EB2A62">
            <w:pPr>
              <w:pStyle w:val="Axure0"/>
              <w:rPr>
                <w:del w:id="4395" w:author="249326630@qq.com" w:date="2018-12-25T18:25:00Z"/>
                <w:lang w:eastAsia="zh-CN"/>
              </w:rPr>
            </w:pPr>
            <w:del w:id="4396" w:author="249326630@qq.com" w:date="2018-12-25T18:25:00Z">
              <w:r w:rsidDel="00E27A9C">
                <w:rPr>
                  <w:rFonts w:hint="eastAsia"/>
                  <w:lang w:eastAsia="zh-CN"/>
                </w:rPr>
                <w:delText>确认</w:delText>
              </w:r>
              <w:r w:rsidDel="00E27A9C">
                <w:rPr>
                  <w:lang w:eastAsia="zh-CN"/>
                </w:rPr>
                <w:delText>在回复中添加此文件</w:delText>
              </w:r>
            </w:del>
          </w:p>
        </w:tc>
      </w:tr>
      <w:tr w:rsidR="00F93713" w:rsidDel="00E27A9C" w14:paraId="01DED88A" w14:textId="55E44338" w:rsidTr="00EB2A62">
        <w:trPr>
          <w:cantSplit/>
          <w:del w:id="4397" w:author="249326630@qq.com" w:date="2018-12-25T18:25:00Z"/>
        </w:trPr>
        <w:tc>
          <w:tcPr>
            <w:tcW w:w="1413" w:type="dxa"/>
          </w:tcPr>
          <w:p w14:paraId="3A886EC9" w14:textId="72544252" w:rsidR="00F93713" w:rsidDel="00E27A9C" w:rsidRDefault="00F93713" w:rsidP="00EB2A62">
            <w:pPr>
              <w:pStyle w:val="Axure0"/>
              <w:rPr>
                <w:del w:id="4398" w:author="249326630@qq.com" w:date="2018-12-25T18:25:00Z"/>
                <w:lang w:eastAsia="zh-CN"/>
              </w:rPr>
            </w:pPr>
            <w:del w:id="4399" w:author="249326630@qq.com" w:date="2018-12-25T18:25:00Z">
              <w:r w:rsidDel="00E27A9C">
                <w:rPr>
                  <w:rFonts w:hint="eastAsia"/>
                  <w:lang w:eastAsia="zh-CN"/>
                </w:rPr>
                <w:delText>17</w:delText>
              </w:r>
            </w:del>
          </w:p>
        </w:tc>
        <w:tc>
          <w:tcPr>
            <w:tcW w:w="2268" w:type="dxa"/>
          </w:tcPr>
          <w:p w14:paraId="1F0EF514" w14:textId="2B22E57C" w:rsidR="00F93713" w:rsidDel="00E27A9C" w:rsidRDefault="00834B82" w:rsidP="00EB2A62">
            <w:pPr>
              <w:pStyle w:val="Axure0"/>
              <w:rPr>
                <w:del w:id="4400" w:author="249326630@qq.com" w:date="2018-12-25T18:25:00Z"/>
                <w:lang w:eastAsia="zh-CN"/>
              </w:rPr>
            </w:pPr>
            <w:del w:id="4401" w:author="249326630@qq.com" w:date="2018-12-25T18:25:00Z">
              <w:r w:rsidDel="00E27A9C">
                <w:rPr>
                  <w:rFonts w:hint="eastAsia"/>
                  <w:lang w:eastAsia="zh-CN"/>
                </w:rPr>
                <w:delText>放弃</w:delText>
              </w:r>
              <w:r w:rsidDel="00E27A9C">
                <w:rPr>
                  <w:lang w:eastAsia="zh-CN"/>
                </w:rPr>
                <w:delText>上传</w:delText>
              </w:r>
            </w:del>
          </w:p>
        </w:tc>
        <w:tc>
          <w:tcPr>
            <w:tcW w:w="4536" w:type="dxa"/>
          </w:tcPr>
          <w:p w14:paraId="1BDCD4DD" w14:textId="40DF69A2" w:rsidR="00F93713" w:rsidDel="00E27A9C" w:rsidRDefault="004417B5" w:rsidP="00EB2A62">
            <w:pPr>
              <w:pStyle w:val="Axure0"/>
              <w:rPr>
                <w:del w:id="4402" w:author="249326630@qq.com" w:date="2018-12-25T18:25:00Z"/>
                <w:lang w:eastAsia="zh-CN"/>
              </w:rPr>
            </w:pPr>
            <w:del w:id="4403" w:author="249326630@qq.com" w:date="2018-12-25T18:25:00Z">
              <w:r w:rsidDel="00E27A9C">
                <w:rPr>
                  <w:rFonts w:hint="eastAsia"/>
                  <w:lang w:eastAsia="zh-CN"/>
                </w:rPr>
                <w:delText>点击</w:delText>
              </w:r>
              <w:r w:rsidDel="00E27A9C">
                <w:rPr>
                  <w:lang w:eastAsia="zh-CN"/>
                </w:rPr>
                <w:delText>放弃上传</w:delText>
              </w:r>
            </w:del>
          </w:p>
        </w:tc>
      </w:tr>
      <w:tr w:rsidR="001D7BC4" w:rsidDel="00E27A9C" w14:paraId="24691227" w14:textId="1C188DAB" w:rsidTr="00EB2A62">
        <w:trPr>
          <w:cnfStyle w:val="000000010000" w:firstRow="0" w:lastRow="0" w:firstColumn="0" w:lastColumn="0" w:oddVBand="0" w:evenVBand="0" w:oddHBand="0" w:evenHBand="1" w:firstRowFirstColumn="0" w:firstRowLastColumn="0" w:lastRowFirstColumn="0" w:lastRowLastColumn="0"/>
          <w:cantSplit/>
          <w:del w:id="4404" w:author="249326630@qq.com" w:date="2018-12-25T18:25:00Z"/>
        </w:trPr>
        <w:tc>
          <w:tcPr>
            <w:tcW w:w="1413" w:type="dxa"/>
          </w:tcPr>
          <w:p w14:paraId="26E388B9" w14:textId="0A7E4B75" w:rsidR="001D7BC4" w:rsidDel="00E27A9C" w:rsidRDefault="001D7BC4" w:rsidP="00EB2A62">
            <w:pPr>
              <w:pStyle w:val="Axure0"/>
              <w:rPr>
                <w:del w:id="4405" w:author="249326630@qq.com" w:date="2018-12-25T18:25:00Z"/>
                <w:lang w:eastAsia="zh-CN"/>
              </w:rPr>
            </w:pPr>
            <w:del w:id="4406" w:author="249326630@qq.com" w:date="2018-12-25T18:25:00Z">
              <w:r w:rsidDel="00E27A9C">
                <w:rPr>
                  <w:rFonts w:hint="eastAsia"/>
                  <w:lang w:eastAsia="zh-CN"/>
                </w:rPr>
                <w:delText>18</w:delText>
              </w:r>
            </w:del>
          </w:p>
        </w:tc>
        <w:tc>
          <w:tcPr>
            <w:tcW w:w="2268" w:type="dxa"/>
          </w:tcPr>
          <w:p w14:paraId="0200EB64" w14:textId="7EFDD5F4" w:rsidR="001D7BC4" w:rsidDel="00E27A9C" w:rsidRDefault="001D7BC4" w:rsidP="00EB2A62">
            <w:pPr>
              <w:pStyle w:val="Axure0"/>
              <w:rPr>
                <w:del w:id="4407" w:author="249326630@qq.com" w:date="2018-12-25T18:25:00Z"/>
                <w:lang w:eastAsia="zh-CN"/>
              </w:rPr>
            </w:pPr>
            <w:del w:id="4408" w:author="249326630@qq.com" w:date="2018-12-25T18:25:00Z">
              <w:r w:rsidDel="00E27A9C">
                <w:rPr>
                  <w:rFonts w:hint="eastAsia"/>
                  <w:lang w:eastAsia="zh-CN"/>
                </w:rPr>
                <w:delText>关闭</w:delText>
              </w:r>
              <w:r w:rsidDel="00E27A9C">
                <w:rPr>
                  <w:lang w:eastAsia="zh-CN"/>
                </w:rPr>
                <w:delText>系统提示</w:delText>
              </w:r>
            </w:del>
          </w:p>
        </w:tc>
        <w:tc>
          <w:tcPr>
            <w:tcW w:w="4536" w:type="dxa"/>
          </w:tcPr>
          <w:p w14:paraId="7853080F" w14:textId="0E2AD420" w:rsidR="001D7BC4" w:rsidDel="00E27A9C" w:rsidRDefault="001D7BC4" w:rsidP="00EB2A62">
            <w:pPr>
              <w:pStyle w:val="Axure0"/>
              <w:rPr>
                <w:del w:id="4409" w:author="249326630@qq.com" w:date="2018-12-25T18:25:00Z"/>
                <w:lang w:eastAsia="zh-CN"/>
              </w:rPr>
            </w:pPr>
            <w:del w:id="4410" w:author="249326630@qq.com" w:date="2018-12-25T18:25:00Z">
              <w:r w:rsidDel="00E27A9C">
                <w:rPr>
                  <w:rFonts w:hint="eastAsia"/>
                  <w:lang w:eastAsia="zh-CN"/>
                </w:rPr>
                <w:delText>点击</w:delText>
              </w:r>
              <w:r w:rsidDel="00E27A9C">
                <w:rPr>
                  <w:lang w:eastAsia="zh-CN"/>
                </w:rPr>
                <w:delText>不显</w:delText>
              </w:r>
              <w:r w:rsidDel="00E27A9C">
                <w:rPr>
                  <w:rFonts w:hint="eastAsia"/>
                  <w:lang w:eastAsia="zh-CN"/>
                </w:rPr>
                <w:delText>此</w:delText>
              </w:r>
              <w:r w:rsidDel="00E27A9C">
                <w:rPr>
                  <w:lang w:eastAsia="zh-CN"/>
                </w:rPr>
                <w:delText>条系统提示</w:delText>
              </w:r>
            </w:del>
          </w:p>
        </w:tc>
      </w:tr>
    </w:tbl>
    <w:p w14:paraId="778C3A02" w14:textId="74FF9BE1" w:rsidR="00BD016F" w:rsidRPr="00BD016F" w:rsidDel="00E27A9C" w:rsidRDefault="00BD016F" w:rsidP="001802FF">
      <w:pPr>
        <w:rPr>
          <w:del w:id="4411" w:author="249326630@qq.com" w:date="2018-12-25T18:25:00Z"/>
        </w:rPr>
      </w:pPr>
    </w:p>
    <w:p w14:paraId="72BB6B54" w14:textId="208A47DA" w:rsidR="001802FF" w:rsidDel="00E27A9C" w:rsidRDefault="0085432D" w:rsidP="001802FF">
      <w:pPr>
        <w:rPr>
          <w:ins w:id="4412" w:author="HerculesHu" w:date="2017-12-23T23:48:00Z"/>
          <w:del w:id="4413" w:author="249326630@qq.com" w:date="2018-12-25T18:25:00Z"/>
        </w:rPr>
      </w:pPr>
      <w:del w:id="4414" w:author="249326630@qq.com" w:date="2018-12-25T18:25:00Z">
        <w:r w:rsidDel="00E27A9C">
          <w:rPr>
            <w:noProof/>
          </w:rPr>
          <w:drawing>
            <wp:inline distT="0" distB="0" distL="0" distR="0" wp14:anchorId="68598D8B" wp14:editId="3DFFD679">
              <wp:extent cx="5274310" cy="3270250"/>
              <wp:effectExtent l="0" t="0" r="254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3270250"/>
                      </a:xfrm>
                      <a:prstGeom prst="rect">
                        <a:avLst/>
                      </a:prstGeom>
                    </pic:spPr>
                  </pic:pic>
                </a:graphicData>
              </a:graphic>
            </wp:inline>
          </w:drawing>
        </w:r>
      </w:del>
    </w:p>
    <w:p w14:paraId="68B5D857" w14:textId="544EC14E" w:rsidR="00ED245A" w:rsidDel="00E27A9C" w:rsidRDefault="00ED245A" w:rsidP="00ED245A">
      <w:pPr>
        <w:jc w:val="center"/>
        <w:rPr>
          <w:ins w:id="4415" w:author="HerculesHu" w:date="2017-12-23T23:48:00Z"/>
          <w:del w:id="4416" w:author="249326630@qq.com" w:date="2018-12-25T18:25:00Z"/>
        </w:rPr>
      </w:pPr>
      <w:ins w:id="4417" w:author="HerculesHu" w:date="2017-12-23T23:48:00Z">
        <w:del w:id="4418" w:author="249326630@qq.com" w:date="2018-12-25T18:25:00Z">
          <w:r w:rsidDel="00E27A9C">
            <w:rPr>
              <w:rFonts w:hint="eastAsia"/>
            </w:rPr>
            <w:delText>（电脑</w:delText>
          </w:r>
          <w:r w:rsidDel="00E27A9C">
            <w:delText>版</w:delText>
          </w:r>
          <w:r w:rsidDel="00E27A9C">
            <w:rPr>
              <w:rFonts w:hint="eastAsia"/>
            </w:rPr>
            <w:delText>）</w:delText>
          </w:r>
        </w:del>
      </w:ins>
    </w:p>
    <w:p w14:paraId="5C2E6EA2" w14:textId="6C5AA8F9" w:rsidR="00ED245A" w:rsidDel="00E27A9C" w:rsidRDefault="00ED245A" w:rsidP="001802FF">
      <w:pPr>
        <w:rPr>
          <w:ins w:id="4419" w:author="HerculesHu" w:date="2017-12-23T23:20:00Z"/>
          <w:del w:id="4420" w:author="249326630@qq.com" w:date="2018-12-25T18:25:00Z"/>
        </w:rPr>
      </w:pPr>
    </w:p>
    <w:p w14:paraId="59120A30" w14:textId="489AF5BB" w:rsidR="00206561" w:rsidDel="00E27A9C" w:rsidRDefault="00206561" w:rsidP="001802FF">
      <w:pPr>
        <w:rPr>
          <w:ins w:id="4421" w:author="HerculesHu" w:date="2017-12-23T23:57:00Z"/>
          <w:del w:id="4422" w:author="249326630@qq.com" w:date="2018-12-25T18:25:00Z"/>
        </w:rPr>
      </w:pPr>
      <w:ins w:id="4423" w:author="HerculesHu" w:date="2017-12-23T23:20:00Z">
        <w:del w:id="4424" w:author="249326630@qq.com" w:date="2018-12-25T18:25:00Z">
          <w:r w:rsidDel="00E27A9C">
            <w:rPr>
              <w:noProof/>
            </w:rPr>
            <w:drawing>
              <wp:inline distT="0" distB="0" distL="0" distR="0" wp14:anchorId="1C8834A9" wp14:editId="4BE12240">
                <wp:extent cx="5274310" cy="421195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211955"/>
                        </a:xfrm>
                        <a:prstGeom prst="rect">
                          <a:avLst/>
                        </a:prstGeom>
                      </pic:spPr>
                    </pic:pic>
                  </a:graphicData>
                </a:graphic>
              </wp:inline>
            </w:drawing>
          </w:r>
        </w:del>
      </w:ins>
    </w:p>
    <w:p w14:paraId="558DE3D9" w14:textId="3968AE08" w:rsidR="00AB4442" w:rsidDel="00E27A9C" w:rsidRDefault="00AB4442" w:rsidP="00AB4442">
      <w:pPr>
        <w:jc w:val="center"/>
        <w:rPr>
          <w:ins w:id="4425" w:author="HerculesHu" w:date="2017-12-23T23:57:00Z"/>
          <w:del w:id="4426" w:author="249326630@qq.com" w:date="2018-12-25T18:25:00Z"/>
        </w:rPr>
      </w:pPr>
      <w:ins w:id="4427" w:author="HerculesHu" w:date="2017-12-23T23:57:00Z">
        <w:del w:id="4428" w:author="249326630@qq.com" w:date="2018-12-25T18:25:00Z">
          <w:r w:rsidDel="00E27A9C">
            <w:rPr>
              <w:rFonts w:hint="eastAsia"/>
            </w:rPr>
            <w:delText>（手机</w:delText>
          </w:r>
          <w:r w:rsidDel="00E27A9C">
            <w:delText>版</w:delText>
          </w:r>
          <w:r w:rsidDel="00E27A9C">
            <w:rPr>
              <w:rFonts w:hint="eastAsia"/>
            </w:rPr>
            <w:delText>）</w:delText>
          </w:r>
        </w:del>
      </w:ins>
    </w:p>
    <w:p w14:paraId="6DE9B71E" w14:textId="7FE92E36" w:rsidR="00AB4442" w:rsidRPr="001802FF" w:rsidDel="00E27A9C" w:rsidRDefault="00AB4442" w:rsidP="001802FF">
      <w:pPr>
        <w:rPr>
          <w:del w:id="4429" w:author="249326630@qq.com" w:date="2018-12-25T18:25:00Z"/>
        </w:rPr>
      </w:pPr>
    </w:p>
    <w:p w14:paraId="7D85A75E" w14:textId="74B72734" w:rsidR="00433598" w:rsidDel="00E27A9C" w:rsidRDefault="00433598">
      <w:pPr>
        <w:pStyle w:val="a2"/>
        <w:rPr>
          <w:del w:id="4430" w:author="249326630@qq.com" w:date="2018-12-25T18:25:00Z"/>
        </w:rPr>
      </w:pPr>
      <w:del w:id="4431" w:author="249326630@qq.com" w:date="2018-12-25T18:25:00Z">
        <w:r w:rsidDel="00E27A9C">
          <w:rPr>
            <w:rFonts w:hint="eastAsia"/>
          </w:rPr>
          <w:delText>答疑室</w:delText>
        </w:r>
        <w:r w:rsidDel="00E27A9C">
          <w:delText>（</w:delText>
        </w:r>
        <w:r w:rsidDel="00E27A9C">
          <w:rPr>
            <w:rFonts w:hint="eastAsia"/>
          </w:rPr>
          <w:delText>教师</w:delText>
        </w:r>
        <w:r w:rsidDel="00E27A9C">
          <w:delText>）</w:delText>
        </w:r>
      </w:del>
    </w:p>
    <w:p w14:paraId="5682A4B2" w14:textId="3167F1E6" w:rsidR="006C08D0" w:rsidDel="00E27A9C" w:rsidRDefault="006C08D0" w:rsidP="006C08D0">
      <w:pPr>
        <w:rPr>
          <w:del w:id="4432" w:author="249326630@qq.com" w:date="2018-12-25T18:25:00Z"/>
        </w:rPr>
      </w:pPr>
    </w:p>
    <w:p w14:paraId="06BFAE3E" w14:textId="7BB7CFB4" w:rsidR="000E4F1A" w:rsidDel="00E27A9C" w:rsidRDefault="000E4F1A" w:rsidP="000E4F1A">
      <w:pPr>
        <w:rPr>
          <w:del w:id="4433" w:author="249326630@qq.com" w:date="2018-12-25T18:25:00Z"/>
        </w:rPr>
      </w:pPr>
    </w:p>
    <w:tbl>
      <w:tblPr>
        <w:tblStyle w:val="Axure1"/>
        <w:tblpPr w:leftFromText="180" w:rightFromText="180" w:vertAnchor="text" w:horzAnchor="margin" w:tblpY="51"/>
        <w:tblW w:w="0" w:type="auto"/>
        <w:tblLook w:val="04A0" w:firstRow="1" w:lastRow="0" w:firstColumn="1" w:lastColumn="0" w:noHBand="0" w:noVBand="1"/>
      </w:tblPr>
      <w:tblGrid>
        <w:gridCol w:w="1413"/>
        <w:gridCol w:w="2268"/>
        <w:gridCol w:w="4536"/>
      </w:tblGrid>
      <w:tr w:rsidR="000E4F1A" w:rsidDel="00E27A9C" w14:paraId="3500E534" w14:textId="3B796A07" w:rsidTr="00EB2A62">
        <w:trPr>
          <w:cnfStyle w:val="100000000000" w:firstRow="1" w:lastRow="0" w:firstColumn="0" w:lastColumn="0" w:oddVBand="0" w:evenVBand="0" w:oddHBand="0" w:evenHBand="0" w:firstRowFirstColumn="0" w:firstRowLastColumn="0" w:lastRowFirstColumn="0" w:lastRowLastColumn="0"/>
          <w:cantSplit/>
          <w:tblHeader/>
          <w:del w:id="4434" w:author="249326630@qq.com" w:date="2018-12-25T18:25:00Z"/>
        </w:trPr>
        <w:tc>
          <w:tcPr>
            <w:tcW w:w="1413" w:type="dxa"/>
          </w:tcPr>
          <w:p w14:paraId="028C3966" w14:textId="30D4A8C1" w:rsidR="000E4F1A" w:rsidDel="00E27A9C" w:rsidRDefault="000E4F1A" w:rsidP="00EB2A62">
            <w:pPr>
              <w:pStyle w:val="Axure"/>
              <w:rPr>
                <w:del w:id="4435" w:author="249326630@qq.com" w:date="2018-12-25T18:25:00Z"/>
              </w:rPr>
            </w:pPr>
            <w:del w:id="4436" w:author="249326630@qq.com" w:date="2018-12-25T18:25:00Z">
              <w:r w:rsidDel="00E27A9C">
                <w:delText>脚注</w:delText>
              </w:r>
            </w:del>
          </w:p>
        </w:tc>
        <w:tc>
          <w:tcPr>
            <w:tcW w:w="2268" w:type="dxa"/>
          </w:tcPr>
          <w:p w14:paraId="5882AC5C" w14:textId="5C73719D" w:rsidR="000E4F1A" w:rsidDel="00E27A9C" w:rsidRDefault="000E4F1A" w:rsidP="00EB2A62">
            <w:pPr>
              <w:pStyle w:val="Axure"/>
              <w:rPr>
                <w:del w:id="4437" w:author="249326630@qq.com" w:date="2018-12-25T18:25:00Z"/>
              </w:rPr>
            </w:pPr>
            <w:del w:id="4438" w:author="249326630@qq.com" w:date="2018-12-25T18:25:00Z">
              <w:r w:rsidDel="00E27A9C">
                <w:delText>名称</w:delText>
              </w:r>
            </w:del>
          </w:p>
        </w:tc>
        <w:tc>
          <w:tcPr>
            <w:tcW w:w="4536" w:type="dxa"/>
          </w:tcPr>
          <w:p w14:paraId="281B2901" w14:textId="35F2B794" w:rsidR="000E4F1A" w:rsidDel="00E27A9C" w:rsidRDefault="000E4F1A" w:rsidP="00EB2A62">
            <w:pPr>
              <w:pStyle w:val="Axure"/>
              <w:tabs>
                <w:tab w:val="left" w:pos="1190"/>
              </w:tabs>
              <w:rPr>
                <w:del w:id="4439" w:author="249326630@qq.com" w:date="2018-12-25T18:25:00Z"/>
              </w:rPr>
            </w:pPr>
            <w:del w:id="4440" w:author="249326630@qq.com" w:date="2018-12-25T18:25:00Z">
              <w:r w:rsidDel="00E27A9C">
                <w:delText>交互</w:delText>
              </w:r>
              <w:r w:rsidDel="00E27A9C">
                <w:tab/>
              </w:r>
            </w:del>
          </w:p>
        </w:tc>
      </w:tr>
      <w:tr w:rsidR="000E4F1A" w:rsidDel="00E27A9C" w14:paraId="62CA3A05" w14:textId="2EA02A58" w:rsidTr="00EB2A62">
        <w:trPr>
          <w:cantSplit/>
          <w:del w:id="4441" w:author="249326630@qq.com" w:date="2018-12-25T18:25:00Z"/>
        </w:trPr>
        <w:tc>
          <w:tcPr>
            <w:tcW w:w="1413" w:type="dxa"/>
          </w:tcPr>
          <w:p w14:paraId="7E65CD8F" w14:textId="6C15DB6F" w:rsidR="000E4F1A" w:rsidDel="00E27A9C" w:rsidRDefault="000E4F1A" w:rsidP="00EB2A62">
            <w:pPr>
              <w:pStyle w:val="Axure0"/>
              <w:rPr>
                <w:del w:id="4442" w:author="249326630@qq.com" w:date="2018-12-25T18:25:00Z"/>
              </w:rPr>
            </w:pPr>
            <w:del w:id="4443" w:author="249326630@qq.com" w:date="2018-12-25T18:25:00Z">
              <w:r w:rsidDel="00E27A9C">
                <w:delText>1</w:delText>
              </w:r>
            </w:del>
          </w:p>
        </w:tc>
        <w:tc>
          <w:tcPr>
            <w:tcW w:w="2268" w:type="dxa"/>
          </w:tcPr>
          <w:p w14:paraId="228BE6B4" w14:textId="3CE05B36" w:rsidR="000E4F1A" w:rsidDel="00E27A9C" w:rsidRDefault="000E4F1A" w:rsidP="00EB2A62">
            <w:pPr>
              <w:pStyle w:val="Axure0"/>
              <w:rPr>
                <w:del w:id="4444" w:author="249326630@qq.com" w:date="2018-12-25T18:25:00Z"/>
              </w:rPr>
            </w:pPr>
            <w:del w:id="4445" w:author="249326630@qq.com" w:date="2018-12-25T18:25:00Z">
              <w:r w:rsidDel="00E27A9C">
                <w:rPr>
                  <w:rFonts w:hint="eastAsia"/>
                  <w:lang w:eastAsia="zh-CN"/>
                </w:rPr>
                <w:delText>离开</w:delText>
              </w:r>
            </w:del>
          </w:p>
        </w:tc>
        <w:tc>
          <w:tcPr>
            <w:tcW w:w="4536" w:type="dxa"/>
          </w:tcPr>
          <w:p w14:paraId="6C1E55B0" w14:textId="60BF86B8" w:rsidR="000E4F1A" w:rsidDel="00E27A9C" w:rsidRDefault="000E4F1A" w:rsidP="00EB2A62">
            <w:pPr>
              <w:pStyle w:val="Axure0"/>
              <w:rPr>
                <w:del w:id="4446" w:author="249326630@qq.com" w:date="2018-12-25T18:25:00Z"/>
                <w:lang w:eastAsia="zh-CN"/>
              </w:rPr>
            </w:pPr>
            <w:del w:id="4447" w:author="249326630@qq.com" w:date="2018-12-25T18:25:00Z">
              <w:r w:rsidDel="00E27A9C">
                <w:rPr>
                  <w:rFonts w:hint="eastAsia"/>
                  <w:lang w:eastAsia="zh-CN"/>
                </w:rPr>
                <w:delText>点击返回上级</w:delText>
              </w:r>
            </w:del>
          </w:p>
        </w:tc>
      </w:tr>
      <w:tr w:rsidR="000E4F1A" w:rsidDel="00E27A9C" w14:paraId="48792409" w14:textId="7069F6B2" w:rsidTr="00EB2A62">
        <w:trPr>
          <w:cnfStyle w:val="000000010000" w:firstRow="0" w:lastRow="0" w:firstColumn="0" w:lastColumn="0" w:oddVBand="0" w:evenVBand="0" w:oddHBand="0" w:evenHBand="1" w:firstRowFirstColumn="0" w:firstRowLastColumn="0" w:lastRowFirstColumn="0" w:lastRowLastColumn="0"/>
          <w:cantSplit/>
          <w:del w:id="4448" w:author="249326630@qq.com" w:date="2018-12-25T18:25:00Z"/>
        </w:trPr>
        <w:tc>
          <w:tcPr>
            <w:tcW w:w="1413" w:type="dxa"/>
          </w:tcPr>
          <w:p w14:paraId="0320C00A" w14:textId="004A266E" w:rsidR="000E4F1A" w:rsidDel="00E27A9C" w:rsidRDefault="000E4F1A" w:rsidP="00EB2A62">
            <w:pPr>
              <w:pStyle w:val="Axure0"/>
              <w:rPr>
                <w:del w:id="4449" w:author="249326630@qq.com" w:date="2018-12-25T18:25:00Z"/>
                <w:lang w:eastAsia="zh-CN"/>
              </w:rPr>
            </w:pPr>
            <w:del w:id="4450" w:author="249326630@qq.com" w:date="2018-12-25T18:25:00Z">
              <w:r w:rsidDel="00E27A9C">
                <w:rPr>
                  <w:rFonts w:hint="eastAsia"/>
                  <w:lang w:eastAsia="zh-CN"/>
                </w:rPr>
                <w:delText>2</w:delText>
              </w:r>
            </w:del>
          </w:p>
        </w:tc>
        <w:tc>
          <w:tcPr>
            <w:tcW w:w="2268" w:type="dxa"/>
          </w:tcPr>
          <w:p w14:paraId="1A73FA87" w14:textId="1A7654B1" w:rsidR="000E4F1A" w:rsidDel="00E27A9C" w:rsidRDefault="000E4F1A" w:rsidP="00EB2A62">
            <w:pPr>
              <w:pStyle w:val="Axure0"/>
              <w:rPr>
                <w:del w:id="4451" w:author="249326630@qq.com" w:date="2018-12-25T18:25:00Z"/>
                <w:lang w:eastAsia="zh-CN"/>
              </w:rPr>
            </w:pPr>
            <w:del w:id="4452" w:author="249326630@qq.com" w:date="2018-12-25T18:25:00Z">
              <w:r w:rsidDel="00E27A9C">
                <w:rPr>
                  <w:rFonts w:hint="eastAsia"/>
                  <w:lang w:eastAsia="zh-CN"/>
                </w:rPr>
                <w:delText>答疑文件</w:delText>
              </w:r>
            </w:del>
          </w:p>
        </w:tc>
        <w:tc>
          <w:tcPr>
            <w:tcW w:w="4536" w:type="dxa"/>
          </w:tcPr>
          <w:p w14:paraId="6E5EDE0A" w14:textId="1E279ACA" w:rsidR="000E4F1A" w:rsidDel="00E27A9C" w:rsidRDefault="000E4F1A" w:rsidP="00EB2A62">
            <w:pPr>
              <w:pStyle w:val="Axure0"/>
              <w:rPr>
                <w:del w:id="4453" w:author="249326630@qq.com" w:date="2018-12-25T18:25:00Z"/>
                <w:lang w:eastAsia="zh-CN"/>
              </w:rPr>
            </w:pPr>
            <w:del w:id="4454" w:author="249326630@qq.com" w:date="2018-12-25T18:25:00Z">
              <w:r w:rsidDel="00E27A9C">
                <w:rPr>
                  <w:rFonts w:hint="eastAsia"/>
                  <w:lang w:eastAsia="zh-CN"/>
                </w:rPr>
                <w:delText>点击下载答疑文件</w:delText>
              </w:r>
            </w:del>
          </w:p>
        </w:tc>
      </w:tr>
      <w:tr w:rsidR="000E4F1A" w:rsidDel="00E27A9C" w14:paraId="236D6BC2" w14:textId="28515161" w:rsidTr="00EB2A62">
        <w:trPr>
          <w:cantSplit/>
          <w:del w:id="4455" w:author="249326630@qq.com" w:date="2018-12-25T18:25:00Z"/>
        </w:trPr>
        <w:tc>
          <w:tcPr>
            <w:tcW w:w="1413" w:type="dxa"/>
          </w:tcPr>
          <w:p w14:paraId="6A685797" w14:textId="60FBBA55" w:rsidR="000E4F1A" w:rsidDel="00E27A9C" w:rsidRDefault="000E4F1A" w:rsidP="00EB2A62">
            <w:pPr>
              <w:pStyle w:val="Axure0"/>
              <w:rPr>
                <w:del w:id="4456" w:author="249326630@qq.com" w:date="2018-12-25T18:25:00Z"/>
                <w:lang w:eastAsia="zh-CN"/>
              </w:rPr>
            </w:pPr>
            <w:del w:id="4457" w:author="249326630@qq.com" w:date="2018-12-25T18:25:00Z">
              <w:r w:rsidDel="00E27A9C">
                <w:rPr>
                  <w:rFonts w:hint="eastAsia"/>
                  <w:lang w:eastAsia="zh-CN"/>
                </w:rPr>
                <w:delText>3</w:delText>
              </w:r>
            </w:del>
          </w:p>
        </w:tc>
        <w:tc>
          <w:tcPr>
            <w:tcW w:w="2268" w:type="dxa"/>
          </w:tcPr>
          <w:p w14:paraId="3FF53264" w14:textId="64893DE4" w:rsidR="000E4F1A" w:rsidDel="00E27A9C" w:rsidRDefault="000E4F1A" w:rsidP="00EB2A62">
            <w:pPr>
              <w:pStyle w:val="Axure0"/>
              <w:rPr>
                <w:del w:id="4458" w:author="249326630@qq.com" w:date="2018-12-25T18:25:00Z"/>
                <w:lang w:eastAsia="zh-CN"/>
              </w:rPr>
            </w:pPr>
            <w:del w:id="4459" w:author="249326630@qq.com" w:date="2018-12-25T18:25:00Z">
              <w:r w:rsidDel="00E27A9C">
                <w:rPr>
                  <w:rFonts w:hint="eastAsia"/>
                  <w:lang w:eastAsia="zh-CN"/>
                </w:rPr>
                <w:delText>参与人员</w:delText>
              </w:r>
              <w:r w:rsidDel="00E27A9C">
                <w:rPr>
                  <w:lang w:eastAsia="zh-CN"/>
                </w:rPr>
                <w:delText>列表翻页</w:delText>
              </w:r>
            </w:del>
          </w:p>
        </w:tc>
        <w:tc>
          <w:tcPr>
            <w:tcW w:w="4536" w:type="dxa"/>
          </w:tcPr>
          <w:p w14:paraId="3C9B0DCE" w14:textId="6C5F8A80" w:rsidR="000E4F1A" w:rsidDel="00E27A9C" w:rsidRDefault="000E4F1A" w:rsidP="00EB2A62">
            <w:pPr>
              <w:pStyle w:val="Axure0"/>
              <w:rPr>
                <w:del w:id="4460" w:author="249326630@qq.com" w:date="2018-12-25T18:25:00Z"/>
                <w:lang w:eastAsia="zh-CN"/>
              </w:rPr>
            </w:pPr>
            <w:del w:id="4461" w:author="249326630@qq.com" w:date="2018-12-25T18:25:00Z">
              <w:r w:rsidDel="00E27A9C">
                <w:rPr>
                  <w:rFonts w:hint="eastAsia"/>
                  <w:lang w:eastAsia="zh-CN"/>
                </w:rPr>
                <w:delText>点击进行</w:delText>
              </w:r>
              <w:r w:rsidDel="00E27A9C">
                <w:rPr>
                  <w:lang w:eastAsia="zh-CN"/>
                </w:rPr>
                <w:delText>参与人员的</w:delText>
              </w:r>
              <w:r w:rsidDel="00E27A9C">
                <w:rPr>
                  <w:rFonts w:hint="eastAsia"/>
                  <w:lang w:eastAsia="zh-CN"/>
                </w:rPr>
                <w:delText>列表</w:delText>
              </w:r>
              <w:r w:rsidDel="00E27A9C">
                <w:rPr>
                  <w:lang w:eastAsia="zh-CN"/>
                </w:rPr>
                <w:delText>翻页</w:delText>
              </w:r>
            </w:del>
          </w:p>
        </w:tc>
      </w:tr>
      <w:tr w:rsidR="000E4F1A" w:rsidDel="00E27A9C" w14:paraId="4DE841C9" w14:textId="4BB75E27" w:rsidTr="00EB2A62">
        <w:trPr>
          <w:cnfStyle w:val="000000010000" w:firstRow="0" w:lastRow="0" w:firstColumn="0" w:lastColumn="0" w:oddVBand="0" w:evenVBand="0" w:oddHBand="0" w:evenHBand="1" w:firstRowFirstColumn="0" w:firstRowLastColumn="0" w:lastRowFirstColumn="0" w:lastRowLastColumn="0"/>
          <w:cantSplit/>
          <w:del w:id="4462" w:author="249326630@qq.com" w:date="2018-12-25T18:25:00Z"/>
        </w:trPr>
        <w:tc>
          <w:tcPr>
            <w:tcW w:w="1413" w:type="dxa"/>
          </w:tcPr>
          <w:p w14:paraId="37CBB5BD" w14:textId="21078738" w:rsidR="000E4F1A" w:rsidDel="00E27A9C" w:rsidRDefault="000E4F1A" w:rsidP="00EB2A62">
            <w:pPr>
              <w:pStyle w:val="Axure0"/>
              <w:rPr>
                <w:del w:id="4463" w:author="249326630@qq.com" w:date="2018-12-25T18:25:00Z"/>
                <w:lang w:eastAsia="zh-CN"/>
              </w:rPr>
            </w:pPr>
            <w:del w:id="4464" w:author="249326630@qq.com" w:date="2018-12-25T18:25:00Z">
              <w:r w:rsidDel="00E27A9C">
                <w:rPr>
                  <w:rFonts w:hint="eastAsia"/>
                  <w:lang w:eastAsia="zh-CN"/>
                </w:rPr>
                <w:delText>4</w:delText>
              </w:r>
            </w:del>
          </w:p>
        </w:tc>
        <w:tc>
          <w:tcPr>
            <w:tcW w:w="2268" w:type="dxa"/>
          </w:tcPr>
          <w:p w14:paraId="1D07D959" w14:textId="4E572FF9" w:rsidR="000E4F1A" w:rsidDel="00E27A9C" w:rsidRDefault="000E4F1A" w:rsidP="00EB2A62">
            <w:pPr>
              <w:pStyle w:val="Axure0"/>
              <w:rPr>
                <w:del w:id="4465" w:author="249326630@qq.com" w:date="2018-12-25T18:25:00Z"/>
                <w:lang w:eastAsia="zh-CN"/>
              </w:rPr>
            </w:pPr>
            <w:del w:id="4466" w:author="249326630@qq.com" w:date="2018-12-25T18:25:00Z">
              <w:r w:rsidDel="00E27A9C">
                <w:rPr>
                  <w:rFonts w:hint="eastAsia"/>
                  <w:lang w:eastAsia="zh-CN"/>
                </w:rPr>
                <w:delText>答疑主题</w:delText>
              </w:r>
            </w:del>
          </w:p>
        </w:tc>
        <w:tc>
          <w:tcPr>
            <w:tcW w:w="4536" w:type="dxa"/>
          </w:tcPr>
          <w:p w14:paraId="5129DBF6" w14:textId="7EA64523" w:rsidR="000E4F1A" w:rsidDel="00E27A9C" w:rsidRDefault="000E4F1A" w:rsidP="00EB2A62">
            <w:pPr>
              <w:pStyle w:val="Axure0"/>
              <w:rPr>
                <w:del w:id="4467" w:author="249326630@qq.com" w:date="2018-12-25T18:25:00Z"/>
                <w:lang w:eastAsia="zh-CN"/>
              </w:rPr>
            </w:pPr>
            <w:del w:id="4468" w:author="249326630@qq.com" w:date="2018-12-25T18:25:00Z">
              <w:r w:rsidDel="00E27A9C">
                <w:rPr>
                  <w:rFonts w:hint="eastAsia"/>
                  <w:lang w:eastAsia="zh-CN"/>
                </w:rPr>
                <w:delText>点击进行</w:delText>
              </w:r>
              <w:r w:rsidRPr="00BE35FE" w:rsidDel="00E27A9C">
                <w:rPr>
                  <w:rFonts w:hint="eastAsia"/>
                  <w:lang w:eastAsia="zh-CN"/>
                </w:rPr>
                <w:delText>往期答疑</w:delText>
              </w:r>
              <w:r w:rsidDel="00E27A9C">
                <w:rPr>
                  <w:lang w:eastAsia="zh-CN"/>
                </w:rPr>
                <w:delText>列表</w:delText>
              </w:r>
              <w:r w:rsidDel="00E27A9C">
                <w:rPr>
                  <w:rFonts w:hint="eastAsia"/>
                  <w:lang w:eastAsia="zh-CN"/>
                </w:rPr>
                <w:delText>翻页</w:delText>
              </w:r>
            </w:del>
          </w:p>
        </w:tc>
      </w:tr>
      <w:tr w:rsidR="000E4F1A" w:rsidDel="00E27A9C" w14:paraId="01435047" w14:textId="65EE6A7E" w:rsidTr="00EB2A62">
        <w:trPr>
          <w:cantSplit/>
          <w:del w:id="4469" w:author="249326630@qq.com" w:date="2018-12-25T18:25:00Z"/>
        </w:trPr>
        <w:tc>
          <w:tcPr>
            <w:tcW w:w="1413" w:type="dxa"/>
          </w:tcPr>
          <w:p w14:paraId="6230988E" w14:textId="2E5D427C" w:rsidR="000E4F1A" w:rsidDel="00E27A9C" w:rsidRDefault="000E4F1A" w:rsidP="00EB2A62">
            <w:pPr>
              <w:pStyle w:val="Axure0"/>
              <w:rPr>
                <w:del w:id="4470" w:author="249326630@qq.com" w:date="2018-12-25T18:25:00Z"/>
                <w:lang w:eastAsia="zh-CN"/>
              </w:rPr>
            </w:pPr>
            <w:del w:id="4471" w:author="249326630@qq.com" w:date="2018-12-25T18:25:00Z">
              <w:r w:rsidDel="00E27A9C">
                <w:rPr>
                  <w:rFonts w:hint="eastAsia"/>
                  <w:lang w:eastAsia="zh-CN"/>
                </w:rPr>
                <w:delText>5</w:delText>
              </w:r>
            </w:del>
          </w:p>
        </w:tc>
        <w:tc>
          <w:tcPr>
            <w:tcW w:w="2268" w:type="dxa"/>
          </w:tcPr>
          <w:p w14:paraId="7D5965EF" w14:textId="54020528" w:rsidR="000E4F1A" w:rsidDel="00E27A9C" w:rsidRDefault="000E4F1A" w:rsidP="00EB2A62">
            <w:pPr>
              <w:pStyle w:val="Axure0"/>
              <w:rPr>
                <w:del w:id="4472" w:author="249326630@qq.com" w:date="2018-12-25T18:25:00Z"/>
                <w:lang w:eastAsia="zh-CN"/>
              </w:rPr>
            </w:pPr>
            <w:del w:id="4473" w:author="249326630@qq.com" w:date="2018-12-25T18:25:00Z">
              <w:r w:rsidDel="00E27A9C">
                <w:rPr>
                  <w:rFonts w:hint="eastAsia"/>
                  <w:lang w:eastAsia="zh-CN"/>
                </w:rPr>
                <w:delText>系统</w:delText>
              </w:r>
              <w:r w:rsidDel="00E27A9C">
                <w:rPr>
                  <w:lang w:eastAsia="zh-CN"/>
                </w:rPr>
                <w:delText>提示</w:delText>
              </w:r>
            </w:del>
          </w:p>
        </w:tc>
        <w:tc>
          <w:tcPr>
            <w:tcW w:w="4536" w:type="dxa"/>
          </w:tcPr>
          <w:p w14:paraId="69A886AB" w14:textId="557789CD" w:rsidR="000E4F1A" w:rsidDel="00E27A9C" w:rsidRDefault="000E4F1A" w:rsidP="00EB2A62">
            <w:pPr>
              <w:pStyle w:val="Axure0"/>
              <w:rPr>
                <w:del w:id="4474" w:author="249326630@qq.com" w:date="2018-12-25T18:25:00Z"/>
                <w:lang w:eastAsia="zh-CN"/>
              </w:rPr>
            </w:pPr>
            <w:del w:id="4475" w:author="249326630@qq.com" w:date="2018-12-25T18:25:00Z">
              <w:r w:rsidDel="00E27A9C">
                <w:rPr>
                  <w:rFonts w:hint="eastAsia"/>
                  <w:lang w:eastAsia="zh-CN"/>
                </w:rPr>
                <w:delText>显示系统</w:delText>
              </w:r>
              <w:r w:rsidDel="00E27A9C">
                <w:rPr>
                  <w:lang w:eastAsia="zh-CN"/>
                </w:rPr>
                <w:delText>提示</w:delText>
              </w:r>
            </w:del>
          </w:p>
        </w:tc>
      </w:tr>
      <w:tr w:rsidR="000E4F1A" w:rsidDel="00E27A9C" w14:paraId="26B9C12B" w14:textId="66315097" w:rsidTr="00EB2A62">
        <w:trPr>
          <w:cnfStyle w:val="000000010000" w:firstRow="0" w:lastRow="0" w:firstColumn="0" w:lastColumn="0" w:oddVBand="0" w:evenVBand="0" w:oddHBand="0" w:evenHBand="1" w:firstRowFirstColumn="0" w:firstRowLastColumn="0" w:lastRowFirstColumn="0" w:lastRowLastColumn="0"/>
          <w:cantSplit/>
          <w:del w:id="4476" w:author="249326630@qq.com" w:date="2018-12-25T18:25:00Z"/>
        </w:trPr>
        <w:tc>
          <w:tcPr>
            <w:tcW w:w="1413" w:type="dxa"/>
          </w:tcPr>
          <w:p w14:paraId="0E6B5477" w14:textId="4F870EB2" w:rsidR="000E4F1A" w:rsidDel="00E27A9C" w:rsidRDefault="000E4F1A" w:rsidP="00EB2A62">
            <w:pPr>
              <w:pStyle w:val="Axure0"/>
              <w:rPr>
                <w:del w:id="4477" w:author="249326630@qq.com" w:date="2018-12-25T18:25:00Z"/>
                <w:lang w:eastAsia="zh-CN"/>
              </w:rPr>
            </w:pPr>
            <w:del w:id="4478" w:author="249326630@qq.com" w:date="2018-12-25T18:25:00Z">
              <w:r w:rsidDel="00E27A9C">
                <w:rPr>
                  <w:rFonts w:hint="eastAsia"/>
                  <w:lang w:eastAsia="zh-CN"/>
                </w:rPr>
                <w:delText>6</w:delText>
              </w:r>
            </w:del>
          </w:p>
        </w:tc>
        <w:tc>
          <w:tcPr>
            <w:tcW w:w="2268" w:type="dxa"/>
          </w:tcPr>
          <w:p w14:paraId="46941433" w14:textId="51C4721D" w:rsidR="000E4F1A" w:rsidDel="00E27A9C" w:rsidRDefault="000E4F1A" w:rsidP="00EB2A62">
            <w:pPr>
              <w:pStyle w:val="Axure0"/>
              <w:rPr>
                <w:del w:id="4479" w:author="249326630@qq.com" w:date="2018-12-25T18:25:00Z"/>
                <w:lang w:eastAsia="zh-CN"/>
              </w:rPr>
            </w:pPr>
            <w:del w:id="4480" w:author="249326630@qq.com" w:date="2018-12-25T18:25:00Z">
              <w:r w:rsidDel="00E27A9C">
                <w:rPr>
                  <w:rFonts w:hint="eastAsia"/>
                  <w:lang w:eastAsia="zh-CN"/>
                </w:rPr>
                <w:delText>课程</w:delText>
              </w:r>
              <w:r w:rsidDel="00E27A9C">
                <w:rPr>
                  <w:lang w:eastAsia="zh-CN"/>
                </w:rPr>
                <w:delText>教师</w:delText>
              </w:r>
            </w:del>
          </w:p>
        </w:tc>
        <w:tc>
          <w:tcPr>
            <w:tcW w:w="4536" w:type="dxa"/>
          </w:tcPr>
          <w:p w14:paraId="39D7CBFF" w14:textId="66DDCDE9" w:rsidR="000E4F1A" w:rsidDel="00E27A9C" w:rsidRDefault="000E4F1A" w:rsidP="00EB2A62">
            <w:pPr>
              <w:pStyle w:val="Axure0"/>
              <w:rPr>
                <w:del w:id="4481" w:author="249326630@qq.com" w:date="2018-12-25T18:25:00Z"/>
                <w:lang w:eastAsia="zh-CN"/>
              </w:rPr>
            </w:pPr>
            <w:del w:id="4482" w:author="249326630@qq.com" w:date="2018-12-25T18:25:00Z">
              <w:r w:rsidDel="00E27A9C">
                <w:rPr>
                  <w:rFonts w:hint="eastAsia"/>
                  <w:lang w:eastAsia="zh-CN"/>
                </w:rPr>
                <w:delText>显示</w:delText>
              </w:r>
              <w:r w:rsidDel="00E27A9C">
                <w:rPr>
                  <w:lang w:eastAsia="zh-CN"/>
                </w:rPr>
                <w:delText>本课的教师</w:delText>
              </w:r>
            </w:del>
          </w:p>
        </w:tc>
      </w:tr>
      <w:tr w:rsidR="000E4F1A" w:rsidDel="00E27A9C" w14:paraId="2AC017D3" w14:textId="65EFA773" w:rsidTr="00EB2A62">
        <w:trPr>
          <w:cantSplit/>
          <w:del w:id="4483" w:author="249326630@qq.com" w:date="2018-12-25T18:25:00Z"/>
        </w:trPr>
        <w:tc>
          <w:tcPr>
            <w:tcW w:w="1413" w:type="dxa"/>
          </w:tcPr>
          <w:p w14:paraId="3F3445B2" w14:textId="1089D95B" w:rsidR="000E4F1A" w:rsidDel="00E27A9C" w:rsidRDefault="000E4F1A" w:rsidP="00EB2A62">
            <w:pPr>
              <w:pStyle w:val="Axure0"/>
              <w:rPr>
                <w:del w:id="4484" w:author="249326630@qq.com" w:date="2018-12-25T18:25:00Z"/>
                <w:lang w:eastAsia="zh-CN"/>
              </w:rPr>
            </w:pPr>
            <w:del w:id="4485" w:author="249326630@qq.com" w:date="2018-12-25T18:25:00Z">
              <w:r w:rsidDel="00E27A9C">
                <w:rPr>
                  <w:rFonts w:hint="eastAsia"/>
                  <w:lang w:eastAsia="zh-CN"/>
                </w:rPr>
                <w:delText>7</w:delText>
              </w:r>
            </w:del>
          </w:p>
        </w:tc>
        <w:tc>
          <w:tcPr>
            <w:tcW w:w="2268" w:type="dxa"/>
          </w:tcPr>
          <w:p w14:paraId="5362848C" w14:textId="063D95F3" w:rsidR="000E4F1A" w:rsidDel="00E27A9C" w:rsidRDefault="000E4F1A" w:rsidP="00EB2A62">
            <w:pPr>
              <w:pStyle w:val="Axure0"/>
              <w:rPr>
                <w:del w:id="4486" w:author="249326630@qq.com" w:date="2018-12-25T18:25:00Z"/>
                <w:lang w:eastAsia="zh-CN"/>
              </w:rPr>
            </w:pPr>
            <w:del w:id="4487" w:author="249326630@qq.com" w:date="2018-12-25T18:25:00Z">
              <w:r w:rsidDel="00E27A9C">
                <w:rPr>
                  <w:rFonts w:hint="eastAsia"/>
                  <w:lang w:eastAsia="zh-CN"/>
                </w:rPr>
                <w:delText>参与</w:delText>
              </w:r>
              <w:r w:rsidDel="00E27A9C">
                <w:rPr>
                  <w:lang w:eastAsia="zh-CN"/>
                </w:rPr>
                <w:delText>人员列表</w:delText>
              </w:r>
            </w:del>
          </w:p>
        </w:tc>
        <w:tc>
          <w:tcPr>
            <w:tcW w:w="4536" w:type="dxa"/>
          </w:tcPr>
          <w:p w14:paraId="0583C242" w14:textId="6787F5DA" w:rsidR="000E4F1A" w:rsidDel="00E27A9C" w:rsidRDefault="000E4F1A" w:rsidP="00EB2A62">
            <w:pPr>
              <w:pStyle w:val="Axure0"/>
              <w:rPr>
                <w:del w:id="4488" w:author="249326630@qq.com" w:date="2018-12-25T18:25:00Z"/>
                <w:lang w:eastAsia="zh-CN"/>
              </w:rPr>
            </w:pPr>
            <w:del w:id="4489" w:author="249326630@qq.com" w:date="2018-12-25T18:25:00Z">
              <w:r w:rsidDel="00E27A9C">
                <w:rPr>
                  <w:rFonts w:hint="eastAsia"/>
                  <w:lang w:eastAsia="zh-CN"/>
                </w:rPr>
                <w:delText>显示所有</w:delText>
              </w:r>
              <w:r w:rsidDel="00E27A9C">
                <w:rPr>
                  <w:lang w:eastAsia="zh-CN"/>
                </w:rPr>
                <w:delText>参与过答疑的人员列表</w:delText>
              </w:r>
            </w:del>
          </w:p>
        </w:tc>
      </w:tr>
      <w:tr w:rsidR="000E4F1A" w:rsidDel="00E27A9C" w14:paraId="4A0FBCC4" w14:textId="26873617" w:rsidTr="00EB2A62">
        <w:trPr>
          <w:cnfStyle w:val="000000010000" w:firstRow="0" w:lastRow="0" w:firstColumn="0" w:lastColumn="0" w:oddVBand="0" w:evenVBand="0" w:oddHBand="0" w:evenHBand="1" w:firstRowFirstColumn="0" w:firstRowLastColumn="0" w:lastRowFirstColumn="0" w:lastRowLastColumn="0"/>
          <w:cantSplit/>
          <w:del w:id="4490" w:author="249326630@qq.com" w:date="2018-12-25T18:25:00Z"/>
        </w:trPr>
        <w:tc>
          <w:tcPr>
            <w:tcW w:w="1413" w:type="dxa"/>
          </w:tcPr>
          <w:p w14:paraId="265EB5D2" w14:textId="013CEA2E" w:rsidR="000E4F1A" w:rsidDel="00E27A9C" w:rsidRDefault="000E4F1A" w:rsidP="00EB2A62">
            <w:pPr>
              <w:pStyle w:val="Axure0"/>
              <w:rPr>
                <w:del w:id="4491" w:author="249326630@qq.com" w:date="2018-12-25T18:25:00Z"/>
                <w:lang w:eastAsia="zh-CN"/>
              </w:rPr>
            </w:pPr>
            <w:del w:id="4492" w:author="249326630@qq.com" w:date="2018-12-25T18:25:00Z">
              <w:r w:rsidDel="00E27A9C">
                <w:rPr>
                  <w:rFonts w:hint="eastAsia"/>
                  <w:lang w:eastAsia="zh-CN"/>
                </w:rPr>
                <w:delText>8</w:delText>
              </w:r>
            </w:del>
          </w:p>
        </w:tc>
        <w:tc>
          <w:tcPr>
            <w:tcW w:w="2268" w:type="dxa"/>
          </w:tcPr>
          <w:p w14:paraId="1A720DA9" w14:textId="27D0431D" w:rsidR="000E4F1A" w:rsidDel="00E27A9C" w:rsidRDefault="000E4F1A" w:rsidP="00EB2A62">
            <w:pPr>
              <w:pStyle w:val="Axure0"/>
              <w:rPr>
                <w:del w:id="4493" w:author="249326630@qq.com" w:date="2018-12-25T18:25:00Z"/>
                <w:lang w:eastAsia="zh-CN"/>
              </w:rPr>
            </w:pPr>
            <w:del w:id="4494" w:author="249326630@qq.com" w:date="2018-12-25T18:25:00Z">
              <w:r w:rsidDel="00E27A9C">
                <w:rPr>
                  <w:rFonts w:hint="eastAsia"/>
                  <w:lang w:eastAsia="zh-CN"/>
                </w:rPr>
                <w:delText>答疑</w:delText>
              </w:r>
              <w:r w:rsidDel="00E27A9C">
                <w:rPr>
                  <w:lang w:eastAsia="zh-CN"/>
                </w:rPr>
                <w:delText>剩余时间</w:delText>
              </w:r>
            </w:del>
          </w:p>
        </w:tc>
        <w:tc>
          <w:tcPr>
            <w:tcW w:w="4536" w:type="dxa"/>
          </w:tcPr>
          <w:p w14:paraId="2482D41A" w14:textId="47DDE42C" w:rsidR="000E4F1A" w:rsidDel="00E27A9C" w:rsidRDefault="000E4F1A" w:rsidP="00EB2A62">
            <w:pPr>
              <w:pStyle w:val="Axure0"/>
              <w:rPr>
                <w:del w:id="4495" w:author="249326630@qq.com" w:date="2018-12-25T18:25:00Z"/>
                <w:lang w:eastAsia="zh-CN"/>
              </w:rPr>
            </w:pPr>
            <w:del w:id="4496" w:author="249326630@qq.com" w:date="2018-12-25T18:25:00Z">
              <w:r w:rsidDel="00E27A9C">
                <w:rPr>
                  <w:rFonts w:hint="eastAsia"/>
                  <w:lang w:eastAsia="zh-CN"/>
                </w:rPr>
                <w:delText>显示</w:delText>
              </w:r>
              <w:r w:rsidDel="00E27A9C">
                <w:rPr>
                  <w:lang w:eastAsia="zh-CN"/>
                </w:rPr>
                <w:delText>答疑剩余时间</w:delText>
              </w:r>
            </w:del>
          </w:p>
        </w:tc>
      </w:tr>
      <w:tr w:rsidR="000E4F1A" w:rsidDel="00E27A9C" w14:paraId="13BBEB32" w14:textId="2D1251BE" w:rsidTr="00EB2A62">
        <w:trPr>
          <w:cantSplit/>
          <w:del w:id="4497" w:author="249326630@qq.com" w:date="2018-12-25T18:25:00Z"/>
        </w:trPr>
        <w:tc>
          <w:tcPr>
            <w:tcW w:w="1413" w:type="dxa"/>
          </w:tcPr>
          <w:p w14:paraId="58C98471" w14:textId="36414981" w:rsidR="000E4F1A" w:rsidDel="00E27A9C" w:rsidRDefault="000E4F1A" w:rsidP="00EB2A62">
            <w:pPr>
              <w:pStyle w:val="Axure0"/>
              <w:rPr>
                <w:del w:id="4498" w:author="249326630@qq.com" w:date="2018-12-25T18:25:00Z"/>
                <w:lang w:eastAsia="zh-CN"/>
              </w:rPr>
            </w:pPr>
            <w:del w:id="4499" w:author="249326630@qq.com" w:date="2018-12-25T18:25:00Z">
              <w:r w:rsidDel="00E27A9C">
                <w:rPr>
                  <w:rFonts w:hint="eastAsia"/>
                  <w:lang w:eastAsia="zh-CN"/>
                </w:rPr>
                <w:delText>9</w:delText>
              </w:r>
            </w:del>
          </w:p>
        </w:tc>
        <w:tc>
          <w:tcPr>
            <w:tcW w:w="2268" w:type="dxa"/>
          </w:tcPr>
          <w:p w14:paraId="45EAC9B4" w14:textId="7DCB8978" w:rsidR="000E4F1A" w:rsidDel="00E27A9C" w:rsidRDefault="000E4F1A" w:rsidP="00EB2A62">
            <w:pPr>
              <w:pStyle w:val="Axure0"/>
              <w:rPr>
                <w:del w:id="4500" w:author="249326630@qq.com" w:date="2018-12-25T18:25:00Z"/>
                <w:lang w:eastAsia="zh-CN"/>
              </w:rPr>
            </w:pPr>
            <w:del w:id="4501" w:author="249326630@qq.com" w:date="2018-12-25T18:25:00Z">
              <w:r w:rsidDel="00E27A9C">
                <w:rPr>
                  <w:rFonts w:hint="eastAsia"/>
                  <w:lang w:eastAsia="zh-CN"/>
                </w:rPr>
                <w:delText>自己的气泡</w:delText>
              </w:r>
            </w:del>
          </w:p>
        </w:tc>
        <w:tc>
          <w:tcPr>
            <w:tcW w:w="4536" w:type="dxa"/>
          </w:tcPr>
          <w:p w14:paraId="5B48D262" w14:textId="36747752" w:rsidR="000E4F1A" w:rsidDel="00E27A9C" w:rsidRDefault="000E4F1A" w:rsidP="00EB2A62">
            <w:pPr>
              <w:pStyle w:val="Axure0"/>
              <w:rPr>
                <w:del w:id="4502" w:author="249326630@qq.com" w:date="2018-12-25T18:25:00Z"/>
                <w:lang w:eastAsia="zh-CN"/>
              </w:rPr>
            </w:pPr>
            <w:del w:id="4503" w:author="249326630@qq.com" w:date="2018-12-25T18:25:00Z">
              <w:r w:rsidDel="00E27A9C">
                <w:rPr>
                  <w:rFonts w:hint="eastAsia"/>
                  <w:lang w:eastAsia="zh-CN"/>
                </w:rPr>
                <w:delText>显示</w:delText>
              </w:r>
              <w:r w:rsidDel="00E27A9C">
                <w:rPr>
                  <w:lang w:eastAsia="zh-CN"/>
                </w:rPr>
                <w:delText>自己的气泡（</w:delText>
              </w:r>
              <w:r w:rsidDel="00E27A9C">
                <w:rPr>
                  <w:rFonts w:hint="eastAsia"/>
                  <w:lang w:eastAsia="zh-CN"/>
                </w:rPr>
                <w:delText>灰色</w:delText>
              </w:r>
              <w:r w:rsidDel="00E27A9C">
                <w:rPr>
                  <w:lang w:eastAsia="zh-CN"/>
                </w:rPr>
                <w:delText>底色）</w:delText>
              </w:r>
            </w:del>
          </w:p>
        </w:tc>
      </w:tr>
      <w:tr w:rsidR="000E4F1A" w:rsidDel="00E27A9C" w14:paraId="428914ED" w14:textId="4752C10D" w:rsidTr="00EB2A62">
        <w:trPr>
          <w:cnfStyle w:val="000000010000" w:firstRow="0" w:lastRow="0" w:firstColumn="0" w:lastColumn="0" w:oddVBand="0" w:evenVBand="0" w:oddHBand="0" w:evenHBand="1" w:firstRowFirstColumn="0" w:firstRowLastColumn="0" w:lastRowFirstColumn="0" w:lastRowLastColumn="0"/>
          <w:cantSplit/>
          <w:del w:id="4504" w:author="249326630@qq.com" w:date="2018-12-25T18:25:00Z"/>
        </w:trPr>
        <w:tc>
          <w:tcPr>
            <w:tcW w:w="1413" w:type="dxa"/>
          </w:tcPr>
          <w:p w14:paraId="2B3A9EBA" w14:textId="70ED9116" w:rsidR="000E4F1A" w:rsidDel="00E27A9C" w:rsidRDefault="000E4F1A" w:rsidP="00EB2A62">
            <w:pPr>
              <w:pStyle w:val="Axure0"/>
              <w:rPr>
                <w:del w:id="4505" w:author="249326630@qq.com" w:date="2018-12-25T18:25:00Z"/>
                <w:lang w:eastAsia="zh-CN"/>
              </w:rPr>
            </w:pPr>
            <w:del w:id="4506" w:author="249326630@qq.com" w:date="2018-12-25T18:25:00Z">
              <w:r w:rsidDel="00E27A9C">
                <w:rPr>
                  <w:rFonts w:hint="eastAsia"/>
                  <w:lang w:eastAsia="zh-CN"/>
                </w:rPr>
                <w:delText>10</w:delText>
              </w:r>
            </w:del>
          </w:p>
        </w:tc>
        <w:tc>
          <w:tcPr>
            <w:tcW w:w="2268" w:type="dxa"/>
          </w:tcPr>
          <w:p w14:paraId="02E81CF1" w14:textId="2294D826" w:rsidR="000E4F1A" w:rsidDel="00E27A9C" w:rsidRDefault="000E4F1A" w:rsidP="00EB2A62">
            <w:pPr>
              <w:pStyle w:val="Axure0"/>
              <w:rPr>
                <w:del w:id="4507" w:author="249326630@qq.com" w:date="2018-12-25T18:25:00Z"/>
                <w:lang w:eastAsia="zh-CN"/>
              </w:rPr>
            </w:pPr>
            <w:del w:id="4508" w:author="249326630@qq.com" w:date="2018-12-25T18:25:00Z">
              <w:r w:rsidDel="00E27A9C">
                <w:rPr>
                  <w:rFonts w:hint="eastAsia"/>
                  <w:lang w:eastAsia="zh-CN"/>
                </w:rPr>
                <w:delText>教师的</w:delText>
              </w:r>
              <w:r w:rsidDel="00E27A9C">
                <w:rPr>
                  <w:lang w:eastAsia="zh-CN"/>
                </w:rPr>
                <w:delText>气泡</w:delText>
              </w:r>
            </w:del>
          </w:p>
        </w:tc>
        <w:tc>
          <w:tcPr>
            <w:tcW w:w="4536" w:type="dxa"/>
          </w:tcPr>
          <w:p w14:paraId="1DAAF516" w14:textId="391720D1" w:rsidR="000E4F1A" w:rsidDel="00E27A9C" w:rsidRDefault="000E4F1A" w:rsidP="00EB2A62">
            <w:pPr>
              <w:pStyle w:val="Axure0"/>
              <w:rPr>
                <w:del w:id="4509" w:author="249326630@qq.com" w:date="2018-12-25T18:25:00Z"/>
                <w:lang w:eastAsia="zh-CN"/>
              </w:rPr>
            </w:pPr>
            <w:del w:id="4510" w:author="249326630@qq.com" w:date="2018-12-25T18:25:00Z">
              <w:r w:rsidDel="00E27A9C">
                <w:rPr>
                  <w:rFonts w:hint="eastAsia"/>
                  <w:lang w:eastAsia="zh-CN"/>
                </w:rPr>
                <w:delText>显示</w:delText>
              </w:r>
              <w:r w:rsidDel="00E27A9C">
                <w:rPr>
                  <w:lang w:eastAsia="zh-CN"/>
                </w:rPr>
                <w:delText>在屏幕右侧（</w:delText>
              </w:r>
              <w:r w:rsidDel="00E27A9C">
                <w:rPr>
                  <w:rFonts w:hint="eastAsia"/>
                  <w:lang w:eastAsia="zh-CN"/>
                </w:rPr>
                <w:delText>蓝色</w:delText>
              </w:r>
              <w:r w:rsidDel="00E27A9C">
                <w:rPr>
                  <w:lang w:eastAsia="zh-CN"/>
                </w:rPr>
                <w:delText>底色）</w:delText>
              </w:r>
            </w:del>
          </w:p>
        </w:tc>
      </w:tr>
      <w:tr w:rsidR="000E4F1A" w:rsidDel="00E27A9C" w14:paraId="2267D2A7" w14:textId="5B2CFB65" w:rsidTr="00EB2A62">
        <w:trPr>
          <w:cantSplit/>
          <w:del w:id="4511" w:author="249326630@qq.com" w:date="2018-12-25T18:25:00Z"/>
        </w:trPr>
        <w:tc>
          <w:tcPr>
            <w:tcW w:w="1413" w:type="dxa"/>
          </w:tcPr>
          <w:p w14:paraId="1FF4A0F7" w14:textId="382D1767" w:rsidR="000E4F1A" w:rsidDel="00E27A9C" w:rsidRDefault="000E4F1A" w:rsidP="00EB2A62">
            <w:pPr>
              <w:pStyle w:val="Axure0"/>
              <w:rPr>
                <w:del w:id="4512" w:author="249326630@qq.com" w:date="2018-12-25T18:25:00Z"/>
                <w:lang w:eastAsia="zh-CN"/>
              </w:rPr>
            </w:pPr>
            <w:del w:id="4513" w:author="249326630@qq.com" w:date="2018-12-25T18:25:00Z">
              <w:r w:rsidDel="00E27A9C">
                <w:rPr>
                  <w:rFonts w:hint="eastAsia"/>
                  <w:lang w:eastAsia="zh-CN"/>
                </w:rPr>
                <w:delText>11</w:delText>
              </w:r>
            </w:del>
          </w:p>
        </w:tc>
        <w:tc>
          <w:tcPr>
            <w:tcW w:w="2268" w:type="dxa"/>
          </w:tcPr>
          <w:p w14:paraId="06CFE78B" w14:textId="04BF29D7" w:rsidR="000E4F1A" w:rsidDel="00E27A9C" w:rsidRDefault="000E4F1A" w:rsidP="00EB2A62">
            <w:pPr>
              <w:pStyle w:val="Axure0"/>
              <w:rPr>
                <w:del w:id="4514" w:author="249326630@qq.com" w:date="2018-12-25T18:25:00Z"/>
                <w:lang w:eastAsia="zh-CN"/>
              </w:rPr>
            </w:pPr>
            <w:del w:id="4515" w:author="249326630@qq.com" w:date="2018-12-25T18:25:00Z">
              <w:r w:rsidDel="00E27A9C">
                <w:rPr>
                  <w:rFonts w:hint="eastAsia"/>
                  <w:lang w:eastAsia="zh-CN"/>
                </w:rPr>
                <w:delText>内容</w:delText>
              </w:r>
              <w:r w:rsidDel="00E27A9C">
                <w:rPr>
                  <w:lang w:eastAsia="zh-CN"/>
                </w:rPr>
                <w:delText>输入框</w:delText>
              </w:r>
            </w:del>
          </w:p>
        </w:tc>
        <w:tc>
          <w:tcPr>
            <w:tcW w:w="4536" w:type="dxa"/>
          </w:tcPr>
          <w:p w14:paraId="70F281BB" w14:textId="1C49ED9A" w:rsidR="000E4F1A" w:rsidDel="00E27A9C" w:rsidRDefault="000E4F1A" w:rsidP="00EB2A62">
            <w:pPr>
              <w:pStyle w:val="Axure0"/>
              <w:rPr>
                <w:del w:id="4516" w:author="249326630@qq.com" w:date="2018-12-25T18:25:00Z"/>
                <w:lang w:eastAsia="zh-CN"/>
              </w:rPr>
            </w:pPr>
            <w:del w:id="4517" w:author="249326630@qq.com" w:date="2018-12-25T18:25:00Z">
              <w:r w:rsidDel="00E27A9C">
                <w:rPr>
                  <w:rFonts w:hint="eastAsia"/>
                  <w:lang w:eastAsia="zh-CN"/>
                </w:rPr>
                <w:delText>输入</w:delText>
              </w:r>
              <w:r w:rsidDel="00E27A9C">
                <w:rPr>
                  <w:lang w:eastAsia="zh-CN"/>
                </w:rPr>
                <w:delText>回复内容</w:delText>
              </w:r>
            </w:del>
          </w:p>
        </w:tc>
      </w:tr>
      <w:tr w:rsidR="000E4F1A" w:rsidDel="00E27A9C" w14:paraId="127B0E60" w14:textId="16A82535" w:rsidTr="00EB2A62">
        <w:trPr>
          <w:cnfStyle w:val="000000010000" w:firstRow="0" w:lastRow="0" w:firstColumn="0" w:lastColumn="0" w:oddVBand="0" w:evenVBand="0" w:oddHBand="0" w:evenHBand="1" w:firstRowFirstColumn="0" w:firstRowLastColumn="0" w:lastRowFirstColumn="0" w:lastRowLastColumn="0"/>
          <w:cantSplit/>
          <w:del w:id="4518" w:author="249326630@qq.com" w:date="2018-12-25T18:25:00Z"/>
        </w:trPr>
        <w:tc>
          <w:tcPr>
            <w:tcW w:w="1413" w:type="dxa"/>
          </w:tcPr>
          <w:p w14:paraId="040923EB" w14:textId="59B6C6B4" w:rsidR="000E4F1A" w:rsidDel="00E27A9C" w:rsidRDefault="000E4F1A" w:rsidP="00EB2A62">
            <w:pPr>
              <w:pStyle w:val="Axure0"/>
              <w:rPr>
                <w:del w:id="4519" w:author="249326630@qq.com" w:date="2018-12-25T18:25:00Z"/>
                <w:lang w:eastAsia="zh-CN"/>
              </w:rPr>
            </w:pPr>
            <w:del w:id="4520" w:author="249326630@qq.com" w:date="2018-12-25T18:25:00Z">
              <w:r w:rsidDel="00E27A9C">
                <w:rPr>
                  <w:lang w:eastAsia="zh-CN"/>
                </w:rPr>
                <w:delText>1</w:delText>
              </w:r>
              <w:r w:rsidDel="00E27A9C">
                <w:rPr>
                  <w:rFonts w:hint="eastAsia"/>
                  <w:lang w:eastAsia="zh-CN"/>
                </w:rPr>
                <w:delText>2</w:delText>
              </w:r>
            </w:del>
          </w:p>
        </w:tc>
        <w:tc>
          <w:tcPr>
            <w:tcW w:w="2268" w:type="dxa"/>
          </w:tcPr>
          <w:p w14:paraId="6DB39A47" w14:textId="46D6EA66" w:rsidR="000E4F1A" w:rsidDel="00E27A9C" w:rsidRDefault="000E4F1A" w:rsidP="00EB2A62">
            <w:pPr>
              <w:pStyle w:val="Axure0"/>
              <w:rPr>
                <w:del w:id="4521" w:author="249326630@qq.com" w:date="2018-12-25T18:25:00Z"/>
                <w:lang w:eastAsia="zh-CN"/>
              </w:rPr>
            </w:pPr>
            <w:del w:id="4522" w:author="249326630@qq.com" w:date="2018-12-25T18:25:00Z">
              <w:r w:rsidDel="00E27A9C">
                <w:rPr>
                  <w:rFonts w:hint="eastAsia"/>
                  <w:lang w:eastAsia="zh-CN"/>
                </w:rPr>
                <w:delText>文件</w:delText>
              </w:r>
              <w:r w:rsidDel="00E27A9C">
                <w:rPr>
                  <w:lang w:eastAsia="zh-CN"/>
                </w:rPr>
                <w:delText>上传按钮</w:delText>
              </w:r>
            </w:del>
          </w:p>
        </w:tc>
        <w:tc>
          <w:tcPr>
            <w:tcW w:w="4536" w:type="dxa"/>
          </w:tcPr>
          <w:p w14:paraId="1E328091" w14:textId="4A2C0AD3" w:rsidR="000E4F1A" w:rsidDel="00E27A9C" w:rsidRDefault="000E4F1A" w:rsidP="00EB2A62">
            <w:pPr>
              <w:pStyle w:val="Axure0"/>
              <w:rPr>
                <w:del w:id="4523" w:author="249326630@qq.com" w:date="2018-12-25T18:25:00Z"/>
                <w:lang w:eastAsia="zh-CN"/>
              </w:rPr>
            </w:pPr>
            <w:del w:id="4524" w:author="249326630@qq.com" w:date="2018-12-25T18:25:00Z">
              <w:r w:rsidDel="00E27A9C">
                <w:rPr>
                  <w:rFonts w:hint="eastAsia"/>
                  <w:lang w:eastAsia="zh-CN"/>
                </w:rPr>
                <w:delText>选择</w:delText>
              </w:r>
              <w:r w:rsidDel="00E27A9C">
                <w:rPr>
                  <w:lang w:eastAsia="zh-CN"/>
                </w:rPr>
                <w:delText>文件上传</w:delText>
              </w:r>
              <w:r w:rsidDel="00E27A9C">
                <w:rPr>
                  <w:rFonts w:hint="eastAsia"/>
                  <w:lang w:eastAsia="zh-CN"/>
                </w:rPr>
                <w:delText>（只能</w:delText>
              </w:r>
              <w:r w:rsidDel="00E27A9C">
                <w:rPr>
                  <w:lang w:eastAsia="zh-CN"/>
                </w:rPr>
                <w:delText>选一个</w:delText>
              </w:r>
              <w:r w:rsidDel="00E27A9C">
                <w:rPr>
                  <w:rFonts w:hint="eastAsia"/>
                  <w:lang w:eastAsia="zh-CN"/>
                </w:rPr>
                <w:delText>）</w:delText>
              </w:r>
            </w:del>
          </w:p>
        </w:tc>
      </w:tr>
      <w:tr w:rsidR="000E4F1A" w:rsidDel="00E27A9C" w14:paraId="4F0C2E35" w14:textId="759F7256" w:rsidTr="00EB2A62">
        <w:trPr>
          <w:cantSplit/>
          <w:del w:id="4525" w:author="249326630@qq.com" w:date="2018-12-25T18:25:00Z"/>
        </w:trPr>
        <w:tc>
          <w:tcPr>
            <w:tcW w:w="1413" w:type="dxa"/>
          </w:tcPr>
          <w:p w14:paraId="15E3283C" w14:textId="0EB7862C" w:rsidR="000E4F1A" w:rsidDel="00E27A9C" w:rsidRDefault="000E4F1A" w:rsidP="00EB2A62">
            <w:pPr>
              <w:pStyle w:val="Axure0"/>
              <w:rPr>
                <w:del w:id="4526" w:author="249326630@qq.com" w:date="2018-12-25T18:25:00Z"/>
                <w:lang w:eastAsia="zh-CN"/>
              </w:rPr>
            </w:pPr>
            <w:del w:id="4527" w:author="249326630@qq.com" w:date="2018-12-25T18:25:00Z">
              <w:r w:rsidDel="00E27A9C">
                <w:rPr>
                  <w:rFonts w:hint="eastAsia"/>
                  <w:lang w:eastAsia="zh-CN"/>
                </w:rPr>
                <w:delText>13</w:delText>
              </w:r>
            </w:del>
          </w:p>
        </w:tc>
        <w:tc>
          <w:tcPr>
            <w:tcW w:w="2268" w:type="dxa"/>
          </w:tcPr>
          <w:p w14:paraId="468B317B" w14:textId="63D154A3" w:rsidR="000E4F1A" w:rsidDel="00E27A9C" w:rsidRDefault="000E4F1A" w:rsidP="00EB2A62">
            <w:pPr>
              <w:pStyle w:val="Axure0"/>
              <w:rPr>
                <w:del w:id="4528" w:author="249326630@qq.com" w:date="2018-12-25T18:25:00Z"/>
                <w:lang w:eastAsia="zh-CN"/>
              </w:rPr>
            </w:pPr>
            <w:del w:id="4529" w:author="249326630@qq.com" w:date="2018-12-25T18:25:00Z">
              <w:r w:rsidDel="00E27A9C">
                <w:rPr>
                  <w:rFonts w:hint="eastAsia"/>
                  <w:lang w:eastAsia="zh-CN"/>
                </w:rPr>
                <w:delText>文件</w:delText>
              </w:r>
              <w:r w:rsidDel="00E27A9C">
                <w:rPr>
                  <w:lang w:eastAsia="zh-CN"/>
                </w:rPr>
                <w:delText>上传</w:delText>
              </w:r>
              <w:r w:rsidDel="00E27A9C">
                <w:rPr>
                  <w:rFonts w:hint="eastAsia"/>
                  <w:lang w:eastAsia="zh-CN"/>
                </w:rPr>
                <w:delText>建议</w:delText>
              </w:r>
            </w:del>
          </w:p>
        </w:tc>
        <w:tc>
          <w:tcPr>
            <w:tcW w:w="4536" w:type="dxa"/>
          </w:tcPr>
          <w:p w14:paraId="64F6118D" w14:textId="4A3BDD23" w:rsidR="000E4F1A" w:rsidDel="00E27A9C" w:rsidRDefault="000E4F1A" w:rsidP="00EB2A62">
            <w:pPr>
              <w:pStyle w:val="Axure0"/>
              <w:rPr>
                <w:del w:id="4530" w:author="249326630@qq.com" w:date="2018-12-25T18:25:00Z"/>
                <w:lang w:eastAsia="zh-CN"/>
              </w:rPr>
            </w:pPr>
            <w:del w:id="4531" w:author="249326630@qq.com" w:date="2018-12-25T18:25:00Z">
              <w:r w:rsidDel="00E27A9C">
                <w:rPr>
                  <w:rFonts w:hint="eastAsia"/>
                  <w:lang w:eastAsia="zh-CN"/>
                </w:rPr>
                <w:delText>建议</w:delText>
              </w:r>
              <w:r w:rsidDel="00E27A9C">
                <w:rPr>
                  <w:lang w:eastAsia="zh-CN"/>
                </w:rPr>
                <w:delText>文件上传大</w:delText>
              </w:r>
              <w:r w:rsidDel="00E27A9C">
                <w:rPr>
                  <w:rFonts w:hint="eastAsia"/>
                  <w:lang w:eastAsia="zh-CN"/>
                </w:rPr>
                <w:delText>小</w:delText>
              </w:r>
              <w:r w:rsidDel="00E27A9C">
                <w:rPr>
                  <w:lang w:eastAsia="zh-CN"/>
                </w:rPr>
                <w:delText>小于</w:delText>
              </w:r>
              <w:r w:rsidDel="00E27A9C">
                <w:rPr>
                  <w:rFonts w:hint="eastAsia"/>
                  <w:lang w:eastAsia="zh-CN"/>
                </w:rPr>
                <w:delText>5</w:delText>
              </w:r>
              <w:r w:rsidDel="00E27A9C">
                <w:rPr>
                  <w:lang w:eastAsia="zh-CN"/>
                </w:rPr>
                <w:delText>G</w:delText>
              </w:r>
            </w:del>
          </w:p>
        </w:tc>
      </w:tr>
      <w:tr w:rsidR="000E4F1A" w:rsidDel="00E27A9C" w14:paraId="36E47005" w14:textId="08E68410" w:rsidTr="00EB2A62">
        <w:trPr>
          <w:cnfStyle w:val="000000010000" w:firstRow="0" w:lastRow="0" w:firstColumn="0" w:lastColumn="0" w:oddVBand="0" w:evenVBand="0" w:oddHBand="0" w:evenHBand="1" w:firstRowFirstColumn="0" w:firstRowLastColumn="0" w:lastRowFirstColumn="0" w:lastRowLastColumn="0"/>
          <w:cantSplit/>
          <w:del w:id="4532" w:author="249326630@qq.com" w:date="2018-12-25T18:25:00Z"/>
        </w:trPr>
        <w:tc>
          <w:tcPr>
            <w:tcW w:w="1413" w:type="dxa"/>
          </w:tcPr>
          <w:p w14:paraId="215574E2" w14:textId="678CA306" w:rsidR="000E4F1A" w:rsidDel="00E27A9C" w:rsidRDefault="000E4F1A" w:rsidP="00EB2A62">
            <w:pPr>
              <w:pStyle w:val="Axure0"/>
              <w:rPr>
                <w:del w:id="4533" w:author="249326630@qq.com" w:date="2018-12-25T18:25:00Z"/>
                <w:lang w:eastAsia="zh-CN"/>
              </w:rPr>
            </w:pPr>
            <w:del w:id="4534" w:author="249326630@qq.com" w:date="2018-12-25T18:25:00Z">
              <w:r w:rsidDel="00E27A9C">
                <w:rPr>
                  <w:rFonts w:hint="eastAsia"/>
                  <w:lang w:eastAsia="zh-CN"/>
                </w:rPr>
                <w:delText>14</w:delText>
              </w:r>
            </w:del>
          </w:p>
        </w:tc>
        <w:tc>
          <w:tcPr>
            <w:tcW w:w="2268" w:type="dxa"/>
          </w:tcPr>
          <w:p w14:paraId="6671BC78" w14:textId="0BDC8521" w:rsidR="000E4F1A" w:rsidDel="00E27A9C" w:rsidRDefault="000E4F1A" w:rsidP="00EB2A62">
            <w:pPr>
              <w:pStyle w:val="Axure0"/>
              <w:rPr>
                <w:del w:id="4535" w:author="249326630@qq.com" w:date="2018-12-25T18:25:00Z"/>
                <w:lang w:eastAsia="zh-CN"/>
              </w:rPr>
            </w:pPr>
            <w:del w:id="4536" w:author="249326630@qq.com" w:date="2018-12-25T18:25:00Z">
              <w:r w:rsidDel="00E27A9C">
                <w:rPr>
                  <w:rFonts w:hint="eastAsia"/>
                  <w:lang w:eastAsia="zh-CN"/>
                </w:rPr>
                <w:delText>文件</w:delText>
              </w:r>
              <w:r w:rsidDel="00E27A9C">
                <w:rPr>
                  <w:lang w:eastAsia="zh-CN"/>
                </w:rPr>
                <w:delText>上传进度</w:delText>
              </w:r>
            </w:del>
          </w:p>
        </w:tc>
        <w:tc>
          <w:tcPr>
            <w:tcW w:w="4536" w:type="dxa"/>
          </w:tcPr>
          <w:p w14:paraId="3458348A" w14:textId="60005C6C" w:rsidR="000E4F1A" w:rsidDel="00E27A9C" w:rsidRDefault="000E4F1A" w:rsidP="00EB2A62">
            <w:pPr>
              <w:pStyle w:val="Axure0"/>
              <w:rPr>
                <w:del w:id="4537" w:author="249326630@qq.com" w:date="2018-12-25T18:25:00Z"/>
                <w:lang w:eastAsia="zh-CN"/>
              </w:rPr>
            </w:pPr>
            <w:del w:id="4538" w:author="249326630@qq.com" w:date="2018-12-25T18:25:00Z">
              <w:r w:rsidDel="00E27A9C">
                <w:rPr>
                  <w:rFonts w:hint="eastAsia"/>
                  <w:lang w:eastAsia="zh-CN"/>
                </w:rPr>
                <w:delText>显示</w:delText>
              </w:r>
              <w:r w:rsidDel="00E27A9C">
                <w:rPr>
                  <w:lang w:eastAsia="zh-CN"/>
                </w:rPr>
                <w:delText>文</w:delText>
              </w:r>
              <w:r w:rsidDel="00E27A9C">
                <w:rPr>
                  <w:rFonts w:hint="eastAsia"/>
                  <w:lang w:eastAsia="zh-CN"/>
                </w:rPr>
                <w:delText>件</w:delText>
              </w:r>
              <w:r w:rsidDel="00E27A9C">
                <w:rPr>
                  <w:lang w:eastAsia="zh-CN"/>
                </w:rPr>
                <w:delText>上传进度</w:delText>
              </w:r>
            </w:del>
          </w:p>
        </w:tc>
      </w:tr>
      <w:tr w:rsidR="000E4F1A" w:rsidDel="00E27A9C" w14:paraId="11D1F1C8" w14:textId="70F1861C" w:rsidTr="00EB2A62">
        <w:trPr>
          <w:cantSplit/>
          <w:del w:id="4539" w:author="249326630@qq.com" w:date="2018-12-25T18:25:00Z"/>
        </w:trPr>
        <w:tc>
          <w:tcPr>
            <w:tcW w:w="1413" w:type="dxa"/>
          </w:tcPr>
          <w:p w14:paraId="74AA3A24" w14:textId="566539EC" w:rsidR="000E4F1A" w:rsidDel="00E27A9C" w:rsidRDefault="000E4F1A" w:rsidP="00EB2A62">
            <w:pPr>
              <w:pStyle w:val="Axure0"/>
              <w:rPr>
                <w:del w:id="4540" w:author="249326630@qq.com" w:date="2018-12-25T18:25:00Z"/>
                <w:lang w:eastAsia="zh-CN"/>
              </w:rPr>
            </w:pPr>
            <w:del w:id="4541" w:author="249326630@qq.com" w:date="2018-12-25T18:25:00Z">
              <w:r w:rsidDel="00E27A9C">
                <w:rPr>
                  <w:rFonts w:hint="eastAsia"/>
                  <w:lang w:eastAsia="zh-CN"/>
                </w:rPr>
                <w:delText>15</w:delText>
              </w:r>
            </w:del>
          </w:p>
        </w:tc>
        <w:tc>
          <w:tcPr>
            <w:tcW w:w="2268" w:type="dxa"/>
          </w:tcPr>
          <w:p w14:paraId="41857E79" w14:textId="4E7E90E2" w:rsidR="000E4F1A" w:rsidDel="00E27A9C" w:rsidRDefault="000E4F1A" w:rsidP="00EB2A62">
            <w:pPr>
              <w:pStyle w:val="Axure0"/>
              <w:rPr>
                <w:del w:id="4542" w:author="249326630@qq.com" w:date="2018-12-25T18:25:00Z"/>
                <w:lang w:eastAsia="zh-CN"/>
              </w:rPr>
            </w:pPr>
            <w:del w:id="4543" w:author="249326630@qq.com" w:date="2018-12-25T18:25:00Z">
              <w:r w:rsidDel="00E27A9C">
                <w:rPr>
                  <w:rFonts w:hint="eastAsia"/>
                  <w:lang w:eastAsia="zh-CN"/>
                </w:rPr>
                <w:delText>发送</w:delText>
              </w:r>
              <w:r w:rsidDel="00E27A9C">
                <w:rPr>
                  <w:lang w:eastAsia="zh-CN"/>
                </w:rPr>
                <w:delText>回复</w:delText>
              </w:r>
            </w:del>
          </w:p>
        </w:tc>
        <w:tc>
          <w:tcPr>
            <w:tcW w:w="4536" w:type="dxa"/>
          </w:tcPr>
          <w:p w14:paraId="3951CA7D" w14:textId="02F0F4F1" w:rsidR="000E4F1A" w:rsidDel="00E27A9C" w:rsidRDefault="000E4F1A" w:rsidP="00EB2A62">
            <w:pPr>
              <w:pStyle w:val="Axure0"/>
              <w:rPr>
                <w:del w:id="4544" w:author="249326630@qq.com" w:date="2018-12-25T18:25:00Z"/>
                <w:lang w:eastAsia="zh-CN"/>
              </w:rPr>
            </w:pPr>
            <w:del w:id="4545" w:author="249326630@qq.com" w:date="2018-12-25T18:25:00Z">
              <w:r w:rsidDel="00E27A9C">
                <w:rPr>
                  <w:rFonts w:hint="eastAsia"/>
                  <w:lang w:eastAsia="zh-CN"/>
                </w:rPr>
                <w:delText>点击</w:delText>
              </w:r>
              <w:r w:rsidDel="00E27A9C">
                <w:rPr>
                  <w:lang w:eastAsia="zh-CN"/>
                </w:rPr>
                <w:delText>发送回复</w:delText>
              </w:r>
            </w:del>
          </w:p>
        </w:tc>
      </w:tr>
      <w:tr w:rsidR="000E4F1A" w:rsidDel="00E27A9C" w14:paraId="4B5C8003" w14:textId="7D6D36C0" w:rsidTr="00EB2A62">
        <w:trPr>
          <w:cnfStyle w:val="000000010000" w:firstRow="0" w:lastRow="0" w:firstColumn="0" w:lastColumn="0" w:oddVBand="0" w:evenVBand="0" w:oddHBand="0" w:evenHBand="1" w:firstRowFirstColumn="0" w:firstRowLastColumn="0" w:lastRowFirstColumn="0" w:lastRowLastColumn="0"/>
          <w:cantSplit/>
          <w:del w:id="4546" w:author="249326630@qq.com" w:date="2018-12-25T18:25:00Z"/>
        </w:trPr>
        <w:tc>
          <w:tcPr>
            <w:tcW w:w="1413" w:type="dxa"/>
          </w:tcPr>
          <w:p w14:paraId="3E354D5D" w14:textId="70BF0084" w:rsidR="000E4F1A" w:rsidDel="00E27A9C" w:rsidRDefault="000E4F1A" w:rsidP="00EB2A62">
            <w:pPr>
              <w:pStyle w:val="Axure0"/>
              <w:rPr>
                <w:del w:id="4547" w:author="249326630@qq.com" w:date="2018-12-25T18:25:00Z"/>
                <w:lang w:eastAsia="zh-CN"/>
              </w:rPr>
            </w:pPr>
            <w:del w:id="4548" w:author="249326630@qq.com" w:date="2018-12-25T18:25:00Z">
              <w:r w:rsidDel="00E27A9C">
                <w:rPr>
                  <w:rFonts w:hint="eastAsia"/>
                  <w:lang w:eastAsia="zh-CN"/>
                </w:rPr>
                <w:delText>16</w:delText>
              </w:r>
            </w:del>
          </w:p>
        </w:tc>
        <w:tc>
          <w:tcPr>
            <w:tcW w:w="2268" w:type="dxa"/>
          </w:tcPr>
          <w:p w14:paraId="1DE5BC1C" w14:textId="71C5CF5D" w:rsidR="000E4F1A" w:rsidDel="00E27A9C" w:rsidRDefault="000E4F1A" w:rsidP="00EB2A62">
            <w:pPr>
              <w:pStyle w:val="Axure0"/>
              <w:rPr>
                <w:del w:id="4549" w:author="249326630@qq.com" w:date="2018-12-25T18:25:00Z"/>
                <w:lang w:eastAsia="zh-CN"/>
              </w:rPr>
            </w:pPr>
            <w:del w:id="4550" w:author="249326630@qq.com" w:date="2018-12-25T18:25:00Z">
              <w:r w:rsidDel="00E27A9C">
                <w:rPr>
                  <w:rFonts w:hint="eastAsia"/>
                  <w:lang w:eastAsia="zh-CN"/>
                </w:rPr>
                <w:delText>确认</w:delText>
              </w:r>
              <w:r w:rsidDel="00E27A9C">
                <w:rPr>
                  <w:lang w:eastAsia="zh-CN"/>
                </w:rPr>
                <w:delText>上传</w:delText>
              </w:r>
            </w:del>
          </w:p>
        </w:tc>
        <w:tc>
          <w:tcPr>
            <w:tcW w:w="4536" w:type="dxa"/>
          </w:tcPr>
          <w:p w14:paraId="116E310D" w14:textId="4FD01973" w:rsidR="000E4F1A" w:rsidDel="00E27A9C" w:rsidRDefault="000E4F1A" w:rsidP="00EB2A62">
            <w:pPr>
              <w:pStyle w:val="Axure0"/>
              <w:rPr>
                <w:del w:id="4551" w:author="249326630@qq.com" w:date="2018-12-25T18:25:00Z"/>
                <w:lang w:eastAsia="zh-CN"/>
              </w:rPr>
            </w:pPr>
            <w:del w:id="4552" w:author="249326630@qq.com" w:date="2018-12-25T18:25:00Z">
              <w:r w:rsidDel="00E27A9C">
                <w:rPr>
                  <w:rFonts w:hint="eastAsia"/>
                  <w:lang w:eastAsia="zh-CN"/>
                </w:rPr>
                <w:delText>确认</w:delText>
              </w:r>
              <w:r w:rsidDel="00E27A9C">
                <w:rPr>
                  <w:lang w:eastAsia="zh-CN"/>
                </w:rPr>
                <w:delText>在回复中添加此文件</w:delText>
              </w:r>
            </w:del>
          </w:p>
        </w:tc>
      </w:tr>
      <w:tr w:rsidR="000E4F1A" w:rsidDel="00E27A9C" w14:paraId="0E77BC70" w14:textId="681B58EA" w:rsidTr="00EB2A62">
        <w:trPr>
          <w:cantSplit/>
          <w:del w:id="4553" w:author="249326630@qq.com" w:date="2018-12-25T18:25:00Z"/>
        </w:trPr>
        <w:tc>
          <w:tcPr>
            <w:tcW w:w="1413" w:type="dxa"/>
          </w:tcPr>
          <w:p w14:paraId="36A7C716" w14:textId="1372AB38" w:rsidR="000E4F1A" w:rsidDel="00E27A9C" w:rsidRDefault="000E4F1A" w:rsidP="00EB2A62">
            <w:pPr>
              <w:pStyle w:val="Axure0"/>
              <w:rPr>
                <w:del w:id="4554" w:author="249326630@qq.com" w:date="2018-12-25T18:25:00Z"/>
                <w:lang w:eastAsia="zh-CN"/>
              </w:rPr>
            </w:pPr>
            <w:del w:id="4555" w:author="249326630@qq.com" w:date="2018-12-25T18:25:00Z">
              <w:r w:rsidDel="00E27A9C">
                <w:rPr>
                  <w:rFonts w:hint="eastAsia"/>
                  <w:lang w:eastAsia="zh-CN"/>
                </w:rPr>
                <w:delText>17</w:delText>
              </w:r>
            </w:del>
          </w:p>
        </w:tc>
        <w:tc>
          <w:tcPr>
            <w:tcW w:w="2268" w:type="dxa"/>
          </w:tcPr>
          <w:p w14:paraId="5D8D6238" w14:textId="0CD2C820" w:rsidR="000E4F1A" w:rsidDel="00E27A9C" w:rsidRDefault="000E4F1A" w:rsidP="00EB2A62">
            <w:pPr>
              <w:pStyle w:val="Axure0"/>
              <w:rPr>
                <w:del w:id="4556" w:author="249326630@qq.com" w:date="2018-12-25T18:25:00Z"/>
                <w:lang w:eastAsia="zh-CN"/>
              </w:rPr>
            </w:pPr>
            <w:del w:id="4557" w:author="249326630@qq.com" w:date="2018-12-25T18:25:00Z">
              <w:r w:rsidDel="00E27A9C">
                <w:rPr>
                  <w:rFonts w:hint="eastAsia"/>
                  <w:lang w:eastAsia="zh-CN"/>
                </w:rPr>
                <w:delText>放弃</w:delText>
              </w:r>
              <w:r w:rsidDel="00E27A9C">
                <w:rPr>
                  <w:lang w:eastAsia="zh-CN"/>
                </w:rPr>
                <w:delText>上传</w:delText>
              </w:r>
            </w:del>
          </w:p>
        </w:tc>
        <w:tc>
          <w:tcPr>
            <w:tcW w:w="4536" w:type="dxa"/>
          </w:tcPr>
          <w:p w14:paraId="13FDE646" w14:textId="495F4D0A" w:rsidR="000E4F1A" w:rsidDel="00E27A9C" w:rsidRDefault="000E4F1A" w:rsidP="00EB2A62">
            <w:pPr>
              <w:pStyle w:val="Axure0"/>
              <w:rPr>
                <w:del w:id="4558" w:author="249326630@qq.com" w:date="2018-12-25T18:25:00Z"/>
                <w:lang w:eastAsia="zh-CN"/>
              </w:rPr>
            </w:pPr>
            <w:del w:id="4559" w:author="249326630@qq.com" w:date="2018-12-25T18:25:00Z">
              <w:r w:rsidDel="00E27A9C">
                <w:rPr>
                  <w:rFonts w:hint="eastAsia"/>
                  <w:lang w:eastAsia="zh-CN"/>
                </w:rPr>
                <w:delText>点击</w:delText>
              </w:r>
              <w:r w:rsidDel="00E27A9C">
                <w:rPr>
                  <w:lang w:eastAsia="zh-CN"/>
                </w:rPr>
                <w:delText>放弃上传</w:delText>
              </w:r>
            </w:del>
          </w:p>
        </w:tc>
      </w:tr>
      <w:tr w:rsidR="00C2156A" w:rsidDel="00E27A9C" w14:paraId="7D7BB161" w14:textId="3BE1BB7C" w:rsidTr="00EB2A62">
        <w:trPr>
          <w:cnfStyle w:val="000000010000" w:firstRow="0" w:lastRow="0" w:firstColumn="0" w:lastColumn="0" w:oddVBand="0" w:evenVBand="0" w:oddHBand="0" w:evenHBand="1" w:firstRowFirstColumn="0" w:firstRowLastColumn="0" w:lastRowFirstColumn="0" w:lastRowLastColumn="0"/>
          <w:cantSplit/>
          <w:del w:id="4560" w:author="249326630@qq.com" w:date="2018-12-25T18:25:00Z"/>
        </w:trPr>
        <w:tc>
          <w:tcPr>
            <w:tcW w:w="1413" w:type="dxa"/>
          </w:tcPr>
          <w:p w14:paraId="2FF18DDB" w14:textId="301A357A" w:rsidR="00C2156A" w:rsidDel="00E27A9C" w:rsidRDefault="00C2156A" w:rsidP="00EB2A62">
            <w:pPr>
              <w:pStyle w:val="Axure0"/>
              <w:rPr>
                <w:del w:id="4561" w:author="249326630@qq.com" w:date="2018-12-25T18:25:00Z"/>
                <w:lang w:eastAsia="zh-CN"/>
              </w:rPr>
            </w:pPr>
            <w:del w:id="4562" w:author="249326630@qq.com" w:date="2018-12-25T18:25:00Z">
              <w:r w:rsidDel="00E27A9C">
                <w:rPr>
                  <w:rFonts w:hint="eastAsia"/>
                  <w:lang w:eastAsia="zh-CN"/>
                </w:rPr>
                <w:delText>18</w:delText>
              </w:r>
            </w:del>
          </w:p>
        </w:tc>
        <w:tc>
          <w:tcPr>
            <w:tcW w:w="2268" w:type="dxa"/>
          </w:tcPr>
          <w:p w14:paraId="60DBC753" w14:textId="57170F04" w:rsidR="00C2156A" w:rsidDel="00E27A9C" w:rsidRDefault="0092232B" w:rsidP="00EB2A62">
            <w:pPr>
              <w:pStyle w:val="Axure0"/>
              <w:rPr>
                <w:del w:id="4563" w:author="249326630@qq.com" w:date="2018-12-25T18:25:00Z"/>
                <w:lang w:eastAsia="zh-CN"/>
              </w:rPr>
            </w:pPr>
            <w:del w:id="4564" w:author="249326630@qq.com" w:date="2018-12-25T18:25:00Z">
              <w:r w:rsidDel="00E27A9C">
                <w:rPr>
                  <w:rFonts w:hint="eastAsia"/>
                  <w:lang w:eastAsia="zh-CN"/>
                </w:rPr>
                <w:delText>延时</w:delText>
              </w:r>
              <w:r w:rsidDel="00E27A9C">
                <w:rPr>
                  <w:lang w:eastAsia="zh-CN"/>
                </w:rPr>
                <w:delText>按钮</w:delText>
              </w:r>
            </w:del>
          </w:p>
        </w:tc>
        <w:tc>
          <w:tcPr>
            <w:tcW w:w="4536" w:type="dxa"/>
          </w:tcPr>
          <w:p w14:paraId="6A7AA0E7" w14:textId="53BAAF3E" w:rsidR="00C2156A" w:rsidDel="00E27A9C" w:rsidRDefault="00B21460" w:rsidP="00EB2A62">
            <w:pPr>
              <w:pStyle w:val="Axure0"/>
              <w:rPr>
                <w:del w:id="4565" w:author="249326630@qq.com" w:date="2018-12-25T18:25:00Z"/>
                <w:lang w:eastAsia="zh-CN"/>
              </w:rPr>
            </w:pPr>
            <w:del w:id="4566" w:author="249326630@qq.com" w:date="2018-12-25T18:25:00Z">
              <w:r w:rsidDel="00E27A9C">
                <w:rPr>
                  <w:rFonts w:hint="eastAsia"/>
                  <w:lang w:eastAsia="zh-CN"/>
                </w:rPr>
                <w:delText>点击</w:delText>
              </w:r>
              <w:r w:rsidDel="00E27A9C">
                <w:rPr>
                  <w:lang w:eastAsia="zh-CN"/>
                </w:rPr>
                <w:delText>延长答疑时间</w:delText>
              </w:r>
              <w:r w:rsidR="004E6914" w:rsidDel="00E27A9C">
                <w:rPr>
                  <w:rFonts w:hint="eastAsia"/>
                  <w:lang w:eastAsia="zh-CN"/>
                </w:rPr>
                <w:delText>（默认</w:delText>
              </w:r>
              <w:r w:rsidR="004E6914" w:rsidDel="00E27A9C">
                <w:rPr>
                  <w:lang w:eastAsia="zh-CN"/>
                </w:rPr>
                <w:delText>为</w:delText>
              </w:r>
              <w:r w:rsidR="004E6914" w:rsidDel="00E27A9C">
                <w:rPr>
                  <w:rFonts w:hint="eastAsia"/>
                  <w:lang w:eastAsia="zh-CN"/>
                </w:rPr>
                <w:delText>5</w:delText>
              </w:r>
              <w:r w:rsidR="004E6914" w:rsidDel="00E27A9C">
                <w:rPr>
                  <w:rFonts w:hint="eastAsia"/>
                  <w:lang w:eastAsia="zh-CN"/>
                </w:rPr>
                <w:delText>分</w:delText>
              </w:r>
              <w:r w:rsidR="004E6914" w:rsidDel="00E27A9C">
                <w:rPr>
                  <w:lang w:eastAsia="zh-CN"/>
                </w:rPr>
                <w:delText>钟</w:delText>
              </w:r>
              <w:r w:rsidR="004E6914" w:rsidDel="00E27A9C">
                <w:rPr>
                  <w:rFonts w:hint="eastAsia"/>
                  <w:lang w:eastAsia="zh-CN"/>
                </w:rPr>
                <w:delText>）</w:delText>
              </w:r>
            </w:del>
          </w:p>
        </w:tc>
      </w:tr>
      <w:tr w:rsidR="00C2156A" w:rsidDel="00E27A9C" w14:paraId="621A4FC1" w14:textId="6847BEB4" w:rsidTr="00EB2A62">
        <w:trPr>
          <w:cantSplit/>
          <w:del w:id="4567" w:author="249326630@qq.com" w:date="2018-12-25T18:25:00Z"/>
        </w:trPr>
        <w:tc>
          <w:tcPr>
            <w:tcW w:w="1413" w:type="dxa"/>
          </w:tcPr>
          <w:p w14:paraId="22CE7205" w14:textId="4EF0EDE1" w:rsidR="00C2156A" w:rsidDel="00E27A9C" w:rsidRDefault="00C2156A" w:rsidP="00EB2A62">
            <w:pPr>
              <w:pStyle w:val="Axure0"/>
              <w:rPr>
                <w:del w:id="4568" w:author="249326630@qq.com" w:date="2018-12-25T18:25:00Z"/>
                <w:lang w:eastAsia="zh-CN"/>
              </w:rPr>
            </w:pPr>
            <w:del w:id="4569" w:author="249326630@qq.com" w:date="2018-12-25T18:25:00Z">
              <w:r w:rsidDel="00E27A9C">
                <w:rPr>
                  <w:rFonts w:hint="eastAsia"/>
                  <w:lang w:eastAsia="zh-CN"/>
                </w:rPr>
                <w:delText>19</w:delText>
              </w:r>
            </w:del>
          </w:p>
        </w:tc>
        <w:tc>
          <w:tcPr>
            <w:tcW w:w="2268" w:type="dxa"/>
          </w:tcPr>
          <w:p w14:paraId="64F8F498" w14:textId="5C2961F5" w:rsidR="00C2156A" w:rsidDel="00E27A9C" w:rsidRDefault="0092232B" w:rsidP="00EB2A62">
            <w:pPr>
              <w:pStyle w:val="Axure0"/>
              <w:rPr>
                <w:del w:id="4570" w:author="249326630@qq.com" w:date="2018-12-25T18:25:00Z"/>
                <w:lang w:eastAsia="zh-CN"/>
              </w:rPr>
            </w:pPr>
            <w:del w:id="4571" w:author="249326630@qq.com" w:date="2018-12-25T18:25:00Z">
              <w:r w:rsidDel="00E27A9C">
                <w:rPr>
                  <w:rFonts w:hint="eastAsia"/>
                  <w:lang w:eastAsia="zh-CN"/>
                </w:rPr>
                <w:delText>终止</w:delText>
              </w:r>
              <w:r w:rsidDel="00E27A9C">
                <w:rPr>
                  <w:lang w:eastAsia="zh-CN"/>
                </w:rPr>
                <w:delText>按钮</w:delText>
              </w:r>
            </w:del>
          </w:p>
        </w:tc>
        <w:tc>
          <w:tcPr>
            <w:tcW w:w="4536" w:type="dxa"/>
          </w:tcPr>
          <w:p w14:paraId="3DCC4FB3" w14:textId="587A5625" w:rsidR="00C2156A" w:rsidDel="00E27A9C" w:rsidRDefault="00DC480E" w:rsidP="00EB2A62">
            <w:pPr>
              <w:pStyle w:val="Axure0"/>
              <w:rPr>
                <w:del w:id="4572" w:author="249326630@qq.com" w:date="2018-12-25T18:25:00Z"/>
                <w:lang w:eastAsia="zh-CN"/>
              </w:rPr>
            </w:pPr>
            <w:del w:id="4573" w:author="249326630@qq.com" w:date="2018-12-25T18:25:00Z">
              <w:r w:rsidDel="00E27A9C">
                <w:rPr>
                  <w:rFonts w:hint="eastAsia"/>
                  <w:lang w:eastAsia="zh-CN"/>
                </w:rPr>
                <w:delText>点击终止</w:delText>
              </w:r>
              <w:r w:rsidDel="00E27A9C">
                <w:rPr>
                  <w:lang w:eastAsia="zh-CN"/>
                </w:rPr>
                <w:delText>按钮，答疑室</w:delText>
              </w:r>
              <w:r w:rsidDel="00E27A9C">
                <w:rPr>
                  <w:rFonts w:hint="eastAsia"/>
                  <w:lang w:eastAsia="zh-CN"/>
                </w:rPr>
                <w:delText>至多</w:delText>
              </w:r>
              <w:r w:rsidDel="00E27A9C">
                <w:rPr>
                  <w:lang w:eastAsia="zh-CN"/>
                </w:rPr>
                <w:delText>还有</w:delText>
              </w:r>
              <w:r w:rsidDel="00E27A9C">
                <w:rPr>
                  <w:rFonts w:hint="eastAsia"/>
                  <w:lang w:eastAsia="zh-CN"/>
                </w:rPr>
                <w:delText>10</w:delText>
              </w:r>
              <w:r w:rsidDel="00E27A9C">
                <w:rPr>
                  <w:rFonts w:hint="eastAsia"/>
                  <w:lang w:eastAsia="zh-CN"/>
                </w:rPr>
                <w:delText>分钟</w:delText>
              </w:r>
              <w:r w:rsidR="004A038F" w:rsidDel="00E27A9C">
                <w:rPr>
                  <w:rFonts w:hint="eastAsia"/>
                  <w:lang w:eastAsia="zh-CN"/>
                </w:rPr>
                <w:delText>。</w:delText>
              </w:r>
            </w:del>
          </w:p>
        </w:tc>
      </w:tr>
      <w:tr w:rsidR="00C2156A" w:rsidDel="00E27A9C" w14:paraId="44CD5417" w14:textId="1D27D501" w:rsidTr="00EB2A62">
        <w:trPr>
          <w:cnfStyle w:val="000000010000" w:firstRow="0" w:lastRow="0" w:firstColumn="0" w:lastColumn="0" w:oddVBand="0" w:evenVBand="0" w:oddHBand="0" w:evenHBand="1" w:firstRowFirstColumn="0" w:firstRowLastColumn="0" w:lastRowFirstColumn="0" w:lastRowLastColumn="0"/>
          <w:cantSplit/>
          <w:del w:id="4574" w:author="249326630@qq.com" w:date="2018-12-25T18:25:00Z"/>
        </w:trPr>
        <w:tc>
          <w:tcPr>
            <w:tcW w:w="1413" w:type="dxa"/>
          </w:tcPr>
          <w:p w14:paraId="5C9736AF" w14:textId="7D034C62" w:rsidR="00C2156A" w:rsidDel="00E27A9C" w:rsidRDefault="00C2156A" w:rsidP="00EB2A62">
            <w:pPr>
              <w:pStyle w:val="Axure0"/>
              <w:rPr>
                <w:del w:id="4575" w:author="249326630@qq.com" w:date="2018-12-25T18:25:00Z"/>
                <w:lang w:eastAsia="zh-CN"/>
              </w:rPr>
            </w:pPr>
            <w:del w:id="4576" w:author="249326630@qq.com" w:date="2018-12-25T18:25:00Z">
              <w:r w:rsidDel="00E27A9C">
                <w:rPr>
                  <w:rFonts w:hint="eastAsia"/>
                  <w:lang w:eastAsia="zh-CN"/>
                </w:rPr>
                <w:delText>20</w:delText>
              </w:r>
            </w:del>
          </w:p>
        </w:tc>
        <w:tc>
          <w:tcPr>
            <w:tcW w:w="2268" w:type="dxa"/>
          </w:tcPr>
          <w:p w14:paraId="3019BA55" w14:textId="48C06629" w:rsidR="00C2156A" w:rsidDel="00E27A9C" w:rsidRDefault="0092232B" w:rsidP="00EB2A62">
            <w:pPr>
              <w:pStyle w:val="Axure0"/>
              <w:rPr>
                <w:del w:id="4577" w:author="249326630@qq.com" w:date="2018-12-25T18:25:00Z"/>
                <w:lang w:eastAsia="zh-CN"/>
              </w:rPr>
            </w:pPr>
            <w:del w:id="4578" w:author="249326630@qq.com" w:date="2018-12-25T18:25:00Z">
              <w:r w:rsidDel="00E27A9C">
                <w:rPr>
                  <w:rFonts w:hint="eastAsia"/>
                  <w:lang w:eastAsia="zh-CN"/>
                </w:rPr>
                <w:delText>延时</w:delText>
              </w:r>
              <w:r w:rsidDel="00E27A9C">
                <w:rPr>
                  <w:lang w:eastAsia="zh-CN"/>
                </w:rPr>
                <w:delText>选择</w:delText>
              </w:r>
            </w:del>
          </w:p>
        </w:tc>
        <w:tc>
          <w:tcPr>
            <w:tcW w:w="4536" w:type="dxa"/>
          </w:tcPr>
          <w:p w14:paraId="660E11CA" w14:textId="7CBDEC86" w:rsidR="00C2156A" w:rsidDel="00E27A9C" w:rsidRDefault="002A066E" w:rsidP="00EB2A62">
            <w:pPr>
              <w:pStyle w:val="Axure0"/>
              <w:rPr>
                <w:del w:id="4579" w:author="249326630@qq.com" w:date="2018-12-25T18:25:00Z"/>
                <w:lang w:eastAsia="zh-CN"/>
              </w:rPr>
            </w:pPr>
            <w:del w:id="4580" w:author="249326630@qq.com" w:date="2018-12-25T18:25:00Z">
              <w:r w:rsidDel="00E27A9C">
                <w:rPr>
                  <w:rFonts w:hint="eastAsia"/>
                  <w:lang w:eastAsia="zh-CN"/>
                </w:rPr>
                <w:delText>鼠标</w:delText>
              </w:r>
              <w:r w:rsidDel="00E27A9C">
                <w:rPr>
                  <w:lang w:eastAsia="zh-CN"/>
                </w:rPr>
                <w:delText>经过选择</w:delText>
              </w:r>
              <w:r w:rsidDel="00E27A9C">
                <w:rPr>
                  <w:rFonts w:hint="eastAsia"/>
                  <w:lang w:eastAsia="zh-CN"/>
                </w:rPr>
                <w:delText>5</w:delText>
              </w:r>
              <w:r w:rsidDel="00E27A9C">
                <w:rPr>
                  <w:rFonts w:hint="eastAsia"/>
                  <w:lang w:eastAsia="zh-CN"/>
                </w:rPr>
                <w:delText>或</w:delText>
              </w:r>
              <w:r w:rsidDel="00E27A9C">
                <w:rPr>
                  <w:rFonts w:hint="eastAsia"/>
                  <w:lang w:eastAsia="zh-CN"/>
                </w:rPr>
                <w:delText>10</w:delText>
              </w:r>
              <w:r w:rsidDel="00E27A9C">
                <w:rPr>
                  <w:rFonts w:hint="eastAsia"/>
                  <w:lang w:eastAsia="zh-CN"/>
                </w:rPr>
                <w:delText>或</w:delText>
              </w:r>
              <w:r w:rsidDel="00E27A9C">
                <w:rPr>
                  <w:rFonts w:hint="eastAsia"/>
                  <w:lang w:eastAsia="zh-CN"/>
                </w:rPr>
                <w:delText>15</w:delText>
              </w:r>
              <w:r w:rsidDel="00E27A9C">
                <w:rPr>
                  <w:rFonts w:hint="eastAsia"/>
                  <w:lang w:eastAsia="zh-CN"/>
                </w:rPr>
                <w:delText>分钟</w:delText>
              </w:r>
              <w:r w:rsidDel="00E27A9C">
                <w:rPr>
                  <w:lang w:eastAsia="zh-CN"/>
                </w:rPr>
                <w:delText>延时</w:delText>
              </w:r>
            </w:del>
          </w:p>
        </w:tc>
      </w:tr>
      <w:tr w:rsidR="007C286F" w:rsidDel="00E27A9C" w14:paraId="0573DF77" w14:textId="3C1FE4AE" w:rsidTr="00EB2A62">
        <w:trPr>
          <w:cantSplit/>
          <w:del w:id="4581" w:author="249326630@qq.com" w:date="2018-12-25T18:25:00Z"/>
        </w:trPr>
        <w:tc>
          <w:tcPr>
            <w:tcW w:w="1413" w:type="dxa"/>
          </w:tcPr>
          <w:p w14:paraId="3AD76E40" w14:textId="1312E80D" w:rsidR="007C286F" w:rsidDel="00E27A9C" w:rsidRDefault="007C286F" w:rsidP="007C286F">
            <w:pPr>
              <w:pStyle w:val="Axure0"/>
              <w:rPr>
                <w:del w:id="4582" w:author="249326630@qq.com" w:date="2018-12-25T18:25:00Z"/>
                <w:lang w:eastAsia="zh-CN"/>
              </w:rPr>
            </w:pPr>
            <w:del w:id="4583" w:author="249326630@qq.com" w:date="2018-12-25T18:25:00Z">
              <w:r w:rsidDel="00E27A9C">
                <w:rPr>
                  <w:rFonts w:hint="eastAsia"/>
                  <w:lang w:eastAsia="zh-CN"/>
                </w:rPr>
                <w:delText>21</w:delText>
              </w:r>
            </w:del>
          </w:p>
        </w:tc>
        <w:tc>
          <w:tcPr>
            <w:tcW w:w="2268" w:type="dxa"/>
          </w:tcPr>
          <w:p w14:paraId="75AD6DAE" w14:textId="0F745CD4" w:rsidR="007C286F" w:rsidDel="00E27A9C" w:rsidRDefault="007C286F" w:rsidP="007C286F">
            <w:pPr>
              <w:pStyle w:val="Axure0"/>
              <w:rPr>
                <w:del w:id="4584" w:author="249326630@qq.com" w:date="2018-12-25T18:25:00Z"/>
                <w:lang w:eastAsia="zh-CN"/>
              </w:rPr>
            </w:pPr>
            <w:del w:id="4585" w:author="249326630@qq.com" w:date="2018-12-25T18:25:00Z">
              <w:r w:rsidDel="00E27A9C">
                <w:rPr>
                  <w:rFonts w:hint="eastAsia"/>
                  <w:lang w:eastAsia="zh-CN"/>
                </w:rPr>
                <w:delText>关闭</w:delText>
              </w:r>
              <w:r w:rsidDel="00E27A9C">
                <w:rPr>
                  <w:lang w:eastAsia="zh-CN"/>
                </w:rPr>
                <w:delText>系统提示</w:delText>
              </w:r>
            </w:del>
          </w:p>
        </w:tc>
        <w:tc>
          <w:tcPr>
            <w:tcW w:w="4536" w:type="dxa"/>
          </w:tcPr>
          <w:p w14:paraId="1955A3A6" w14:textId="53749FB6" w:rsidR="007C286F" w:rsidDel="00E27A9C" w:rsidRDefault="007C286F" w:rsidP="007C286F">
            <w:pPr>
              <w:pStyle w:val="Axure0"/>
              <w:rPr>
                <w:del w:id="4586" w:author="249326630@qq.com" w:date="2018-12-25T18:25:00Z"/>
                <w:lang w:eastAsia="zh-CN"/>
              </w:rPr>
            </w:pPr>
            <w:del w:id="4587" w:author="249326630@qq.com" w:date="2018-12-25T18:25:00Z">
              <w:r w:rsidDel="00E27A9C">
                <w:rPr>
                  <w:rFonts w:hint="eastAsia"/>
                  <w:lang w:eastAsia="zh-CN"/>
                </w:rPr>
                <w:delText>点击</w:delText>
              </w:r>
              <w:r w:rsidDel="00E27A9C">
                <w:rPr>
                  <w:lang w:eastAsia="zh-CN"/>
                </w:rPr>
                <w:delText>不显</w:delText>
              </w:r>
              <w:r w:rsidDel="00E27A9C">
                <w:rPr>
                  <w:rFonts w:hint="eastAsia"/>
                  <w:lang w:eastAsia="zh-CN"/>
                </w:rPr>
                <w:delText>此</w:delText>
              </w:r>
              <w:r w:rsidDel="00E27A9C">
                <w:rPr>
                  <w:lang w:eastAsia="zh-CN"/>
                </w:rPr>
                <w:delText>条系统提示</w:delText>
              </w:r>
            </w:del>
          </w:p>
        </w:tc>
      </w:tr>
    </w:tbl>
    <w:p w14:paraId="5BD10628" w14:textId="2E94BFB4" w:rsidR="006C08D0" w:rsidRPr="006C08D0" w:rsidDel="00E27A9C" w:rsidRDefault="006C08D0" w:rsidP="006C08D0">
      <w:pPr>
        <w:rPr>
          <w:del w:id="4588" w:author="249326630@qq.com" w:date="2018-12-25T18:25:00Z"/>
        </w:rPr>
      </w:pPr>
    </w:p>
    <w:p w14:paraId="0A01F03D" w14:textId="43E6470D" w:rsidR="00B90004" w:rsidDel="00E27A9C" w:rsidRDefault="004673C0" w:rsidP="00B90004">
      <w:pPr>
        <w:rPr>
          <w:ins w:id="4589" w:author="HerculesHu" w:date="2017-12-23T23:49:00Z"/>
          <w:del w:id="4590" w:author="249326630@qq.com" w:date="2018-12-25T18:25:00Z"/>
        </w:rPr>
      </w:pPr>
      <w:del w:id="4591" w:author="249326630@qq.com" w:date="2018-12-25T18:25:00Z">
        <w:r w:rsidDel="00E27A9C">
          <w:rPr>
            <w:noProof/>
          </w:rPr>
          <w:drawing>
            <wp:inline distT="0" distB="0" distL="0" distR="0" wp14:anchorId="5859E05C" wp14:editId="5DE55631">
              <wp:extent cx="5274310" cy="3351530"/>
              <wp:effectExtent l="0" t="0" r="254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3351530"/>
                      </a:xfrm>
                      <a:prstGeom prst="rect">
                        <a:avLst/>
                      </a:prstGeom>
                    </pic:spPr>
                  </pic:pic>
                </a:graphicData>
              </a:graphic>
            </wp:inline>
          </w:drawing>
        </w:r>
      </w:del>
    </w:p>
    <w:p w14:paraId="373631A0" w14:textId="1582CF9C" w:rsidR="00ED245A" w:rsidDel="00E27A9C" w:rsidRDefault="00ED245A" w:rsidP="00ED245A">
      <w:pPr>
        <w:jc w:val="center"/>
        <w:rPr>
          <w:ins w:id="4592" w:author="HerculesHu" w:date="2017-12-23T23:49:00Z"/>
          <w:del w:id="4593" w:author="249326630@qq.com" w:date="2018-12-25T18:25:00Z"/>
        </w:rPr>
      </w:pPr>
      <w:ins w:id="4594" w:author="HerculesHu" w:date="2017-12-23T23:49:00Z">
        <w:del w:id="4595" w:author="249326630@qq.com" w:date="2018-12-25T18:25:00Z">
          <w:r w:rsidDel="00E27A9C">
            <w:rPr>
              <w:rFonts w:hint="eastAsia"/>
            </w:rPr>
            <w:delText>（电脑</w:delText>
          </w:r>
          <w:r w:rsidDel="00E27A9C">
            <w:delText>版</w:delText>
          </w:r>
          <w:r w:rsidDel="00E27A9C">
            <w:rPr>
              <w:rFonts w:hint="eastAsia"/>
            </w:rPr>
            <w:delText>）</w:delText>
          </w:r>
        </w:del>
      </w:ins>
    </w:p>
    <w:p w14:paraId="5D6C8AAA" w14:textId="566347BF" w:rsidR="00ED245A" w:rsidRPr="00B90004" w:rsidDel="00E27A9C" w:rsidRDefault="00ED245A" w:rsidP="00B90004">
      <w:pPr>
        <w:rPr>
          <w:del w:id="4596" w:author="249326630@qq.com" w:date="2018-12-25T18:25:00Z"/>
        </w:rPr>
      </w:pPr>
    </w:p>
    <w:p w14:paraId="5AB90699" w14:textId="55C869AC" w:rsidR="00913D5F" w:rsidDel="00E27A9C" w:rsidRDefault="00913D5F">
      <w:pPr>
        <w:pStyle w:val="a2"/>
        <w:rPr>
          <w:del w:id="4597" w:author="249326630@qq.com" w:date="2018-12-25T18:25:00Z"/>
        </w:rPr>
      </w:pPr>
      <w:del w:id="4598" w:author="249326630@qq.com" w:date="2018-12-25T18:25:00Z">
        <w:r w:rsidDel="00E27A9C">
          <w:rPr>
            <w:rFonts w:hint="eastAsia"/>
          </w:rPr>
          <w:delText>课程</w:delText>
        </w:r>
        <w:r w:rsidDel="00E27A9C">
          <w:delText>答疑</w:delText>
        </w:r>
        <w:r w:rsidDel="00E27A9C">
          <w:rPr>
            <w:rFonts w:hint="eastAsia"/>
          </w:rPr>
          <w:delText>（教师）</w:delText>
        </w:r>
      </w:del>
    </w:p>
    <w:p w14:paraId="74769C70" w14:textId="5CB7DC31" w:rsidR="00141727" w:rsidDel="00E27A9C" w:rsidRDefault="00141727" w:rsidP="00141727">
      <w:pPr>
        <w:rPr>
          <w:del w:id="4599" w:author="249326630@qq.com" w:date="2018-12-25T18:25:00Z"/>
        </w:rPr>
      </w:pPr>
      <w:del w:id="4600" w:author="249326630@qq.com" w:date="2018-12-25T18:25:00Z">
        <w:r w:rsidDel="00E27A9C">
          <w:rPr>
            <w:rFonts w:hint="eastAsia"/>
          </w:rPr>
          <w:delText xml:space="preserve"> </w:delText>
        </w:r>
      </w:del>
    </w:p>
    <w:tbl>
      <w:tblPr>
        <w:tblStyle w:val="Axure1"/>
        <w:tblpPr w:leftFromText="180" w:rightFromText="180" w:vertAnchor="text" w:horzAnchor="margin" w:tblpY="51"/>
        <w:tblW w:w="0" w:type="auto"/>
        <w:tblLook w:val="04A0" w:firstRow="1" w:lastRow="0" w:firstColumn="1" w:lastColumn="0" w:noHBand="0" w:noVBand="1"/>
      </w:tblPr>
      <w:tblGrid>
        <w:gridCol w:w="1413"/>
        <w:gridCol w:w="2268"/>
        <w:gridCol w:w="4536"/>
      </w:tblGrid>
      <w:tr w:rsidR="00141727" w:rsidDel="00E27A9C" w14:paraId="3BA21FC0" w14:textId="421BBD66" w:rsidTr="00EB2A62">
        <w:trPr>
          <w:cnfStyle w:val="100000000000" w:firstRow="1" w:lastRow="0" w:firstColumn="0" w:lastColumn="0" w:oddVBand="0" w:evenVBand="0" w:oddHBand="0" w:evenHBand="0" w:firstRowFirstColumn="0" w:firstRowLastColumn="0" w:lastRowFirstColumn="0" w:lastRowLastColumn="0"/>
          <w:cantSplit/>
          <w:tblHeader/>
          <w:del w:id="4601" w:author="249326630@qq.com" w:date="2018-12-25T18:25:00Z"/>
        </w:trPr>
        <w:tc>
          <w:tcPr>
            <w:tcW w:w="1413" w:type="dxa"/>
          </w:tcPr>
          <w:p w14:paraId="055C6FA6" w14:textId="1F9FC1B5" w:rsidR="00141727" w:rsidDel="00E27A9C" w:rsidRDefault="00141727" w:rsidP="00EB2A62">
            <w:pPr>
              <w:pStyle w:val="Axure"/>
              <w:rPr>
                <w:del w:id="4602" w:author="249326630@qq.com" w:date="2018-12-25T18:25:00Z"/>
              </w:rPr>
            </w:pPr>
            <w:del w:id="4603" w:author="249326630@qq.com" w:date="2018-12-25T18:25:00Z">
              <w:r w:rsidDel="00E27A9C">
                <w:delText>脚注</w:delText>
              </w:r>
            </w:del>
          </w:p>
        </w:tc>
        <w:tc>
          <w:tcPr>
            <w:tcW w:w="2268" w:type="dxa"/>
          </w:tcPr>
          <w:p w14:paraId="4633E9A1" w14:textId="2A0F5379" w:rsidR="00141727" w:rsidDel="00E27A9C" w:rsidRDefault="00141727" w:rsidP="00EB2A62">
            <w:pPr>
              <w:pStyle w:val="Axure"/>
              <w:rPr>
                <w:del w:id="4604" w:author="249326630@qq.com" w:date="2018-12-25T18:25:00Z"/>
              </w:rPr>
            </w:pPr>
            <w:del w:id="4605" w:author="249326630@qq.com" w:date="2018-12-25T18:25:00Z">
              <w:r w:rsidDel="00E27A9C">
                <w:delText>名称</w:delText>
              </w:r>
            </w:del>
          </w:p>
        </w:tc>
        <w:tc>
          <w:tcPr>
            <w:tcW w:w="4536" w:type="dxa"/>
          </w:tcPr>
          <w:p w14:paraId="5096936A" w14:textId="2E2AFC3F" w:rsidR="00141727" w:rsidDel="00E27A9C" w:rsidRDefault="00141727" w:rsidP="00EB2A62">
            <w:pPr>
              <w:pStyle w:val="Axure"/>
              <w:tabs>
                <w:tab w:val="left" w:pos="1190"/>
              </w:tabs>
              <w:rPr>
                <w:del w:id="4606" w:author="249326630@qq.com" w:date="2018-12-25T18:25:00Z"/>
              </w:rPr>
            </w:pPr>
            <w:del w:id="4607" w:author="249326630@qq.com" w:date="2018-12-25T18:25:00Z">
              <w:r w:rsidDel="00E27A9C">
                <w:delText>交互</w:delText>
              </w:r>
              <w:r w:rsidDel="00E27A9C">
                <w:tab/>
              </w:r>
            </w:del>
          </w:p>
        </w:tc>
      </w:tr>
      <w:tr w:rsidR="00141727" w:rsidDel="00E27A9C" w14:paraId="3D6397A6" w14:textId="69C9E0A7" w:rsidTr="00EB2A62">
        <w:trPr>
          <w:cantSplit/>
          <w:del w:id="4608" w:author="249326630@qq.com" w:date="2018-12-25T18:25:00Z"/>
        </w:trPr>
        <w:tc>
          <w:tcPr>
            <w:tcW w:w="1413" w:type="dxa"/>
          </w:tcPr>
          <w:p w14:paraId="55A8E536" w14:textId="0905A7DF" w:rsidR="00141727" w:rsidDel="00E27A9C" w:rsidRDefault="00141727" w:rsidP="00EB2A62">
            <w:pPr>
              <w:pStyle w:val="Axure0"/>
              <w:rPr>
                <w:del w:id="4609" w:author="249326630@qq.com" w:date="2018-12-25T18:25:00Z"/>
              </w:rPr>
            </w:pPr>
            <w:del w:id="4610" w:author="249326630@qq.com" w:date="2018-12-25T18:25:00Z">
              <w:r w:rsidDel="00E27A9C">
                <w:delText>1</w:delText>
              </w:r>
            </w:del>
          </w:p>
        </w:tc>
        <w:tc>
          <w:tcPr>
            <w:tcW w:w="2268" w:type="dxa"/>
          </w:tcPr>
          <w:p w14:paraId="4B6E2800" w14:textId="305717D5" w:rsidR="00141727" w:rsidDel="00E27A9C" w:rsidRDefault="00141727" w:rsidP="00EB2A62">
            <w:pPr>
              <w:pStyle w:val="Axure0"/>
              <w:rPr>
                <w:del w:id="4611" w:author="249326630@qq.com" w:date="2018-12-25T18:25:00Z"/>
              </w:rPr>
            </w:pPr>
            <w:del w:id="4612" w:author="249326630@qq.com" w:date="2018-12-25T18:25:00Z">
              <w:r w:rsidDel="00E27A9C">
                <w:rPr>
                  <w:rFonts w:hint="eastAsia"/>
                  <w:lang w:eastAsia="zh-CN"/>
                </w:rPr>
                <w:delText>新增答疑室</w:delText>
              </w:r>
            </w:del>
          </w:p>
        </w:tc>
        <w:tc>
          <w:tcPr>
            <w:tcW w:w="4536" w:type="dxa"/>
          </w:tcPr>
          <w:p w14:paraId="5C016A9B" w14:textId="043E6C35" w:rsidR="00141727" w:rsidDel="00E27A9C" w:rsidRDefault="00141727" w:rsidP="00141727">
            <w:pPr>
              <w:pStyle w:val="Axure0"/>
              <w:rPr>
                <w:del w:id="4613" w:author="249326630@qq.com" w:date="2018-12-25T18:25:00Z"/>
                <w:lang w:eastAsia="zh-CN"/>
              </w:rPr>
            </w:pPr>
            <w:del w:id="4614" w:author="249326630@qq.com" w:date="2018-12-25T18:25:00Z">
              <w:r w:rsidDel="00E27A9C">
                <w:rPr>
                  <w:rFonts w:hint="eastAsia"/>
                  <w:lang w:eastAsia="zh-CN"/>
                </w:rPr>
                <w:delText>点击进入新增答疑室页</w:delText>
              </w:r>
            </w:del>
          </w:p>
        </w:tc>
      </w:tr>
    </w:tbl>
    <w:p w14:paraId="2A4E6509" w14:textId="00BC57BD" w:rsidR="00141727" w:rsidRPr="00141727" w:rsidDel="00E27A9C" w:rsidRDefault="00141727" w:rsidP="00141727">
      <w:pPr>
        <w:rPr>
          <w:del w:id="4615" w:author="249326630@qq.com" w:date="2018-12-25T18:25:00Z"/>
        </w:rPr>
      </w:pPr>
    </w:p>
    <w:p w14:paraId="009D6ABD" w14:textId="1985670E" w:rsidR="00913D5F" w:rsidDel="00E27A9C" w:rsidRDefault="00274E6E" w:rsidP="00913D5F">
      <w:pPr>
        <w:rPr>
          <w:ins w:id="4616" w:author="HerculesHu" w:date="2017-12-23T23:49:00Z"/>
          <w:del w:id="4617" w:author="249326630@qq.com" w:date="2018-12-25T18:25:00Z"/>
        </w:rPr>
      </w:pPr>
      <w:del w:id="4618" w:author="249326630@qq.com" w:date="2018-12-25T18:25:00Z">
        <w:r w:rsidDel="00E27A9C">
          <w:rPr>
            <w:noProof/>
          </w:rPr>
          <w:drawing>
            <wp:inline distT="0" distB="0" distL="0" distR="0" wp14:anchorId="2A9959B4" wp14:editId="4C7402DF">
              <wp:extent cx="5274310" cy="322516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225165"/>
                      </a:xfrm>
                      <a:prstGeom prst="rect">
                        <a:avLst/>
                      </a:prstGeom>
                    </pic:spPr>
                  </pic:pic>
                </a:graphicData>
              </a:graphic>
            </wp:inline>
          </w:drawing>
        </w:r>
      </w:del>
    </w:p>
    <w:p w14:paraId="17DD282A" w14:textId="51E593D9" w:rsidR="00ED245A" w:rsidDel="00E27A9C" w:rsidRDefault="00ED245A" w:rsidP="00ED245A">
      <w:pPr>
        <w:jc w:val="center"/>
        <w:rPr>
          <w:ins w:id="4619" w:author="HerculesHu" w:date="2017-12-23T23:49:00Z"/>
          <w:del w:id="4620" w:author="249326630@qq.com" w:date="2018-12-25T18:25:00Z"/>
        </w:rPr>
      </w:pPr>
      <w:ins w:id="4621" w:author="HerculesHu" w:date="2017-12-23T23:49:00Z">
        <w:del w:id="4622" w:author="249326630@qq.com" w:date="2018-12-25T18:25:00Z">
          <w:r w:rsidDel="00E27A9C">
            <w:rPr>
              <w:rFonts w:hint="eastAsia"/>
            </w:rPr>
            <w:delText>（电脑</w:delText>
          </w:r>
          <w:r w:rsidDel="00E27A9C">
            <w:delText>版</w:delText>
          </w:r>
          <w:r w:rsidDel="00E27A9C">
            <w:rPr>
              <w:rFonts w:hint="eastAsia"/>
            </w:rPr>
            <w:delText>）</w:delText>
          </w:r>
        </w:del>
      </w:ins>
    </w:p>
    <w:p w14:paraId="376773AE" w14:textId="6F65CAB0" w:rsidR="00ED245A" w:rsidDel="00E27A9C" w:rsidRDefault="00ED245A" w:rsidP="00913D5F">
      <w:pPr>
        <w:rPr>
          <w:ins w:id="4623" w:author="HerculesHu" w:date="2017-12-23T23:22:00Z"/>
          <w:del w:id="4624" w:author="249326630@qq.com" w:date="2018-12-25T18:25:00Z"/>
        </w:rPr>
      </w:pPr>
    </w:p>
    <w:p w14:paraId="4C64503B" w14:textId="236E73AC" w:rsidR="000C2DE9" w:rsidDel="00E27A9C" w:rsidRDefault="000C2DE9">
      <w:pPr>
        <w:ind w:firstLineChars="300" w:firstLine="630"/>
        <w:rPr>
          <w:ins w:id="4625" w:author="HerculesHu" w:date="2017-12-23T23:57:00Z"/>
          <w:del w:id="4626" w:author="249326630@qq.com" w:date="2018-12-25T18:25:00Z"/>
        </w:rPr>
        <w:pPrChange w:id="4627" w:author="HerculesHu" w:date="2017-12-24T00:13:00Z">
          <w:pPr/>
        </w:pPrChange>
      </w:pPr>
      <w:ins w:id="4628" w:author="HerculesHu" w:date="2017-12-23T23:22:00Z">
        <w:del w:id="4629" w:author="249326630@qq.com" w:date="2018-12-25T18:25:00Z">
          <w:r w:rsidDel="00E27A9C">
            <w:rPr>
              <w:noProof/>
            </w:rPr>
            <w:drawing>
              <wp:inline distT="0" distB="0" distL="0" distR="0" wp14:anchorId="0078F1E8" wp14:editId="3AE503DC">
                <wp:extent cx="4505325" cy="7115175"/>
                <wp:effectExtent l="0" t="0" r="9525"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05325" cy="7115175"/>
                        </a:xfrm>
                        <a:prstGeom prst="rect">
                          <a:avLst/>
                        </a:prstGeom>
                      </pic:spPr>
                    </pic:pic>
                  </a:graphicData>
                </a:graphic>
              </wp:inline>
            </w:drawing>
          </w:r>
        </w:del>
      </w:ins>
    </w:p>
    <w:p w14:paraId="2DE84CC6" w14:textId="3CCA37C3" w:rsidR="00AB4442" w:rsidDel="00E27A9C" w:rsidRDefault="00AB4442" w:rsidP="00AB4442">
      <w:pPr>
        <w:jc w:val="center"/>
        <w:rPr>
          <w:ins w:id="4630" w:author="HerculesHu" w:date="2017-12-23T23:57:00Z"/>
          <w:del w:id="4631" w:author="249326630@qq.com" w:date="2018-12-25T18:25:00Z"/>
        </w:rPr>
      </w:pPr>
      <w:ins w:id="4632" w:author="HerculesHu" w:date="2017-12-23T23:57:00Z">
        <w:del w:id="4633" w:author="249326630@qq.com" w:date="2018-12-25T18:25:00Z">
          <w:r w:rsidDel="00E27A9C">
            <w:rPr>
              <w:rFonts w:hint="eastAsia"/>
            </w:rPr>
            <w:delText>（手机</w:delText>
          </w:r>
          <w:r w:rsidDel="00E27A9C">
            <w:delText>版</w:delText>
          </w:r>
          <w:r w:rsidDel="00E27A9C">
            <w:rPr>
              <w:rFonts w:hint="eastAsia"/>
            </w:rPr>
            <w:delText>）</w:delText>
          </w:r>
        </w:del>
      </w:ins>
    </w:p>
    <w:p w14:paraId="32B9CC0D" w14:textId="34C9FD45" w:rsidR="00AB4442" w:rsidDel="00E27A9C" w:rsidRDefault="00AB4442" w:rsidP="00913D5F">
      <w:pPr>
        <w:rPr>
          <w:del w:id="4634" w:author="249326630@qq.com" w:date="2018-12-25T18:25:00Z"/>
        </w:rPr>
      </w:pPr>
    </w:p>
    <w:p w14:paraId="1205C2C1" w14:textId="39282A70" w:rsidR="00163DFE" w:rsidDel="00E27A9C" w:rsidRDefault="00163DFE">
      <w:pPr>
        <w:pStyle w:val="a2"/>
        <w:rPr>
          <w:del w:id="4635" w:author="249326630@qq.com" w:date="2018-12-25T18:25:00Z"/>
        </w:rPr>
      </w:pPr>
      <w:del w:id="4636" w:author="249326630@qq.com" w:date="2018-12-25T18:25:00Z">
        <w:r w:rsidDel="00E27A9C">
          <w:rPr>
            <w:rFonts w:hint="eastAsia"/>
          </w:rPr>
          <w:delText>新增答疑室</w:delText>
        </w:r>
      </w:del>
    </w:p>
    <w:p w14:paraId="27BD9D90" w14:textId="54F0D397" w:rsidR="00A979BA" w:rsidDel="00E27A9C" w:rsidRDefault="00A979BA" w:rsidP="00A979BA">
      <w:pPr>
        <w:rPr>
          <w:del w:id="4637" w:author="249326630@qq.com" w:date="2018-12-25T18:25:00Z"/>
        </w:rPr>
      </w:pPr>
    </w:p>
    <w:p w14:paraId="733D9F9B" w14:textId="35F23DF2" w:rsidR="006F0AD6" w:rsidDel="00E27A9C" w:rsidRDefault="006F0AD6" w:rsidP="006F0AD6">
      <w:pPr>
        <w:rPr>
          <w:del w:id="4638" w:author="249326630@qq.com" w:date="2018-12-25T18:25:00Z"/>
        </w:rPr>
      </w:pPr>
    </w:p>
    <w:tbl>
      <w:tblPr>
        <w:tblStyle w:val="Axure1"/>
        <w:tblpPr w:leftFromText="180" w:rightFromText="180" w:vertAnchor="text" w:horzAnchor="margin" w:tblpY="51"/>
        <w:tblW w:w="0" w:type="auto"/>
        <w:tblLook w:val="04A0" w:firstRow="1" w:lastRow="0" w:firstColumn="1" w:lastColumn="0" w:noHBand="0" w:noVBand="1"/>
      </w:tblPr>
      <w:tblGrid>
        <w:gridCol w:w="1413"/>
        <w:gridCol w:w="2268"/>
        <w:gridCol w:w="4536"/>
      </w:tblGrid>
      <w:tr w:rsidR="006F0AD6" w:rsidDel="00E27A9C" w14:paraId="3C37B1D3" w14:textId="54116685" w:rsidTr="00EB2A62">
        <w:trPr>
          <w:cnfStyle w:val="100000000000" w:firstRow="1" w:lastRow="0" w:firstColumn="0" w:lastColumn="0" w:oddVBand="0" w:evenVBand="0" w:oddHBand="0" w:evenHBand="0" w:firstRowFirstColumn="0" w:firstRowLastColumn="0" w:lastRowFirstColumn="0" w:lastRowLastColumn="0"/>
          <w:cantSplit/>
          <w:tblHeader/>
          <w:del w:id="4639" w:author="249326630@qq.com" w:date="2018-12-25T18:25:00Z"/>
        </w:trPr>
        <w:tc>
          <w:tcPr>
            <w:tcW w:w="1413" w:type="dxa"/>
          </w:tcPr>
          <w:p w14:paraId="1E20F1F9" w14:textId="77515C69" w:rsidR="006F0AD6" w:rsidDel="00E27A9C" w:rsidRDefault="006F0AD6" w:rsidP="00EB2A62">
            <w:pPr>
              <w:pStyle w:val="Axure"/>
              <w:rPr>
                <w:del w:id="4640" w:author="249326630@qq.com" w:date="2018-12-25T18:25:00Z"/>
              </w:rPr>
            </w:pPr>
            <w:del w:id="4641" w:author="249326630@qq.com" w:date="2018-12-25T18:25:00Z">
              <w:r w:rsidDel="00E27A9C">
                <w:delText>脚注</w:delText>
              </w:r>
            </w:del>
          </w:p>
        </w:tc>
        <w:tc>
          <w:tcPr>
            <w:tcW w:w="2268" w:type="dxa"/>
          </w:tcPr>
          <w:p w14:paraId="70EFB040" w14:textId="18AD9935" w:rsidR="006F0AD6" w:rsidDel="00E27A9C" w:rsidRDefault="006F0AD6" w:rsidP="00EB2A62">
            <w:pPr>
              <w:pStyle w:val="Axure"/>
              <w:rPr>
                <w:del w:id="4642" w:author="249326630@qq.com" w:date="2018-12-25T18:25:00Z"/>
              </w:rPr>
            </w:pPr>
            <w:del w:id="4643" w:author="249326630@qq.com" w:date="2018-12-25T18:25:00Z">
              <w:r w:rsidDel="00E27A9C">
                <w:delText>名称</w:delText>
              </w:r>
            </w:del>
          </w:p>
        </w:tc>
        <w:tc>
          <w:tcPr>
            <w:tcW w:w="4536" w:type="dxa"/>
          </w:tcPr>
          <w:p w14:paraId="36497C70" w14:textId="6794D738" w:rsidR="006F0AD6" w:rsidDel="00E27A9C" w:rsidRDefault="006F0AD6" w:rsidP="00EB2A62">
            <w:pPr>
              <w:pStyle w:val="Axure"/>
              <w:tabs>
                <w:tab w:val="left" w:pos="1190"/>
              </w:tabs>
              <w:rPr>
                <w:del w:id="4644" w:author="249326630@qq.com" w:date="2018-12-25T18:25:00Z"/>
              </w:rPr>
            </w:pPr>
            <w:del w:id="4645" w:author="249326630@qq.com" w:date="2018-12-25T18:25:00Z">
              <w:r w:rsidDel="00E27A9C">
                <w:delText>交互</w:delText>
              </w:r>
              <w:r w:rsidDel="00E27A9C">
                <w:tab/>
              </w:r>
            </w:del>
          </w:p>
        </w:tc>
      </w:tr>
      <w:tr w:rsidR="006F0AD6" w:rsidDel="00E27A9C" w14:paraId="11072027" w14:textId="25A3F540" w:rsidTr="00EB2A62">
        <w:trPr>
          <w:cantSplit/>
          <w:del w:id="4646" w:author="249326630@qq.com" w:date="2018-12-25T18:25:00Z"/>
        </w:trPr>
        <w:tc>
          <w:tcPr>
            <w:tcW w:w="1413" w:type="dxa"/>
          </w:tcPr>
          <w:p w14:paraId="3FADBD06" w14:textId="4851E650" w:rsidR="006F0AD6" w:rsidDel="00E27A9C" w:rsidRDefault="006F0AD6" w:rsidP="00EB2A62">
            <w:pPr>
              <w:pStyle w:val="Axure0"/>
              <w:rPr>
                <w:del w:id="4647" w:author="249326630@qq.com" w:date="2018-12-25T18:25:00Z"/>
              </w:rPr>
            </w:pPr>
            <w:del w:id="4648" w:author="249326630@qq.com" w:date="2018-12-25T18:25:00Z">
              <w:r w:rsidDel="00E27A9C">
                <w:delText>1</w:delText>
              </w:r>
            </w:del>
          </w:p>
        </w:tc>
        <w:tc>
          <w:tcPr>
            <w:tcW w:w="2268" w:type="dxa"/>
          </w:tcPr>
          <w:p w14:paraId="07397310" w14:textId="7E95C6BF" w:rsidR="006F0AD6" w:rsidDel="00E27A9C" w:rsidRDefault="00511965" w:rsidP="00EB2A62">
            <w:pPr>
              <w:pStyle w:val="Axure0"/>
              <w:rPr>
                <w:del w:id="4649" w:author="249326630@qq.com" w:date="2018-12-25T18:25:00Z"/>
              </w:rPr>
            </w:pPr>
            <w:del w:id="4650" w:author="249326630@qq.com" w:date="2018-12-25T18:25:00Z">
              <w:r w:rsidDel="00E27A9C">
                <w:rPr>
                  <w:rFonts w:hint="eastAsia"/>
                  <w:lang w:eastAsia="zh-CN"/>
                </w:rPr>
                <w:delText>选择日期</w:delText>
              </w:r>
            </w:del>
          </w:p>
        </w:tc>
        <w:tc>
          <w:tcPr>
            <w:tcW w:w="4536" w:type="dxa"/>
          </w:tcPr>
          <w:p w14:paraId="41FFE529" w14:textId="13224B00" w:rsidR="006F0AD6" w:rsidDel="00E27A9C" w:rsidRDefault="006F0AD6" w:rsidP="00511965">
            <w:pPr>
              <w:pStyle w:val="Axure0"/>
              <w:rPr>
                <w:del w:id="4651" w:author="249326630@qq.com" w:date="2018-12-25T18:25:00Z"/>
                <w:lang w:eastAsia="zh-CN"/>
              </w:rPr>
            </w:pPr>
            <w:del w:id="4652" w:author="249326630@qq.com" w:date="2018-12-25T18:25:00Z">
              <w:r w:rsidDel="00E27A9C">
                <w:rPr>
                  <w:rFonts w:hint="eastAsia"/>
                  <w:lang w:eastAsia="zh-CN"/>
                </w:rPr>
                <w:delText>点击</w:delText>
              </w:r>
              <w:r w:rsidR="00511965" w:rsidDel="00E27A9C">
                <w:rPr>
                  <w:rFonts w:hint="eastAsia"/>
                  <w:lang w:eastAsia="zh-CN"/>
                </w:rPr>
                <w:delText>选择具体</w:delText>
              </w:r>
              <w:r w:rsidR="00511965" w:rsidDel="00E27A9C">
                <w:rPr>
                  <w:lang w:eastAsia="zh-CN"/>
                </w:rPr>
                <w:delText>日期</w:delText>
              </w:r>
            </w:del>
          </w:p>
        </w:tc>
      </w:tr>
      <w:tr w:rsidR="002C63AE" w:rsidDel="00E27A9C" w14:paraId="055F5C0E" w14:textId="775889B8" w:rsidTr="00EB2A62">
        <w:trPr>
          <w:cnfStyle w:val="000000010000" w:firstRow="0" w:lastRow="0" w:firstColumn="0" w:lastColumn="0" w:oddVBand="0" w:evenVBand="0" w:oddHBand="0" w:evenHBand="1" w:firstRowFirstColumn="0" w:firstRowLastColumn="0" w:lastRowFirstColumn="0" w:lastRowLastColumn="0"/>
          <w:cantSplit/>
          <w:del w:id="4653" w:author="249326630@qq.com" w:date="2018-12-25T18:25:00Z"/>
        </w:trPr>
        <w:tc>
          <w:tcPr>
            <w:tcW w:w="1413" w:type="dxa"/>
          </w:tcPr>
          <w:p w14:paraId="762753D1" w14:textId="28C54E9F" w:rsidR="002C63AE" w:rsidDel="00E27A9C" w:rsidRDefault="002C63AE" w:rsidP="00EB2A62">
            <w:pPr>
              <w:pStyle w:val="Axure0"/>
              <w:rPr>
                <w:del w:id="4654" w:author="249326630@qq.com" w:date="2018-12-25T18:25:00Z"/>
                <w:lang w:eastAsia="zh-CN"/>
              </w:rPr>
            </w:pPr>
            <w:del w:id="4655" w:author="249326630@qq.com" w:date="2018-12-25T18:25:00Z">
              <w:r w:rsidDel="00E27A9C">
                <w:rPr>
                  <w:rFonts w:hint="eastAsia"/>
                  <w:lang w:eastAsia="zh-CN"/>
                </w:rPr>
                <w:delText>2</w:delText>
              </w:r>
            </w:del>
          </w:p>
        </w:tc>
        <w:tc>
          <w:tcPr>
            <w:tcW w:w="2268" w:type="dxa"/>
          </w:tcPr>
          <w:p w14:paraId="5DC77B00" w14:textId="5BE8B37D" w:rsidR="002C63AE" w:rsidDel="00E27A9C" w:rsidRDefault="00E54E79" w:rsidP="00EB2A62">
            <w:pPr>
              <w:pStyle w:val="Axure0"/>
              <w:rPr>
                <w:del w:id="4656" w:author="249326630@qq.com" w:date="2018-12-25T18:25:00Z"/>
                <w:lang w:eastAsia="zh-CN"/>
              </w:rPr>
            </w:pPr>
            <w:del w:id="4657" w:author="249326630@qq.com" w:date="2018-12-25T18:25:00Z">
              <w:r w:rsidDel="00E27A9C">
                <w:rPr>
                  <w:rFonts w:hint="eastAsia"/>
                  <w:lang w:eastAsia="zh-CN"/>
                </w:rPr>
                <w:delText>选择</w:delText>
              </w:r>
              <w:r w:rsidDel="00E27A9C">
                <w:rPr>
                  <w:lang w:eastAsia="zh-CN"/>
                </w:rPr>
                <w:delText>今天</w:delText>
              </w:r>
            </w:del>
          </w:p>
        </w:tc>
        <w:tc>
          <w:tcPr>
            <w:tcW w:w="4536" w:type="dxa"/>
          </w:tcPr>
          <w:p w14:paraId="48C6956D" w14:textId="7CDE4DB8" w:rsidR="002C63AE" w:rsidDel="00E27A9C" w:rsidRDefault="00E54E79" w:rsidP="00EB2A62">
            <w:pPr>
              <w:pStyle w:val="Axure0"/>
              <w:rPr>
                <w:del w:id="4658" w:author="249326630@qq.com" w:date="2018-12-25T18:25:00Z"/>
                <w:lang w:eastAsia="zh-CN"/>
              </w:rPr>
            </w:pPr>
            <w:del w:id="4659" w:author="249326630@qq.com" w:date="2018-12-25T18:25:00Z">
              <w:r w:rsidDel="00E27A9C">
                <w:rPr>
                  <w:rFonts w:hint="eastAsia"/>
                  <w:lang w:eastAsia="zh-CN"/>
                </w:rPr>
                <w:delText>点击</w:delText>
              </w:r>
              <w:r w:rsidDel="00E27A9C">
                <w:rPr>
                  <w:lang w:eastAsia="zh-CN"/>
                </w:rPr>
                <w:delText>直接选择</w:delText>
              </w:r>
              <w:r w:rsidR="00C8505F" w:rsidDel="00E27A9C">
                <w:rPr>
                  <w:rFonts w:hint="eastAsia"/>
                  <w:lang w:eastAsia="zh-CN"/>
                </w:rPr>
                <w:delText>日期</w:delText>
              </w:r>
              <w:r w:rsidR="00C8505F" w:rsidDel="00E27A9C">
                <w:rPr>
                  <w:lang w:eastAsia="zh-CN"/>
                </w:rPr>
                <w:delText>为</w:delText>
              </w:r>
              <w:r w:rsidDel="00E27A9C">
                <w:rPr>
                  <w:lang w:eastAsia="zh-CN"/>
                </w:rPr>
                <w:delText>今天</w:delText>
              </w:r>
            </w:del>
          </w:p>
        </w:tc>
      </w:tr>
      <w:tr w:rsidR="002C63AE" w:rsidDel="00E27A9C" w14:paraId="2590AE50" w14:textId="3E64E84B" w:rsidTr="00EB2A62">
        <w:trPr>
          <w:cantSplit/>
          <w:del w:id="4660" w:author="249326630@qq.com" w:date="2018-12-25T18:25:00Z"/>
        </w:trPr>
        <w:tc>
          <w:tcPr>
            <w:tcW w:w="1413" w:type="dxa"/>
          </w:tcPr>
          <w:p w14:paraId="6811A20D" w14:textId="482C8BC3" w:rsidR="002C63AE" w:rsidDel="00E27A9C" w:rsidRDefault="002C63AE" w:rsidP="00EB2A62">
            <w:pPr>
              <w:pStyle w:val="Axure0"/>
              <w:rPr>
                <w:del w:id="4661" w:author="249326630@qq.com" w:date="2018-12-25T18:25:00Z"/>
                <w:lang w:eastAsia="zh-CN"/>
              </w:rPr>
            </w:pPr>
            <w:del w:id="4662" w:author="249326630@qq.com" w:date="2018-12-25T18:25:00Z">
              <w:r w:rsidDel="00E27A9C">
                <w:rPr>
                  <w:rFonts w:hint="eastAsia"/>
                  <w:lang w:eastAsia="zh-CN"/>
                </w:rPr>
                <w:delText>3</w:delText>
              </w:r>
            </w:del>
          </w:p>
        </w:tc>
        <w:tc>
          <w:tcPr>
            <w:tcW w:w="2268" w:type="dxa"/>
          </w:tcPr>
          <w:p w14:paraId="0782C476" w14:textId="5C40A24A" w:rsidR="002C63AE" w:rsidDel="00E27A9C" w:rsidRDefault="00B66261" w:rsidP="00EB2A62">
            <w:pPr>
              <w:pStyle w:val="Axure0"/>
              <w:rPr>
                <w:del w:id="4663" w:author="249326630@qq.com" w:date="2018-12-25T18:25:00Z"/>
                <w:lang w:eastAsia="zh-CN"/>
              </w:rPr>
            </w:pPr>
            <w:del w:id="4664" w:author="249326630@qq.com" w:date="2018-12-25T18:25:00Z">
              <w:r w:rsidDel="00E27A9C">
                <w:rPr>
                  <w:rFonts w:hint="eastAsia"/>
                  <w:lang w:eastAsia="zh-CN"/>
                </w:rPr>
                <w:delText>选择结束</w:delText>
              </w:r>
              <w:r w:rsidR="00FE5536" w:rsidDel="00E27A9C">
                <w:rPr>
                  <w:rFonts w:hint="eastAsia"/>
                  <w:lang w:eastAsia="zh-CN"/>
                </w:rPr>
                <w:delText>日期</w:delText>
              </w:r>
            </w:del>
          </w:p>
        </w:tc>
        <w:tc>
          <w:tcPr>
            <w:tcW w:w="4536" w:type="dxa"/>
          </w:tcPr>
          <w:p w14:paraId="3EB7A062" w14:textId="50789E7C" w:rsidR="002C63AE" w:rsidDel="00E27A9C" w:rsidRDefault="007E279A" w:rsidP="00EB2A62">
            <w:pPr>
              <w:pStyle w:val="Axure0"/>
              <w:rPr>
                <w:del w:id="4665" w:author="249326630@qq.com" w:date="2018-12-25T18:25:00Z"/>
                <w:lang w:eastAsia="zh-CN"/>
              </w:rPr>
            </w:pPr>
            <w:del w:id="4666" w:author="249326630@qq.com" w:date="2018-12-25T18:25:00Z">
              <w:r w:rsidDel="00E27A9C">
                <w:rPr>
                  <w:rFonts w:hint="eastAsia"/>
                  <w:lang w:eastAsia="zh-CN"/>
                </w:rPr>
                <w:delText>点击器选择</w:delText>
              </w:r>
              <w:r w:rsidDel="00E27A9C">
                <w:rPr>
                  <w:lang w:eastAsia="zh-CN"/>
                </w:rPr>
                <w:delText>器进行日期的选择</w:delText>
              </w:r>
            </w:del>
          </w:p>
        </w:tc>
      </w:tr>
      <w:tr w:rsidR="002C63AE" w:rsidDel="00E27A9C" w14:paraId="56F37B8B" w14:textId="7ECD2187" w:rsidTr="00EB2A62">
        <w:trPr>
          <w:cnfStyle w:val="000000010000" w:firstRow="0" w:lastRow="0" w:firstColumn="0" w:lastColumn="0" w:oddVBand="0" w:evenVBand="0" w:oddHBand="0" w:evenHBand="1" w:firstRowFirstColumn="0" w:firstRowLastColumn="0" w:lastRowFirstColumn="0" w:lastRowLastColumn="0"/>
          <w:cantSplit/>
          <w:del w:id="4667" w:author="249326630@qq.com" w:date="2018-12-25T18:25:00Z"/>
        </w:trPr>
        <w:tc>
          <w:tcPr>
            <w:tcW w:w="1413" w:type="dxa"/>
          </w:tcPr>
          <w:p w14:paraId="2F71672B" w14:textId="19C56BCA" w:rsidR="002C63AE" w:rsidDel="00E27A9C" w:rsidRDefault="002C63AE" w:rsidP="00EB2A62">
            <w:pPr>
              <w:pStyle w:val="Axure0"/>
              <w:rPr>
                <w:del w:id="4668" w:author="249326630@qq.com" w:date="2018-12-25T18:25:00Z"/>
                <w:lang w:eastAsia="zh-CN"/>
              </w:rPr>
            </w:pPr>
            <w:del w:id="4669" w:author="249326630@qq.com" w:date="2018-12-25T18:25:00Z">
              <w:r w:rsidDel="00E27A9C">
                <w:rPr>
                  <w:rFonts w:hint="eastAsia"/>
                  <w:lang w:eastAsia="zh-CN"/>
                </w:rPr>
                <w:delText>4</w:delText>
              </w:r>
            </w:del>
          </w:p>
        </w:tc>
        <w:tc>
          <w:tcPr>
            <w:tcW w:w="2268" w:type="dxa"/>
          </w:tcPr>
          <w:p w14:paraId="2C8FA4A1" w14:textId="3491AA6B" w:rsidR="002C63AE" w:rsidDel="00E27A9C" w:rsidRDefault="00FE5536" w:rsidP="00EB2A62">
            <w:pPr>
              <w:pStyle w:val="Axure0"/>
              <w:rPr>
                <w:del w:id="4670" w:author="249326630@qq.com" w:date="2018-12-25T18:25:00Z"/>
                <w:lang w:eastAsia="zh-CN"/>
              </w:rPr>
            </w:pPr>
            <w:del w:id="4671" w:author="249326630@qq.com" w:date="2018-12-25T18:25:00Z">
              <w:r w:rsidDel="00E27A9C">
                <w:rPr>
                  <w:rFonts w:hint="eastAsia"/>
                  <w:lang w:eastAsia="zh-CN"/>
                </w:rPr>
                <w:delText>选择</w:delText>
              </w:r>
              <w:r w:rsidDel="00E27A9C">
                <w:rPr>
                  <w:lang w:eastAsia="zh-CN"/>
                </w:rPr>
                <w:delText>结束</w:delText>
              </w:r>
              <w:r w:rsidDel="00E27A9C">
                <w:rPr>
                  <w:rFonts w:hint="eastAsia"/>
                  <w:lang w:eastAsia="zh-CN"/>
                </w:rPr>
                <w:delText>小时</w:delText>
              </w:r>
            </w:del>
          </w:p>
        </w:tc>
        <w:tc>
          <w:tcPr>
            <w:tcW w:w="4536" w:type="dxa"/>
          </w:tcPr>
          <w:p w14:paraId="1DAB7D52" w14:textId="2621EEA6" w:rsidR="002C63AE" w:rsidDel="00E27A9C" w:rsidRDefault="00FE5536" w:rsidP="00EB2A62">
            <w:pPr>
              <w:pStyle w:val="Axure0"/>
              <w:rPr>
                <w:del w:id="4672" w:author="249326630@qq.com" w:date="2018-12-25T18:25:00Z"/>
                <w:lang w:eastAsia="zh-CN"/>
              </w:rPr>
            </w:pPr>
            <w:del w:id="4673" w:author="249326630@qq.com" w:date="2018-12-25T18:25:00Z">
              <w:r w:rsidDel="00E27A9C">
                <w:rPr>
                  <w:rFonts w:hint="eastAsia"/>
                  <w:lang w:eastAsia="zh-CN"/>
                </w:rPr>
                <w:delText>点击</w:delText>
              </w:r>
              <w:r w:rsidDel="00E27A9C">
                <w:rPr>
                  <w:lang w:eastAsia="zh-CN"/>
                </w:rPr>
                <w:delText>时间选择器进行选择</w:delText>
              </w:r>
            </w:del>
          </w:p>
        </w:tc>
      </w:tr>
      <w:tr w:rsidR="002C63AE" w:rsidDel="00E27A9C" w14:paraId="3989F896" w14:textId="54CC6EE8" w:rsidTr="00EB2A62">
        <w:trPr>
          <w:cantSplit/>
          <w:del w:id="4674" w:author="249326630@qq.com" w:date="2018-12-25T18:25:00Z"/>
        </w:trPr>
        <w:tc>
          <w:tcPr>
            <w:tcW w:w="1413" w:type="dxa"/>
          </w:tcPr>
          <w:p w14:paraId="608032AA" w14:textId="06730253" w:rsidR="002C63AE" w:rsidDel="00E27A9C" w:rsidRDefault="002C63AE" w:rsidP="00EB2A62">
            <w:pPr>
              <w:pStyle w:val="Axure0"/>
              <w:rPr>
                <w:del w:id="4675" w:author="249326630@qq.com" w:date="2018-12-25T18:25:00Z"/>
                <w:lang w:eastAsia="zh-CN"/>
              </w:rPr>
            </w:pPr>
            <w:del w:id="4676" w:author="249326630@qq.com" w:date="2018-12-25T18:25:00Z">
              <w:r w:rsidDel="00E27A9C">
                <w:rPr>
                  <w:rFonts w:hint="eastAsia"/>
                  <w:lang w:eastAsia="zh-CN"/>
                </w:rPr>
                <w:delText>5</w:delText>
              </w:r>
            </w:del>
          </w:p>
        </w:tc>
        <w:tc>
          <w:tcPr>
            <w:tcW w:w="2268" w:type="dxa"/>
          </w:tcPr>
          <w:p w14:paraId="3124835E" w14:textId="0A06451D" w:rsidR="002C63AE" w:rsidDel="00E27A9C" w:rsidRDefault="00FE5536" w:rsidP="00EB2A62">
            <w:pPr>
              <w:pStyle w:val="Axure0"/>
              <w:rPr>
                <w:del w:id="4677" w:author="249326630@qq.com" w:date="2018-12-25T18:25:00Z"/>
                <w:lang w:eastAsia="zh-CN"/>
              </w:rPr>
            </w:pPr>
            <w:del w:id="4678" w:author="249326630@qq.com" w:date="2018-12-25T18:25:00Z">
              <w:r w:rsidDel="00E27A9C">
                <w:rPr>
                  <w:rFonts w:hint="eastAsia"/>
                  <w:lang w:eastAsia="zh-CN"/>
                </w:rPr>
                <w:delText>选择</w:delText>
              </w:r>
              <w:r w:rsidDel="00E27A9C">
                <w:rPr>
                  <w:lang w:eastAsia="zh-CN"/>
                </w:rPr>
                <w:delText>结束</w:delText>
              </w:r>
              <w:r w:rsidDel="00E27A9C">
                <w:rPr>
                  <w:rFonts w:hint="eastAsia"/>
                  <w:lang w:eastAsia="zh-CN"/>
                </w:rPr>
                <w:delText>分钟</w:delText>
              </w:r>
            </w:del>
          </w:p>
        </w:tc>
        <w:tc>
          <w:tcPr>
            <w:tcW w:w="4536" w:type="dxa"/>
          </w:tcPr>
          <w:p w14:paraId="60D07E4B" w14:textId="60270A8B" w:rsidR="002C63AE" w:rsidDel="00E27A9C" w:rsidRDefault="00FE5536" w:rsidP="00EB2A62">
            <w:pPr>
              <w:pStyle w:val="Axure0"/>
              <w:rPr>
                <w:del w:id="4679" w:author="249326630@qq.com" w:date="2018-12-25T18:25:00Z"/>
                <w:lang w:eastAsia="zh-CN"/>
              </w:rPr>
            </w:pPr>
            <w:del w:id="4680" w:author="249326630@qq.com" w:date="2018-12-25T18:25:00Z">
              <w:r w:rsidDel="00E27A9C">
                <w:rPr>
                  <w:rFonts w:hint="eastAsia"/>
                  <w:lang w:eastAsia="zh-CN"/>
                </w:rPr>
                <w:delText>点击</w:delText>
              </w:r>
              <w:r w:rsidDel="00E27A9C">
                <w:rPr>
                  <w:lang w:eastAsia="zh-CN"/>
                </w:rPr>
                <w:delText>时间选择器</w:delText>
              </w:r>
              <w:r w:rsidDel="00E27A9C">
                <w:rPr>
                  <w:rFonts w:hint="eastAsia"/>
                  <w:lang w:eastAsia="zh-CN"/>
                </w:rPr>
                <w:delText>进行</w:delText>
              </w:r>
              <w:r w:rsidDel="00E27A9C">
                <w:rPr>
                  <w:lang w:eastAsia="zh-CN"/>
                </w:rPr>
                <w:delText>选择</w:delText>
              </w:r>
            </w:del>
          </w:p>
        </w:tc>
      </w:tr>
      <w:tr w:rsidR="00FE5536" w:rsidDel="00E27A9C" w14:paraId="70F39A94" w14:textId="3B9A9A7D" w:rsidTr="00EB2A62">
        <w:trPr>
          <w:cnfStyle w:val="000000010000" w:firstRow="0" w:lastRow="0" w:firstColumn="0" w:lastColumn="0" w:oddVBand="0" w:evenVBand="0" w:oddHBand="0" w:evenHBand="1" w:firstRowFirstColumn="0" w:firstRowLastColumn="0" w:lastRowFirstColumn="0" w:lastRowLastColumn="0"/>
          <w:cantSplit/>
          <w:del w:id="4681" w:author="249326630@qq.com" w:date="2018-12-25T18:25:00Z"/>
        </w:trPr>
        <w:tc>
          <w:tcPr>
            <w:tcW w:w="1413" w:type="dxa"/>
          </w:tcPr>
          <w:p w14:paraId="2A149F07" w14:textId="1FF1E1CA" w:rsidR="00FE5536" w:rsidDel="00E27A9C" w:rsidRDefault="00FE5536" w:rsidP="00FE5536">
            <w:pPr>
              <w:pStyle w:val="Axure0"/>
              <w:rPr>
                <w:del w:id="4682" w:author="249326630@qq.com" w:date="2018-12-25T18:25:00Z"/>
                <w:lang w:eastAsia="zh-CN"/>
              </w:rPr>
            </w:pPr>
            <w:del w:id="4683" w:author="249326630@qq.com" w:date="2018-12-25T18:25:00Z">
              <w:r w:rsidDel="00E27A9C">
                <w:rPr>
                  <w:rFonts w:hint="eastAsia"/>
                  <w:lang w:eastAsia="zh-CN"/>
                </w:rPr>
                <w:delText>6</w:delText>
              </w:r>
            </w:del>
          </w:p>
        </w:tc>
        <w:tc>
          <w:tcPr>
            <w:tcW w:w="2268" w:type="dxa"/>
          </w:tcPr>
          <w:p w14:paraId="74258F9B" w14:textId="62CCFFA9" w:rsidR="00FE5536" w:rsidDel="00E27A9C" w:rsidRDefault="00FE5536" w:rsidP="00FE5536">
            <w:pPr>
              <w:pStyle w:val="Axure0"/>
              <w:rPr>
                <w:del w:id="4684" w:author="249326630@qq.com" w:date="2018-12-25T18:25:00Z"/>
                <w:lang w:eastAsia="zh-CN"/>
              </w:rPr>
            </w:pPr>
            <w:del w:id="4685" w:author="249326630@qq.com" w:date="2018-12-25T18:25:00Z">
              <w:r w:rsidDel="00E27A9C">
                <w:rPr>
                  <w:rFonts w:hint="eastAsia"/>
                  <w:lang w:eastAsia="zh-CN"/>
                </w:rPr>
                <w:delText>选择开</w:delText>
              </w:r>
              <w:r w:rsidDel="00E27A9C">
                <w:rPr>
                  <w:lang w:eastAsia="zh-CN"/>
                </w:rPr>
                <w:delText>始</w:delText>
              </w:r>
              <w:r w:rsidDel="00E27A9C">
                <w:rPr>
                  <w:rFonts w:hint="eastAsia"/>
                  <w:lang w:eastAsia="zh-CN"/>
                </w:rPr>
                <w:delText>日期</w:delText>
              </w:r>
            </w:del>
          </w:p>
        </w:tc>
        <w:tc>
          <w:tcPr>
            <w:tcW w:w="4536" w:type="dxa"/>
          </w:tcPr>
          <w:p w14:paraId="600312C3" w14:textId="661480B5" w:rsidR="00FE5536" w:rsidDel="00E27A9C" w:rsidRDefault="00FE5536" w:rsidP="00FE5536">
            <w:pPr>
              <w:pStyle w:val="Axure0"/>
              <w:rPr>
                <w:del w:id="4686" w:author="249326630@qq.com" w:date="2018-12-25T18:25:00Z"/>
                <w:lang w:eastAsia="zh-CN"/>
              </w:rPr>
            </w:pPr>
            <w:del w:id="4687" w:author="249326630@qq.com" w:date="2018-12-25T18:25:00Z">
              <w:r w:rsidDel="00E27A9C">
                <w:rPr>
                  <w:rFonts w:hint="eastAsia"/>
                  <w:lang w:eastAsia="zh-CN"/>
                </w:rPr>
                <w:delText>点击器选择</w:delText>
              </w:r>
              <w:r w:rsidDel="00E27A9C">
                <w:rPr>
                  <w:lang w:eastAsia="zh-CN"/>
                </w:rPr>
                <w:delText>器进行日期的选择</w:delText>
              </w:r>
            </w:del>
          </w:p>
        </w:tc>
      </w:tr>
      <w:tr w:rsidR="00FE5536" w:rsidDel="00E27A9C" w14:paraId="6143FF92" w14:textId="7ECCD407" w:rsidTr="00EB2A62">
        <w:trPr>
          <w:cantSplit/>
          <w:del w:id="4688" w:author="249326630@qq.com" w:date="2018-12-25T18:25:00Z"/>
        </w:trPr>
        <w:tc>
          <w:tcPr>
            <w:tcW w:w="1413" w:type="dxa"/>
          </w:tcPr>
          <w:p w14:paraId="609D7830" w14:textId="790AD337" w:rsidR="00FE5536" w:rsidDel="00E27A9C" w:rsidRDefault="00FE5536" w:rsidP="00FE5536">
            <w:pPr>
              <w:pStyle w:val="Axure0"/>
              <w:rPr>
                <w:del w:id="4689" w:author="249326630@qq.com" w:date="2018-12-25T18:25:00Z"/>
                <w:lang w:eastAsia="zh-CN"/>
              </w:rPr>
            </w:pPr>
            <w:del w:id="4690" w:author="249326630@qq.com" w:date="2018-12-25T18:25:00Z">
              <w:r w:rsidDel="00E27A9C">
                <w:rPr>
                  <w:rFonts w:hint="eastAsia"/>
                  <w:lang w:eastAsia="zh-CN"/>
                </w:rPr>
                <w:delText>7</w:delText>
              </w:r>
            </w:del>
          </w:p>
        </w:tc>
        <w:tc>
          <w:tcPr>
            <w:tcW w:w="2268" w:type="dxa"/>
          </w:tcPr>
          <w:p w14:paraId="1418A142" w14:textId="4B8855C9" w:rsidR="00FE5536" w:rsidDel="00E27A9C" w:rsidRDefault="00FE5536" w:rsidP="00FE5536">
            <w:pPr>
              <w:pStyle w:val="Axure0"/>
              <w:rPr>
                <w:del w:id="4691" w:author="249326630@qq.com" w:date="2018-12-25T18:25:00Z"/>
                <w:lang w:eastAsia="zh-CN"/>
              </w:rPr>
            </w:pPr>
            <w:del w:id="4692" w:author="249326630@qq.com" w:date="2018-12-25T18:25:00Z">
              <w:r w:rsidDel="00E27A9C">
                <w:rPr>
                  <w:rFonts w:hint="eastAsia"/>
                  <w:lang w:eastAsia="zh-CN"/>
                </w:rPr>
                <w:delText>选择开</w:delText>
              </w:r>
              <w:r w:rsidDel="00E27A9C">
                <w:rPr>
                  <w:lang w:eastAsia="zh-CN"/>
                </w:rPr>
                <w:delText>始</w:delText>
              </w:r>
              <w:r w:rsidDel="00E27A9C">
                <w:rPr>
                  <w:rFonts w:hint="eastAsia"/>
                  <w:lang w:eastAsia="zh-CN"/>
                </w:rPr>
                <w:delText>小时</w:delText>
              </w:r>
            </w:del>
          </w:p>
        </w:tc>
        <w:tc>
          <w:tcPr>
            <w:tcW w:w="4536" w:type="dxa"/>
          </w:tcPr>
          <w:p w14:paraId="0FEF0FF6" w14:textId="0A97DB83" w:rsidR="00FE5536" w:rsidDel="00E27A9C" w:rsidRDefault="00FE5536" w:rsidP="00FE5536">
            <w:pPr>
              <w:pStyle w:val="Axure0"/>
              <w:rPr>
                <w:del w:id="4693" w:author="249326630@qq.com" w:date="2018-12-25T18:25:00Z"/>
                <w:lang w:eastAsia="zh-CN"/>
              </w:rPr>
            </w:pPr>
            <w:del w:id="4694" w:author="249326630@qq.com" w:date="2018-12-25T18:25:00Z">
              <w:r w:rsidDel="00E27A9C">
                <w:rPr>
                  <w:rFonts w:hint="eastAsia"/>
                  <w:lang w:eastAsia="zh-CN"/>
                </w:rPr>
                <w:delText>点击</w:delText>
              </w:r>
              <w:r w:rsidDel="00E27A9C">
                <w:rPr>
                  <w:lang w:eastAsia="zh-CN"/>
                </w:rPr>
                <w:delText>时间选择器进行选择</w:delText>
              </w:r>
            </w:del>
          </w:p>
        </w:tc>
      </w:tr>
      <w:tr w:rsidR="00FE5536" w:rsidDel="00E27A9C" w14:paraId="165359EE" w14:textId="5F8DBEC7" w:rsidTr="00EB2A62">
        <w:trPr>
          <w:cnfStyle w:val="000000010000" w:firstRow="0" w:lastRow="0" w:firstColumn="0" w:lastColumn="0" w:oddVBand="0" w:evenVBand="0" w:oddHBand="0" w:evenHBand="1" w:firstRowFirstColumn="0" w:firstRowLastColumn="0" w:lastRowFirstColumn="0" w:lastRowLastColumn="0"/>
          <w:cantSplit/>
          <w:del w:id="4695" w:author="249326630@qq.com" w:date="2018-12-25T18:25:00Z"/>
        </w:trPr>
        <w:tc>
          <w:tcPr>
            <w:tcW w:w="1413" w:type="dxa"/>
          </w:tcPr>
          <w:p w14:paraId="5356AB34" w14:textId="77E6A69E" w:rsidR="00FE5536" w:rsidDel="00E27A9C" w:rsidRDefault="00FE5536" w:rsidP="00FE5536">
            <w:pPr>
              <w:pStyle w:val="Axure0"/>
              <w:rPr>
                <w:del w:id="4696" w:author="249326630@qq.com" w:date="2018-12-25T18:25:00Z"/>
                <w:lang w:eastAsia="zh-CN"/>
              </w:rPr>
            </w:pPr>
            <w:del w:id="4697" w:author="249326630@qq.com" w:date="2018-12-25T18:25:00Z">
              <w:r w:rsidDel="00E27A9C">
                <w:rPr>
                  <w:rFonts w:hint="eastAsia"/>
                  <w:lang w:eastAsia="zh-CN"/>
                </w:rPr>
                <w:delText>8</w:delText>
              </w:r>
            </w:del>
          </w:p>
        </w:tc>
        <w:tc>
          <w:tcPr>
            <w:tcW w:w="2268" w:type="dxa"/>
          </w:tcPr>
          <w:p w14:paraId="3EF2D6C3" w14:textId="092C50A3" w:rsidR="00FE5536" w:rsidDel="00E27A9C" w:rsidRDefault="00FE5536" w:rsidP="00FE5536">
            <w:pPr>
              <w:pStyle w:val="Axure0"/>
              <w:rPr>
                <w:del w:id="4698" w:author="249326630@qq.com" w:date="2018-12-25T18:25:00Z"/>
                <w:lang w:eastAsia="zh-CN"/>
              </w:rPr>
            </w:pPr>
            <w:del w:id="4699" w:author="249326630@qq.com" w:date="2018-12-25T18:25:00Z">
              <w:r w:rsidDel="00E27A9C">
                <w:rPr>
                  <w:rFonts w:hint="eastAsia"/>
                  <w:lang w:eastAsia="zh-CN"/>
                </w:rPr>
                <w:delText>选择开</w:delText>
              </w:r>
              <w:r w:rsidDel="00E27A9C">
                <w:rPr>
                  <w:lang w:eastAsia="zh-CN"/>
                </w:rPr>
                <w:delText>始</w:delText>
              </w:r>
              <w:r w:rsidDel="00E27A9C">
                <w:rPr>
                  <w:rFonts w:hint="eastAsia"/>
                  <w:lang w:eastAsia="zh-CN"/>
                </w:rPr>
                <w:delText>分钟</w:delText>
              </w:r>
            </w:del>
          </w:p>
        </w:tc>
        <w:tc>
          <w:tcPr>
            <w:tcW w:w="4536" w:type="dxa"/>
          </w:tcPr>
          <w:p w14:paraId="0525CDC3" w14:textId="087DDCD6" w:rsidR="00FE5536" w:rsidDel="00E27A9C" w:rsidRDefault="00FE5536" w:rsidP="00FE5536">
            <w:pPr>
              <w:pStyle w:val="Axure0"/>
              <w:rPr>
                <w:del w:id="4700" w:author="249326630@qq.com" w:date="2018-12-25T18:25:00Z"/>
                <w:lang w:eastAsia="zh-CN"/>
              </w:rPr>
            </w:pPr>
            <w:del w:id="4701" w:author="249326630@qq.com" w:date="2018-12-25T18:25:00Z">
              <w:r w:rsidDel="00E27A9C">
                <w:rPr>
                  <w:rFonts w:hint="eastAsia"/>
                  <w:lang w:eastAsia="zh-CN"/>
                </w:rPr>
                <w:delText>点击</w:delText>
              </w:r>
              <w:r w:rsidDel="00E27A9C">
                <w:rPr>
                  <w:lang w:eastAsia="zh-CN"/>
                </w:rPr>
                <w:delText>时间选择器</w:delText>
              </w:r>
              <w:r w:rsidDel="00E27A9C">
                <w:rPr>
                  <w:rFonts w:hint="eastAsia"/>
                  <w:lang w:eastAsia="zh-CN"/>
                </w:rPr>
                <w:delText>进行</w:delText>
              </w:r>
              <w:r w:rsidDel="00E27A9C">
                <w:rPr>
                  <w:lang w:eastAsia="zh-CN"/>
                </w:rPr>
                <w:delText>选择</w:delText>
              </w:r>
            </w:del>
          </w:p>
        </w:tc>
      </w:tr>
      <w:tr w:rsidR="002C63AE" w:rsidDel="00E27A9C" w14:paraId="672CE027" w14:textId="058710EC" w:rsidTr="00EB2A62">
        <w:trPr>
          <w:cantSplit/>
          <w:del w:id="4702" w:author="249326630@qq.com" w:date="2018-12-25T18:25:00Z"/>
        </w:trPr>
        <w:tc>
          <w:tcPr>
            <w:tcW w:w="1413" w:type="dxa"/>
          </w:tcPr>
          <w:p w14:paraId="32309CE6" w14:textId="407BE80E" w:rsidR="002C63AE" w:rsidDel="00E27A9C" w:rsidRDefault="002C63AE" w:rsidP="00EB2A62">
            <w:pPr>
              <w:pStyle w:val="Axure0"/>
              <w:rPr>
                <w:del w:id="4703" w:author="249326630@qq.com" w:date="2018-12-25T18:25:00Z"/>
                <w:lang w:eastAsia="zh-CN"/>
              </w:rPr>
            </w:pPr>
            <w:del w:id="4704" w:author="249326630@qq.com" w:date="2018-12-25T18:25:00Z">
              <w:r w:rsidDel="00E27A9C">
                <w:rPr>
                  <w:rFonts w:hint="eastAsia"/>
                  <w:lang w:eastAsia="zh-CN"/>
                </w:rPr>
                <w:delText>9</w:delText>
              </w:r>
            </w:del>
          </w:p>
        </w:tc>
        <w:tc>
          <w:tcPr>
            <w:tcW w:w="2268" w:type="dxa"/>
          </w:tcPr>
          <w:p w14:paraId="0DFFF7ED" w14:textId="586AB2AB" w:rsidR="002C63AE" w:rsidDel="00E27A9C" w:rsidRDefault="000864B2" w:rsidP="00EB2A62">
            <w:pPr>
              <w:pStyle w:val="Axure0"/>
              <w:rPr>
                <w:del w:id="4705" w:author="249326630@qq.com" w:date="2018-12-25T18:25:00Z"/>
                <w:lang w:eastAsia="zh-CN"/>
              </w:rPr>
            </w:pPr>
            <w:del w:id="4706" w:author="249326630@qq.com" w:date="2018-12-25T18:25:00Z">
              <w:r w:rsidDel="00E27A9C">
                <w:rPr>
                  <w:rFonts w:hint="eastAsia"/>
                  <w:lang w:eastAsia="zh-CN"/>
                </w:rPr>
                <w:delText>主题</w:delText>
              </w:r>
              <w:r w:rsidDel="00E27A9C">
                <w:rPr>
                  <w:lang w:eastAsia="zh-CN"/>
                </w:rPr>
                <w:delText>输入</w:delText>
              </w:r>
              <w:r w:rsidR="00466E27" w:rsidDel="00E27A9C">
                <w:rPr>
                  <w:rFonts w:hint="eastAsia"/>
                  <w:lang w:eastAsia="zh-CN"/>
                </w:rPr>
                <w:delText>框</w:delText>
              </w:r>
            </w:del>
          </w:p>
        </w:tc>
        <w:tc>
          <w:tcPr>
            <w:tcW w:w="4536" w:type="dxa"/>
          </w:tcPr>
          <w:p w14:paraId="2FD706CE" w14:textId="5156AF11" w:rsidR="002C63AE" w:rsidDel="00E27A9C" w:rsidRDefault="00466E27" w:rsidP="00EB2A62">
            <w:pPr>
              <w:pStyle w:val="Axure0"/>
              <w:rPr>
                <w:del w:id="4707" w:author="249326630@qq.com" w:date="2018-12-25T18:25:00Z"/>
                <w:lang w:eastAsia="zh-CN"/>
              </w:rPr>
            </w:pPr>
            <w:del w:id="4708" w:author="249326630@qq.com" w:date="2018-12-25T18:25:00Z">
              <w:r w:rsidDel="00E27A9C">
                <w:rPr>
                  <w:rFonts w:hint="eastAsia"/>
                  <w:lang w:eastAsia="zh-CN"/>
                </w:rPr>
                <w:delText>输入</w:delText>
              </w:r>
              <w:r w:rsidDel="00E27A9C">
                <w:rPr>
                  <w:lang w:eastAsia="zh-CN"/>
                </w:rPr>
                <w:delText>答疑室主题</w:delText>
              </w:r>
            </w:del>
          </w:p>
        </w:tc>
      </w:tr>
      <w:tr w:rsidR="002C63AE" w:rsidDel="00E27A9C" w14:paraId="31591161" w14:textId="1B31C607" w:rsidTr="00EB2A62">
        <w:trPr>
          <w:cnfStyle w:val="000000010000" w:firstRow="0" w:lastRow="0" w:firstColumn="0" w:lastColumn="0" w:oddVBand="0" w:evenVBand="0" w:oddHBand="0" w:evenHBand="1" w:firstRowFirstColumn="0" w:firstRowLastColumn="0" w:lastRowFirstColumn="0" w:lastRowLastColumn="0"/>
          <w:cantSplit/>
          <w:del w:id="4709" w:author="249326630@qq.com" w:date="2018-12-25T18:25:00Z"/>
        </w:trPr>
        <w:tc>
          <w:tcPr>
            <w:tcW w:w="1413" w:type="dxa"/>
          </w:tcPr>
          <w:p w14:paraId="2728DA2E" w14:textId="1A5FF823" w:rsidR="002C63AE" w:rsidDel="00E27A9C" w:rsidRDefault="002C63AE" w:rsidP="00EB2A62">
            <w:pPr>
              <w:pStyle w:val="Axure0"/>
              <w:rPr>
                <w:del w:id="4710" w:author="249326630@qq.com" w:date="2018-12-25T18:25:00Z"/>
                <w:lang w:eastAsia="zh-CN"/>
              </w:rPr>
            </w:pPr>
            <w:del w:id="4711" w:author="249326630@qq.com" w:date="2018-12-25T18:25:00Z">
              <w:r w:rsidDel="00E27A9C">
                <w:rPr>
                  <w:rFonts w:hint="eastAsia"/>
                  <w:lang w:eastAsia="zh-CN"/>
                </w:rPr>
                <w:delText>10</w:delText>
              </w:r>
            </w:del>
          </w:p>
        </w:tc>
        <w:tc>
          <w:tcPr>
            <w:tcW w:w="2268" w:type="dxa"/>
          </w:tcPr>
          <w:p w14:paraId="6546F15F" w14:textId="1654CD04" w:rsidR="002C63AE" w:rsidDel="00E27A9C" w:rsidRDefault="00EF77BE" w:rsidP="00EB2A62">
            <w:pPr>
              <w:pStyle w:val="Axure0"/>
              <w:rPr>
                <w:del w:id="4712" w:author="249326630@qq.com" w:date="2018-12-25T18:25:00Z"/>
                <w:lang w:eastAsia="zh-CN"/>
              </w:rPr>
            </w:pPr>
            <w:del w:id="4713" w:author="249326630@qq.com" w:date="2018-12-25T18:25:00Z">
              <w:r w:rsidDel="00E27A9C">
                <w:rPr>
                  <w:rFonts w:hint="eastAsia"/>
                  <w:lang w:eastAsia="zh-CN"/>
                </w:rPr>
                <w:delText>取消</w:delText>
              </w:r>
              <w:r w:rsidDel="00E27A9C">
                <w:rPr>
                  <w:lang w:eastAsia="zh-CN"/>
                </w:rPr>
                <w:delText>按钮</w:delText>
              </w:r>
            </w:del>
          </w:p>
        </w:tc>
        <w:tc>
          <w:tcPr>
            <w:tcW w:w="4536" w:type="dxa"/>
          </w:tcPr>
          <w:p w14:paraId="6DA6C178" w14:textId="3AC7B9DA" w:rsidR="002C63AE" w:rsidDel="00E27A9C" w:rsidRDefault="00EF77BE" w:rsidP="00EB2A62">
            <w:pPr>
              <w:pStyle w:val="Axure0"/>
              <w:rPr>
                <w:del w:id="4714" w:author="249326630@qq.com" w:date="2018-12-25T18:25:00Z"/>
                <w:lang w:eastAsia="zh-CN"/>
              </w:rPr>
            </w:pPr>
            <w:del w:id="4715" w:author="249326630@qq.com" w:date="2018-12-25T18:25:00Z">
              <w:r w:rsidDel="00E27A9C">
                <w:rPr>
                  <w:rFonts w:hint="eastAsia"/>
                  <w:lang w:eastAsia="zh-CN"/>
                </w:rPr>
                <w:delText>点击</w:delText>
              </w:r>
              <w:r w:rsidDel="00E27A9C">
                <w:rPr>
                  <w:lang w:eastAsia="zh-CN"/>
                </w:rPr>
                <w:delText>取消此编辑</w:delText>
              </w:r>
            </w:del>
          </w:p>
        </w:tc>
      </w:tr>
      <w:tr w:rsidR="002C63AE" w:rsidDel="00E27A9C" w14:paraId="7ECCE3D0" w14:textId="6B5E4F22" w:rsidTr="00EB2A62">
        <w:trPr>
          <w:cantSplit/>
          <w:del w:id="4716" w:author="249326630@qq.com" w:date="2018-12-25T18:25:00Z"/>
        </w:trPr>
        <w:tc>
          <w:tcPr>
            <w:tcW w:w="1413" w:type="dxa"/>
          </w:tcPr>
          <w:p w14:paraId="214C9342" w14:textId="4BF17172" w:rsidR="002C63AE" w:rsidDel="00E27A9C" w:rsidRDefault="002C63AE" w:rsidP="00EB2A62">
            <w:pPr>
              <w:pStyle w:val="Axure0"/>
              <w:rPr>
                <w:del w:id="4717" w:author="249326630@qq.com" w:date="2018-12-25T18:25:00Z"/>
                <w:lang w:eastAsia="zh-CN"/>
              </w:rPr>
            </w:pPr>
            <w:del w:id="4718" w:author="249326630@qq.com" w:date="2018-12-25T18:25:00Z">
              <w:r w:rsidDel="00E27A9C">
                <w:rPr>
                  <w:rFonts w:hint="eastAsia"/>
                  <w:lang w:eastAsia="zh-CN"/>
                </w:rPr>
                <w:delText>11</w:delText>
              </w:r>
            </w:del>
          </w:p>
        </w:tc>
        <w:tc>
          <w:tcPr>
            <w:tcW w:w="2268" w:type="dxa"/>
          </w:tcPr>
          <w:p w14:paraId="11BA06C6" w14:textId="0A0B9C5F" w:rsidR="002C63AE" w:rsidDel="00E27A9C" w:rsidRDefault="00EF77BE" w:rsidP="00EB2A62">
            <w:pPr>
              <w:pStyle w:val="Axure0"/>
              <w:rPr>
                <w:del w:id="4719" w:author="249326630@qq.com" w:date="2018-12-25T18:25:00Z"/>
                <w:lang w:eastAsia="zh-CN"/>
              </w:rPr>
            </w:pPr>
            <w:del w:id="4720" w:author="249326630@qq.com" w:date="2018-12-25T18:25:00Z">
              <w:r w:rsidDel="00E27A9C">
                <w:rPr>
                  <w:rFonts w:hint="eastAsia"/>
                  <w:lang w:eastAsia="zh-CN"/>
                </w:rPr>
                <w:delText>确认</w:delText>
              </w:r>
              <w:r w:rsidDel="00E27A9C">
                <w:rPr>
                  <w:lang w:eastAsia="zh-CN"/>
                </w:rPr>
                <w:delText>提交</w:delText>
              </w:r>
            </w:del>
          </w:p>
        </w:tc>
        <w:tc>
          <w:tcPr>
            <w:tcW w:w="4536" w:type="dxa"/>
          </w:tcPr>
          <w:p w14:paraId="28A28B76" w14:textId="7B78FBBC" w:rsidR="002C63AE" w:rsidDel="00E27A9C" w:rsidRDefault="00D6454B" w:rsidP="00D6454B">
            <w:pPr>
              <w:pStyle w:val="Axure0"/>
              <w:rPr>
                <w:del w:id="4721" w:author="249326630@qq.com" w:date="2018-12-25T18:25:00Z"/>
                <w:lang w:eastAsia="zh-CN"/>
              </w:rPr>
            </w:pPr>
            <w:del w:id="4722" w:author="249326630@qq.com" w:date="2018-12-25T18:25:00Z">
              <w:r w:rsidDel="00E27A9C">
                <w:rPr>
                  <w:rFonts w:hint="eastAsia"/>
                  <w:lang w:eastAsia="zh-CN"/>
                </w:rPr>
                <w:delText>点击确认</w:delText>
              </w:r>
              <w:r w:rsidDel="00E27A9C">
                <w:rPr>
                  <w:lang w:eastAsia="zh-CN"/>
                </w:rPr>
                <w:delText>提交新建答疑室</w:delText>
              </w:r>
            </w:del>
          </w:p>
        </w:tc>
      </w:tr>
    </w:tbl>
    <w:p w14:paraId="59692BDE" w14:textId="1C0EC4AA" w:rsidR="006F0AD6" w:rsidRPr="00141727" w:rsidDel="00E27A9C" w:rsidRDefault="006F0AD6" w:rsidP="006F0AD6">
      <w:pPr>
        <w:rPr>
          <w:del w:id="4723" w:author="249326630@qq.com" w:date="2018-12-25T18:25:00Z"/>
        </w:rPr>
      </w:pPr>
    </w:p>
    <w:p w14:paraId="4B06A9B2" w14:textId="7D9B643A" w:rsidR="009B1AC8" w:rsidRPr="006F0AD6" w:rsidDel="00E27A9C" w:rsidRDefault="009B1AC8" w:rsidP="00A979BA">
      <w:pPr>
        <w:rPr>
          <w:del w:id="4724" w:author="249326630@qq.com" w:date="2018-12-25T18:25:00Z"/>
        </w:rPr>
      </w:pPr>
    </w:p>
    <w:p w14:paraId="52391120" w14:textId="1E61BCC3" w:rsidR="00ED245A" w:rsidDel="00E27A9C" w:rsidRDefault="00AD7D49" w:rsidP="00A979BA">
      <w:pPr>
        <w:rPr>
          <w:ins w:id="4725" w:author="HerculesHu" w:date="2017-12-23T23:49:00Z"/>
          <w:del w:id="4726" w:author="249326630@qq.com" w:date="2018-12-25T18:25:00Z"/>
        </w:rPr>
      </w:pPr>
      <w:del w:id="4727" w:author="249326630@qq.com" w:date="2018-12-25T18:25:00Z">
        <w:r w:rsidDel="00E27A9C">
          <w:rPr>
            <w:noProof/>
          </w:rPr>
          <w:drawing>
            <wp:inline distT="0" distB="0" distL="0" distR="0" wp14:anchorId="46E7DE0A" wp14:editId="34E3DD55">
              <wp:extent cx="5274310" cy="3058795"/>
              <wp:effectExtent l="0" t="0" r="2540"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3058795"/>
                      </a:xfrm>
                      <a:prstGeom prst="rect">
                        <a:avLst/>
                      </a:prstGeom>
                    </pic:spPr>
                  </pic:pic>
                </a:graphicData>
              </a:graphic>
            </wp:inline>
          </w:drawing>
        </w:r>
      </w:del>
    </w:p>
    <w:p w14:paraId="3C085C5D" w14:textId="7B7C4F38" w:rsidR="00ED245A" w:rsidDel="00E27A9C" w:rsidRDefault="00ED245A">
      <w:pPr>
        <w:rPr>
          <w:ins w:id="4728" w:author="HerculesHu" w:date="2017-12-23T23:49:00Z"/>
          <w:del w:id="4729" w:author="249326630@qq.com" w:date="2018-12-25T18:25:00Z"/>
        </w:rPr>
      </w:pPr>
      <w:ins w:id="4730" w:author="HerculesHu" w:date="2017-12-23T23:49:00Z">
        <w:del w:id="4731" w:author="249326630@qq.com" w:date="2018-12-25T18:25:00Z">
          <w:r w:rsidDel="00E27A9C">
            <w:br w:type="page"/>
          </w:r>
        </w:del>
      </w:ins>
    </w:p>
    <w:p w14:paraId="4EFA019E" w14:textId="5D59D340" w:rsidR="00ED245A" w:rsidDel="00E27A9C" w:rsidRDefault="00ED245A" w:rsidP="00ED245A">
      <w:pPr>
        <w:jc w:val="center"/>
        <w:rPr>
          <w:ins w:id="4732" w:author="HerculesHu" w:date="2017-12-23T23:49:00Z"/>
          <w:del w:id="4733" w:author="249326630@qq.com" w:date="2018-12-25T18:25:00Z"/>
        </w:rPr>
      </w:pPr>
      <w:ins w:id="4734" w:author="HerculesHu" w:date="2017-12-23T23:49:00Z">
        <w:del w:id="4735" w:author="249326630@qq.com" w:date="2018-12-25T18:25:00Z">
          <w:r w:rsidDel="00E27A9C">
            <w:rPr>
              <w:rFonts w:hint="eastAsia"/>
            </w:rPr>
            <w:delText>（电脑</w:delText>
          </w:r>
          <w:r w:rsidDel="00E27A9C">
            <w:delText>版</w:delText>
          </w:r>
          <w:r w:rsidDel="00E27A9C">
            <w:rPr>
              <w:rFonts w:hint="eastAsia"/>
            </w:rPr>
            <w:delText>）</w:delText>
          </w:r>
        </w:del>
      </w:ins>
    </w:p>
    <w:p w14:paraId="25927558" w14:textId="5A0A25BA" w:rsidR="009B1AC8" w:rsidDel="00E27A9C" w:rsidRDefault="009B1AC8" w:rsidP="00A979BA">
      <w:pPr>
        <w:rPr>
          <w:del w:id="4736" w:author="249326630@qq.com" w:date="2018-12-25T18:25:00Z"/>
        </w:rPr>
      </w:pPr>
    </w:p>
    <w:p w14:paraId="48777390" w14:textId="4DC2BA08" w:rsidR="00E81324" w:rsidDel="00E27A9C" w:rsidRDefault="009C5B09">
      <w:pPr>
        <w:ind w:firstLineChars="350" w:firstLine="735"/>
        <w:rPr>
          <w:ins w:id="4737" w:author="HerculesHu" w:date="2017-12-23T23:57:00Z"/>
          <w:del w:id="4738" w:author="249326630@qq.com" w:date="2018-12-25T18:25:00Z"/>
        </w:rPr>
        <w:pPrChange w:id="4739" w:author="HerculesHu" w:date="2017-12-24T00:13:00Z">
          <w:pPr/>
        </w:pPrChange>
      </w:pPr>
      <w:ins w:id="4740" w:author="HerculesHu" w:date="2017-12-23T23:24:00Z">
        <w:del w:id="4741" w:author="249326630@qq.com" w:date="2018-12-25T18:25:00Z">
          <w:r w:rsidDel="00E27A9C">
            <w:rPr>
              <w:noProof/>
            </w:rPr>
            <w:drawing>
              <wp:inline distT="0" distB="0" distL="0" distR="0" wp14:anchorId="2292B4EA" wp14:editId="713347CD">
                <wp:extent cx="4505325" cy="731520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05325" cy="7315200"/>
                        </a:xfrm>
                        <a:prstGeom prst="rect">
                          <a:avLst/>
                        </a:prstGeom>
                      </pic:spPr>
                    </pic:pic>
                  </a:graphicData>
                </a:graphic>
              </wp:inline>
            </w:drawing>
          </w:r>
        </w:del>
      </w:ins>
    </w:p>
    <w:p w14:paraId="021239C6" w14:textId="0315AE9B" w:rsidR="00AB4442" w:rsidDel="00E27A9C" w:rsidRDefault="00AB4442" w:rsidP="00AB4442">
      <w:pPr>
        <w:jc w:val="center"/>
        <w:rPr>
          <w:ins w:id="4742" w:author="HerculesHu" w:date="2017-12-23T23:57:00Z"/>
          <w:del w:id="4743" w:author="249326630@qq.com" w:date="2018-12-25T18:25:00Z"/>
        </w:rPr>
      </w:pPr>
      <w:ins w:id="4744" w:author="HerculesHu" w:date="2017-12-23T23:57:00Z">
        <w:del w:id="4745" w:author="249326630@qq.com" w:date="2018-12-25T18:25:00Z">
          <w:r w:rsidDel="00E27A9C">
            <w:rPr>
              <w:rFonts w:hint="eastAsia"/>
            </w:rPr>
            <w:delText>（手机</w:delText>
          </w:r>
          <w:r w:rsidDel="00E27A9C">
            <w:delText>版</w:delText>
          </w:r>
          <w:r w:rsidDel="00E27A9C">
            <w:rPr>
              <w:rFonts w:hint="eastAsia"/>
            </w:rPr>
            <w:delText>）</w:delText>
          </w:r>
        </w:del>
      </w:ins>
    </w:p>
    <w:p w14:paraId="78F0E7B6" w14:textId="71D8304B" w:rsidR="00AB4442" w:rsidRPr="00A979BA" w:rsidDel="00E27A9C" w:rsidRDefault="00AB4442" w:rsidP="00A979BA">
      <w:pPr>
        <w:rPr>
          <w:del w:id="4746" w:author="249326630@qq.com" w:date="2018-12-25T18:25:00Z"/>
        </w:rPr>
      </w:pPr>
    </w:p>
    <w:p w14:paraId="568CD256" w14:textId="67DA8556" w:rsidR="00807309" w:rsidDel="00E27A9C" w:rsidRDefault="00807309">
      <w:pPr>
        <w:pStyle w:val="a2"/>
        <w:rPr>
          <w:del w:id="4747" w:author="249326630@qq.com" w:date="2018-12-25T18:25:00Z"/>
        </w:rPr>
      </w:pPr>
      <w:del w:id="4748" w:author="249326630@qq.com" w:date="2018-12-25T18:25:00Z">
        <w:r w:rsidDel="00E27A9C">
          <w:rPr>
            <w:rFonts w:hint="eastAsia"/>
          </w:rPr>
          <w:delText>课程</w:delText>
        </w:r>
        <w:r w:rsidDel="00E27A9C">
          <w:delText>论坛</w:delText>
        </w:r>
        <w:r w:rsidR="0085574E" w:rsidDel="00E27A9C">
          <w:rPr>
            <w:rFonts w:hint="eastAsia"/>
          </w:rPr>
          <w:delText>（普通注册</w:delText>
        </w:r>
        <w:r w:rsidR="0085574E" w:rsidDel="00E27A9C">
          <w:delText>用户</w:delText>
        </w:r>
        <w:r w:rsidR="0085574E" w:rsidDel="00E27A9C">
          <w:rPr>
            <w:rFonts w:hint="eastAsia"/>
          </w:rPr>
          <w:delText>）</w:delText>
        </w:r>
      </w:del>
    </w:p>
    <w:p w14:paraId="7C9D2D49" w14:textId="453A1580" w:rsidR="00970DF8" w:rsidDel="00E27A9C" w:rsidRDefault="00970DF8" w:rsidP="00970DF8">
      <w:pPr>
        <w:rPr>
          <w:del w:id="4749" w:author="249326630@qq.com" w:date="2018-12-25T18:25:00Z"/>
        </w:rPr>
      </w:pPr>
    </w:p>
    <w:p w14:paraId="115A69B4" w14:textId="6057A07F" w:rsidR="009177EC" w:rsidDel="00E27A9C" w:rsidRDefault="009177EC" w:rsidP="009177EC">
      <w:pPr>
        <w:rPr>
          <w:del w:id="4750" w:author="249326630@qq.com" w:date="2018-12-25T18:25:00Z"/>
        </w:rPr>
      </w:pPr>
    </w:p>
    <w:tbl>
      <w:tblPr>
        <w:tblStyle w:val="Axure1"/>
        <w:tblpPr w:leftFromText="180" w:rightFromText="180" w:vertAnchor="text" w:horzAnchor="margin" w:tblpY="51"/>
        <w:tblW w:w="0" w:type="auto"/>
        <w:tblLook w:val="04A0" w:firstRow="1" w:lastRow="0" w:firstColumn="1" w:lastColumn="0" w:noHBand="0" w:noVBand="1"/>
      </w:tblPr>
      <w:tblGrid>
        <w:gridCol w:w="1413"/>
        <w:gridCol w:w="2268"/>
        <w:gridCol w:w="4536"/>
      </w:tblGrid>
      <w:tr w:rsidR="009177EC" w:rsidDel="00E27A9C" w14:paraId="573FE3B8" w14:textId="297ABFFF" w:rsidTr="00EB2A62">
        <w:trPr>
          <w:cnfStyle w:val="100000000000" w:firstRow="1" w:lastRow="0" w:firstColumn="0" w:lastColumn="0" w:oddVBand="0" w:evenVBand="0" w:oddHBand="0" w:evenHBand="0" w:firstRowFirstColumn="0" w:firstRowLastColumn="0" w:lastRowFirstColumn="0" w:lastRowLastColumn="0"/>
          <w:cantSplit/>
          <w:tblHeader/>
          <w:del w:id="4751" w:author="249326630@qq.com" w:date="2018-12-25T18:25:00Z"/>
        </w:trPr>
        <w:tc>
          <w:tcPr>
            <w:tcW w:w="1413" w:type="dxa"/>
          </w:tcPr>
          <w:p w14:paraId="5495D16A" w14:textId="6921EE15" w:rsidR="009177EC" w:rsidDel="00E27A9C" w:rsidRDefault="009177EC" w:rsidP="00EB2A62">
            <w:pPr>
              <w:pStyle w:val="Axure"/>
              <w:rPr>
                <w:del w:id="4752" w:author="249326630@qq.com" w:date="2018-12-25T18:25:00Z"/>
              </w:rPr>
            </w:pPr>
            <w:del w:id="4753" w:author="249326630@qq.com" w:date="2018-12-25T18:25:00Z">
              <w:r w:rsidDel="00E27A9C">
                <w:delText>脚注</w:delText>
              </w:r>
            </w:del>
          </w:p>
        </w:tc>
        <w:tc>
          <w:tcPr>
            <w:tcW w:w="2268" w:type="dxa"/>
          </w:tcPr>
          <w:p w14:paraId="128FC419" w14:textId="7D444A2E" w:rsidR="009177EC" w:rsidDel="00E27A9C" w:rsidRDefault="009177EC" w:rsidP="00EB2A62">
            <w:pPr>
              <w:pStyle w:val="Axure"/>
              <w:rPr>
                <w:del w:id="4754" w:author="249326630@qq.com" w:date="2018-12-25T18:25:00Z"/>
              </w:rPr>
            </w:pPr>
            <w:del w:id="4755" w:author="249326630@qq.com" w:date="2018-12-25T18:25:00Z">
              <w:r w:rsidDel="00E27A9C">
                <w:delText>名称</w:delText>
              </w:r>
            </w:del>
          </w:p>
        </w:tc>
        <w:tc>
          <w:tcPr>
            <w:tcW w:w="4536" w:type="dxa"/>
          </w:tcPr>
          <w:p w14:paraId="3062BED6" w14:textId="4FA9359E" w:rsidR="009177EC" w:rsidDel="00E27A9C" w:rsidRDefault="009177EC" w:rsidP="00EB2A62">
            <w:pPr>
              <w:pStyle w:val="Axure"/>
              <w:tabs>
                <w:tab w:val="left" w:pos="1190"/>
              </w:tabs>
              <w:rPr>
                <w:del w:id="4756" w:author="249326630@qq.com" w:date="2018-12-25T18:25:00Z"/>
              </w:rPr>
            </w:pPr>
            <w:del w:id="4757" w:author="249326630@qq.com" w:date="2018-12-25T18:25:00Z">
              <w:r w:rsidDel="00E27A9C">
                <w:delText>交互</w:delText>
              </w:r>
              <w:r w:rsidDel="00E27A9C">
                <w:tab/>
              </w:r>
            </w:del>
          </w:p>
        </w:tc>
      </w:tr>
      <w:tr w:rsidR="009177EC" w:rsidDel="00E27A9C" w14:paraId="409FD915" w14:textId="25806D07" w:rsidTr="00EB2A62">
        <w:trPr>
          <w:cantSplit/>
          <w:del w:id="4758" w:author="249326630@qq.com" w:date="2018-12-25T18:25:00Z"/>
        </w:trPr>
        <w:tc>
          <w:tcPr>
            <w:tcW w:w="1413" w:type="dxa"/>
          </w:tcPr>
          <w:p w14:paraId="490FEABA" w14:textId="41524DCC" w:rsidR="009177EC" w:rsidDel="00E27A9C" w:rsidRDefault="009177EC" w:rsidP="00EB2A62">
            <w:pPr>
              <w:pStyle w:val="Axure0"/>
              <w:rPr>
                <w:del w:id="4759" w:author="249326630@qq.com" w:date="2018-12-25T18:25:00Z"/>
              </w:rPr>
            </w:pPr>
            <w:del w:id="4760" w:author="249326630@qq.com" w:date="2018-12-25T18:25:00Z">
              <w:r w:rsidDel="00E27A9C">
                <w:delText>1</w:delText>
              </w:r>
            </w:del>
          </w:p>
        </w:tc>
        <w:tc>
          <w:tcPr>
            <w:tcW w:w="2268" w:type="dxa"/>
          </w:tcPr>
          <w:p w14:paraId="02ACB618" w14:textId="6925C8E8" w:rsidR="009177EC" w:rsidDel="00E27A9C" w:rsidRDefault="00094834" w:rsidP="00EB2A62">
            <w:pPr>
              <w:pStyle w:val="Axure0"/>
              <w:rPr>
                <w:del w:id="4761" w:author="249326630@qq.com" w:date="2018-12-25T18:25:00Z"/>
              </w:rPr>
            </w:pPr>
            <w:del w:id="4762" w:author="249326630@qq.com" w:date="2018-12-25T18:25:00Z">
              <w:r w:rsidDel="00E27A9C">
                <w:rPr>
                  <w:rFonts w:hint="eastAsia"/>
                  <w:lang w:eastAsia="zh-CN"/>
                </w:rPr>
                <w:delText>我要发帖</w:delText>
              </w:r>
            </w:del>
          </w:p>
        </w:tc>
        <w:tc>
          <w:tcPr>
            <w:tcW w:w="4536" w:type="dxa"/>
          </w:tcPr>
          <w:p w14:paraId="36D26600" w14:textId="47911FDE" w:rsidR="009177EC" w:rsidDel="00E27A9C" w:rsidRDefault="00BD568B" w:rsidP="00EB2A62">
            <w:pPr>
              <w:pStyle w:val="Axure0"/>
              <w:rPr>
                <w:del w:id="4763" w:author="249326630@qq.com" w:date="2018-12-25T18:25:00Z"/>
                <w:lang w:eastAsia="zh-CN"/>
              </w:rPr>
            </w:pPr>
            <w:del w:id="4764" w:author="249326630@qq.com" w:date="2018-12-25T18:25:00Z">
              <w:r w:rsidDel="00E27A9C">
                <w:rPr>
                  <w:rFonts w:hint="eastAsia"/>
                  <w:lang w:eastAsia="zh-CN"/>
                </w:rPr>
                <w:delText>点击进入</w:delText>
              </w:r>
              <w:r w:rsidDel="00E27A9C">
                <w:rPr>
                  <w:lang w:eastAsia="zh-CN"/>
                </w:rPr>
                <w:delText>发帖页</w:delText>
              </w:r>
            </w:del>
          </w:p>
        </w:tc>
      </w:tr>
      <w:tr w:rsidR="009177EC" w:rsidDel="00E27A9C" w14:paraId="224688EF" w14:textId="6D0DE7BD" w:rsidTr="00EB2A62">
        <w:trPr>
          <w:cnfStyle w:val="000000010000" w:firstRow="0" w:lastRow="0" w:firstColumn="0" w:lastColumn="0" w:oddVBand="0" w:evenVBand="0" w:oddHBand="0" w:evenHBand="1" w:firstRowFirstColumn="0" w:firstRowLastColumn="0" w:lastRowFirstColumn="0" w:lastRowLastColumn="0"/>
          <w:cantSplit/>
          <w:del w:id="4765" w:author="249326630@qq.com" w:date="2018-12-25T18:25:00Z"/>
        </w:trPr>
        <w:tc>
          <w:tcPr>
            <w:tcW w:w="1413" w:type="dxa"/>
          </w:tcPr>
          <w:p w14:paraId="4F57C542" w14:textId="1339142F" w:rsidR="009177EC" w:rsidDel="00E27A9C" w:rsidRDefault="009177EC" w:rsidP="00EB2A62">
            <w:pPr>
              <w:pStyle w:val="Axure0"/>
              <w:rPr>
                <w:del w:id="4766" w:author="249326630@qq.com" w:date="2018-12-25T18:25:00Z"/>
                <w:lang w:eastAsia="zh-CN"/>
              </w:rPr>
            </w:pPr>
            <w:del w:id="4767" w:author="249326630@qq.com" w:date="2018-12-25T18:25:00Z">
              <w:r w:rsidDel="00E27A9C">
                <w:rPr>
                  <w:rFonts w:hint="eastAsia"/>
                  <w:lang w:eastAsia="zh-CN"/>
                </w:rPr>
                <w:delText>2</w:delText>
              </w:r>
            </w:del>
          </w:p>
        </w:tc>
        <w:tc>
          <w:tcPr>
            <w:tcW w:w="2268" w:type="dxa"/>
          </w:tcPr>
          <w:p w14:paraId="75374B84" w14:textId="6A484151" w:rsidR="009177EC" w:rsidDel="00E27A9C" w:rsidRDefault="00933F95" w:rsidP="00EB2A62">
            <w:pPr>
              <w:pStyle w:val="Axure0"/>
              <w:rPr>
                <w:del w:id="4768" w:author="249326630@qq.com" w:date="2018-12-25T18:25:00Z"/>
                <w:lang w:eastAsia="zh-CN"/>
              </w:rPr>
            </w:pPr>
            <w:del w:id="4769" w:author="249326630@qq.com" w:date="2018-12-25T18:25:00Z">
              <w:r w:rsidDel="00E27A9C">
                <w:rPr>
                  <w:rFonts w:hint="eastAsia"/>
                  <w:lang w:eastAsia="zh-CN"/>
                </w:rPr>
                <w:delText>论坛搜索关键字</w:delText>
              </w:r>
              <w:r w:rsidDel="00E27A9C">
                <w:rPr>
                  <w:lang w:eastAsia="zh-CN"/>
                </w:rPr>
                <w:delText>输入框</w:delText>
              </w:r>
            </w:del>
          </w:p>
        </w:tc>
        <w:tc>
          <w:tcPr>
            <w:tcW w:w="4536" w:type="dxa"/>
          </w:tcPr>
          <w:p w14:paraId="6558FF49" w14:textId="0560C90F" w:rsidR="009177EC" w:rsidDel="00E27A9C" w:rsidRDefault="008F5B0A" w:rsidP="00EB2A62">
            <w:pPr>
              <w:pStyle w:val="Axure0"/>
              <w:rPr>
                <w:del w:id="4770" w:author="249326630@qq.com" w:date="2018-12-25T18:25:00Z"/>
                <w:lang w:eastAsia="zh-CN"/>
              </w:rPr>
            </w:pPr>
            <w:del w:id="4771" w:author="249326630@qq.com" w:date="2018-12-25T18:25:00Z">
              <w:r w:rsidDel="00E27A9C">
                <w:rPr>
                  <w:rFonts w:hint="eastAsia"/>
                  <w:lang w:eastAsia="zh-CN"/>
                </w:rPr>
                <w:delText>输入搜索</w:delText>
              </w:r>
              <w:r w:rsidDel="00E27A9C">
                <w:rPr>
                  <w:lang w:eastAsia="zh-CN"/>
                </w:rPr>
                <w:delText>关键字</w:delText>
              </w:r>
            </w:del>
          </w:p>
        </w:tc>
      </w:tr>
      <w:tr w:rsidR="009177EC" w:rsidDel="00E27A9C" w14:paraId="72893298" w14:textId="16D2A451" w:rsidTr="00EB2A62">
        <w:trPr>
          <w:cantSplit/>
          <w:del w:id="4772" w:author="249326630@qq.com" w:date="2018-12-25T18:25:00Z"/>
        </w:trPr>
        <w:tc>
          <w:tcPr>
            <w:tcW w:w="1413" w:type="dxa"/>
          </w:tcPr>
          <w:p w14:paraId="07000481" w14:textId="553FD6B9" w:rsidR="009177EC" w:rsidDel="00E27A9C" w:rsidRDefault="009177EC" w:rsidP="00EB2A62">
            <w:pPr>
              <w:pStyle w:val="Axure0"/>
              <w:rPr>
                <w:del w:id="4773" w:author="249326630@qq.com" w:date="2018-12-25T18:25:00Z"/>
                <w:lang w:eastAsia="zh-CN"/>
              </w:rPr>
            </w:pPr>
            <w:del w:id="4774" w:author="249326630@qq.com" w:date="2018-12-25T18:25:00Z">
              <w:r w:rsidDel="00E27A9C">
                <w:rPr>
                  <w:rFonts w:hint="eastAsia"/>
                  <w:lang w:eastAsia="zh-CN"/>
                </w:rPr>
                <w:delText>3</w:delText>
              </w:r>
            </w:del>
          </w:p>
        </w:tc>
        <w:tc>
          <w:tcPr>
            <w:tcW w:w="2268" w:type="dxa"/>
          </w:tcPr>
          <w:p w14:paraId="26B98DE0" w14:textId="09815BC5" w:rsidR="009177EC" w:rsidDel="00E27A9C" w:rsidRDefault="00933F95" w:rsidP="00EB2A62">
            <w:pPr>
              <w:pStyle w:val="Axure0"/>
              <w:rPr>
                <w:del w:id="4775" w:author="249326630@qq.com" w:date="2018-12-25T18:25:00Z"/>
                <w:lang w:eastAsia="zh-CN"/>
              </w:rPr>
            </w:pPr>
            <w:del w:id="4776" w:author="249326630@qq.com" w:date="2018-12-25T18:25:00Z">
              <w:r w:rsidDel="00E27A9C">
                <w:rPr>
                  <w:rFonts w:hint="eastAsia"/>
                  <w:lang w:eastAsia="zh-CN"/>
                </w:rPr>
                <w:delText>启动论坛</w:delText>
              </w:r>
              <w:r w:rsidDel="00E27A9C">
                <w:rPr>
                  <w:lang w:eastAsia="zh-CN"/>
                </w:rPr>
                <w:delText>搜索</w:delText>
              </w:r>
              <w:r w:rsidR="00E00486" w:rsidDel="00E27A9C">
                <w:rPr>
                  <w:rFonts w:hint="eastAsia"/>
                  <w:lang w:eastAsia="zh-CN"/>
                </w:rPr>
                <w:delText>按钮</w:delText>
              </w:r>
            </w:del>
          </w:p>
        </w:tc>
        <w:tc>
          <w:tcPr>
            <w:tcW w:w="4536" w:type="dxa"/>
          </w:tcPr>
          <w:p w14:paraId="37848904" w14:textId="6BBEEE8E" w:rsidR="009177EC" w:rsidDel="00E27A9C" w:rsidRDefault="008F5B0A" w:rsidP="00EB2A62">
            <w:pPr>
              <w:pStyle w:val="Axure0"/>
              <w:rPr>
                <w:del w:id="4777" w:author="249326630@qq.com" w:date="2018-12-25T18:25:00Z"/>
                <w:lang w:eastAsia="zh-CN"/>
              </w:rPr>
            </w:pPr>
            <w:del w:id="4778" w:author="249326630@qq.com" w:date="2018-12-25T18:25:00Z">
              <w:r w:rsidDel="00E27A9C">
                <w:rPr>
                  <w:rFonts w:hint="eastAsia"/>
                  <w:lang w:eastAsia="zh-CN"/>
                </w:rPr>
                <w:delText>点击启动</w:delText>
              </w:r>
              <w:r w:rsidDel="00E27A9C">
                <w:rPr>
                  <w:lang w:eastAsia="zh-CN"/>
                </w:rPr>
                <w:delText>搜索</w:delText>
              </w:r>
            </w:del>
          </w:p>
        </w:tc>
      </w:tr>
      <w:tr w:rsidR="009177EC" w:rsidDel="00E27A9C" w14:paraId="73AE54AA" w14:textId="47968C85" w:rsidTr="00EB2A62">
        <w:trPr>
          <w:cnfStyle w:val="000000010000" w:firstRow="0" w:lastRow="0" w:firstColumn="0" w:lastColumn="0" w:oddVBand="0" w:evenVBand="0" w:oddHBand="0" w:evenHBand="1" w:firstRowFirstColumn="0" w:firstRowLastColumn="0" w:lastRowFirstColumn="0" w:lastRowLastColumn="0"/>
          <w:cantSplit/>
          <w:del w:id="4779" w:author="249326630@qq.com" w:date="2018-12-25T18:25:00Z"/>
        </w:trPr>
        <w:tc>
          <w:tcPr>
            <w:tcW w:w="1413" w:type="dxa"/>
          </w:tcPr>
          <w:p w14:paraId="1466F0C0" w14:textId="6D9DEF85" w:rsidR="009177EC" w:rsidDel="00E27A9C" w:rsidRDefault="009177EC" w:rsidP="00EB2A62">
            <w:pPr>
              <w:pStyle w:val="Axure0"/>
              <w:rPr>
                <w:del w:id="4780" w:author="249326630@qq.com" w:date="2018-12-25T18:25:00Z"/>
                <w:lang w:eastAsia="zh-CN"/>
              </w:rPr>
            </w:pPr>
            <w:del w:id="4781" w:author="249326630@qq.com" w:date="2018-12-25T18:25:00Z">
              <w:r w:rsidDel="00E27A9C">
                <w:rPr>
                  <w:rFonts w:hint="eastAsia"/>
                  <w:lang w:eastAsia="zh-CN"/>
                </w:rPr>
                <w:delText>4</w:delText>
              </w:r>
            </w:del>
          </w:p>
        </w:tc>
        <w:tc>
          <w:tcPr>
            <w:tcW w:w="2268" w:type="dxa"/>
          </w:tcPr>
          <w:p w14:paraId="4C2EAF38" w14:textId="71AB2940" w:rsidR="009177EC" w:rsidDel="00E27A9C" w:rsidRDefault="006B4263" w:rsidP="00EB2A62">
            <w:pPr>
              <w:pStyle w:val="Axure0"/>
              <w:rPr>
                <w:del w:id="4782" w:author="249326630@qq.com" w:date="2018-12-25T18:25:00Z"/>
                <w:lang w:eastAsia="zh-CN"/>
              </w:rPr>
            </w:pPr>
            <w:del w:id="4783" w:author="249326630@qq.com" w:date="2018-12-25T18:25:00Z">
              <w:r w:rsidDel="00E27A9C">
                <w:rPr>
                  <w:rFonts w:hint="eastAsia"/>
                  <w:lang w:eastAsia="zh-CN"/>
                </w:rPr>
                <w:delText>标签</w:delText>
              </w:r>
              <w:r w:rsidR="00D43C8F" w:rsidDel="00E27A9C">
                <w:rPr>
                  <w:rFonts w:hint="eastAsia"/>
                  <w:lang w:eastAsia="zh-CN"/>
                </w:rPr>
                <w:delText>筛</w:delText>
              </w:r>
              <w:r w:rsidDel="00E27A9C">
                <w:rPr>
                  <w:rFonts w:hint="eastAsia"/>
                  <w:lang w:eastAsia="zh-CN"/>
                </w:rPr>
                <w:delText>选</w:delText>
              </w:r>
            </w:del>
          </w:p>
        </w:tc>
        <w:tc>
          <w:tcPr>
            <w:tcW w:w="4536" w:type="dxa"/>
          </w:tcPr>
          <w:p w14:paraId="3604DD66" w14:textId="59345465" w:rsidR="009177EC" w:rsidDel="00E27A9C" w:rsidRDefault="00C429FC" w:rsidP="00C429FC">
            <w:pPr>
              <w:pStyle w:val="Axure0"/>
              <w:rPr>
                <w:del w:id="4784" w:author="249326630@qq.com" w:date="2018-12-25T18:25:00Z"/>
                <w:lang w:eastAsia="zh-CN"/>
              </w:rPr>
            </w:pPr>
            <w:del w:id="4785" w:author="249326630@qq.com" w:date="2018-12-25T18:25:00Z">
              <w:r w:rsidDel="00E27A9C">
                <w:rPr>
                  <w:rFonts w:hint="eastAsia"/>
                  <w:lang w:eastAsia="zh-CN"/>
                </w:rPr>
                <w:delText>鼠标</w:delText>
              </w:r>
              <w:r w:rsidDel="00E27A9C">
                <w:rPr>
                  <w:lang w:eastAsia="zh-CN"/>
                </w:rPr>
                <w:delText>经过</w:delText>
              </w:r>
              <w:r w:rsidDel="00E27A9C">
                <w:rPr>
                  <w:rFonts w:hint="eastAsia"/>
                  <w:lang w:eastAsia="zh-CN"/>
                </w:rPr>
                <w:delText>进行</w:delText>
              </w:r>
              <w:r w:rsidDel="00E27A9C">
                <w:rPr>
                  <w:lang w:eastAsia="zh-CN"/>
                </w:rPr>
                <w:delText>精华帖，置顶帖筛选</w:delText>
              </w:r>
            </w:del>
          </w:p>
        </w:tc>
      </w:tr>
      <w:tr w:rsidR="009177EC" w:rsidDel="00E27A9C" w14:paraId="1F7ED246" w14:textId="507CD6C5" w:rsidTr="00EB2A62">
        <w:trPr>
          <w:cantSplit/>
          <w:del w:id="4786" w:author="249326630@qq.com" w:date="2018-12-25T18:25:00Z"/>
        </w:trPr>
        <w:tc>
          <w:tcPr>
            <w:tcW w:w="1413" w:type="dxa"/>
          </w:tcPr>
          <w:p w14:paraId="01F2E9F5" w14:textId="215E0E2A" w:rsidR="009177EC" w:rsidDel="00E27A9C" w:rsidRDefault="009177EC" w:rsidP="00EB2A62">
            <w:pPr>
              <w:pStyle w:val="Axure0"/>
              <w:rPr>
                <w:del w:id="4787" w:author="249326630@qq.com" w:date="2018-12-25T18:25:00Z"/>
                <w:lang w:eastAsia="zh-CN"/>
              </w:rPr>
            </w:pPr>
            <w:del w:id="4788" w:author="249326630@qq.com" w:date="2018-12-25T18:25:00Z">
              <w:r w:rsidDel="00E27A9C">
                <w:rPr>
                  <w:rFonts w:hint="eastAsia"/>
                  <w:lang w:eastAsia="zh-CN"/>
                </w:rPr>
                <w:delText>5</w:delText>
              </w:r>
            </w:del>
          </w:p>
        </w:tc>
        <w:tc>
          <w:tcPr>
            <w:tcW w:w="2268" w:type="dxa"/>
          </w:tcPr>
          <w:p w14:paraId="5F061A91" w14:textId="3CB50DD5" w:rsidR="009177EC" w:rsidDel="00E27A9C" w:rsidRDefault="00586F4E" w:rsidP="00EB2A62">
            <w:pPr>
              <w:pStyle w:val="Axure0"/>
              <w:rPr>
                <w:del w:id="4789" w:author="249326630@qq.com" w:date="2018-12-25T18:25:00Z"/>
                <w:lang w:eastAsia="zh-CN"/>
              </w:rPr>
            </w:pPr>
            <w:del w:id="4790" w:author="249326630@qq.com" w:date="2018-12-25T18:25:00Z">
              <w:r w:rsidDel="00E27A9C">
                <w:rPr>
                  <w:rFonts w:hint="eastAsia"/>
                  <w:lang w:eastAsia="zh-CN"/>
                </w:rPr>
                <w:delText>主题属性</w:delText>
              </w:r>
              <w:r w:rsidR="0023545B" w:rsidDel="00E27A9C">
                <w:rPr>
                  <w:rFonts w:hint="eastAsia"/>
                  <w:lang w:eastAsia="zh-CN"/>
                </w:rPr>
                <w:delText>列</w:delText>
              </w:r>
            </w:del>
          </w:p>
        </w:tc>
        <w:tc>
          <w:tcPr>
            <w:tcW w:w="4536" w:type="dxa"/>
          </w:tcPr>
          <w:p w14:paraId="08362039" w14:textId="14A31C2E" w:rsidR="009177EC" w:rsidDel="00E27A9C" w:rsidRDefault="00FC6797" w:rsidP="00EB2A62">
            <w:pPr>
              <w:pStyle w:val="Axure0"/>
              <w:rPr>
                <w:del w:id="4791" w:author="249326630@qq.com" w:date="2018-12-25T18:25:00Z"/>
                <w:lang w:eastAsia="zh-CN"/>
              </w:rPr>
            </w:pPr>
            <w:del w:id="4792" w:author="249326630@qq.com" w:date="2018-12-25T18:25:00Z">
              <w:r w:rsidDel="00E27A9C">
                <w:rPr>
                  <w:rFonts w:hint="eastAsia"/>
                  <w:lang w:eastAsia="zh-CN"/>
                </w:rPr>
                <w:delText>点击属性</w:delText>
              </w:r>
              <w:r w:rsidDel="00E27A9C">
                <w:rPr>
                  <w:lang w:eastAsia="zh-CN"/>
                </w:rPr>
                <w:delText>名，</w:delText>
              </w:r>
              <w:r w:rsidDel="00E27A9C">
                <w:rPr>
                  <w:rFonts w:hint="eastAsia"/>
                  <w:lang w:eastAsia="zh-CN"/>
                </w:rPr>
                <w:delText>进行</w:delText>
              </w:r>
              <w:r w:rsidR="00E868CB" w:rsidDel="00E27A9C">
                <w:rPr>
                  <w:rFonts w:hint="eastAsia"/>
                  <w:lang w:eastAsia="zh-CN"/>
                </w:rPr>
                <w:delText>主题</w:delText>
              </w:r>
              <w:r w:rsidDel="00E27A9C">
                <w:rPr>
                  <w:rFonts w:hint="eastAsia"/>
                  <w:lang w:eastAsia="zh-CN"/>
                </w:rPr>
                <w:delText>字典</w:delText>
              </w:r>
              <w:r w:rsidDel="00E27A9C">
                <w:rPr>
                  <w:lang w:eastAsia="zh-CN"/>
                </w:rPr>
                <w:delText>序排序</w:delText>
              </w:r>
            </w:del>
          </w:p>
        </w:tc>
      </w:tr>
      <w:tr w:rsidR="009177EC" w:rsidDel="00E27A9C" w14:paraId="09C6D87A" w14:textId="061DCEBC" w:rsidTr="00EB2A62">
        <w:trPr>
          <w:cnfStyle w:val="000000010000" w:firstRow="0" w:lastRow="0" w:firstColumn="0" w:lastColumn="0" w:oddVBand="0" w:evenVBand="0" w:oddHBand="0" w:evenHBand="1" w:firstRowFirstColumn="0" w:firstRowLastColumn="0" w:lastRowFirstColumn="0" w:lastRowLastColumn="0"/>
          <w:cantSplit/>
          <w:del w:id="4793" w:author="249326630@qq.com" w:date="2018-12-25T18:25:00Z"/>
        </w:trPr>
        <w:tc>
          <w:tcPr>
            <w:tcW w:w="1413" w:type="dxa"/>
          </w:tcPr>
          <w:p w14:paraId="5F55774F" w14:textId="48A89B72" w:rsidR="009177EC" w:rsidDel="00E27A9C" w:rsidRDefault="009177EC" w:rsidP="00EB2A62">
            <w:pPr>
              <w:pStyle w:val="Axure0"/>
              <w:rPr>
                <w:del w:id="4794" w:author="249326630@qq.com" w:date="2018-12-25T18:25:00Z"/>
                <w:lang w:eastAsia="zh-CN"/>
              </w:rPr>
            </w:pPr>
            <w:del w:id="4795" w:author="249326630@qq.com" w:date="2018-12-25T18:25:00Z">
              <w:r w:rsidDel="00E27A9C">
                <w:rPr>
                  <w:rFonts w:hint="eastAsia"/>
                  <w:lang w:eastAsia="zh-CN"/>
                </w:rPr>
                <w:delText>6</w:delText>
              </w:r>
            </w:del>
          </w:p>
        </w:tc>
        <w:tc>
          <w:tcPr>
            <w:tcW w:w="2268" w:type="dxa"/>
          </w:tcPr>
          <w:p w14:paraId="6CCEEE29" w14:textId="2CA1A63E" w:rsidR="009177EC" w:rsidDel="00E27A9C" w:rsidRDefault="0023545B" w:rsidP="00EB2A62">
            <w:pPr>
              <w:pStyle w:val="Axure0"/>
              <w:rPr>
                <w:del w:id="4796" w:author="249326630@qq.com" w:date="2018-12-25T18:25:00Z"/>
                <w:lang w:eastAsia="zh-CN"/>
              </w:rPr>
            </w:pPr>
            <w:del w:id="4797" w:author="249326630@qq.com" w:date="2018-12-25T18:25:00Z">
              <w:r w:rsidDel="00E27A9C">
                <w:rPr>
                  <w:rFonts w:hint="eastAsia"/>
                  <w:lang w:eastAsia="zh-CN"/>
                </w:rPr>
                <w:delText>回复数属性</w:delText>
              </w:r>
              <w:r w:rsidDel="00E27A9C">
                <w:rPr>
                  <w:lang w:eastAsia="zh-CN"/>
                </w:rPr>
                <w:delText>列</w:delText>
              </w:r>
            </w:del>
          </w:p>
        </w:tc>
        <w:tc>
          <w:tcPr>
            <w:tcW w:w="4536" w:type="dxa"/>
          </w:tcPr>
          <w:p w14:paraId="59937A47" w14:textId="144A6BFF" w:rsidR="009177EC" w:rsidDel="00E27A9C" w:rsidRDefault="00FC6797" w:rsidP="00FC6797">
            <w:pPr>
              <w:pStyle w:val="Axure0"/>
              <w:rPr>
                <w:del w:id="4798" w:author="249326630@qq.com" w:date="2018-12-25T18:25:00Z"/>
                <w:lang w:eastAsia="zh-CN"/>
              </w:rPr>
            </w:pPr>
            <w:del w:id="4799" w:author="249326630@qq.com" w:date="2018-12-25T18:25:00Z">
              <w:r w:rsidDel="00E27A9C">
                <w:rPr>
                  <w:rFonts w:hint="eastAsia"/>
                  <w:lang w:eastAsia="zh-CN"/>
                </w:rPr>
                <w:delText>点击属性</w:delText>
              </w:r>
              <w:r w:rsidDel="00E27A9C">
                <w:rPr>
                  <w:lang w:eastAsia="zh-CN"/>
                </w:rPr>
                <w:delText>名，</w:delText>
              </w:r>
              <w:r w:rsidDel="00E27A9C">
                <w:rPr>
                  <w:rFonts w:hint="eastAsia"/>
                  <w:lang w:eastAsia="zh-CN"/>
                </w:rPr>
                <w:delText>进行大小</w:delText>
              </w:r>
              <w:r w:rsidDel="00E27A9C">
                <w:rPr>
                  <w:lang w:eastAsia="zh-CN"/>
                </w:rPr>
                <w:delText>排序</w:delText>
              </w:r>
            </w:del>
          </w:p>
        </w:tc>
      </w:tr>
      <w:tr w:rsidR="009177EC" w:rsidDel="00E27A9C" w14:paraId="1C914580" w14:textId="1C9E113F" w:rsidTr="00EB2A62">
        <w:trPr>
          <w:cantSplit/>
          <w:del w:id="4800" w:author="249326630@qq.com" w:date="2018-12-25T18:25:00Z"/>
        </w:trPr>
        <w:tc>
          <w:tcPr>
            <w:tcW w:w="1413" w:type="dxa"/>
          </w:tcPr>
          <w:p w14:paraId="2C6B7C44" w14:textId="0CF5E372" w:rsidR="009177EC" w:rsidDel="00E27A9C" w:rsidRDefault="009177EC" w:rsidP="00EB2A62">
            <w:pPr>
              <w:pStyle w:val="Axure0"/>
              <w:rPr>
                <w:del w:id="4801" w:author="249326630@qq.com" w:date="2018-12-25T18:25:00Z"/>
                <w:lang w:eastAsia="zh-CN"/>
              </w:rPr>
            </w:pPr>
            <w:del w:id="4802" w:author="249326630@qq.com" w:date="2018-12-25T18:25:00Z">
              <w:r w:rsidDel="00E27A9C">
                <w:rPr>
                  <w:rFonts w:hint="eastAsia"/>
                  <w:lang w:eastAsia="zh-CN"/>
                </w:rPr>
                <w:delText>7</w:delText>
              </w:r>
            </w:del>
          </w:p>
        </w:tc>
        <w:tc>
          <w:tcPr>
            <w:tcW w:w="2268" w:type="dxa"/>
          </w:tcPr>
          <w:p w14:paraId="328AFC2B" w14:textId="2B4C0AD6" w:rsidR="009177EC" w:rsidDel="00E27A9C" w:rsidRDefault="0023545B" w:rsidP="00EB2A62">
            <w:pPr>
              <w:pStyle w:val="Axure0"/>
              <w:rPr>
                <w:del w:id="4803" w:author="249326630@qq.com" w:date="2018-12-25T18:25:00Z"/>
                <w:lang w:eastAsia="zh-CN"/>
              </w:rPr>
            </w:pPr>
            <w:del w:id="4804" w:author="249326630@qq.com" w:date="2018-12-25T18:25:00Z">
              <w:r w:rsidDel="00E27A9C">
                <w:rPr>
                  <w:rFonts w:hint="eastAsia"/>
                  <w:lang w:eastAsia="zh-CN"/>
                </w:rPr>
                <w:delText>作者属性</w:delText>
              </w:r>
              <w:r w:rsidDel="00E27A9C">
                <w:rPr>
                  <w:lang w:eastAsia="zh-CN"/>
                </w:rPr>
                <w:delText>列</w:delText>
              </w:r>
            </w:del>
          </w:p>
        </w:tc>
        <w:tc>
          <w:tcPr>
            <w:tcW w:w="4536" w:type="dxa"/>
          </w:tcPr>
          <w:p w14:paraId="18F8D1B1" w14:textId="4BA5398F" w:rsidR="009177EC" w:rsidDel="00E27A9C" w:rsidRDefault="00FC6797" w:rsidP="00EB2A62">
            <w:pPr>
              <w:pStyle w:val="Axure0"/>
              <w:rPr>
                <w:del w:id="4805" w:author="249326630@qq.com" w:date="2018-12-25T18:25:00Z"/>
                <w:lang w:eastAsia="zh-CN"/>
              </w:rPr>
            </w:pPr>
            <w:del w:id="4806" w:author="249326630@qq.com" w:date="2018-12-25T18:25:00Z">
              <w:r w:rsidDel="00E27A9C">
                <w:rPr>
                  <w:rFonts w:hint="eastAsia"/>
                  <w:lang w:eastAsia="zh-CN"/>
                </w:rPr>
                <w:delText>点击属性</w:delText>
              </w:r>
              <w:r w:rsidDel="00E27A9C">
                <w:rPr>
                  <w:lang w:eastAsia="zh-CN"/>
                </w:rPr>
                <w:delText>名，</w:delText>
              </w:r>
              <w:r w:rsidDel="00E27A9C">
                <w:rPr>
                  <w:rFonts w:hint="eastAsia"/>
                  <w:lang w:eastAsia="zh-CN"/>
                </w:rPr>
                <w:delText>进行作者字典</w:delText>
              </w:r>
              <w:r w:rsidDel="00E27A9C">
                <w:rPr>
                  <w:lang w:eastAsia="zh-CN"/>
                </w:rPr>
                <w:delText>序排序</w:delText>
              </w:r>
            </w:del>
          </w:p>
        </w:tc>
      </w:tr>
      <w:tr w:rsidR="009177EC" w:rsidDel="00E27A9C" w14:paraId="5B67F573" w14:textId="75BC7DC1" w:rsidTr="00EB2A62">
        <w:trPr>
          <w:cnfStyle w:val="000000010000" w:firstRow="0" w:lastRow="0" w:firstColumn="0" w:lastColumn="0" w:oddVBand="0" w:evenVBand="0" w:oddHBand="0" w:evenHBand="1" w:firstRowFirstColumn="0" w:firstRowLastColumn="0" w:lastRowFirstColumn="0" w:lastRowLastColumn="0"/>
          <w:cantSplit/>
          <w:del w:id="4807" w:author="249326630@qq.com" w:date="2018-12-25T18:25:00Z"/>
        </w:trPr>
        <w:tc>
          <w:tcPr>
            <w:tcW w:w="1413" w:type="dxa"/>
          </w:tcPr>
          <w:p w14:paraId="0C23FCF2" w14:textId="174E15A1" w:rsidR="009177EC" w:rsidDel="00E27A9C" w:rsidRDefault="009177EC" w:rsidP="00EB2A62">
            <w:pPr>
              <w:pStyle w:val="Axure0"/>
              <w:rPr>
                <w:del w:id="4808" w:author="249326630@qq.com" w:date="2018-12-25T18:25:00Z"/>
                <w:lang w:eastAsia="zh-CN"/>
              </w:rPr>
            </w:pPr>
            <w:del w:id="4809" w:author="249326630@qq.com" w:date="2018-12-25T18:25:00Z">
              <w:r w:rsidDel="00E27A9C">
                <w:rPr>
                  <w:rFonts w:hint="eastAsia"/>
                  <w:lang w:eastAsia="zh-CN"/>
                </w:rPr>
                <w:delText>8</w:delText>
              </w:r>
            </w:del>
          </w:p>
        </w:tc>
        <w:tc>
          <w:tcPr>
            <w:tcW w:w="2268" w:type="dxa"/>
          </w:tcPr>
          <w:p w14:paraId="5BAB814A" w14:textId="0E298141" w:rsidR="009177EC" w:rsidDel="00E27A9C" w:rsidRDefault="0023545B" w:rsidP="00EB2A62">
            <w:pPr>
              <w:pStyle w:val="Axure0"/>
              <w:rPr>
                <w:del w:id="4810" w:author="249326630@qq.com" w:date="2018-12-25T18:25:00Z"/>
                <w:lang w:eastAsia="zh-CN"/>
              </w:rPr>
            </w:pPr>
            <w:del w:id="4811" w:author="249326630@qq.com" w:date="2018-12-25T18:25:00Z">
              <w:r w:rsidDel="00E27A9C">
                <w:rPr>
                  <w:rFonts w:hint="eastAsia"/>
                  <w:lang w:eastAsia="zh-CN"/>
                </w:rPr>
                <w:delText>时间属性</w:delText>
              </w:r>
              <w:r w:rsidDel="00E27A9C">
                <w:rPr>
                  <w:lang w:eastAsia="zh-CN"/>
                </w:rPr>
                <w:delText>列</w:delText>
              </w:r>
            </w:del>
          </w:p>
        </w:tc>
        <w:tc>
          <w:tcPr>
            <w:tcW w:w="4536" w:type="dxa"/>
          </w:tcPr>
          <w:p w14:paraId="5D8BE89F" w14:textId="7234FC35" w:rsidR="009177EC" w:rsidDel="00E27A9C" w:rsidRDefault="00FC6797" w:rsidP="00FC6797">
            <w:pPr>
              <w:pStyle w:val="Axure0"/>
              <w:rPr>
                <w:del w:id="4812" w:author="249326630@qq.com" w:date="2018-12-25T18:25:00Z"/>
                <w:lang w:eastAsia="zh-CN"/>
              </w:rPr>
            </w:pPr>
            <w:del w:id="4813" w:author="249326630@qq.com" w:date="2018-12-25T18:25:00Z">
              <w:r w:rsidDel="00E27A9C">
                <w:rPr>
                  <w:rFonts w:hint="eastAsia"/>
                  <w:lang w:eastAsia="zh-CN"/>
                </w:rPr>
                <w:delText>点击属性</w:delText>
              </w:r>
              <w:r w:rsidDel="00E27A9C">
                <w:rPr>
                  <w:lang w:eastAsia="zh-CN"/>
                </w:rPr>
                <w:delText>名，</w:delText>
              </w:r>
              <w:r w:rsidDel="00E27A9C">
                <w:rPr>
                  <w:rFonts w:hint="eastAsia"/>
                  <w:lang w:eastAsia="zh-CN"/>
                </w:rPr>
                <w:delText>进行时间</w:delText>
              </w:r>
              <w:r w:rsidDel="00E27A9C">
                <w:rPr>
                  <w:lang w:eastAsia="zh-CN"/>
                </w:rPr>
                <w:delText>排序</w:delText>
              </w:r>
            </w:del>
          </w:p>
        </w:tc>
      </w:tr>
      <w:tr w:rsidR="009177EC" w:rsidDel="00E27A9C" w14:paraId="770318AF" w14:textId="6E517D43" w:rsidTr="00EB2A62">
        <w:trPr>
          <w:cantSplit/>
          <w:del w:id="4814" w:author="249326630@qq.com" w:date="2018-12-25T18:25:00Z"/>
        </w:trPr>
        <w:tc>
          <w:tcPr>
            <w:tcW w:w="1413" w:type="dxa"/>
          </w:tcPr>
          <w:p w14:paraId="3E4026E0" w14:textId="0BD9F640" w:rsidR="009177EC" w:rsidDel="00E27A9C" w:rsidRDefault="009177EC" w:rsidP="00EB2A62">
            <w:pPr>
              <w:pStyle w:val="Axure0"/>
              <w:rPr>
                <w:del w:id="4815" w:author="249326630@qq.com" w:date="2018-12-25T18:25:00Z"/>
                <w:lang w:eastAsia="zh-CN"/>
              </w:rPr>
            </w:pPr>
            <w:del w:id="4816" w:author="249326630@qq.com" w:date="2018-12-25T18:25:00Z">
              <w:r w:rsidDel="00E27A9C">
                <w:rPr>
                  <w:rFonts w:hint="eastAsia"/>
                  <w:lang w:eastAsia="zh-CN"/>
                </w:rPr>
                <w:delText>9</w:delText>
              </w:r>
            </w:del>
          </w:p>
        </w:tc>
        <w:tc>
          <w:tcPr>
            <w:tcW w:w="2268" w:type="dxa"/>
          </w:tcPr>
          <w:p w14:paraId="3E204102" w14:textId="02E6E5CA" w:rsidR="009177EC" w:rsidDel="00E27A9C" w:rsidRDefault="00DD0990" w:rsidP="00EB2A62">
            <w:pPr>
              <w:pStyle w:val="Axure0"/>
              <w:rPr>
                <w:del w:id="4817" w:author="249326630@qq.com" w:date="2018-12-25T18:25:00Z"/>
                <w:lang w:eastAsia="zh-CN"/>
              </w:rPr>
            </w:pPr>
            <w:del w:id="4818" w:author="249326630@qq.com" w:date="2018-12-25T18:25:00Z">
              <w:r w:rsidDel="00E27A9C">
                <w:rPr>
                  <w:rFonts w:hint="eastAsia"/>
                  <w:lang w:eastAsia="zh-CN"/>
                </w:rPr>
                <w:delText>附件</w:delText>
              </w:r>
            </w:del>
          </w:p>
        </w:tc>
        <w:tc>
          <w:tcPr>
            <w:tcW w:w="4536" w:type="dxa"/>
          </w:tcPr>
          <w:p w14:paraId="766AB733" w14:textId="4FBBAFBB" w:rsidR="009177EC" w:rsidDel="00E27A9C" w:rsidRDefault="008A78F8" w:rsidP="00EB2A62">
            <w:pPr>
              <w:pStyle w:val="Axure0"/>
              <w:rPr>
                <w:del w:id="4819" w:author="249326630@qq.com" w:date="2018-12-25T18:25:00Z"/>
                <w:lang w:eastAsia="zh-CN"/>
              </w:rPr>
            </w:pPr>
            <w:del w:id="4820" w:author="249326630@qq.com" w:date="2018-12-25T18:25:00Z">
              <w:r w:rsidDel="00E27A9C">
                <w:rPr>
                  <w:rFonts w:hint="eastAsia"/>
                  <w:lang w:eastAsia="zh-CN"/>
                </w:rPr>
                <w:delText>点击下载</w:delText>
              </w:r>
              <w:r w:rsidR="00AA2664" w:rsidDel="00E27A9C">
                <w:rPr>
                  <w:rFonts w:hint="eastAsia"/>
                  <w:lang w:eastAsia="zh-CN"/>
                </w:rPr>
                <w:delText>主题</w:delText>
              </w:r>
              <w:r w:rsidDel="00E27A9C">
                <w:rPr>
                  <w:lang w:eastAsia="zh-CN"/>
                </w:rPr>
                <w:delText>相关附</w:delText>
              </w:r>
              <w:r w:rsidDel="00E27A9C">
                <w:rPr>
                  <w:rFonts w:hint="eastAsia"/>
                  <w:lang w:eastAsia="zh-CN"/>
                </w:rPr>
                <w:delText>件</w:delText>
              </w:r>
            </w:del>
          </w:p>
        </w:tc>
      </w:tr>
      <w:tr w:rsidR="009177EC" w:rsidDel="00E27A9C" w14:paraId="6B0918C5" w14:textId="2827CD57" w:rsidTr="00EB2A62">
        <w:trPr>
          <w:cnfStyle w:val="000000010000" w:firstRow="0" w:lastRow="0" w:firstColumn="0" w:lastColumn="0" w:oddVBand="0" w:evenVBand="0" w:oddHBand="0" w:evenHBand="1" w:firstRowFirstColumn="0" w:firstRowLastColumn="0" w:lastRowFirstColumn="0" w:lastRowLastColumn="0"/>
          <w:cantSplit/>
          <w:del w:id="4821" w:author="249326630@qq.com" w:date="2018-12-25T18:25:00Z"/>
        </w:trPr>
        <w:tc>
          <w:tcPr>
            <w:tcW w:w="1413" w:type="dxa"/>
          </w:tcPr>
          <w:p w14:paraId="4CD6E6D6" w14:textId="63BFC12D" w:rsidR="009177EC" w:rsidDel="00E27A9C" w:rsidRDefault="009177EC" w:rsidP="00EB2A62">
            <w:pPr>
              <w:pStyle w:val="Axure0"/>
              <w:rPr>
                <w:del w:id="4822" w:author="249326630@qq.com" w:date="2018-12-25T18:25:00Z"/>
                <w:lang w:eastAsia="zh-CN"/>
              </w:rPr>
            </w:pPr>
            <w:del w:id="4823" w:author="249326630@qq.com" w:date="2018-12-25T18:25:00Z">
              <w:r w:rsidDel="00E27A9C">
                <w:rPr>
                  <w:rFonts w:hint="eastAsia"/>
                  <w:lang w:eastAsia="zh-CN"/>
                </w:rPr>
                <w:delText>10</w:delText>
              </w:r>
            </w:del>
          </w:p>
        </w:tc>
        <w:tc>
          <w:tcPr>
            <w:tcW w:w="2268" w:type="dxa"/>
          </w:tcPr>
          <w:p w14:paraId="6B6283EB" w14:textId="3E4347CA" w:rsidR="009177EC" w:rsidDel="00E27A9C" w:rsidRDefault="00DD0990" w:rsidP="00EB2A62">
            <w:pPr>
              <w:pStyle w:val="Axure0"/>
              <w:rPr>
                <w:del w:id="4824" w:author="249326630@qq.com" w:date="2018-12-25T18:25:00Z"/>
                <w:lang w:eastAsia="zh-CN"/>
              </w:rPr>
            </w:pPr>
            <w:del w:id="4825" w:author="249326630@qq.com" w:date="2018-12-25T18:25:00Z">
              <w:r w:rsidDel="00E27A9C">
                <w:rPr>
                  <w:rFonts w:hint="eastAsia"/>
                  <w:lang w:eastAsia="zh-CN"/>
                </w:rPr>
                <w:delText>标签</w:delText>
              </w:r>
            </w:del>
          </w:p>
        </w:tc>
        <w:tc>
          <w:tcPr>
            <w:tcW w:w="4536" w:type="dxa"/>
          </w:tcPr>
          <w:p w14:paraId="3D6BC8F4" w14:textId="3C5BC881" w:rsidR="009177EC" w:rsidDel="00E27A9C" w:rsidRDefault="00052ED6" w:rsidP="00EB2A62">
            <w:pPr>
              <w:pStyle w:val="Axure0"/>
              <w:rPr>
                <w:del w:id="4826" w:author="249326630@qq.com" w:date="2018-12-25T18:25:00Z"/>
                <w:lang w:eastAsia="zh-CN"/>
              </w:rPr>
            </w:pPr>
            <w:del w:id="4827" w:author="249326630@qq.com" w:date="2018-12-25T18:25:00Z">
              <w:r w:rsidDel="00E27A9C">
                <w:rPr>
                  <w:rFonts w:hint="eastAsia"/>
                  <w:lang w:eastAsia="zh-CN"/>
                </w:rPr>
                <w:delText>显示标签</w:delText>
              </w:r>
              <w:r w:rsidDel="00E27A9C">
                <w:rPr>
                  <w:rFonts w:hint="eastAsia"/>
                  <w:lang w:eastAsia="zh-CN"/>
                </w:rPr>
                <w:delText>(</w:delText>
              </w:r>
              <w:r w:rsidDel="00E27A9C">
                <w:rPr>
                  <w:rFonts w:hint="eastAsia"/>
                  <w:lang w:eastAsia="zh-CN"/>
                </w:rPr>
                <w:delText>置顶</w:delText>
              </w:r>
              <w:r w:rsidDel="00E27A9C">
                <w:rPr>
                  <w:lang w:eastAsia="zh-CN"/>
                </w:rPr>
                <w:delText>或精华</w:delText>
              </w:r>
              <w:r w:rsidR="004C7EA4" w:rsidDel="00E27A9C">
                <w:rPr>
                  <w:rFonts w:hint="eastAsia"/>
                  <w:lang w:eastAsia="zh-CN"/>
                </w:rPr>
                <w:delText>)</w:delText>
              </w:r>
            </w:del>
          </w:p>
        </w:tc>
      </w:tr>
      <w:tr w:rsidR="009177EC" w:rsidDel="00E27A9C" w14:paraId="475F610B" w14:textId="4376334A" w:rsidTr="00EB2A62">
        <w:trPr>
          <w:cantSplit/>
          <w:del w:id="4828" w:author="249326630@qq.com" w:date="2018-12-25T18:25:00Z"/>
        </w:trPr>
        <w:tc>
          <w:tcPr>
            <w:tcW w:w="1413" w:type="dxa"/>
          </w:tcPr>
          <w:p w14:paraId="57083F7E" w14:textId="22894FDF" w:rsidR="009177EC" w:rsidDel="00E27A9C" w:rsidRDefault="009177EC" w:rsidP="00EB2A62">
            <w:pPr>
              <w:pStyle w:val="Axure0"/>
              <w:rPr>
                <w:del w:id="4829" w:author="249326630@qq.com" w:date="2018-12-25T18:25:00Z"/>
                <w:lang w:eastAsia="zh-CN"/>
              </w:rPr>
            </w:pPr>
            <w:del w:id="4830" w:author="249326630@qq.com" w:date="2018-12-25T18:25:00Z">
              <w:r w:rsidDel="00E27A9C">
                <w:rPr>
                  <w:rFonts w:hint="eastAsia"/>
                  <w:lang w:eastAsia="zh-CN"/>
                </w:rPr>
                <w:delText>11</w:delText>
              </w:r>
            </w:del>
          </w:p>
        </w:tc>
        <w:tc>
          <w:tcPr>
            <w:tcW w:w="2268" w:type="dxa"/>
          </w:tcPr>
          <w:p w14:paraId="72789D69" w14:textId="4433DA87" w:rsidR="009177EC" w:rsidDel="00E27A9C" w:rsidRDefault="00EC3B03" w:rsidP="00EB2A62">
            <w:pPr>
              <w:pStyle w:val="Axure0"/>
              <w:rPr>
                <w:del w:id="4831" w:author="249326630@qq.com" w:date="2018-12-25T18:25:00Z"/>
                <w:lang w:eastAsia="zh-CN"/>
              </w:rPr>
            </w:pPr>
            <w:del w:id="4832" w:author="249326630@qq.com" w:date="2018-12-25T18:25:00Z">
              <w:r w:rsidDel="00E27A9C">
                <w:rPr>
                  <w:rFonts w:hint="eastAsia"/>
                  <w:lang w:eastAsia="zh-CN"/>
                </w:rPr>
                <w:delText>翻页</w:delText>
              </w:r>
            </w:del>
          </w:p>
        </w:tc>
        <w:tc>
          <w:tcPr>
            <w:tcW w:w="4536" w:type="dxa"/>
          </w:tcPr>
          <w:p w14:paraId="183BC0C7" w14:textId="577876E6" w:rsidR="009177EC" w:rsidDel="00E27A9C" w:rsidRDefault="009177EC" w:rsidP="002C7D91">
            <w:pPr>
              <w:pStyle w:val="Axure0"/>
              <w:rPr>
                <w:del w:id="4833" w:author="249326630@qq.com" w:date="2018-12-25T18:25:00Z"/>
                <w:lang w:eastAsia="zh-CN"/>
              </w:rPr>
            </w:pPr>
            <w:del w:id="4834" w:author="249326630@qq.com" w:date="2018-12-25T18:25:00Z">
              <w:r w:rsidDel="00E27A9C">
                <w:rPr>
                  <w:rFonts w:hint="eastAsia"/>
                  <w:lang w:eastAsia="zh-CN"/>
                </w:rPr>
                <w:delText>点击</w:delText>
              </w:r>
              <w:r w:rsidR="002C7D91" w:rsidDel="00E27A9C">
                <w:rPr>
                  <w:rFonts w:hint="eastAsia"/>
                  <w:lang w:eastAsia="zh-CN"/>
                </w:rPr>
                <w:delText>对论坛</w:delText>
              </w:r>
              <w:r w:rsidR="002C7D91" w:rsidDel="00E27A9C">
                <w:rPr>
                  <w:lang w:eastAsia="zh-CN"/>
                </w:rPr>
                <w:delText>进行翻页</w:delText>
              </w:r>
            </w:del>
          </w:p>
        </w:tc>
      </w:tr>
    </w:tbl>
    <w:p w14:paraId="311AB92A" w14:textId="289A80A4" w:rsidR="009177EC" w:rsidRPr="00141727" w:rsidDel="00E27A9C" w:rsidRDefault="009177EC" w:rsidP="009177EC">
      <w:pPr>
        <w:rPr>
          <w:del w:id="4835" w:author="249326630@qq.com" w:date="2018-12-25T18:25:00Z"/>
        </w:rPr>
      </w:pPr>
    </w:p>
    <w:p w14:paraId="5694C50C" w14:textId="4A45D67D" w:rsidR="00970DF8" w:rsidRPr="009177EC" w:rsidDel="00E27A9C" w:rsidRDefault="00970DF8" w:rsidP="00970DF8">
      <w:pPr>
        <w:rPr>
          <w:del w:id="4836" w:author="249326630@qq.com" w:date="2018-12-25T18:25:00Z"/>
        </w:rPr>
      </w:pPr>
    </w:p>
    <w:p w14:paraId="5CBB953A" w14:textId="30AE6258" w:rsidR="00DB57DE" w:rsidDel="00E27A9C" w:rsidRDefault="00821554" w:rsidP="00CC76FA">
      <w:pPr>
        <w:rPr>
          <w:ins w:id="4837" w:author="HerculesHu" w:date="2017-12-23T23:49:00Z"/>
          <w:del w:id="4838" w:author="249326630@qq.com" w:date="2018-12-25T18:25:00Z"/>
        </w:rPr>
      </w:pPr>
      <w:del w:id="4839" w:author="249326630@qq.com" w:date="2018-12-25T18:25:00Z">
        <w:r w:rsidDel="00E27A9C">
          <w:rPr>
            <w:noProof/>
          </w:rPr>
          <w:drawing>
            <wp:inline distT="0" distB="0" distL="0" distR="0" wp14:anchorId="34A4002F" wp14:editId="04C06551">
              <wp:extent cx="5274310" cy="339344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3393440"/>
                      </a:xfrm>
                      <a:prstGeom prst="rect">
                        <a:avLst/>
                      </a:prstGeom>
                    </pic:spPr>
                  </pic:pic>
                </a:graphicData>
              </a:graphic>
            </wp:inline>
          </w:drawing>
        </w:r>
      </w:del>
    </w:p>
    <w:p w14:paraId="528C8C38" w14:textId="3EA3C8A2" w:rsidR="00ED245A" w:rsidDel="00E27A9C" w:rsidRDefault="00ED245A" w:rsidP="00ED245A">
      <w:pPr>
        <w:jc w:val="center"/>
        <w:rPr>
          <w:ins w:id="4840" w:author="HerculesHu" w:date="2017-12-23T23:49:00Z"/>
          <w:del w:id="4841" w:author="249326630@qq.com" w:date="2018-12-25T18:25:00Z"/>
        </w:rPr>
      </w:pPr>
      <w:ins w:id="4842" w:author="HerculesHu" w:date="2017-12-23T23:49:00Z">
        <w:del w:id="4843" w:author="249326630@qq.com" w:date="2018-12-25T18:25:00Z">
          <w:r w:rsidDel="00E27A9C">
            <w:rPr>
              <w:rFonts w:hint="eastAsia"/>
            </w:rPr>
            <w:delText>（电脑</w:delText>
          </w:r>
          <w:r w:rsidDel="00E27A9C">
            <w:delText>版</w:delText>
          </w:r>
          <w:r w:rsidDel="00E27A9C">
            <w:rPr>
              <w:rFonts w:hint="eastAsia"/>
            </w:rPr>
            <w:delText>）</w:delText>
          </w:r>
        </w:del>
      </w:ins>
    </w:p>
    <w:p w14:paraId="390E80E3" w14:textId="2C54D116" w:rsidR="00ED245A" w:rsidDel="00E27A9C" w:rsidRDefault="00ED245A" w:rsidP="00CC76FA">
      <w:pPr>
        <w:rPr>
          <w:ins w:id="4844" w:author="HerculesHu" w:date="2017-12-23T23:26:00Z"/>
          <w:del w:id="4845" w:author="249326630@qq.com" w:date="2018-12-25T18:25:00Z"/>
        </w:rPr>
      </w:pPr>
    </w:p>
    <w:p w14:paraId="65F037CC" w14:textId="2C6E209A" w:rsidR="00AB2804" w:rsidDel="00E27A9C" w:rsidRDefault="00AB2804">
      <w:pPr>
        <w:ind w:firstLineChars="500" w:firstLine="1050"/>
        <w:rPr>
          <w:ins w:id="4846" w:author="HerculesHu" w:date="2017-12-23T23:57:00Z"/>
          <w:del w:id="4847" w:author="249326630@qq.com" w:date="2018-12-25T18:25:00Z"/>
        </w:rPr>
        <w:pPrChange w:id="4848" w:author="HerculesHu" w:date="2017-12-24T00:13:00Z">
          <w:pPr/>
        </w:pPrChange>
      </w:pPr>
      <w:ins w:id="4849" w:author="HerculesHu" w:date="2017-12-23T23:27:00Z">
        <w:del w:id="4850" w:author="249326630@qq.com" w:date="2018-12-25T18:25:00Z">
          <w:r w:rsidDel="00E27A9C">
            <w:rPr>
              <w:noProof/>
            </w:rPr>
            <w:drawing>
              <wp:inline distT="0" distB="0" distL="0" distR="0" wp14:anchorId="1B73E478" wp14:editId="48109C8C">
                <wp:extent cx="3886200" cy="6429375"/>
                <wp:effectExtent l="0" t="0" r="0"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86200" cy="6429375"/>
                        </a:xfrm>
                        <a:prstGeom prst="rect">
                          <a:avLst/>
                        </a:prstGeom>
                      </pic:spPr>
                    </pic:pic>
                  </a:graphicData>
                </a:graphic>
              </wp:inline>
            </w:drawing>
          </w:r>
        </w:del>
      </w:ins>
    </w:p>
    <w:p w14:paraId="0BE7B648" w14:textId="0C3382D5" w:rsidR="00AB4442" w:rsidDel="00E27A9C" w:rsidRDefault="00AB4442" w:rsidP="00AB4442">
      <w:pPr>
        <w:jc w:val="center"/>
        <w:rPr>
          <w:ins w:id="4851" w:author="HerculesHu" w:date="2017-12-23T23:57:00Z"/>
          <w:del w:id="4852" w:author="249326630@qq.com" w:date="2018-12-25T18:25:00Z"/>
        </w:rPr>
      </w:pPr>
      <w:ins w:id="4853" w:author="HerculesHu" w:date="2017-12-23T23:57:00Z">
        <w:del w:id="4854" w:author="249326630@qq.com" w:date="2018-12-25T18:25:00Z">
          <w:r w:rsidDel="00E27A9C">
            <w:rPr>
              <w:rFonts w:hint="eastAsia"/>
            </w:rPr>
            <w:delText>（手机</w:delText>
          </w:r>
          <w:r w:rsidDel="00E27A9C">
            <w:delText>版</w:delText>
          </w:r>
          <w:r w:rsidDel="00E27A9C">
            <w:rPr>
              <w:rFonts w:hint="eastAsia"/>
            </w:rPr>
            <w:delText>）</w:delText>
          </w:r>
        </w:del>
      </w:ins>
    </w:p>
    <w:p w14:paraId="58A98E55" w14:textId="2F2EEA50" w:rsidR="00AB4442" w:rsidDel="00E27A9C" w:rsidRDefault="00AB4442" w:rsidP="00CC76FA">
      <w:pPr>
        <w:rPr>
          <w:del w:id="4855" w:author="249326630@qq.com" w:date="2018-12-25T18:25:00Z"/>
        </w:rPr>
      </w:pPr>
    </w:p>
    <w:p w14:paraId="6FBA8BD9" w14:textId="5C788F1F" w:rsidR="008D569A" w:rsidDel="00E27A9C" w:rsidRDefault="008D569A">
      <w:pPr>
        <w:pStyle w:val="a2"/>
        <w:rPr>
          <w:del w:id="4856" w:author="249326630@qq.com" w:date="2018-12-25T18:25:00Z"/>
        </w:rPr>
      </w:pPr>
      <w:del w:id="4857" w:author="249326630@qq.com" w:date="2018-12-25T18:25:00Z">
        <w:r w:rsidDel="00E27A9C">
          <w:rPr>
            <w:rFonts w:hint="eastAsia"/>
          </w:rPr>
          <w:delText>课程</w:delText>
        </w:r>
        <w:r w:rsidDel="00E27A9C">
          <w:delText>论坛发帖</w:delText>
        </w:r>
      </w:del>
    </w:p>
    <w:p w14:paraId="546BA8B8" w14:textId="0B4209A0" w:rsidR="008D569A" w:rsidDel="00E27A9C" w:rsidRDefault="008D569A" w:rsidP="008D569A">
      <w:pPr>
        <w:rPr>
          <w:del w:id="4858" w:author="249326630@qq.com" w:date="2018-12-25T18:25:00Z"/>
        </w:rPr>
      </w:pPr>
      <w:del w:id="4859" w:author="249326630@qq.com" w:date="2018-12-25T18:25:00Z">
        <w:r w:rsidDel="00E27A9C">
          <w:rPr>
            <w:rFonts w:hint="eastAsia"/>
          </w:rPr>
          <w:delText xml:space="preserve"> </w:delText>
        </w:r>
        <w:r w:rsidDel="00E27A9C">
          <w:delText xml:space="preserve">  </w:delText>
        </w:r>
      </w:del>
    </w:p>
    <w:tbl>
      <w:tblPr>
        <w:tblStyle w:val="Axure1"/>
        <w:tblpPr w:leftFromText="180" w:rightFromText="180" w:vertAnchor="text" w:horzAnchor="margin" w:tblpY="2132"/>
        <w:tblW w:w="0" w:type="auto"/>
        <w:tblLook w:val="04A0" w:firstRow="1" w:lastRow="0" w:firstColumn="1" w:lastColumn="0" w:noHBand="0" w:noVBand="1"/>
      </w:tblPr>
      <w:tblGrid>
        <w:gridCol w:w="1413"/>
        <w:gridCol w:w="2268"/>
        <w:gridCol w:w="4536"/>
      </w:tblGrid>
      <w:tr w:rsidR="00A2074D" w:rsidDel="00E27A9C" w14:paraId="390E36CF" w14:textId="79123B44" w:rsidTr="00EB2A62">
        <w:trPr>
          <w:cnfStyle w:val="100000000000" w:firstRow="1" w:lastRow="0" w:firstColumn="0" w:lastColumn="0" w:oddVBand="0" w:evenVBand="0" w:oddHBand="0" w:evenHBand="0" w:firstRowFirstColumn="0" w:firstRowLastColumn="0" w:lastRowFirstColumn="0" w:lastRowLastColumn="0"/>
          <w:cantSplit/>
          <w:tblHeader/>
          <w:del w:id="4860" w:author="249326630@qq.com" w:date="2018-12-25T18:25:00Z"/>
        </w:trPr>
        <w:tc>
          <w:tcPr>
            <w:tcW w:w="1413" w:type="dxa"/>
          </w:tcPr>
          <w:p w14:paraId="125B9647" w14:textId="372A150D" w:rsidR="00A2074D" w:rsidDel="00E27A9C" w:rsidRDefault="00A2074D" w:rsidP="00EB2A62">
            <w:pPr>
              <w:pStyle w:val="Axure"/>
              <w:rPr>
                <w:del w:id="4861" w:author="249326630@qq.com" w:date="2018-12-25T18:25:00Z"/>
              </w:rPr>
            </w:pPr>
            <w:del w:id="4862" w:author="249326630@qq.com" w:date="2018-12-25T18:25:00Z">
              <w:r w:rsidDel="00E27A9C">
                <w:delText>脚注</w:delText>
              </w:r>
            </w:del>
          </w:p>
        </w:tc>
        <w:tc>
          <w:tcPr>
            <w:tcW w:w="2268" w:type="dxa"/>
          </w:tcPr>
          <w:p w14:paraId="5EA0E740" w14:textId="2B762018" w:rsidR="00A2074D" w:rsidDel="00E27A9C" w:rsidRDefault="00A2074D" w:rsidP="00EB2A62">
            <w:pPr>
              <w:pStyle w:val="Axure"/>
              <w:rPr>
                <w:del w:id="4863" w:author="249326630@qq.com" w:date="2018-12-25T18:25:00Z"/>
              </w:rPr>
            </w:pPr>
            <w:del w:id="4864" w:author="249326630@qq.com" w:date="2018-12-25T18:25:00Z">
              <w:r w:rsidDel="00E27A9C">
                <w:delText>名称</w:delText>
              </w:r>
            </w:del>
          </w:p>
        </w:tc>
        <w:tc>
          <w:tcPr>
            <w:tcW w:w="4536" w:type="dxa"/>
          </w:tcPr>
          <w:p w14:paraId="5DD46AB3" w14:textId="244152CD" w:rsidR="00A2074D" w:rsidDel="00E27A9C" w:rsidRDefault="00A2074D" w:rsidP="00EB2A62">
            <w:pPr>
              <w:pStyle w:val="Axure"/>
              <w:tabs>
                <w:tab w:val="left" w:pos="1190"/>
              </w:tabs>
              <w:rPr>
                <w:del w:id="4865" w:author="249326630@qq.com" w:date="2018-12-25T18:25:00Z"/>
              </w:rPr>
            </w:pPr>
            <w:del w:id="4866" w:author="249326630@qq.com" w:date="2018-12-25T18:25:00Z">
              <w:r w:rsidDel="00E27A9C">
                <w:delText>交互</w:delText>
              </w:r>
              <w:r w:rsidDel="00E27A9C">
                <w:tab/>
              </w:r>
            </w:del>
          </w:p>
        </w:tc>
      </w:tr>
      <w:tr w:rsidR="00A2074D" w:rsidDel="00E27A9C" w14:paraId="431FF0ED" w14:textId="6553CFC9" w:rsidTr="00EB2A62">
        <w:trPr>
          <w:cantSplit/>
          <w:del w:id="4867" w:author="249326630@qq.com" w:date="2018-12-25T18:25:00Z"/>
        </w:trPr>
        <w:tc>
          <w:tcPr>
            <w:tcW w:w="1413" w:type="dxa"/>
          </w:tcPr>
          <w:p w14:paraId="71597E9C" w14:textId="6BC9ADFA" w:rsidR="00A2074D" w:rsidDel="00E27A9C" w:rsidRDefault="00A2074D" w:rsidP="00EB2A62">
            <w:pPr>
              <w:pStyle w:val="Axure0"/>
              <w:rPr>
                <w:del w:id="4868" w:author="249326630@qq.com" w:date="2018-12-25T18:25:00Z"/>
              </w:rPr>
            </w:pPr>
            <w:del w:id="4869" w:author="249326630@qq.com" w:date="2018-12-25T18:25:00Z">
              <w:r w:rsidDel="00E27A9C">
                <w:delText>1</w:delText>
              </w:r>
            </w:del>
          </w:p>
        </w:tc>
        <w:tc>
          <w:tcPr>
            <w:tcW w:w="2268" w:type="dxa"/>
          </w:tcPr>
          <w:p w14:paraId="115B1798" w14:textId="10A9442D" w:rsidR="00A2074D" w:rsidDel="00E27A9C" w:rsidRDefault="00A2074D" w:rsidP="00EB2A62">
            <w:pPr>
              <w:pStyle w:val="Axure0"/>
              <w:rPr>
                <w:del w:id="4870" w:author="249326630@qq.com" w:date="2018-12-25T18:25:00Z"/>
              </w:rPr>
            </w:pPr>
            <w:del w:id="4871" w:author="249326630@qq.com" w:date="2018-12-25T18:25:00Z">
              <w:r w:rsidDel="00E27A9C">
                <w:rPr>
                  <w:rFonts w:hint="eastAsia"/>
                  <w:lang w:eastAsia="zh-CN"/>
                </w:rPr>
                <w:delText>作者</w:delText>
              </w:r>
            </w:del>
          </w:p>
        </w:tc>
        <w:tc>
          <w:tcPr>
            <w:tcW w:w="4536" w:type="dxa"/>
          </w:tcPr>
          <w:p w14:paraId="6EA4CB80" w14:textId="1F10DF50" w:rsidR="00A2074D" w:rsidDel="00E27A9C" w:rsidRDefault="00A2074D" w:rsidP="00EB2A62">
            <w:pPr>
              <w:pStyle w:val="Axure0"/>
              <w:rPr>
                <w:del w:id="4872" w:author="249326630@qq.com" w:date="2018-12-25T18:25:00Z"/>
                <w:lang w:eastAsia="zh-CN"/>
              </w:rPr>
            </w:pPr>
            <w:del w:id="4873" w:author="249326630@qq.com" w:date="2018-12-25T18:25:00Z">
              <w:r w:rsidDel="00E27A9C">
                <w:rPr>
                  <w:rFonts w:hint="eastAsia"/>
                  <w:lang w:eastAsia="zh-CN"/>
                </w:rPr>
                <w:delText>显示作者</w:delText>
              </w:r>
            </w:del>
          </w:p>
        </w:tc>
      </w:tr>
      <w:tr w:rsidR="00A2074D" w:rsidDel="00E27A9C" w14:paraId="5A2597FF" w14:textId="6ABD9E08" w:rsidTr="00EB2A62">
        <w:trPr>
          <w:cnfStyle w:val="000000010000" w:firstRow="0" w:lastRow="0" w:firstColumn="0" w:lastColumn="0" w:oddVBand="0" w:evenVBand="0" w:oddHBand="0" w:evenHBand="1" w:firstRowFirstColumn="0" w:firstRowLastColumn="0" w:lastRowFirstColumn="0" w:lastRowLastColumn="0"/>
          <w:cantSplit/>
          <w:del w:id="4874" w:author="249326630@qq.com" w:date="2018-12-25T18:25:00Z"/>
        </w:trPr>
        <w:tc>
          <w:tcPr>
            <w:tcW w:w="1413" w:type="dxa"/>
          </w:tcPr>
          <w:p w14:paraId="3B6A7EA7" w14:textId="3BC15702" w:rsidR="00A2074D" w:rsidDel="00E27A9C" w:rsidRDefault="00A2074D" w:rsidP="00EB2A62">
            <w:pPr>
              <w:pStyle w:val="Axure0"/>
              <w:rPr>
                <w:del w:id="4875" w:author="249326630@qq.com" w:date="2018-12-25T18:25:00Z"/>
              </w:rPr>
            </w:pPr>
            <w:del w:id="4876" w:author="249326630@qq.com" w:date="2018-12-25T18:25:00Z">
              <w:r w:rsidDel="00E27A9C">
                <w:delText>2</w:delText>
              </w:r>
            </w:del>
          </w:p>
        </w:tc>
        <w:tc>
          <w:tcPr>
            <w:tcW w:w="2268" w:type="dxa"/>
          </w:tcPr>
          <w:p w14:paraId="7F899C3D" w14:textId="70039278" w:rsidR="00A2074D" w:rsidDel="00E27A9C" w:rsidRDefault="00A2074D" w:rsidP="00EB2A62">
            <w:pPr>
              <w:pStyle w:val="Axure0"/>
              <w:rPr>
                <w:del w:id="4877" w:author="249326630@qq.com" w:date="2018-12-25T18:25:00Z"/>
              </w:rPr>
            </w:pPr>
            <w:del w:id="4878" w:author="249326630@qq.com" w:date="2018-12-25T18:25:00Z">
              <w:r w:rsidDel="00E27A9C">
                <w:rPr>
                  <w:rFonts w:hint="eastAsia"/>
                  <w:lang w:eastAsia="zh-CN"/>
                </w:rPr>
                <w:delText>时间</w:delText>
              </w:r>
            </w:del>
          </w:p>
        </w:tc>
        <w:tc>
          <w:tcPr>
            <w:tcW w:w="4536" w:type="dxa"/>
          </w:tcPr>
          <w:p w14:paraId="5D3BCC9D" w14:textId="1320C1F5" w:rsidR="00A2074D" w:rsidDel="00E27A9C" w:rsidRDefault="00A2074D" w:rsidP="00EB2A62">
            <w:pPr>
              <w:pStyle w:val="Axure0"/>
              <w:rPr>
                <w:del w:id="4879" w:author="249326630@qq.com" w:date="2018-12-25T18:25:00Z"/>
                <w:lang w:eastAsia="zh-CN"/>
              </w:rPr>
            </w:pPr>
            <w:del w:id="4880" w:author="249326630@qq.com" w:date="2018-12-25T18:25:00Z">
              <w:r w:rsidDel="00E27A9C">
                <w:rPr>
                  <w:rFonts w:hint="eastAsia"/>
                  <w:lang w:eastAsia="zh-CN"/>
                </w:rPr>
                <w:delText>显示时间</w:delText>
              </w:r>
            </w:del>
          </w:p>
        </w:tc>
      </w:tr>
      <w:tr w:rsidR="00A2074D" w:rsidDel="00E27A9C" w14:paraId="39A0CD05" w14:textId="1D89F1EE" w:rsidTr="00EB2A62">
        <w:trPr>
          <w:cantSplit/>
          <w:del w:id="4881" w:author="249326630@qq.com" w:date="2018-12-25T18:25:00Z"/>
        </w:trPr>
        <w:tc>
          <w:tcPr>
            <w:tcW w:w="1413" w:type="dxa"/>
          </w:tcPr>
          <w:p w14:paraId="6F45003A" w14:textId="4CD44609" w:rsidR="00A2074D" w:rsidDel="00E27A9C" w:rsidRDefault="00A2074D" w:rsidP="00EB2A62">
            <w:pPr>
              <w:pStyle w:val="Axure0"/>
              <w:rPr>
                <w:del w:id="4882" w:author="249326630@qq.com" w:date="2018-12-25T18:25:00Z"/>
                <w:lang w:eastAsia="zh-CN"/>
              </w:rPr>
            </w:pPr>
            <w:del w:id="4883" w:author="249326630@qq.com" w:date="2018-12-25T18:25:00Z">
              <w:r w:rsidDel="00E27A9C">
                <w:delText>3</w:delText>
              </w:r>
              <w:r w:rsidDel="00E27A9C">
                <w:rPr>
                  <w:rFonts w:hint="eastAsia"/>
                  <w:lang w:eastAsia="zh-CN"/>
                </w:rPr>
                <w:delText>、</w:delText>
              </w:r>
            </w:del>
          </w:p>
        </w:tc>
        <w:tc>
          <w:tcPr>
            <w:tcW w:w="2268" w:type="dxa"/>
          </w:tcPr>
          <w:p w14:paraId="4526B52B" w14:textId="4F2760B7" w:rsidR="00A2074D" w:rsidDel="00E27A9C" w:rsidRDefault="00A2074D" w:rsidP="00EB2A62">
            <w:pPr>
              <w:pStyle w:val="Axure0"/>
              <w:rPr>
                <w:del w:id="4884" w:author="249326630@qq.com" w:date="2018-12-25T18:25:00Z"/>
              </w:rPr>
            </w:pPr>
            <w:del w:id="4885" w:author="249326630@qq.com" w:date="2018-12-25T18:25:00Z">
              <w:r w:rsidDel="00E27A9C">
                <w:rPr>
                  <w:rFonts w:hint="eastAsia"/>
                  <w:lang w:eastAsia="zh-CN"/>
                </w:rPr>
                <w:delText>主题框</w:delText>
              </w:r>
            </w:del>
          </w:p>
        </w:tc>
        <w:tc>
          <w:tcPr>
            <w:tcW w:w="4536" w:type="dxa"/>
          </w:tcPr>
          <w:p w14:paraId="79011573" w14:textId="4A399159" w:rsidR="00A2074D" w:rsidDel="00E27A9C" w:rsidRDefault="00A2074D" w:rsidP="00EB2A62">
            <w:pPr>
              <w:pStyle w:val="Axure0"/>
              <w:rPr>
                <w:del w:id="4886" w:author="249326630@qq.com" w:date="2018-12-25T18:25:00Z"/>
                <w:lang w:eastAsia="zh-CN"/>
              </w:rPr>
            </w:pPr>
            <w:del w:id="4887" w:author="249326630@qq.com" w:date="2018-12-25T18:25:00Z">
              <w:r w:rsidDel="00E27A9C">
                <w:rPr>
                  <w:rFonts w:hint="eastAsia"/>
                  <w:lang w:eastAsia="zh-CN"/>
                </w:rPr>
                <w:delText>输入主题</w:delText>
              </w:r>
            </w:del>
          </w:p>
        </w:tc>
      </w:tr>
      <w:tr w:rsidR="00A2074D" w:rsidDel="00E27A9C" w14:paraId="0D37236E" w14:textId="5A91EF2A" w:rsidTr="00EB2A62">
        <w:trPr>
          <w:cnfStyle w:val="000000010000" w:firstRow="0" w:lastRow="0" w:firstColumn="0" w:lastColumn="0" w:oddVBand="0" w:evenVBand="0" w:oddHBand="0" w:evenHBand="1" w:firstRowFirstColumn="0" w:firstRowLastColumn="0" w:lastRowFirstColumn="0" w:lastRowLastColumn="0"/>
          <w:del w:id="4888" w:author="249326630@qq.com" w:date="2018-12-25T18:25:00Z"/>
        </w:trPr>
        <w:tc>
          <w:tcPr>
            <w:tcW w:w="1413" w:type="dxa"/>
          </w:tcPr>
          <w:p w14:paraId="68E6168D" w14:textId="01614423" w:rsidR="00A2074D" w:rsidDel="00E27A9C" w:rsidRDefault="00A2074D" w:rsidP="00EB2A62">
            <w:pPr>
              <w:pStyle w:val="Axure0"/>
              <w:rPr>
                <w:del w:id="4889" w:author="249326630@qq.com" w:date="2018-12-25T18:25:00Z"/>
                <w:lang w:eastAsia="zh-CN"/>
              </w:rPr>
            </w:pPr>
            <w:del w:id="4890" w:author="249326630@qq.com" w:date="2018-12-25T18:25:00Z">
              <w:r w:rsidDel="00E27A9C">
                <w:rPr>
                  <w:lang w:eastAsia="zh-CN"/>
                </w:rPr>
                <w:delText>4</w:delText>
              </w:r>
            </w:del>
          </w:p>
        </w:tc>
        <w:tc>
          <w:tcPr>
            <w:tcW w:w="2268" w:type="dxa"/>
          </w:tcPr>
          <w:p w14:paraId="5DFC01FA" w14:textId="4AF87753" w:rsidR="00A2074D" w:rsidDel="00E27A9C" w:rsidRDefault="00A2074D" w:rsidP="00EB2A62">
            <w:pPr>
              <w:pStyle w:val="Axure0"/>
              <w:rPr>
                <w:del w:id="4891" w:author="249326630@qq.com" w:date="2018-12-25T18:25:00Z"/>
              </w:rPr>
            </w:pPr>
            <w:del w:id="4892" w:author="249326630@qq.com" w:date="2018-12-25T18:25:00Z">
              <w:r w:rsidDel="00E27A9C">
                <w:rPr>
                  <w:rFonts w:hint="eastAsia"/>
                  <w:lang w:eastAsia="zh-CN"/>
                </w:rPr>
                <w:delText>内容</w:delText>
              </w:r>
              <w:r w:rsidDel="00E27A9C">
                <w:rPr>
                  <w:lang w:eastAsia="zh-CN"/>
                </w:rPr>
                <w:delText>框</w:delText>
              </w:r>
            </w:del>
          </w:p>
        </w:tc>
        <w:tc>
          <w:tcPr>
            <w:tcW w:w="4536" w:type="dxa"/>
          </w:tcPr>
          <w:p w14:paraId="27E4BD19" w14:textId="4AAFEFDE" w:rsidR="00A2074D" w:rsidDel="00E27A9C" w:rsidRDefault="00A2074D" w:rsidP="00EB2A62">
            <w:pPr>
              <w:pStyle w:val="Axure0"/>
              <w:rPr>
                <w:del w:id="4893" w:author="249326630@qq.com" w:date="2018-12-25T18:25:00Z"/>
                <w:lang w:eastAsia="zh-CN"/>
              </w:rPr>
            </w:pPr>
            <w:del w:id="4894" w:author="249326630@qq.com" w:date="2018-12-25T18:25:00Z">
              <w:r w:rsidDel="00E27A9C">
                <w:rPr>
                  <w:rFonts w:hint="eastAsia"/>
                  <w:lang w:eastAsia="zh-CN"/>
                </w:rPr>
                <w:delText>输入内容</w:delText>
              </w:r>
            </w:del>
          </w:p>
        </w:tc>
      </w:tr>
      <w:tr w:rsidR="00A2074D" w:rsidDel="00E27A9C" w14:paraId="6FC0AD43" w14:textId="40F160C6" w:rsidTr="00EB2A62">
        <w:trPr>
          <w:del w:id="4895" w:author="249326630@qq.com" w:date="2018-12-25T18:25:00Z"/>
        </w:trPr>
        <w:tc>
          <w:tcPr>
            <w:tcW w:w="1413" w:type="dxa"/>
          </w:tcPr>
          <w:p w14:paraId="1756E10B" w14:textId="74709E68" w:rsidR="00A2074D" w:rsidDel="00E27A9C" w:rsidRDefault="00A2074D" w:rsidP="00EB2A62">
            <w:pPr>
              <w:pStyle w:val="Axure0"/>
              <w:rPr>
                <w:del w:id="4896" w:author="249326630@qq.com" w:date="2018-12-25T18:25:00Z"/>
                <w:lang w:eastAsia="zh-CN"/>
              </w:rPr>
            </w:pPr>
            <w:del w:id="4897" w:author="249326630@qq.com" w:date="2018-12-25T18:25:00Z">
              <w:r w:rsidDel="00E27A9C">
                <w:rPr>
                  <w:rFonts w:hint="eastAsia"/>
                  <w:lang w:eastAsia="zh-CN"/>
                </w:rPr>
                <w:delText>5</w:delText>
              </w:r>
            </w:del>
          </w:p>
        </w:tc>
        <w:tc>
          <w:tcPr>
            <w:tcW w:w="2268" w:type="dxa"/>
          </w:tcPr>
          <w:p w14:paraId="7B0431AB" w14:textId="7F67177F" w:rsidR="00A2074D" w:rsidDel="00E27A9C" w:rsidRDefault="00A2074D" w:rsidP="00EB2A62">
            <w:pPr>
              <w:pStyle w:val="Axure0"/>
              <w:rPr>
                <w:del w:id="4898" w:author="249326630@qq.com" w:date="2018-12-25T18:25:00Z"/>
                <w:lang w:eastAsia="zh-CN"/>
              </w:rPr>
            </w:pPr>
            <w:del w:id="4899" w:author="249326630@qq.com" w:date="2018-12-25T18:25:00Z">
              <w:r w:rsidDel="00E27A9C">
                <w:rPr>
                  <w:rFonts w:hint="eastAsia"/>
                  <w:lang w:eastAsia="zh-CN"/>
                </w:rPr>
                <w:delText>选择</w:delText>
              </w:r>
              <w:r w:rsidDel="00E27A9C">
                <w:rPr>
                  <w:lang w:eastAsia="zh-CN"/>
                </w:rPr>
                <w:delText>上传文件</w:delText>
              </w:r>
            </w:del>
          </w:p>
        </w:tc>
        <w:tc>
          <w:tcPr>
            <w:tcW w:w="4536" w:type="dxa"/>
          </w:tcPr>
          <w:p w14:paraId="6AF262AE" w14:textId="326DFF8C" w:rsidR="00A2074D" w:rsidDel="00E27A9C" w:rsidRDefault="00A2074D" w:rsidP="00EB2A62">
            <w:pPr>
              <w:pStyle w:val="Axure0"/>
              <w:rPr>
                <w:del w:id="4900" w:author="249326630@qq.com" w:date="2018-12-25T18:25:00Z"/>
                <w:lang w:eastAsia="zh-CN"/>
              </w:rPr>
            </w:pPr>
            <w:del w:id="4901" w:author="249326630@qq.com" w:date="2018-12-25T18:25:00Z">
              <w:r w:rsidDel="00E27A9C">
                <w:rPr>
                  <w:rFonts w:hint="eastAsia"/>
                  <w:lang w:eastAsia="zh-CN"/>
                </w:rPr>
                <w:delText>选择</w:delText>
              </w:r>
              <w:r w:rsidDel="00E27A9C">
                <w:rPr>
                  <w:lang w:eastAsia="zh-CN"/>
                </w:rPr>
                <w:delText>文件进行上传</w:delText>
              </w:r>
            </w:del>
          </w:p>
        </w:tc>
      </w:tr>
      <w:tr w:rsidR="00A2074D" w:rsidDel="00E27A9C" w14:paraId="18F89398" w14:textId="65C6E94F" w:rsidTr="00EB2A62">
        <w:trPr>
          <w:cnfStyle w:val="000000010000" w:firstRow="0" w:lastRow="0" w:firstColumn="0" w:lastColumn="0" w:oddVBand="0" w:evenVBand="0" w:oddHBand="0" w:evenHBand="1" w:firstRowFirstColumn="0" w:firstRowLastColumn="0" w:lastRowFirstColumn="0" w:lastRowLastColumn="0"/>
          <w:del w:id="4902" w:author="249326630@qq.com" w:date="2018-12-25T18:25:00Z"/>
        </w:trPr>
        <w:tc>
          <w:tcPr>
            <w:tcW w:w="1413" w:type="dxa"/>
          </w:tcPr>
          <w:p w14:paraId="4DC3CD83" w14:textId="17E658FD" w:rsidR="00A2074D" w:rsidDel="00E27A9C" w:rsidRDefault="00A2074D" w:rsidP="00EB2A62">
            <w:pPr>
              <w:pStyle w:val="Axure0"/>
              <w:rPr>
                <w:del w:id="4903" w:author="249326630@qq.com" w:date="2018-12-25T18:25:00Z"/>
                <w:lang w:eastAsia="zh-CN"/>
              </w:rPr>
            </w:pPr>
            <w:del w:id="4904" w:author="249326630@qq.com" w:date="2018-12-25T18:25:00Z">
              <w:r w:rsidDel="00E27A9C">
                <w:rPr>
                  <w:rFonts w:hint="eastAsia"/>
                  <w:lang w:eastAsia="zh-CN"/>
                </w:rPr>
                <w:delText>6</w:delText>
              </w:r>
            </w:del>
          </w:p>
        </w:tc>
        <w:tc>
          <w:tcPr>
            <w:tcW w:w="2268" w:type="dxa"/>
          </w:tcPr>
          <w:p w14:paraId="6BB00343" w14:textId="4D083B63" w:rsidR="00A2074D" w:rsidDel="00E27A9C" w:rsidRDefault="00A2074D" w:rsidP="00EB2A62">
            <w:pPr>
              <w:pStyle w:val="Axure0"/>
              <w:rPr>
                <w:del w:id="4905" w:author="249326630@qq.com" w:date="2018-12-25T18:25:00Z"/>
                <w:lang w:eastAsia="zh-CN"/>
              </w:rPr>
            </w:pPr>
            <w:del w:id="4906" w:author="249326630@qq.com" w:date="2018-12-25T18:25:00Z">
              <w:r w:rsidDel="00E27A9C">
                <w:rPr>
                  <w:rFonts w:hint="eastAsia"/>
                  <w:lang w:eastAsia="zh-CN"/>
                </w:rPr>
                <w:delText>上传</w:delText>
              </w:r>
              <w:r w:rsidDel="00E27A9C">
                <w:rPr>
                  <w:lang w:eastAsia="zh-CN"/>
                </w:rPr>
                <w:delText>建议</w:delText>
              </w:r>
            </w:del>
          </w:p>
        </w:tc>
        <w:tc>
          <w:tcPr>
            <w:tcW w:w="4536" w:type="dxa"/>
          </w:tcPr>
          <w:p w14:paraId="5A7A1806" w14:textId="20B89F60" w:rsidR="00A2074D" w:rsidDel="00E27A9C" w:rsidRDefault="00A2074D" w:rsidP="00EB2A62">
            <w:pPr>
              <w:pStyle w:val="Axure0"/>
              <w:rPr>
                <w:del w:id="4907" w:author="249326630@qq.com" w:date="2018-12-25T18:25:00Z"/>
                <w:lang w:eastAsia="zh-CN"/>
              </w:rPr>
            </w:pPr>
            <w:del w:id="4908" w:author="249326630@qq.com" w:date="2018-12-25T18:25:00Z">
              <w:r w:rsidDel="00E27A9C">
                <w:rPr>
                  <w:rFonts w:hint="eastAsia"/>
                  <w:lang w:eastAsia="zh-CN"/>
                </w:rPr>
                <w:delText>显示</w:delText>
              </w:r>
              <w:r w:rsidDel="00E27A9C">
                <w:rPr>
                  <w:lang w:eastAsia="zh-CN"/>
                </w:rPr>
                <w:delText>上传建议</w:delText>
              </w:r>
            </w:del>
          </w:p>
        </w:tc>
      </w:tr>
      <w:tr w:rsidR="00A2074D" w:rsidDel="00E27A9C" w14:paraId="7DCDE591" w14:textId="731858B4" w:rsidTr="00EB2A62">
        <w:trPr>
          <w:del w:id="4909" w:author="249326630@qq.com" w:date="2018-12-25T18:25:00Z"/>
        </w:trPr>
        <w:tc>
          <w:tcPr>
            <w:tcW w:w="1413" w:type="dxa"/>
          </w:tcPr>
          <w:p w14:paraId="1342F9E6" w14:textId="3A28C140" w:rsidR="00A2074D" w:rsidDel="00E27A9C" w:rsidRDefault="00A2074D" w:rsidP="00EB2A62">
            <w:pPr>
              <w:pStyle w:val="Axure0"/>
              <w:rPr>
                <w:del w:id="4910" w:author="249326630@qq.com" w:date="2018-12-25T18:25:00Z"/>
                <w:lang w:eastAsia="zh-CN"/>
              </w:rPr>
            </w:pPr>
            <w:del w:id="4911" w:author="249326630@qq.com" w:date="2018-12-25T18:25:00Z">
              <w:r w:rsidDel="00E27A9C">
                <w:rPr>
                  <w:rFonts w:hint="eastAsia"/>
                  <w:lang w:eastAsia="zh-CN"/>
                </w:rPr>
                <w:delText>7</w:delText>
              </w:r>
            </w:del>
          </w:p>
        </w:tc>
        <w:tc>
          <w:tcPr>
            <w:tcW w:w="2268" w:type="dxa"/>
          </w:tcPr>
          <w:p w14:paraId="0B79B191" w14:textId="053228C6" w:rsidR="00A2074D" w:rsidDel="00E27A9C" w:rsidRDefault="00A2074D" w:rsidP="00EB2A62">
            <w:pPr>
              <w:pStyle w:val="Axure0"/>
              <w:rPr>
                <w:del w:id="4912" w:author="249326630@qq.com" w:date="2018-12-25T18:25:00Z"/>
                <w:lang w:eastAsia="zh-CN"/>
              </w:rPr>
            </w:pPr>
            <w:del w:id="4913" w:author="249326630@qq.com" w:date="2018-12-25T18:25:00Z">
              <w:r w:rsidDel="00E27A9C">
                <w:rPr>
                  <w:rFonts w:hint="eastAsia"/>
                  <w:lang w:eastAsia="zh-CN"/>
                </w:rPr>
                <w:delText>确认加载</w:delText>
              </w:r>
            </w:del>
          </w:p>
        </w:tc>
        <w:tc>
          <w:tcPr>
            <w:tcW w:w="4536" w:type="dxa"/>
          </w:tcPr>
          <w:p w14:paraId="569DC651" w14:textId="1B5DA890" w:rsidR="00A2074D" w:rsidDel="00E27A9C" w:rsidRDefault="00A2074D" w:rsidP="00EB2A62">
            <w:pPr>
              <w:pStyle w:val="Axure0"/>
              <w:rPr>
                <w:del w:id="4914" w:author="249326630@qq.com" w:date="2018-12-25T18:25:00Z"/>
                <w:lang w:eastAsia="zh-CN"/>
              </w:rPr>
            </w:pPr>
            <w:del w:id="4915" w:author="249326630@qq.com" w:date="2018-12-25T18:25:00Z">
              <w:r w:rsidDel="00E27A9C">
                <w:rPr>
                  <w:rFonts w:hint="eastAsia"/>
                  <w:lang w:eastAsia="zh-CN"/>
                </w:rPr>
                <w:delText>加载到</w:delText>
              </w:r>
              <w:r w:rsidDel="00E27A9C">
                <w:rPr>
                  <w:lang w:eastAsia="zh-CN"/>
                </w:rPr>
                <w:delText>内容中</w:delText>
              </w:r>
            </w:del>
          </w:p>
        </w:tc>
      </w:tr>
      <w:tr w:rsidR="00A2074D" w:rsidDel="00E27A9C" w14:paraId="7E66A0F3" w14:textId="740D5DB2" w:rsidTr="00EB2A62">
        <w:trPr>
          <w:cnfStyle w:val="000000010000" w:firstRow="0" w:lastRow="0" w:firstColumn="0" w:lastColumn="0" w:oddVBand="0" w:evenVBand="0" w:oddHBand="0" w:evenHBand="1" w:firstRowFirstColumn="0" w:firstRowLastColumn="0" w:lastRowFirstColumn="0" w:lastRowLastColumn="0"/>
          <w:del w:id="4916" w:author="249326630@qq.com" w:date="2018-12-25T18:25:00Z"/>
        </w:trPr>
        <w:tc>
          <w:tcPr>
            <w:tcW w:w="1413" w:type="dxa"/>
          </w:tcPr>
          <w:p w14:paraId="5EECEB34" w14:textId="63448D8A" w:rsidR="00A2074D" w:rsidDel="00E27A9C" w:rsidRDefault="00A2074D" w:rsidP="00EB2A62">
            <w:pPr>
              <w:pStyle w:val="Axure0"/>
              <w:rPr>
                <w:del w:id="4917" w:author="249326630@qq.com" w:date="2018-12-25T18:25:00Z"/>
                <w:lang w:eastAsia="zh-CN"/>
              </w:rPr>
            </w:pPr>
            <w:del w:id="4918" w:author="249326630@qq.com" w:date="2018-12-25T18:25:00Z">
              <w:r w:rsidDel="00E27A9C">
                <w:rPr>
                  <w:rFonts w:hint="eastAsia"/>
                  <w:lang w:eastAsia="zh-CN"/>
                </w:rPr>
                <w:delText>8</w:delText>
              </w:r>
            </w:del>
          </w:p>
        </w:tc>
        <w:tc>
          <w:tcPr>
            <w:tcW w:w="2268" w:type="dxa"/>
          </w:tcPr>
          <w:p w14:paraId="420809B9" w14:textId="75979514" w:rsidR="00A2074D" w:rsidDel="00E27A9C" w:rsidRDefault="00A2074D" w:rsidP="00EB2A62">
            <w:pPr>
              <w:pStyle w:val="Axure0"/>
              <w:rPr>
                <w:del w:id="4919" w:author="249326630@qq.com" w:date="2018-12-25T18:25:00Z"/>
                <w:lang w:eastAsia="zh-CN"/>
              </w:rPr>
            </w:pPr>
            <w:del w:id="4920" w:author="249326630@qq.com" w:date="2018-12-25T18:25:00Z">
              <w:r w:rsidDel="00E27A9C">
                <w:rPr>
                  <w:rFonts w:hint="eastAsia"/>
                  <w:lang w:eastAsia="zh-CN"/>
                </w:rPr>
                <w:delText>取消</w:delText>
              </w:r>
              <w:r w:rsidDel="00E27A9C">
                <w:rPr>
                  <w:lang w:eastAsia="zh-CN"/>
                </w:rPr>
                <w:delText>上传</w:delText>
              </w:r>
            </w:del>
          </w:p>
        </w:tc>
        <w:tc>
          <w:tcPr>
            <w:tcW w:w="4536" w:type="dxa"/>
          </w:tcPr>
          <w:p w14:paraId="4969E442" w14:textId="5527D46E" w:rsidR="00A2074D" w:rsidDel="00E27A9C" w:rsidRDefault="00A2074D" w:rsidP="00EB2A62">
            <w:pPr>
              <w:pStyle w:val="Axure0"/>
              <w:rPr>
                <w:del w:id="4921" w:author="249326630@qq.com" w:date="2018-12-25T18:25:00Z"/>
                <w:lang w:eastAsia="zh-CN"/>
              </w:rPr>
            </w:pPr>
            <w:del w:id="4922" w:author="249326630@qq.com" w:date="2018-12-25T18:25:00Z">
              <w:r w:rsidDel="00E27A9C">
                <w:rPr>
                  <w:rFonts w:hint="eastAsia"/>
                  <w:lang w:eastAsia="zh-CN"/>
                </w:rPr>
                <w:delText>取消文件</w:delText>
              </w:r>
              <w:r w:rsidDel="00E27A9C">
                <w:rPr>
                  <w:lang w:eastAsia="zh-CN"/>
                </w:rPr>
                <w:delText>上传</w:delText>
              </w:r>
            </w:del>
          </w:p>
        </w:tc>
      </w:tr>
      <w:tr w:rsidR="00A2074D" w:rsidDel="00E27A9C" w14:paraId="0C4661DE" w14:textId="17CD50EE" w:rsidTr="00EB2A62">
        <w:trPr>
          <w:del w:id="4923" w:author="249326630@qq.com" w:date="2018-12-25T18:25:00Z"/>
        </w:trPr>
        <w:tc>
          <w:tcPr>
            <w:tcW w:w="1413" w:type="dxa"/>
          </w:tcPr>
          <w:p w14:paraId="42397679" w14:textId="36DCEA4C" w:rsidR="00A2074D" w:rsidDel="00E27A9C" w:rsidRDefault="00A2074D" w:rsidP="00EB2A62">
            <w:pPr>
              <w:pStyle w:val="Axure0"/>
              <w:rPr>
                <w:del w:id="4924" w:author="249326630@qq.com" w:date="2018-12-25T18:25:00Z"/>
                <w:lang w:eastAsia="zh-CN"/>
              </w:rPr>
            </w:pPr>
            <w:del w:id="4925" w:author="249326630@qq.com" w:date="2018-12-25T18:25:00Z">
              <w:r w:rsidDel="00E27A9C">
                <w:rPr>
                  <w:rFonts w:hint="eastAsia"/>
                  <w:lang w:eastAsia="zh-CN"/>
                </w:rPr>
                <w:delText>9</w:delText>
              </w:r>
            </w:del>
          </w:p>
        </w:tc>
        <w:tc>
          <w:tcPr>
            <w:tcW w:w="2268" w:type="dxa"/>
          </w:tcPr>
          <w:p w14:paraId="3182E4E3" w14:textId="4BB4AD08" w:rsidR="00A2074D" w:rsidDel="00E27A9C" w:rsidRDefault="00A2074D" w:rsidP="00EB2A62">
            <w:pPr>
              <w:pStyle w:val="Axure0"/>
              <w:rPr>
                <w:del w:id="4926" w:author="249326630@qq.com" w:date="2018-12-25T18:25:00Z"/>
                <w:lang w:eastAsia="zh-CN"/>
              </w:rPr>
            </w:pPr>
            <w:del w:id="4927" w:author="249326630@qq.com" w:date="2018-12-25T18:25:00Z">
              <w:r w:rsidDel="00E27A9C">
                <w:rPr>
                  <w:rFonts w:hint="eastAsia"/>
                  <w:lang w:eastAsia="zh-CN"/>
                </w:rPr>
                <w:delText>取消发帖</w:delText>
              </w:r>
            </w:del>
          </w:p>
        </w:tc>
        <w:tc>
          <w:tcPr>
            <w:tcW w:w="4536" w:type="dxa"/>
          </w:tcPr>
          <w:p w14:paraId="0593A5A5" w14:textId="6D92121A" w:rsidR="00A2074D" w:rsidDel="00E27A9C" w:rsidRDefault="00A2074D" w:rsidP="00EB2A62">
            <w:pPr>
              <w:pStyle w:val="Axure0"/>
              <w:rPr>
                <w:del w:id="4928" w:author="249326630@qq.com" w:date="2018-12-25T18:25:00Z"/>
                <w:lang w:eastAsia="zh-CN"/>
              </w:rPr>
            </w:pPr>
            <w:del w:id="4929" w:author="249326630@qq.com" w:date="2018-12-25T18:25:00Z">
              <w:r w:rsidDel="00E27A9C">
                <w:rPr>
                  <w:rFonts w:hint="eastAsia"/>
                  <w:lang w:eastAsia="zh-CN"/>
                </w:rPr>
                <w:delText>点击取消发帖</w:delText>
              </w:r>
              <w:r w:rsidDel="00E27A9C">
                <w:rPr>
                  <w:lang w:eastAsia="zh-CN"/>
                </w:rPr>
                <w:delText>并返回</w:delText>
              </w:r>
              <w:r w:rsidDel="00E27A9C">
                <w:rPr>
                  <w:rFonts w:hint="eastAsia"/>
                  <w:lang w:eastAsia="zh-CN"/>
                </w:rPr>
                <w:delText>论坛</w:delText>
              </w:r>
              <w:r w:rsidDel="00E27A9C">
                <w:rPr>
                  <w:lang w:eastAsia="zh-CN"/>
                </w:rPr>
                <w:delText>首页</w:delText>
              </w:r>
            </w:del>
          </w:p>
        </w:tc>
      </w:tr>
      <w:tr w:rsidR="00A2074D" w:rsidDel="00E27A9C" w14:paraId="318B3B08" w14:textId="77B0BF3F" w:rsidTr="00EB2A62">
        <w:trPr>
          <w:cnfStyle w:val="000000010000" w:firstRow="0" w:lastRow="0" w:firstColumn="0" w:lastColumn="0" w:oddVBand="0" w:evenVBand="0" w:oddHBand="0" w:evenHBand="1" w:firstRowFirstColumn="0" w:firstRowLastColumn="0" w:lastRowFirstColumn="0" w:lastRowLastColumn="0"/>
          <w:del w:id="4930" w:author="249326630@qq.com" w:date="2018-12-25T18:25:00Z"/>
        </w:trPr>
        <w:tc>
          <w:tcPr>
            <w:tcW w:w="1413" w:type="dxa"/>
          </w:tcPr>
          <w:p w14:paraId="03253A99" w14:textId="1FA60CE9" w:rsidR="00A2074D" w:rsidDel="00E27A9C" w:rsidRDefault="00A2074D" w:rsidP="00EB2A62">
            <w:pPr>
              <w:pStyle w:val="Axure0"/>
              <w:rPr>
                <w:del w:id="4931" w:author="249326630@qq.com" w:date="2018-12-25T18:25:00Z"/>
                <w:lang w:eastAsia="zh-CN"/>
              </w:rPr>
            </w:pPr>
            <w:del w:id="4932" w:author="249326630@qq.com" w:date="2018-12-25T18:25:00Z">
              <w:r w:rsidDel="00E27A9C">
                <w:rPr>
                  <w:rFonts w:hint="eastAsia"/>
                  <w:lang w:eastAsia="zh-CN"/>
                </w:rPr>
                <w:delText>10</w:delText>
              </w:r>
            </w:del>
          </w:p>
        </w:tc>
        <w:tc>
          <w:tcPr>
            <w:tcW w:w="2268" w:type="dxa"/>
          </w:tcPr>
          <w:p w14:paraId="4645B4DB" w14:textId="6037E969" w:rsidR="00A2074D" w:rsidDel="00E27A9C" w:rsidRDefault="00A2074D" w:rsidP="00EB2A62">
            <w:pPr>
              <w:pStyle w:val="Axure0"/>
              <w:rPr>
                <w:del w:id="4933" w:author="249326630@qq.com" w:date="2018-12-25T18:25:00Z"/>
                <w:lang w:eastAsia="zh-CN"/>
              </w:rPr>
            </w:pPr>
            <w:del w:id="4934" w:author="249326630@qq.com" w:date="2018-12-25T18:25:00Z">
              <w:r w:rsidDel="00E27A9C">
                <w:rPr>
                  <w:rFonts w:hint="eastAsia"/>
                  <w:lang w:eastAsia="zh-CN"/>
                </w:rPr>
                <w:delText>确认</w:delText>
              </w:r>
              <w:r w:rsidDel="00E27A9C">
                <w:rPr>
                  <w:lang w:eastAsia="zh-CN"/>
                </w:rPr>
                <w:delText>发帖</w:delText>
              </w:r>
            </w:del>
          </w:p>
        </w:tc>
        <w:tc>
          <w:tcPr>
            <w:tcW w:w="4536" w:type="dxa"/>
          </w:tcPr>
          <w:p w14:paraId="7B381504" w14:textId="73FE23CF" w:rsidR="00A2074D" w:rsidDel="00E27A9C" w:rsidRDefault="00A2074D" w:rsidP="00EB2A62">
            <w:pPr>
              <w:pStyle w:val="Axure0"/>
              <w:rPr>
                <w:del w:id="4935" w:author="249326630@qq.com" w:date="2018-12-25T18:25:00Z"/>
                <w:lang w:eastAsia="zh-CN"/>
              </w:rPr>
            </w:pPr>
            <w:del w:id="4936" w:author="249326630@qq.com" w:date="2018-12-25T18:25:00Z">
              <w:r w:rsidDel="00E27A9C">
                <w:rPr>
                  <w:rFonts w:hint="eastAsia"/>
                  <w:lang w:eastAsia="zh-CN"/>
                </w:rPr>
                <w:delText>点击</w:delText>
              </w:r>
              <w:r w:rsidDel="00E27A9C">
                <w:rPr>
                  <w:lang w:eastAsia="zh-CN"/>
                </w:rPr>
                <w:delText>确认发帖，返回论坛</w:delText>
              </w:r>
              <w:r w:rsidDel="00E27A9C">
                <w:rPr>
                  <w:rFonts w:hint="eastAsia"/>
                  <w:lang w:eastAsia="zh-CN"/>
                </w:rPr>
                <w:delText>首页</w:delText>
              </w:r>
            </w:del>
          </w:p>
        </w:tc>
      </w:tr>
    </w:tbl>
    <w:p w14:paraId="5FB125D3" w14:textId="52A5C840" w:rsidR="00D012DC" w:rsidRPr="00A2074D" w:rsidDel="00E27A9C" w:rsidRDefault="00D012DC" w:rsidP="008D569A">
      <w:pPr>
        <w:rPr>
          <w:del w:id="4937" w:author="249326630@qq.com" w:date="2018-12-25T18:25:00Z"/>
        </w:rPr>
      </w:pPr>
    </w:p>
    <w:p w14:paraId="13459BD3" w14:textId="48539314" w:rsidR="00D012DC" w:rsidDel="00E27A9C" w:rsidRDefault="001009C1" w:rsidP="008D569A">
      <w:pPr>
        <w:rPr>
          <w:ins w:id="4938" w:author="HerculesHu" w:date="2017-12-23T23:49:00Z"/>
          <w:del w:id="4939" w:author="249326630@qq.com" w:date="2018-12-25T18:25:00Z"/>
        </w:rPr>
      </w:pPr>
      <w:del w:id="4940" w:author="249326630@qq.com" w:date="2018-12-25T18:25:00Z">
        <w:r w:rsidDel="00E27A9C">
          <w:rPr>
            <w:noProof/>
          </w:rPr>
          <w:drawing>
            <wp:inline distT="0" distB="0" distL="0" distR="0" wp14:anchorId="58F8F300" wp14:editId="74C03B77">
              <wp:extent cx="5274310" cy="2905760"/>
              <wp:effectExtent l="0" t="0" r="2540" b="889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905760"/>
                      </a:xfrm>
                      <a:prstGeom prst="rect">
                        <a:avLst/>
                      </a:prstGeom>
                    </pic:spPr>
                  </pic:pic>
                </a:graphicData>
              </a:graphic>
            </wp:inline>
          </w:drawing>
        </w:r>
      </w:del>
    </w:p>
    <w:p w14:paraId="6BBE3389" w14:textId="4FE21911" w:rsidR="00ED245A" w:rsidDel="00E27A9C" w:rsidRDefault="00ED245A" w:rsidP="00ED245A">
      <w:pPr>
        <w:jc w:val="center"/>
        <w:rPr>
          <w:ins w:id="4941" w:author="HerculesHu" w:date="2017-12-23T23:49:00Z"/>
          <w:del w:id="4942" w:author="249326630@qq.com" w:date="2018-12-25T18:25:00Z"/>
        </w:rPr>
      </w:pPr>
      <w:ins w:id="4943" w:author="HerculesHu" w:date="2017-12-23T23:49:00Z">
        <w:del w:id="4944" w:author="249326630@qq.com" w:date="2018-12-25T18:25:00Z">
          <w:r w:rsidDel="00E27A9C">
            <w:rPr>
              <w:rFonts w:hint="eastAsia"/>
            </w:rPr>
            <w:delText>（电脑</w:delText>
          </w:r>
          <w:r w:rsidDel="00E27A9C">
            <w:delText>版</w:delText>
          </w:r>
          <w:r w:rsidDel="00E27A9C">
            <w:rPr>
              <w:rFonts w:hint="eastAsia"/>
            </w:rPr>
            <w:delText>）</w:delText>
          </w:r>
        </w:del>
      </w:ins>
    </w:p>
    <w:p w14:paraId="3E9A09D3" w14:textId="2FE8928B" w:rsidR="00ED245A" w:rsidDel="00E27A9C" w:rsidRDefault="00ED245A" w:rsidP="008D569A">
      <w:pPr>
        <w:rPr>
          <w:ins w:id="4945" w:author="HerculesHu" w:date="2017-12-23T23:29:00Z"/>
          <w:del w:id="4946" w:author="249326630@qq.com" w:date="2018-12-25T18:25:00Z"/>
        </w:rPr>
      </w:pPr>
    </w:p>
    <w:p w14:paraId="66F85B2B" w14:textId="3488F8AF" w:rsidR="002855F7" w:rsidDel="00E27A9C" w:rsidRDefault="002855F7">
      <w:pPr>
        <w:ind w:firstLineChars="650" w:firstLine="1365"/>
        <w:rPr>
          <w:ins w:id="4947" w:author="HerculesHu" w:date="2017-12-23T23:57:00Z"/>
          <w:del w:id="4948" w:author="249326630@qq.com" w:date="2018-12-25T18:25:00Z"/>
        </w:rPr>
        <w:pPrChange w:id="4949" w:author="HerculesHu" w:date="2017-12-24T00:13:00Z">
          <w:pPr/>
        </w:pPrChange>
      </w:pPr>
      <w:ins w:id="4950" w:author="HerculesHu" w:date="2017-12-23T23:29:00Z">
        <w:del w:id="4951" w:author="249326630@qq.com" w:date="2018-12-25T18:25:00Z">
          <w:r w:rsidDel="00E27A9C">
            <w:rPr>
              <w:noProof/>
            </w:rPr>
            <w:drawing>
              <wp:inline distT="0" distB="0" distL="0" distR="0" wp14:anchorId="67DF6E75" wp14:editId="019D5B58">
                <wp:extent cx="3943350" cy="645795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943350" cy="6457950"/>
                        </a:xfrm>
                        <a:prstGeom prst="rect">
                          <a:avLst/>
                        </a:prstGeom>
                      </pic:spPr>
                    </pic:pic>
                  </a:graphicData>
                </a:graphic>
              </wp:inline>
            </w:drawing>
          </w:r>
        </w:del>
      </w:ins>
    </w:p>
    <w:p w14:paraId="253EC053" w14:textId="4E01FC23" w:rsidR="00AB4442" w:rsidDel="00E27A9C" w:rsidRDefault="00AB4442" w:rsidP="00AB4442">
      <w:pPr>
        <w:jc w:val="center"/>
        <w:rPr>
          <w:ins w:id="4952" w:author="HerculesHu" w:date="2017-12-23T23:57:00Z"/>
          <w:del w:id="4953" w:author="249326630@qq.com" w:date="2018-12-25T18:25:00Z"/>
        </w:rPr>
      </w:pPr>
      <w:ins w:id="4954" w:author="HerculesHu" w:date="2017-12-23T23:57:00Z">
        <w:del w:id="4955" w:author="249326630@qq.com" w:date="2018-12-25T18:25:00Z">
          <w:r w:rsidDel="00E27A9C">
            <w:rPr>
              <w:rFonts w:hint="eastAsia"/>
            </w:rPr>
            <w:delText>（手机</w:delText>
          </w:r>
          <w:r w:rsidDel="00E27A9C">
            <w:delText>版</w:delText>
          </w:r>
          <w:r w:rsidDel="00E27A9C">
            <w:rPr>
              <w:rFonts w:hint="eastAsia"/>
            </w:rPr>
            <w:delText>）</w:delText>
          </w:r>
        </w:del>
      </w:ins>
    </w:p>
    <w:p w14:paraId="014893F5" w14:textId="3D329A97" w:rsidR="00AB4442" w:rsidDel="00E27A9C" w:rsidRDefault="00AB4442" w:rsidP="008D569A">
      <w:pPr>
        <w:rPr>
          <w:del w:id="4956" w:author="249326630@qq.com" w:date="2018-12-25T18:25:00Z"/>
        </w:rPr>
      </w:pPr>
    </w:p>
    <w:p w14:paraId="39574EEA" w14:textId="59615E75" w:rsidR="00D012DC" w:rsidDel="00E27A9C" w:rsidRDefault="00D012DC" w:rsidP="008D569A">
      <w:pPr>
        <w:rPr>
          <w:del w:id="4957" w:author="249326630@qq.com" w:date="2018-12-25T18:25:00Z"/>
        </w:rPr>
      </w:pPr>
    </w:p>
    <w:p w14:paraId="36500889" w14:textId="7F76A591" w:rsidR="00D012DC" w:rsidDel="00E27A9C" w:rsidRDefault="00A27ED5">
      <w:pPr>
        <w:pStyle w:val="a2"/>
        <w:rPr>
          <w:del w:id="4958" w:author="249326630@qq.com" w:date="2018-12-25T18:25:00Z"/>
        </w:rPr>
      </w:pPr>
      <w:del w:id="4959" w:author="249326630@qq.com" w:date="2018-12-25T18:25:00Z">
        <w:r w:rsidDel="00E27A9C">
          <w:rPr>
            <w:rFonts w:hint="eastAsia"/>
          </w:rPr>
          <w:delText>课程</w:delText>
        </w:r>
        <w:r w:rsidDel="00E27A9C">
          <w:delText>论坛</w:delText>
        </w:r>
        <w:r w:rsidDel="00E27A9C">
          <w:rPr>
            <w:rFonts w:hint="eastAsia"/>
          </w:rPr>
          <w:delText>具体</w:delText>
        </w:r>
        <w:r w:rsidDel="00E27A9C">
          <w:delText>帖子</w:delText>
        </w:r>
      </w:del>
    </w:p>
    <w:p w14:paraId="0F929DF8" w14:textId="28C89C2B" w:rsidR="00957166" w:rsidRPr="00957166" w:rsidDel="00E27A9C" w:rsidRDefault="00957166" w:rsidP="00957166">
      <w:pPr>
        <w:rPr>
          <w:del w:id="4960" w:author="249326630@qq.com" w:date="2018-12-25T18:25:00Z"/>
        </w:rPr>
      </w:pPr>
      <w:del w:id="4961" w:author="249326630@qq.com" w:date="2018-12-25T18:25:00Z">
        <w:r w:rsidDel="00E27A9C">
          <w:rPr>
            <w:rFonts w:hint="eastAsia"/>
          </w:rPr>
          <w:delText xml:space="preserve">  同</w:delText>
        </w:r>
        <w:r w:rsidDel="00E27A9C">
          <w:delText>论坛</w:delText>
        </w:r>
        <w:r w:rsidDel="00E27A9C">
          <w:rPr>
            <w:rFonts w:hint="eastAsia"/>
          </w:rPr>
          <w:delText>具体帖子</w:delText>
        </w:r>
        <w:r w:rsidDel="00E27A9C">
          <w:delText>页</w:delText>
        </w:r>
      </w:del>
    </w:p>
    <w:p w14:paraId="01EEA278" w14:textId="13E36885" w:rsidR="00913D5F" w:rsidDel="00E27A9C" w:rsidRDefault="00913D5F">
      <w:pPr>
        <w:pStyle w:val="a2"/>
        <w:rPr>
          <w:ins w:id="4962" w:author="HerculesHu" w:date="2017-12-23T23:40:00Z"/>
          <w:del w:id="4963" w:author="249326630@qq.com" w:date="2018-12-25T18:25:00Z"/>
        </w:rPr>
      </w:pPr>
      <w:del w:id="4964" w:author="249326630@qq.com" w:date="2018-12-25T18:25:00Z">
        <w:r w:rsidDel="00E27A9C">
          <w:rPr>
            <w:rFonts w:hint="eastAsia"/>
          </w:rPr>
          <w:delText>课程</w:delText>
        </w:r>
        <w:r w:rsidDel="00E27A9C">
          <w:delText>论坛</w:delText>
        </w:r>
        <w:r w:rsidDel="00E27A9C">
          <w:rPr>
            <w:rFonts w:hint="eastAsia"/>
          </w:rPr>
          <w:delText>（教师）</w:delText>
        </w:r>
      </w:del>
    </w:p>
    <w:tbl>
      <w:tblPr>
        <w:tblStyle w:val="Axure1"/>
        <w:tblpPr w:leftFromText="180" w:rightFromText="180" w:vertAnchor="text" w:horzAnchor="margin" w:tblpY="51"/>
        <w:tblW w:w="0" w:type="auto"/>
        <w:tblLook w:val="04A0" w:firstRow="1" w:lastRow="0" w:firstColumn="1" w:lastColumn="0" w:noHBand="0" w:noVBand="1"/>
      </w:tblPr>
      <w:tblGrid>
        <w:gridCol w:w="1413"/>
        <w:gridCol w:w="2268"/>
        <w:gridCol w:w="4536"/>
      </w:tblGrid>
      <w:tr w:rsidR="00721EB1" w:rsidDel="00E27A9C" w14:paraId="68732421" w14:textId="497C5324" w:rsidTr="00CF3095">
        <w:trPr>
          <w:cnfStyle w:val="100000000000" w:firstRow="1" w:lastRow="0" w:firstColumn="0" w:lastColumn="0" w:oddVBand="0" w:evenVBand="0" w:oddHBand="0" w:evenHBand="0" w:firstRowFirstColumn="0" w:firstRowLastColumn="0" w:lastRowFirstColumn="0" w:lastRowLastColumn="0"/>
          <w:cantSplit/>
          <w:tblHeader/>
          <w:ins w:id="4965" w:author="HerculesHu" w:date="2017-12-23T23:40:00Z"/>
          <w:del w:id="4966" w:author="249326630@qq.com" w:date="2018-12-25T18:25:00Z"/>
        </w:trPr>
        <w:tc>
          <w:tcPr>
            <w:tcW w:w="1413" w:type="dxa"/>
          </w:tcPr>
          <w:p w14:paraId="535D6BD4" w14:textId="699367A5" w:rsidR="00721EB1" w:rsidDel="00E27A9C" w:rsidRDefault="00721EB1" w:rsidP="00CF3095">
            <w:pPr>
              <w:pStyle w:val="Axure"/>
              <w:rPr>
                <w:ins w:id="4967" w:author="HerculesHu" w:date="2017-12-23T23:40:00Z"/>
                <w:del w:id="4968" w:author="249326630@qq.com" w:date="2018-12-25T18:25:00Z"/>
              </w:rPr>
            </w:pPr>
            <w:ins w:id="4969" w:author="HerculesHu" w:date="2017-12-23T23:40:00Z">
              <w:del w:id="4970" w:author="249326630@qq.com" w:date="2018-12-25T18:25:00Z">
                <w:r w:rsidDel="00E27A9C">
                  <w:delText>脚注</w:delText>
                </w:r>
              </w:del>
            </w:ins>
          </w:p>
        </w:tc>
        <w:tc>
          <w:tcPr>
            <w:tcW w:w="2268" w:type="dxa"/>
          </w:tcPr>
          <w:p w14:paraId="41FE735D" w14:textId="20BCBE8A" w:rsidR="00721EB1" w:rsidDel="00E27A9C" w:rsidRDefault="00721EB1" w:rsidP="00CF3095">
            <w:pPr>
              <w:pStyle w:val="Axure"/>
              <w:rPr>
                <w:ins w:id="4971" w:author="HerculesHu" w:date="2017-12-23T23:40:00Z"/>
                <w:del w:id="4972" w:author="249326630@qq.com" w:date="2018-12-25T18:25:00Z"/>
              </w:rPr>
            </w:pPr>
            <w:ins w:id="4973" w:author="HerculesHu" w:date="2017-12-23T23:40:00Z">
              <w:del w:id="4974" w:author="249326630@qq.com" w:date="2018-12-25T18:25:00Z">
                <w:r w:rsidDel="00E27A9C">
                  <w:delText>名称</w:delText>
                </w:r>
              </w:del>
            </w:ins>
          </w:p>
        </w:tc>
        <w:tc>
          <w:tcPr>
            <w:tcW w:w="4536" w:type="dxa"/>
          </w:tcPr>
          <w:p w14:paraId="599C9E56" w14:textId="7C75AD0A" w:rsidR="00721EB1" w:rsidDel="00E27A9C" w:rsidRDefault="00721EB1" w:rsidP="00CF3095">
            <w:pPr>
              <w:pStyle w:val="Axure"/>
              <w:tabs>
                <w:tab w:val="left" w:pos="1190"/>
              </w:tabs>
              <w:rPr>
                <w:ins w:id="4975" w:author="HerculesHu" w:date="2017-12-23T23:40:00Z"/>
                <w:del w:id="4976" w:author="249326630@qq.com" w:date="2018-12-25T18:25:00Z"/>
              </w:rPr>
            </w:pPr>
            <w:ins w:id="4977" w:author="HerculesHu" w:date="2017-12-23T23:40:00Z">
              <w:del w:id="4978" w:author="249326630@qq.com" w:date="2018-12-25T18:25:00Z">
                <w:r w:rsidDel="00E27A9C">
                  <w:delText>交互</w:delText>
                </w:r>
                <w:r w:rsidDel="00E27A9C">
                  <w:tab/>
                </w:r>
              </w:del>
            </w:ins>
          </w:p>
        </w:tc>
      </w:tr>
      <w:tr w:rsidR="00721EB1" w:rsidDel="00E27A9C" w14:paraId="7B5D2D28" w14:textId="493CDD19" w:rsidTr="00CF3095">
        <w:trPr>
          <w:cantSplit/>
          <w:ins w:id="4979" w:author="HerculesHu" w:date="2017-12-23T23:40:00Z"/>
          <w:del w:id="4980" w:author="249326630@qq.com" w:date="2018-12-25T18:25:00Z"/>
        </w:trPr>
        <w:tc>
          <w:tcPr>
            <w:tcW w:w="1413" w:type="dxa"/>
          </w:tcPr>
          <w:p w14:paraId="243DEC7E" w14:textId="0ED1BB15" w:rsidR="00721EB1" w:rsidDel="00E27A9C" w:rsidRDefault="00721EB1" w:rsidP="00CF3095">
            <w:pPr>
              <w:pStyle w:val="Axure0"/>
              <w:rPr>
                <w:ins w:id="4981" w:author="HerculesHu" w:date="2017-12-23T23:40:00Z"/>
                <w:del w:id="4982" w:author="249326630@qq.com" w:date="2018-12-25T18:25:00Z"/>
              </w:rPr>
            </w:pPr>
            <w:ins w:id="4983" w:author="HerculesHu" w:date="2017-12-23T23:40:00Z">
              <w:del w:id="4984" w:author="249326630@qq.com" w:date="2018-12-25T18:25:00Z">
                <w:r w:rsidDel="00E27A9C">
                  <w:delText>1</w:delText>
                </w:r>
              </w:del>
            </w:ins>
          </w:p>
        </w:tc>
        <w:tc>
          <w:tcPr>
            <w:tcW w:w="2268" w:type="dxa"/>
          </w:tcPr>
          <w:p w14:paraId="76A663D4" w14:textId="76705599" w:rsidR="00721EB1" w:rsidDel="00E27A9C" w:rsidRDefault="00721EB1" w:rsidP="00CF3095">
            <w:pPr>
              <w:pStyle w:val="Axure0"/>
              <w:rPr>
                <w:ins w:id="4985" w:author="HerculesHu" w:date="2017-12-23T23:40:00Z"/>
                <w:del w:id="4986" w:author="249326630@qq.com" w:date="2018-12-25T18:25:00Z"/>
              </w:rPr>
            </w:pPr>
            <w:ins w:id="4987" w:author="HerculesHu" w:date="2017-12-23T23:40:00Z">
              <w:del w:id="4988" w:author="249326630@qq.com" w:date="2018-12-25T18:25:00Z">
                <w:r w:rsidDel="00E27A9C">
                  <w:rPr>
                    <w:rFonts w:hint="eastAsia"/>
                    <w:lang w:eastAsia="zh-CN"/>
                  </w:rPr>
                  <w:delText>帖子删除</w:delText>
                </w:r>
                <w:r w:rsidDel="00E27A9C">
                  <w:rPr>
                    <w:lang w:eastAsia="zh-CN"/>
                  </w:rPr>
                  <w:delText>标志</w:delText>
                </w:r>
              </w:del>
            </w:ins>
          </w:p>
        </w:tc>
        <w:tc>
          <w:tcPr>
            <w:tcW w:w="4536" w:type="dxa"/>
          </w:tcPr>
          <w:p w14:paraId="6850B5D9" w14:textId="4BEFCA9E" w:rsidR="00721EB1" w:rsidDel="00E27A9C" w:rsidRDefault="00721EB1" w:rsidP="00721EB1">
            <w:pPr>
              <w:pStyle w:val="Axure0"/>
              <w:rPr>
                <w:ins w:id="4989" w:author="HerculesHu" w:date="2017-12-23T23:40:00Z"/>
                <w:del w:id="4990" w:author="249326630@qq.com" w:date="2018-12-25T18:25:00Z"/>
                <w:lang w:eastAsia="zh-CN"/>
              </w:rPr>
            </w:pPr>
            <w:ins w:id="4991" w:author="HerculesHu" w:date="2017-12-23T23:40:00Z">
              <w:del w:id="4992" w:author="249326630@qq.com" w:date="2018-12-25T18:25:00Z">
                <w:r w:rsidDel="00E27A9C">
                  <w:rPr>
                    <w:rFonts w:hint="eastAsia"/>
                    <w:lang w:eastAsia="zh-CN"/>
                  </w:rPr>
                  <w:delText>点击删除</w:delText>
                </w:r>
              </w:del>
            </w:ins>
            <w:ins w:id="4993" w:author="HerculesHu" w:date="2017-12-23T23:41:00Z">
              <w:del w:id="4994" w:author="249326630@qq.com" w:date="2018-12-25T18:25:00Z">
                <w:r w:rsidR="00DA18CD" w:rsidDel="00E27A9C">
                  <w:rPr>
                    <w:rFonts w:hint="eastAsia"/>
                    <w:lang w:eastAsia="zh-CN"/>
                  </w:rPr>
                  <w:delText>主题</w:delText>
                </w:r>
                <w:r w:rsidR="00DA18CD" w:rsidDel="00E27A9C">
                  <w:rPr>
                    <w:lang w:eastAsia="zh-CN"/>
                  </w:rPr>
                  <w:delText>或楼层</w:delText>
                </w:r>
              </w:del>
            </w:ins>
          </w:p>
        </w:tc>
      </w:tr>
    </w:tbl>
    <w:p w14:paraId="14B1A03F" w14:textId="3EFAEFC8" w:rsidR="00721EB1" w:rsidRPr="00721EB1" w:rsidDel="00E27A9C" w:rsidRDefault="00721EB1">
      <w:pPr>
        <w:rPr>
          <w:del w:id="4995" w:author="249326630@qq.com" w:date="2018-12-25T18:25:00Z"/>
        </w:rPr>
        <w:pPrChange w:id="4996" w:author="HerculesHu" w:date="2017-12-23T23:40:00Z">
          <w:pPr>
            <w:pStyle w:val="a2"/>
          </w:pPr>
        </w:pPrChange>
      </w:pPr>
    </w:p>
    <w:p w14:paraId="5AE85B50" w14:textId="5D91B0F1" w:rsidR="00913D5F" w:rsidDel="00E27A9C" w:rsidRDefault="004A1E23">
      <w:pPr>
        <w:ind w:firstLineChars="500" w:firstLine="1050"/>
        <w:rPr>
          <w:ins w:id="4997" w:author="HerculesHu" w:date="2017-12-23T23:57:00Z"/>
          <w:del w:id="4998" w:author="249326630@qq.com" w:date="2018-12-25T18:25:00Z"/>
        </w:rPr>
        <w:pPrChange w:id="4999" w:author="HerculesHu" w:date="2017-12-24T00:14:00Z">
          <w:pPr/>
        </w:pPrChange>
      </w:pPr>
      <w:ins w:id="5000" w:author="HerculesHu" w:date="2017-12-23T23:40:00Z">
        <w:del w:id="5001" w:author="249326630@qq.com" w:date="2018-12-25T18:25:00Z">
          <w:r w:rsidDel="00E27A9C">
            <w:rPr>
              <w:noProof/>
            </w:rPr>
            <w:drawing>
              <wp:inline distT="0" distB="0" distL="0" distR="0" wp14:anchorId="357139C1" wp14:editId="53C17DF3">
                <wp:extent cx="4467225" cy="7305675"/>
                <wp:effectExtent l="0" t="0" r="9525" b="952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67225" cy="7305675"/>
                        </a:xfrm>
                        <a:prstGeom prst="rect">
                          <a:avLst/>
                        </a:prstGeom>
                      </pic:spPr>
                    </pic:pic>
                  </a:graphicData>
                </a:graphic>
              </wp:inline>
            </w:drawing>
          </w:r>
        </w:del>
      </w:ins>
    </w:p>
    <w:p w14:paraId="3DE17D43" w14:textId="0B7DB4DF" w:rsidR="00AB4442" w:rsidDel="00E27A9C" w:rsidRDefault="00AB4442" w:rsidP="00AB4442">
      <w:pPr>
        <w:jc w:val="center"/>
        <w:rPr>
          <w:ins w:id="5002" w:author="HerculesHu" w:date="2017-12-23T23:57:00Z"/>
          <w:del w:id="5003" w:author="249326630@qq.com" w:date="2018-12-25T18:25:00Z"/>
        </w:rPr>
      </w:pPr>
      <w:ins w:id="5004" w:author="HerculesHu" w:date="2017-12-23T23:57:00Z">
        <w:del w:id="5005" w:author="249326630@qq.com" w:date="2018-12-25T18:25:00Z">
          <w:r w:rsidDel="00E27A9C">
            <w:rPr>
              <w:rFonts w:hint="eastAsia"/>
            </w:rPr>
            <w:delText>（手机</w:delText>
          </w:r>
          <w:r w:rsidDel="00E27A9C">
            <w:delText>版</w:delText>
          </w:r>
          <w:r w:rsidDel="00E27A9C">
            <w:rPr>
              <w:rFonts w:hint="eastAsia"/>
            </w:rPr>
            <w:delText>）</w:delText>
          </w:r>
        </w:del>
      </w:ins>
    </w:p>
    <w:p w14:paraId="6914A769" w14:textId="70908089" w:rsidR="00AB4442" w:rsidRPr="00913D5F" w:rsidDel="00E27A9C" w:rsidRDefault="00AB4442" w:rsidP="00913D5F">
      <w:pPr>
        <w:rPr>
          <w:del w:id="5006" w:author="249326630@qq.com" w:date="2018-12-25T18:25:00Z"/>
        </w:rPr>
      </w:pPr>
    </w:p>
    <w:p w14:paraId="1554B6D0" w14:textId="7FD047D2" w:rsidR="00807309" w:rsidDel="00E27A9C" w:rsidRDefault="00807309">
      <w:pPr>
        <w:pStyle w:val="a2"/>
        <w:rPr>
          <w:del w:id="5007" w:author="249326630@qq.com" w:date="2018-12-25T18:25:00Z"/>
        </w:rPr>
      </w:pPr>
      <w:del w:id="5008" w:author="249326630@qq.com" w:date="2018-12-25T18:25:00Z">
        <w:r w:rsidDel="00E27A9C">
          <w:rPr>
            <w:rFonts w:hint="eastAsia"/>
          </w:rPr>
          <w:delText>课程</w:delText>
        </w:r>
        <w:r w:rsidDel="00E27A9C">
          <w:delText>链接</w:delText>
        </w:r>
        <w:r w:rsidR="0085574E" w:rsidDel="00E27A9C">
          <w:rPr>
            <w:rFonts w:hint="eastAsia"/>
          </w:rPr>
          <w:delText>（普通注册</w:delText>
        </w:r>
        <w:r w:rsidR="0085574E" w:rsidDel="00E27A9C">
          <w:delText>用户</w:delText>
        </w:r>
        <w:r w:rsidR="0085574E" w:rsidDel="00E27A9C">
          <w:rPr>
            <w:rFonts w:hint="eastAsia"/>
          </w:rPr>
          <w:delText>）</w:delText>
        </w:r>
      </w:del>
    </w:p>
    <w:p w14:paraId="0A05E682" w14:textId="746031E1" w:rsidR="00566C36" w:rsidDel="00E27A9C" w:rsidRDefault="00566C36" w:rsidP="00566C36">
      <w:pPr>
        <w:rPr>
          <w:del w:id="5009" w:author="249326630@qq.com" w:date="2018-12-25T18:25:00Z"/>
        </w:rPr>
      </w:pPr>
    </w:p>
    <w:p w14:paraId="7D08A7F8" w14:textId="296688D7" w:rsidR="00566765" w:rsidDel="00E27A9C" w:rsidRDefault="00566765" w:rsidP="00566C36">
      <w:pPr>
        <w:rPr>
          <w:del w:id="5010" w:author="249326630@qq.com" w:date="2018-12-25T18:25:00Z"/>
        </w:rPr>
      </w:pPr>
    </w:p>
    <w:tbl>
      <w:tblPr>
        <w:tblStyle w:val="Axure1"/>
        <w:tblpPr w:leftFromText="180" w:rightFromText="180" w:vertAnchor="text" w:horzAnchor="margin" w:tblpY="51"/>
        <w:tblW w:w="0" w:type="auto"/>
        <w:tblLook w:val="04A0" w:firstRow="1" w:lastRow="0" w:firstColumn="1" w:lastColumn="0" w:noHBand="0" w:noVBand="1"/>
      </w:tblPr>
      <w:tblGrid>
        <w:gridCol w:w="1413"/>
        <w:gridCol w:w="2268"/>
        <w:gridCol w:w="4536"/>
      </w:tblGrid>
      <w:tr w:rsidR="00566765" w:rsidDel="00E27A9C" w14:paraId="72486672" w14:textId="1C671267" w:rsidTr="00EB2A62">
        <w:trPr>
          <w:cnfStyle w:val="100000000000" w:firstRow="1" w:lastRow="0" w:firstColumn="0" w:lastColumn="0" w:oddVBand="0" w:evenVBand="0" w:oddHBand="0" w:evenHBand="0" w:firstRowFirstColumn="0" w:firstRowLastColumn="0" w:lastRowFirstColumn="0" w:lastRowLastColumn="0"/>
          <w:cantSplit/>
          <w:tblHeader/>
          <w:del w:id="5011" w:author="249326630@qq.com" w:date="2018-12-25T18:25:00Z"/>
        </w:trPr>
        <w:tc>
          <w:tcPr>
            <w:tcW w:w="1413" w:type="dxa"/>
          </w:tcPr>
          <w:p w14:paraId="43D6D6D2" w14:textId="52983D48" w:rsidR="00566765" w:rsidDel="00E27A9C" w:rsidRDefault="00566765" w:rsidP="00EB2A62">
            <w:pPr>
              <w:pStyle w:val="Axure"/>
              <w:rPr>
                <w:del w:id="5012" w:author="249326630@qq.com" w:date="2018-12-25T18:25:00Z"/>
              </w:rPr>
            </w:pPr>
            <w:del w:id="5013" w:author="249326630@qq.com" w:date="2018-12-25T18:25:00Z">
              <w:r w:rsidDel="00E27A9C">
                <w:delText>脚注</w:delText>
              </w:r>
            </w:del>
          </w:p>
        </w:tc>
        <w:tc>
          <w:tcPr>
            <w:tcW w:w="2268" w:type="dxa"/>
          </w:tcPr>
          <w:p w14:paraId="23FC01F8" w14:textId="371BDDD8" w:rsidR="00566765" w:rsidDel="00E27A9C" w:rsidRDefault="00566765" w:rsidP="00EB2A62">
            <w:pPr>
              <w:pStyle w:val="Axure"/>
              <w:rPr>
                <w:del w:id="5014" w:author="249326630@qq.com" w:date="2018-12-25T18:25:00Z"/>
              </w:rPr>
            </w:pPr>
            <w:del w:id="5015" w:author="249326630@qq.com" w:date="2018-12-25T18:25:00Z">
              <w:r w:rsidDel="00E27A9C">
                <w:delText>名称</w:delText>
              </w:r>
            </w:del>
          </w:p>
        </w:tc>
        <w:tc>
          <w:tcPr>
            <w:tcW w:w="4536" w:type="dxa"/>
          </w:tcPr>
          <w:p w14:paraId="15E44C1B" w14:textId="2E235455" w:rsidR="00566765" w:rsidDel="00E27A9C" w:rsidRDefault="00566765" w:rsidP="00EB2A62">
            <w:pPr>
              <w:pStyle w:val="Axure"/>
              <w:tabs>
                <w:tab w:val="left" w:pos="1190"/>
              </w:tabs>
              <w:rPr>
                <w:del w:id="5016" w:author="249326630@qq.com" w:date="2018-12-25T18:25:00Z"/>
              </w:rPr>
            </w:pPr>
            <w:del w:id="5017" w:author="249326630@qq.com" w:date="2018-12-25T18:25:00Z">
              <w:r w:rsidDel="00E27A9C">
                <w:delText>交互</w:delText>
              </w:r>
              <w:r w:rsidDel="00E27A9C">
                <w:tab/>
              </w:r>
            </w:del>
          </w:p>
        </w:tc>
      </w:tr>
      <w:tr w:rsidR="00566765" w:rsidDel="00E27A9C" w14:paraId="39A4F82B" w14:textId="28543AA8" w:rsidTr="00EB2A62">
        <w:trPr>
          <w:cantSplit/>
          <w:del w:id="5018" w:author="249326630@qq.com" w:date="2018-12-25T18:25:00Z"/>
        </w:trPr>
        <w:tc>
          <w:tcPr>
            <w:tcW w:w="1413" w:type="dxa"/>
          </w:tcPr>
          <w:p w14:paraId="5E8F1DEC" w14:textId="7842757A" w:rsidR="00566765" w:rsidDel="00E27A9C" w:rsidRDefault="00566765" w:rsidP="00EB2A62">
            <w:pPr>
              <w:pStyle w:val="Axure0"/>
              <w:rPr>
                <w:del w:id="5019" w:author="249326630@qq.com" w:date="2018-12-25T18:25:00Z"/>
              </w:rPr>
            </w:pPr>
            <w:del w:id="5020" w:author="249326630@qq.com" w:date="2018-12-25T18:25:00Z">
              <w:r w:rsidDel="00E27A9C">
                <w:delText>1</w:delText>
              </w:r>
            </w:del>
          </w:p>
        </w:tc>
        <w:tc>
          <w:tcPr>
            <w:tcW w:w="2268" w:type="dxa"/>
          </w:tcPr>
          <w:p w14:paraId="337BBFFA" w14:textId="5D2AAE9A" w:rsidR="00566765" w:rsidDel="00E27A9C" w:rsidRDefault="00D85B11" w:rsidP="00EB2A62">
            <w:pPr>
              <w:pStyle w:val="Axure0"/>
              <w:rPr>
                <w:del w:id="5021" w:author="249326630@qq.com" w:date="2018-12-25T18:25:00Z"/>
              </w:rPr>
            </w:pPr>
            <w:del w:id="5022" w:author="249326630@qq.com" w:date="2018-12-25T18:25:00Z">
              <w:r w:rsidDel="00E27A9C">
                <w:rPr>
                  <w:rFonts w:hint="eastAsia"/>
                  <w:lang w:eastAsia="zh-CN"/>
                </w:rPr>
                <w:delText>具体课程</w:delText>
              </w:r>
              <w:r w:rsidDel="00E27A9C">
                <w:rPr>
                  <w:lang w:eastAsia="zh-CN"/>
                </w:rPr>
                <w:delText>链接</w:delText>
              </w:r>
            </w:del>
          </w:p>
        </w:tc>
        <w:tc>
          <w:tcPr>
            <w:tcW w:w="4536" w:type="dxa"/>
          </w:tcPr>
          <w:p w14:paraId="2D809A1C" w14:textId="51BF05F4" w:rsidR="00566765" w:rsidDel="00E27A9C" w:rsidRDefault="00D85B11" w:rsidP="00EB2A62">
            <w:pPr>
              <w:pStyle w:val="Axure0"/>
              <w:rPr>
                <w:del w:id="5023" w:author="249326630@qq.com" w:date="2018-12-25T18:25:00Z"/>
                <w:lang w:eastAsia="zh-CN"/>
              </w:rPr>
            </w:pPr>
            <w:del w:id="5024" w:author="249326630@qq.com" w:date="2018-12-25T18:25:00Z">
              <w:r w:rsidDel="00E27A9C">
                <w:rPr>
                  <w:rFonts w:hint="eastAsia"/>
                  <w:lang w:eastAsia="zh-CN"/>
                </w:rPr>
                <w:delText>点击访问</w:delText>
              </w:r>
              <w:r w:rsidDel="00E27A9C">
                <w:rPr>
                  <w:lang w:eastAsia="zh-CN"/>
                </w:rPr>
                <w:delText>此课程链接</w:delText>
              </w:r>
            </w:del>
          </w:p>
        </w:tc>
      </w:tr>
      <w:tr w:rsidR="00111AD7" w:rsidDel="00E27A9C" w14:paraId="63179480" w14:textId="6A789E37" w:rsidTr="00EB2A62">
        <w:trPr>
          <w:cnfStyle w:val="000000010000" w:firstRow="0" w:lastRow="0" w:firstColumn="0" w:lastColumn="0" w:oddVBand="0" w:evenVBand="0" w:oddHBand="0" w:evenHBand="1" w:firstRowFirstColumn="0" w:firstRowLastColumn="0" w:lastRowFirstColumn="0" w:lastRowLastColumn="0"/>
          <w:cantSplit/>
          <w:ins w:id="5025" w:author="HerculesHu" w:date="2017-12-23T23:42:00Z"/>
          <w:del w:id="5026" w:author="249326630@qq.com" w:date="2018-12-25T18:25:00Z"/>
        </w:trPr>
        <w:tc>
          <w:tcPr>
            <w:tcW w:w="1413" w:type="dxa"/>
          </w:tcPr>
          <w:p w14:paraId="3BA9036A" w14:textId="3A9F82A7" w:rsidR="00111AD7" w:rsidDel="00E27A9C" w:rsidRDefault="00111AD7" w:rsidP="00EB2A62">
            <w:pPr>
              <w:pStyle w:val="Axure0"/>
              <w:rPr>
                <w:ins w:id="5027" w:author="HerculesHu" w:date="2017-12-23T23:42:00Z"/>
                <w:del w:id="5028" w:author="249326630@qq.com" w:date="2018-12-25T18:25:00Z"/>
                <w:lang w:eastAsia="zh-CN"/>
              </w:rPr>
            </w:pPr>
            <w:ins w:id="5029" w:author="HerculesHu" w:date="2017-12-23T23:42:00Z">
              <w:del w:id="5030" w:author="249326630@qq.com" w:date="2018-12-25T18:25:00Z">
                <w:r w:rsidDel="00E27A9C">
                  <w:rPr>
                    <w:rFonts w:hint="eastAsia"/>
                    <w:lang w:eastAsia="zh-CN"/>
                  </w:rPr>
                  <w:delText>2</w:delText>
                </w:r>
              </w:del>
            </w:ins>
          </w:p>
        </w:tc>
        <w:tc>
          <w:tcPr>
            <w:tcW w:w="2268" w:type="dxa"/>
          </w:tcPr>
          <w:p w14:paraId="5DF4D225" w14:textId="1B3A79E8" w:rsidR="00111AD7" w:rsidDel="00E27A9C" w:rsidRDefault="00111AD7" w:rsidP="00EB2A62">
            <w:pPr>
              <w:pStyle w:val="Axure0"/>
              <w:rPr>
                <w:ins w:id="5031" w:author="HerculesHu" w:date="2017-12-23T23:42:00Z"/>
                <w:del w:id="5032" w:author="249326630@qq.com" w:date="2018-12-25T18:25:00Z"/>
                <w:lang w:eastAsia="zh-CN"/>
              </w:rPr>
            </w:pPr>
            <w:ins w:id="5033" w:author="HerculesHu" w:date="2017-12-23T23:42:00Z">
              <w:del w:id="5034" w:author="249326630@qq.com" w:date="2018-12-25T18:25:00Z">
                <w:r w:rsidDel="00E27A9C">
                  <w:rPr>
                    <w:rFonts w:hint="eastAsia"/>
                    <w:lang w:eastAsia="zh-CN"/>
                  </w:rPr>
                  <w:delText>加</w:delText>
                </w:r>
                <w:r w:rsidDel="00E27A9C">
                  <w:rPr>
                    <w:lang w:eastAsia="zh-CN"/>
                  </w:rPr>
                  <w:delText>精滑块</w:delText>
                </w:r>
              </w:del>
            </w:ins>
          </w:p>
        </w:tc>
        <w:tc>
          <w:tcPr>
            <w:tcW w:w="4536" w:type="dxa"/>
          </w:tcPr>
          <w:p w14:paraId="142ED113" w14:textId="65A79E81" w:rsidR="00111AD7" w:rsidDel="00E27A9C" w:rsidRDefault="00111AD7" w:rsidP="00EB2A62">
            <w:pPr>
              <w:pStyle w:val="Axure0"/>
              <w:rPr>
                <w:ins w:id="5035" w:author="HerculesHu" w:date="2017-12-23T23:42:00Z"/>
                <w:del w:id="5036" w:author="249326630@qq.com" w:date="2018-12-25T18:25:00Z"/>
                <w:lang w:eastAsia="zh-CN"/>
              </w:rPr>
            </w:pPr>
            <w:ins w:id="5037" w:author="HerculesHu" w:date="2017-12-23T23:42:00Z">
              <w:del w:id="5038" w:author="249326630@qq.com" w:date="2018-12-25T18:25:00Z">
                <w:r w:rsidDel="00E27A9C">
                  <w:rPr>
                    <w:rFonts w:hint="eastAsia"/>
                    <w:lang w:eastAsia="zh-CN"/>
                  </w:rPr>
                  <w:delText>点击</w:delText>
                </w:r>
                <w:r w:rsidDel="00E27A9C">
                  <w:rPr>
                    <w:lang w:eastAsia="zh-CN"/>
                  </w:rPr>
                  <w:delText>加精</w:delText>
                </w:r>
              </w:del>
            </w:ins>
            <w:ins w:id="5039" w:author="HerculesHu" w:date="2017-12-23T23:43:00Z">
              <w:del w:id="5040" w:author="249326630@qq.com" w:date="2018-12-25T18:25:00Z">
                <w:r w:rsidDel="00E27A9C">
                  <w:rPr>
                    <w:lang w:eastAsia="zh-CN"/>
                  </w:rPr>
                  <w:delText>或取消加精</w:delText>
                </w:r>
              </w:del>
            </w:ins>
          </w:p>
        </w:tc>
      </w:tr>
      <w:tr w:rsidR="00111AD7" w:rsidDel="00E27A9C" w14:paraId="7E914372" w14:textId="0C1040F2" w:rsidTr="00EB2A62">
        <w:trPr>
          <w:cantSplit/>
          <w:ins w:id="5041" w:author="HerculesHu" w:date="2017-12-23T23:42:00Z"/>
          <w:del w:id="5042" w:author="249326630@qq.com" w:date="2018-12-25T18:25:00Z"/>
        </w:trPr>
        <w:tc>
          <w:tcPr>
            <w:tcW w:w="1413" w:type="dxa"/>
          </w:tcPr>
          <w:p w14:paraId="2CD738C1" w14:textId="1F84BA52" w:rsidR="00111AD7" w:rsidDel="00E27A9C" w:rsidRDefault="00111AD7" w:rsidP="00EB2A62">
            <w:pPr>
              <w:pStyle w:val="Axure0"/>
              <w:rPr>
                <w:ins w:id="5043" w:author="HerculesHu" w:date="2017-12-23T23:42:00Z"/>
                <w:del w:id="5044" w:author="249326630@qq.com" w:date="2018-12-25T18:25:00Z"/>
                <w:lang w:eastAsia="zh-CN"/>
              </w:rPr>
            </w:pPr>
            <w:ins w:id="5045" w:author="HerculesHu" w:date="2017-12-23T23:42:00Z">
              <w:del w:id="5046" w:author="249326630@qq.com" w:date="2018-12-25T18:25:00Z">
                <w:r w:rsidDel="00E27A9C">
                  <w:rPr>
                    <w:rFonts w:hint="eastAsia"/>
                    <w:lang w:eastAsia="zh-CN"/>
                  </w:rPr>
                  <w:delText>3</w:delText>
                </w:r>
              </w:del>
            </w:ins>
          </w:p>
        </w:tc>
        <w:tc>
          <w:tcPr>
            <w:tcW w:w="2268" w:type="dxa"/>
          </w:tcPr>
          <w:p w14:paraId="57A9145C" w14:textId="2D4500C4" w:rsidR="00111AD7" w:rsidDel="00E27A9C" w:rsidRDefault="00111AD7" w:rsidP="00EB2A62">
            <w:pPr>
              <w:pStyle w:val="Axure0"/>
              <w:rPr>
                <w:ins w:id="5047" w:author="HerculesHu" w:date="2017-12-23T23:42:00Z"/>
                <w:del w:id="5048" w:author="249326630@qq.com" w:date="2018-12-25T18:25:00Z"/>
                <w:lang w:eastAsia="zh-CN"/>
              </w:rPr>
            </w:pPr>
            <w:ins w:id="5049" w:author="HerculesHu" w:date="2017-12-23T23:42:00Z">
              <w:del w:id="5050" w:author="249326630@qq.com" w:date="2018-12-25T18:25:00Z">
                <w:r w:rsidDel="00E27A9C">
                  <w:rPr>
                    <w:rFonts w:hint="eastAsia"/>
                    <w:lang w:eastAsia="zh-CN"/>
                  </w:rPr>
                  <w:delText>置顶</w:delText>
                </w:r>
                <w:r w:rsidDel="00E27A9C">
                  <w:rPr>
                    <w:lang w:eastAsia="zh-CN"/>
                  </w:rPr>
                  <w:delText>滑块</w:delText>
                </w:r>
              </w:del>
            </w:ins>
          </w:p>
        </w:tc>
        <w:tc>
          <w:tcPr>
            <w:tcW w:w="4536" w:type="dxa"/>
          </w:tcPr>
          <w:p w14:paraId="0C7EFBDF" w14:textId="360229F4" w:rsidR="00111AD7" w:rsidDel="00E27A9C" w:rsidRDefault="00111AD7" w:rsidP="00EB2A62">
            <w:pPr>
              <w:pStyle w:val="Axure0"/>
              <w:rPr>
                <w:ins w:id="5051" w:author="HerculesHu" w:date="2017-12-23T23:42:00Z"/>
                <w:del w:id="5052" w:author="249326630@qq.com" w:date="2018-12-25T18:25:00Z"/>
                <w:lang w:eastAsia="zh-CN"/>
              </w:rPr>
            </w:pPr>
            <w:ins w:id="5053" w:author="HerculesHu" w:date="2017-12-23T23:43:00Z">
              <w:del w:id="5054" w:author="249326630@qq.com" w:date="2018-12-25T18:25:00Z">
                <w:r w:rsidDel="00E27A9C">
                  <w:rPr>
                    <w:rFonts w:hint="eastAsia"/>
                    <w:lang w:eastAsia="zh-CN"/>
                  </w:rPr>
                  <w:delText>点击</w:delText>
                </w:r>
                <w:r w:rsidDel="00E27A9C">
                  <w:rPr>
                    <w:lang w:eastAsia="zh-CN"/>
                  </w:rPr>
                  <w:delText>置顶或取消置顶</w:delText>
                </w:r>
              </w:del>
            </w:ins>
          </w:p>
        </w:tc>
      </w:tr>
    </w:tbl>
    <w:p w14:paraId="1C127812" w14:textId="66984C71" w:rsidR="00566765" w:rsidRPr="00566C36" w:rsidDel="00E27A9C" w:rsidRDefault="00566765" w:rsidP="00566C36">
      <w:pPr>
        <w:rPr>
          <w:del w:id="5055" w:author="249326630@qq.com" w:date="2018-12-25T18:25:00Z"/>
        </w:rPr>
      </w:pPr>
    </w:p>
    <w:p w14:paraId="78F5F050" w14:textId="172319AB" w:rsidR="00682A45" w:rsidDel="00E27A9C" w:rsidRDefault="00566C36" w:rsidP="00682A45">
      <w:pPr>
        <w:rPr>
          <w:ins w:id="5056" w:author="HerculesHu" w:date="2017-12-23T23:49:00Z"/>
          <w:del w:id="5057" w:author="249326630@qq.com" w:date="2018-12-25T18:25:00Z"/>
        </w:rPr>
      </w:pPr>
      <w:del w:id="5058" w:author="249326630@qq.com" w:date="2018-12-25T18:25:00Z">
        <w:r w:rsidDel="00E27A9C">
          <w:rPr>
            <w:noProof/>
          </w:rPr>
          <w:drawing>
            <wp:inline distT="0" distB="0" distL="0" distR="0" wp14:anchorId="7FCBB0A8" wp14:editId="77D35EF6">
              <wp:extent cx="5274310" cy="305371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3053715"/>
                      </a:xfrm>
                      <a:prstGeom prst="rect">
                        <a:avLst/>
                      </a:prstGeom>
                    </pic:spPr>
                  </pic:pic>
                </a:graphicData>
              </a:graphic>
            </wp:inline>
          </w:drawing>
        </w:r>
      </w:del>
    </w:p>
    <w:p w14:paraId="3448E44A" w14:textId="75053CD1" w:rsidR="00ED245A" w:rsidDel="00E27A9C" w:rsidRDefault="00ED245A" w:rsidP="00ED245A">
      <w:pPr>
        <w:jc w:val="center"/>
        <w:rPr>
          <w:ins w:id="5059" w:author="HerculesHu" w:date="2017-12-23T23:49:00Z"/>
          <w:del w:id="5060" w:author="249326630@qq.com" w:date="2018-12-25T18:25:00Z"/>
        </w:rPr>
      </w:pPr>
      <w:ins w:id="5061" w:author="HerculesHu" w:date="2017-12-23T23:49:00Z">
        <w:del w:id="5062" w:author="249326630@qq.com" w:date="2018-12-25T18:25:00Z">
          <w:r w:rsidDel="00E27A9C">
            <w:rPr>
              <w:rFonts w:hint="eastAsia"/>
            </w:rPr>
            <w:delText>（电脑</w:delText>
          </w:r>
          <w:r w:rsidDel="00E27A9C">
            <w:delText>版</w:delText>
          </w:r>
          <w:r w:rsidDel="00E27A9C">
            <w:rPr>
              <w:rFonts w:hint="eastAsia"/>
            </w:rPr>
            <w:delText>）</w:delText>
          </w:r>
        </w:del>
      </w:ins>
    </w:p>
    <w:p w14:paraId="15E8C1CB" w14:textId="64FB12BD" w:rsidR="00ED245A" w:rsidRPr="00ED245A" w:rsidDel="00E27A9C" w:rsidRDefault="00ED245A" w:rsidP="00682A45">
      <w:pPr>
        <w:rPr>
          <w:ins w:id="5063" w:author="HerculesHu" w:date="2017-12-23T23:31:00Z"/>
          <w:del w:id="5064" w:author="249326630@qq.com" w:date="2018-12-25T18:25:00Z"/>
          <w:b/>
          <w:rPrChange w:id="5065" w:author="HerculesHu" w:date="2017-12-23T23:49:00Z">
            <w:rPr>
              <w:ins w:id="5066" w:author="HerculesHu" w:date="2017-12-23T23:31:00Z"/>
              <w:del w:id="5067" w:author="249326630@qq.com" w:date="2018-12-25T18:25:00Z"/>
            </w:rPr>
          </w:rPrChange>
        </w:rPr>
      </w:pPr>
    </w:p>
    <w:p w14:paraId="4C9740DA" w14:textId="2A109247" w:rsidR="00553782" w:rsidDel="00E27A9C" w:rsidRDefault="00553782">
      <w:pPr>
        <w:ind w:firstLineChars="450" w:firstLine="945"/>
        <w:rPr>
          <w:ins w:id="5068" w:author="HerculesHu" w:date="2017-12-23T23:57:00Z"/>
          <w:del w:id="5069" w:author="249326630@qq.com" w:date="2018-12-25T18:25:00Z"/>
        </w:rPr>
        <w:pPrChange w:id="5070" w:author="HerculesHu" w:date="2017-12-24T00:14:00Z">
          <w:pPr/>
        </w:pPrChange>
      </w:pPr>
      <w:ins w:id="5071" w:author="HerculesHu" w:date="2017-12-23T23:31:00Z">
        <w:del w:id="5072" w:author="249326630@qq.com" w:date="2018-12-25T18:25:00Z">
          <w:r w:rsidDel="00E27A9C">
            <w:rPr>
              <w:noProof/>
            </w:rPr>
            <w:drawing>
              <wp:inline distT="0" distB="0" distL="0" distR="0" wp14:anchorId="1DAF415F" wp14:editId="676B947A">
                <wp:extent cx="4505325" cy="732472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505325" cy="7324725"/>
                        </a:xfrm>
                        <a:prstGeom prst="rect">
                          <a:avLst/>
                        </a:prstGeom>
                      </pic:spPr>
                    </pic:pic>
                  </a:graphicData>
                </a:graphic>
              </wp:inline>
            </w:drawing>
          </w:r>
        </w:del>
      </w:ins>
    </w:p>
    <w:p w14:paraId="28A507BD" w14:textId="380CF4E6" w:rsidR="00AB4442" w:rsidDel="00E27A9C" w:rsidRDefault="00AB4442" w:rsidP="00AB4442">
      <w:pPr>
        <w:jc w:val="center"/>
        <w:rPr>
          <w:ins w:id="5073" w:author="HerculesHu" w:date="2017-12-23T23:57:00Z"/>
          <w:del w:id="5074" w:author="249326630@qq.com" w:date="2018-12-25T18:25:00Z"/>
        </w:rPr>
      </w:pPr>
      <w:ins w:id="5075" w:author="HerculesHu" w:date="2017-12-23T23:57:00Z">
        <w:del w:id="5076" w:author="249326630@qq.com" w:date="2018-12-25T18:25:00Z">
          <w:r w:rsidDel="00E27A9C">
            <w:rPr>
              <w:rFonts w:hint="eastAsia"/>
            </w:rPr>
            <w:delText>（手机</w:delText>
          </w:r>
          <w:r w:rsidDel="00E27A9C">
            <w:delText>版</w:delText>
          </w:r>
          <w:r w:rsidDel="00E27A9C">
            <w:rPr>
              <w:rFonts w:hint="eastAsia"/>
            </w:rPr>
            <w:delText>）</w:delText>
          </w:r>
        </w:del>
      </w:ins>
    </w:p>
    <w:p w14:paraId="0FF8BEA3" w14:textId="641BE8F4" w:rsidR="00AB4442" w:rsidRPr="00682A45" w:rsidDel="00E27A9C" w:rsidRDefault="00AB4442" w:rsidP="00682A45">
      <w:pPr>
        <w:rPr>
          <w:del w:id="5077" w:author="249326630@qq.com" w:date="2018-12-25T18:25:00Z"/>
        </w:rPr>
      </w:pPr>
    </w:p>
    <w:p w14:paraId="68EAEEBA" w14:textId="25B7A1E7" w:rsidR="00913D5F" w:rsidDel="00E27A9C" w:rsidRDefault="00913D5F">
      <w:pPr>
        <w:pStyle w:val="a2"/>
        <w:rPr>
          <w:del w:id="5078" w:author="249326630@qq.com" w:date="2018-12-25T18:25:00Z"/>
        </w:rPr>
      </w:pPr>
      <w:del w:id="5079" w:author="249326630@qq.com" w:date="2018-12-25T18:25:00Z">
        <w:r w:rsidDel="00E27A9C">
          <w:rPr>
            <w:rFonts w:hint="eastAsia"/>
          </w:rPr>
          <w:delText>课程</w:delText>
        </w:r>
        <w:r w:rsidDel="00E27A9C">
          <w:delText>链接</w:delText>
        </w:r>
        <w:r w:rsidDel="00E27A9C">
          <w:rPr>
            <w:rFonts w:hint="eastAsia"/>
          </w:rPr>
          <w:delText>（教师）</w:delText>
        </w:r>
      </w:del>
    </w:p>
    <w:p w14:paraId="63B2BEF6" w14:textId="53F75557" w:rsidR="00D8249B" w:rsidDel="00E27A9C" w:rsidRDefault="00D8249B" w:rsidP="00D8249B">
      <w:pPr>
        <w:rPr>
          <w:del w:id="5080" w:author="249326630@qq.com" w:date="2018-12-25T18:25:00Z"/>
        </w:rPr>
      </w:pPr>
      <w:del w:id="5081" w:author="249326630@qq.com" w:date="2018-12-25T18:25:00Z">
        <w:r w:rsidDel="00E27A9C">
          <w:rPr>
            <w:rFonts w:hint="eastAsia"/>
          </w:rPr>
          <w:delText xml:space="preserve"> </w:delText>
        </w:r>
      </w:del>
    </w:p>
    <w:tbl>
      <w:tblPr>
        <w:tblStyle w:val="Axure1"/>
        <w:tblpPr w:leftFromText="180" w:rightFromText="180" w:vertAnchor="text" w:horzAnchor="margin" w:tblpY="51"/>
        <w:tblW w:w="0" w:type="auto"/>
        <w:tblLook w:val="04A0" w:firstRow="1" w:lastRow="0" w:firstColumn="1" w:lastColumn="0" w:noHBand="0" w:noVBand="1"/>
      </w:tblPr>
      <w:tblGrid>
        <w:gridCol w:w="1413"/>
        <w:gridCol w:w="2268"/>
        <w:gridCol w:w="4536"/>
      </w:tblGrid>
      <w:tr w:rsidR="00D8249B" w:rsidDel="00E27A9C" w14:paraId="4FC70643" w14:textId="60D34EA6" w:rsidTr="00EB2A62">
        <w:trPr>
          <w:cnfStyle w:val="100000000000" w:firstRow="1" w:lastRow="0" w:firstColumn="0" w:lastColumn="0" w:oddVBand="0" w:evenVBand="0" w:oddHBand="0" w:evenHBand="0" w:firstRowFirstColumn="0" w:firstRowLastColumn="0" w:lastRowFirstColumn="0" w:lastRowLastColumn="0"/>
          <w:cantSplit/>
          <w:tblHeader/>
          <w:del w:id="5082" w:author="249326630@qq.com" w:date="2018-12-25T18:25:00Z"/>
        </w:trPr>
        <w:tc>
          <w:tcPr>
            <w:tcW w:w="1413" w:type="dxa"/>
          </w:tcPr>
          <w:p w14:paraId="5B54C359" w14:textId="3CD99EB5" w:rsidR="00D8249B" w:rsidDel="00E27A9C" w:rsidRDefault="00D8249B" w:rsidP="00EB2A62">
            <w:pPr>
              <w:pStyle w:val="Axure"/>
              <w:rPr>
                <w:del w:id="5083" w:author="249326630@qq.com" w:date="2018-12-25T18:25:00Z"/>
              </w:rPr>
            </w:pPr>
            <w:del w:id="5084" w:author="249326630@qq.com" w:date="2018-12-25T18:25:00Z">
              <w:r w:rsidDel="00E27A9C">
                <w:delText>脚注</w:delText>
              </w:r>
            </w:del>
          </w:p>
        </w:tc>
        <w:tc>
          <w:tcPr>
            <w:tcW w:w="2268" w:type="dxa"/>
          </w:tcPr>
          <w:p w14:paraId="5DD72152" w14:textId="3A1C5C26" w:rsidR="00D8249B" w:rsidDel="00E27A9C" w:rsidRDefault="00D8249B" w:rsidP="00EB2A62">
            <w:pPr>
              <w:pStyle w:val="Axure"/>
              <w:rPr>
                <w:del w:id="5085" w:author="249326630@qq.com" w:date="2018-12-25T18:25:00Z"/>
              </w:rPr>
            </w:pPr>
            <w:del w:id="5086" w:author="249326630@qq.com" w:date="2018-12-25T18:25:00Z">
              <w:r w:rsidDel="00E27A9C">
                <w:delText>名称</w:delText>
              </w:r>
            </w:del>
          </w:p>
        </w:tc>
        <w:tc>
          <w:tcPr>
            <w:tcW w:w="4536" w:type="dxa"/>
          </w:tcPr>
          <w:p w14:paraId="21262786" w14:textId="1CA0D335" w:rsidR="00D8249B" w:rsidDel="00E27A9C" w:rsidRDefault="00D8249B" w:rsidP="00EB2A62">
            <w:pPr>
              <w:pStyle w:val="Axure"/>
              <w:tabs>
                <w:tab w:val="left" w:pos="1190"/>
              </w:tabs>
              <w:rPr>
                <w:del w:id="5087" w:author="249326630@qq.com" w:date="2018-12-25T18:25:00Z"/>
              </w:rPr>
            </w:pPr>
            <w:del w:id="5088" w:author="249326630@qq.com" w:date="2018-12-25T18:25:00Z">
              <w:r w:rsidDel="00E27A9C">
                <w:delText>交互</w:delText>
              </w:r>
              <w:r w:rsidDel="00E27A9C">
                <w:tab/>
              </w:r>
            </w:del>
          </w:p>
        </w:tc>
      </w:tr>
      <w:tr w:rsidR="00D8249B" w:rsidDel="00E27A9C" w14:paraId="20CC7173" w14:textId="5095CF8D" w:rsidTr="00EB2A62">
        <w:trPr>
          <w:cantSplit/>
          <w:del w:id="5089" w:author="249326630@qq.com" w:date="2018-12-25T18:25:00Z"/>
        </w:trPr>
        <w:tc>
          <w:tcPr>
            <w:tcW w:w="1413" w:type="dxa"/>
          </w:tcPr>
          <w:p w14:paraId="2148163A" w14:textId="4EE3336F" w:rsidR="00D8249B" w:rsidDel="00E27A9C" w:rsidRDefault="00D8249B" w:rsidP="00EB2A62">
            <w:pPr>
              <w:pStyle w:val="Axure0"/>
              <w:rPr>
                <w:del w:id="5090" w:author="249326630@qq.com" w:date="2018-12-25T18:25:00Z"/>
              </w:rPr>
            </w:pPr>
            <w:del w:id="5091" w:author="249326630@qq.com" w:date="2018-12-25T18:25:00Z">
              <w:r w:rsidDel="00E27A9C">
                <w:delText>1</w:delText>
              </w:r>
            </w:del>
          </w:p>
        </w:tc>
        <w:tc>
          <w:tcPr>
            <w:tcW w:w="2268" w:type="dxa"/>
          </w:tcPr>
          <w:p w14:paraId="65897966" w14:textId="0FAE2EC3" w:rsidR="00D8249B" w:rsidDel="00E27A9C" w:rsidRDefault="002B31E1" w:rsidP="00EB2A62">
            <w:pPr>
              <w:pStyle w:val="Axure0"/>
              <w:rPr>
                <w:del w:id="5092" w:author="249326630@qq.com" w:date="2018-12-25T18:25:00Z"/>
              </w:rPr>
            </w:pPr>
            <w:del w:id="5093" w:author="249326630@qq.com" w:date="2018-12-25T18:25:00Z">
              <w:r w:rsidDel="00E27A9C">
                <w:rPr>
                  <w:rFonts w:hint="eastAsia"/>
                  <w:lang w:eastAsia="zh-CN"/>
                </w:rPr>
                <w:delText>复选</w:delText>
              </w:r>
            </w:del>
          </w:p>
        </w:tc>
        <w:tc>
          <w:tcPr>
            <w:tcW w:w="4536" w:type="dxa"/>
          </w:tcPr>
          <w:p w14:paraId="66031F16" w14:textId="1C144488" w:rsidR="00D8249B" w:rsidDel="00E27A9C" w:rsidRDefault="00575C68" w:rsidP="00EB2A62">
            <w:pPr>
              <w:pStyle w:val="Axure0"/>
              <w:rPr>
                <w:del w:id="5094" w:author="249326630@qq.com" w:date="2018-12-25T18:25:00Z"/>
                <w:lang w:eastAsia="zh-CN"/>
              </w:rPr>
            </w:pPr>
            <w:del w:id="5095" w:author="249326630@qq.com" w:date="2018-12-25T18:25:00Z">
              <w:r w:rsidDel="00E27A9C">
                <w:rPr>
                  <w:rFonts w:hint="eastAsia"/>
                  <w:lang w:eastAsia="zh-CN"/>
                </w:rPr>
                <w:delText>对列表进行</w:delText>
              </w:r>
              <w:r w:rsidDel="00E27A9C">
                <w:rPr>
                  <w:lang w:eastAsia="zh-CN"/>
                </w:rPr>
                <w:delText>复选</w:delText>
              </w:r>
            </w:del>
          </w:p>
        </w:tc>
      </w:tr>
      <w:tr w:rsidR="00D8249B" w:rsidDel="00E27A9C" w14:paraId="1CC45708" w14:textId="2A9AAEA4" w:rsidTr="00EB2A62">
        <w:trPr>
          <w:cnfStyle w:val="000000010000" w:firstRow="0" w:lastRow="0" w:firstColumn="0" w:lastColumn="0" w:oddVBand="0" w:evenVBand="0" w:oddHBand="0" w:evenHBand="1" w:firstRowFirstColumn="0" w:firstRowLastColumn="0" w:lastRowFirstColumn="0" w:lastRowLastColumn="0"/>
          <w:cantSplit/>
          <w:del w:id="5096" w:author="249326630@qq.com" w:date="2018-12-25T18:25:00Z"/>
        </w:trPr>
        <w:tc>
          <w:tcPr>
            <w:tcW w:w="1413" w:type="dxa"/>
          </w:tcPr>
          <w:p w14:paraId="5E29162D" w14:textId="51D6F096" w:rsidR="00D8249B" w:rsidDel="00E27A9C" w:rsidRDefault="00D8249B" w:rsidP="00EB2A62">
            <w:pPr>
              <w:pStyle w:val="Axure0"/>
              <w:rPr>
                <w:del w:id="5097" w:author="249326630@qq.com" w:date="2018-12-25T18:25:00Z"/>
                <w:lang w:eastAsia="zh-CN"/>
              </w:rPr>
            </w:pPr>
            <w:del w:id="5098" w:author="249326630@qq.com" w:date="2018-12-25T18:25:00Z">
              <w:r w:rsidDel="00E27A9C">
                <w:rPr>
                  <w:rFonts w:hint="eastAsia"/>
                  <w:lang w:eastAsia="zh-CN"/>
                </w:rPr>
                <w:delText>2</w:delText>
              </w:r>
            </w:del>
          </w:p>
        </w:tc>
        <w:tc>
          <w:tcPr>
            <w:tcW w:w="2268" w:type="dxa"/>
          </w:tcPr>
          <w:p w14:paraId="6944AE89" w14:textId="0EB628E8" w:rsidR="00D8249B" w:rsidDel="00E27A9C" w:rsidRDefault="00B25240" w:rsidP="00EB2A62">
            <w:pPr>
              <w:pStyle w:val="Axure0"/>
              <w:rPr>
                <w:del w:id="5099" w:author="249326630@qq.com" w:date="2018-12-25T18:25:00Z"/>
                <w:lang w:eastAsia="zh-CN"/>
              </w:rPr>
            </w:pPr>
            <w:del w:id="5100" w:author="249326630@qq.com" w:date="2018-12-25T18:25:00Z">
              <w:r w:rsidDel="00E27A9C">
                <w:rPr>
                  <w:rFonts w:hint="eastAsia"/>
                  <w:lang w:eastAsia="zh-CN"/>
                </w:rPr>
                <w:delText>课程</w:delText>
              </w:r>
              <w:r w:rsidR="002B31E1" w:rsidDel="00E27A9C">
                <w:rPr>
                  <w:rFonts w:hint="eastAsia"/>
                  <w:lang w:eastAsia="zh-CN"/>
                </w:rPr>
                <w:delText>链接名称</w:delText>
              </w:r>
            </w:del>
          </w:p>
        </w:tc>
        <w:tc>
          <w:tcPr>
            <w:tcW w:w="4536" w:type="dxa"/>
          </w:tcPr>
          <w:p w14:paraId="0AE8B715" w14:textId="6AAA8419" w:rsidR="00D8249B" w:rsidDel="00E27A9C" w:rsidRDefault="00E76148" w:rsidP="00EB2A62">
            <w:pPr>
              <w:pStyle w:val="Axure0"/>
              <w:rPr>
                <w:del w:id="5101" w:author="249326630@qq.com" w:date="2018-12-25T18:25:00Z"/>
                <w:lang w:eastAsia="zh-CN"/>
              </w:rPr>
            </w:pPr>
            <w:del w:id="5102" w:author="249326630@qq.com" w:date="2018-12-25T18:25:00Z">
              <w:r w:rsidDel="00E27A9C">
                <w:rPr>
                  <w:rFonts w:hint="eastAsia"/>
                  <w:lang w:eastAsia="zh-CN"/>
                </w:rPr>
                <w:delText>显示课程链接名称</w:delText>
              </w:r>
            </w:del>
          </w:p>
        </w:tc>
      </w:tr>
      <w:tr w:rsidR="00D8249B" w:rsidDel="00E27A9C" w14:paraId="35D4A535" w14:textId="328A7254" w:rsidTr="00EB2A62">
        <w:trPr>
          <w:cantSplit/>
          <w:del w:id="5103" w:author="249326630@qq.com" w:date="2018-12-25T18:25:00Z"/>
        </w:trPr>
        <w:tc>
          <w:tcPr>
            <w:tcW w:w="1413" w:type="dxa"/>
          </w:tcPr>
          <w:p w14:paraId="334B7C70" w14:textId="7B1190F7" w:rsidR="00D8249B" w:rsidDel="00E27A9C" w:rsidRDefault="00D8249B" w:rsidP="00EB2A62">
            <w:pPr>
              <w:pStyle w:val="Axure0"/>
              <w:rPr>
                <w:del w:id="5104" w:author="249326630@qq.com" w:date="2018-12-25T18:25:00Z"/>
                <w:lang w:eastAsia="zh-CN"/>
              </w:rPr>
            </w:pPr>
            <w:del w:id="5105" w:author="249326630@qq.com" w:date="2018-12-25T18:25:00Z">
              <w:r w:rsidDel="00E27A9C">
                <w:rPr>
                  <w:rFonts w:hint="eastAsia"/>
                  <w:lang w:eastAsia="zh-CN"/>
                </w:rPr>
                <w:delText>3</w:delText>
              </w:r>
            </w:del>
          </w:p>
        </w:tc>
        <w:tc>
          <w:tcPr>
            <w:tcW w:w="2268" w:type="dxa"/>
          </w:tcPr>
          <w:p w14:paraId="71F1A6CE" w14:textId="716EE391" w:rsidR="00D8249B" w:rsidDel="00E27A9C" w:rsidRDefault="00E76148" w:rsidP="00EB2A62">
            <w:pPr>
              <w:pStyle w:val="Axure0"/>
              <w:rPr>
                <w:del w:id="5106" w:author="249326630@qq.com" w:date="2018-12-25T18:25:00Z"/>
                <w:lang w:eastAsia="zh-CN"/>
              </w:rPr>
            </w:pPr>
            <w:del w:id="5107" w:author="249326630@qq.com" w:date="2018-12-25T18:25:00Z">
              <w:r w:rsidDel="00E27A9C">
                <w:rPr>
                  <w:rFonts w:hint="eastAsia"/>
                  <w:lang w:eastAsia="zh-CN"/>
                </w:rPr>
                <w:delText>课程链接地址</w:delText>
              </w:r>
            </w:del>
          </w:p>
        </w:tc>
        <w:tc>
          <w:tcPr>
            <w:tcW w:w="4536" w:type="dxa"/>
          </w:tcPr>
          <w:p w14:paraId="5E993009" w14:textId="65100486" w:rsidR="00D8249B" w:rsidDel="00E27A9C" w:rsidRDefault="00E76148" w:rsidP="00EB2A62">
            <w:pPr>
              <w:pStyle w:val="Axure0"/>
              <w:rPr>
                <w:del w:id="5108" w:author="249326630@qq.com" w:date="2018-12-25T18:25:00Z"/>
                <w:lang w:eastAsia="zh-CN"/>
              </w:rPr>
            </w:pPr>
            <w:del w:id="5109" w:author="249326630@qq.com" w:date="2018-12-25T18:25:00Z">
              <w:r w:rsidDel="00E27A9C">
                <w:rPr>
                  <w:rFonts w:hint="eastAsia"/>
                  <w:lang w:eastAsia="zh-CN"/>
                </w:rPr>
                <w:delText>显示课程链接地址</w:delText>
              </w:r>
            </w:del>
          </w:p>
        </w:tc>
      </w:tr>
      <w:tr w:rsidR="00D8249B" w:rsidDel="00E27A9C" w14:paraId="6BA54AE3" w14:textId="54344EAF" w:rsidTr="00EB2A62">
        <w:trPr>
          <w:cnfStyle w:val="000000010000" w:firstRow="0" w:lastRow="0" w:firstColumn="0" w:lastColumn="0" w:oddVBand="0" w:evenVBand="0" w:oddHBand="0" w:evenHBand="1" w:firstRowFirstColumn="0" w:firstRowLastColumn="0" w:lastRowFirstColumn="0" w:lastRowLastColumn="0"/>
          <w:cantSplit/>
          <w:del w:id="5110" w:author="249326630@qq.com" w:date="2018-12-25T18:25:00Z"/>
        </w:trPr>
        <w:tc>
          <w:tcPr>
            <w:tcW w:w="1413" w:type="dxa"/>
          </w:tcPr>
          <w:p w14:paraId="39D2B739" w14:textId="2D7C5F3B" w:rsidR="00D8249B" w:rsidDel="00E27A9C" w:rsidRDefault="00D8249B" w:rsidP="00EB2A62">
            <w:pPr>
              <w:pStyle w:val="Axure0"/>
              <w:rPr>
                <w:del w:id="5111" w:author="249326630@qq.com" w:date="2018-12-25T18:25:00Z"/>
                <w:lang w:eastAsia="zh-CN"/>
              </w:rPr>
            </w:pPr>
            <w:del w:id="5112" w:author="249326630@qq.com" w:date="2018-12-25T18:25:00Z">
              <w:r w:rsidDel="00E27A9C">
                <w:rPr>
                  <w:rFonts w:hint="eastAsia"/>
                  <w:lang w:eastAsia="zh-CN"/>
                </w:rPr>
                <w:delText>4</w:delText>
              </w:r>
            </w:del>
          </w:p>
        </w:tc>
        <w:tc>
          <w:tcPr>
            <w:tcW w:w="2268" w:type="dxa"/>
          </w:tcPr>
          <w:p w14:paraId="63CBDECB" w14:textId="289617D3" w:rsidR="00D8249B" w:rsidDel="00E27A9C" w:rsidRDefault="007C42E1" w:rsidP="007C42E1">
            <w:pPr>
              <w:pStyle w:val="Axure0"/>
              <w:rPr>
                <w:del w:id="5113" w:author="249326630@qq.com" w:date="2018-12-25T18:25:00Z"/>
                <w:lang w:eastAsia="zh-CN"/>
              </w:rPr>
            </w:pPr>
            <w:del w:id="5114" w:author="249326630@qq.com" w:date="2018-12-25T18:25:00Z">
              <w:r w:rsidDel="00E27A9C">
                <w:rPr>
                  <w:rFonts w:hint="eastAsia"/>
                  <w:lang w:eastAsia="zh-CN"/>
                </w:rPr>
                <w:delText>编辑</w:delText>
              </w:r>
              <w:r w:rsidR="00B25240" w:rsidDel="00E27A9C">
                <w:rPr>
                  <w:rFonts w:hint="eastAsia"/>
                  <w:lang w:eastAsia="zh-CN"/>
                </w:rPr>
                <w:delText>课程</w:delText>
              </w:r>
              <w:r w:rsidR="002B31E1" w:rsidDel="00E27A9C">
                <w:rPr>
                  <w:rFonts w:hint="eastAsia"/>
                  <w:lang w:eastAsia="zh-CN"/>
                </w:rPr>
                <w:delText>链接</w:delText>
              </w:r>
            </w:del>
          </w:p>
        </w:tc>
        <w:tc>
          <w:tcPr>
            <w:tcW w:w="4536" w:type="dxa"/>
          </w:tcPr>
          <w:p w14:paraId="1F2F10D4" w14:textId="50CFEFEE" w:rsidR="00D8249B" w:rsidDel="00E27A9C" w:rsidRDefault="00B528F9" w:rsidP="00EB2A62">
            <w:pPr>
              <w:pStyle w:val="Axure0"/>
              <w:rPr>
                <w:del w:id="5115" w:author="249326630@qq.com" w:date="2018-12-25T18:25:00Z"/>
                <w:lang w:eastAsia="zh-CN"/>
              </w:rPr>
            </w:pPr>
            <w:del w:id="5116" w:author="249326630@qq.com" w:date="2018-12-25T18:25:00Z">
              <w:r w:rsidDel="00E27A9C">
                <w:rPr>
                  <w:rFonts w:hint="eastAsia"/>
                  <w:lang w:eastAsia="zh-CN"/>
                </w:rPr>
                <w:delText>点击进行</w:delText>
              </w:r>
              <w:r w:rsidDel="00E27A9C">
                <w:rPr>
                  <w:lang w:eastAsia="zh-CN"/>
                </w:rPr>
                <w:delText>课程链接的编辑</w:delText>
              </w:r>
            </w:del>
          </w:p>
        </w:tc>
      </w:tr>
      <w:tr w:rsidR="001B7AC2" w:rsidDel="00E27A9C" w14:paraId="317759B2" w14:textId="0724B4C8" w:rsidTr="00EB2A62">
        <w:trPr>
          <w:cantSplit/>
          <w:del w:id="5117" w:author="249326630@qq.com" w:date="2018-12-25T18:25:00Z"/>
        </w:trPr>
        <w:tc>
          <w:tcPr>
            <w:tcW w:w="1413" w:type="dxa"/>
          </w:tcPr>
          <w:p w14:paraId="075FF54A" w14:textId="31325FE8" w:rsidR="001B7AC2" w:rsidDel="00E27A9C" w:rsidRDefault="001B7AC2" w:rsidP="00EB2A62">
            <w:pPr>
              <w:pStyle w:val="Axure0"/>
              <w:rPr>
                <w:del w:id="5118" w:author="249326630@qq.com" w:date="2018-12-25T18:25:00Z"/>
                <w:lang w:eastAsia="zh-CN"/>
              </w:rPr>
            </w:pPr>
            <w:del w:id="5119" w:author="249326630@qq.com" w:date="2018-12-25T18:25:00Z">
              <w:r w:rsidDel="00E27A9C">
                <w:rPr>
                  <w:rFonts w:hint="eastAsia"/>
                  <w:lang w:eastAsia="zh-CN"/>
                </w:rPr>
                <w:delText>5</w:delText>
              </w:r>
            </w:del>
          </w:p>
        </w:tc>
        <w:tc>
          <w:tcPr>
            <w:tcW w:w="2268" w:type="dxa"/>
          </w:tcPr>
          <w:p w14:paraId="0751B9D4" w14:textId="5F2B2D26" w:rsidR="001B7AC2" w:rsidDel="00E27A9C" w:rsidRDefault="002B31E1" w:rsidP="00EB2A62">
            <w:pPr>
              <w:pStyle w:val="Axure0"/>
              <w:rPr>
                <w:del w:id="5120" w:author="249326630@qq.com" w:date="2018-12-25T18:25:00Z"/>
                <w:lang w:eastAsia="zh-CN"/>
              </w:rPr>
            </w:pPr>
            <w:del w:id="5121" w:author="249326630@qq.com" w:date="2018-12-25T18:25:00Z">
              <w:r w:rsidDel="00E27A9C">
                <w:rPr>
                  <w:rFonts w:hint="eastAsia"/>
                  <w:lang w:eastAsia="zh-CN"/>
                </w:rPr>
                <w:delText>删除</w:delText>
              </w:r>
              <w:r w:rsidR="00B25240" w:rsidDel="00E27A9C">
                <w:rPr>
                  <w:rFonts w:hint="eastAsia"/>
                  <w:lang w:eastAsia="zh-CN"/>
                </w:rPr>
                <w:delText>课程</w:delText>
              </w:r>
              <w:r w:rsidDel="00E27A9C">
                <w:rPr>
                  <w:lang w:eastAsia="zh-CN"/>
                </w:rPr>
                <w:delText>链接</w:delText>
              </w:r>
            </w:del>
          </w:p>
        </w:tc>
        <w:tc>
          <w:tcPr>
            <w:tcW w:w="4536" w:type="dxa"/>
          </w:tcPr>
          <w:p w14:paraId="6552B85B" w14:textId="02CCD56F" w:rsidR="001B7AC2" w:rsidDel="00E27A9C" w:rsidRDefault="008A4B69" w:rsidP="00EB2A62">
            <w:pPr>
              <w:pStyle w:val="Axure0"/>
              <w:rPr>
                <w:del w:id="5122" w:author="249326630@qq.com" w:date="2018-12-25T18:25:00Z"/>
                <w:lang w:eastAsia="zh-CN"/>
              </w:rPr>
            </w:pPr>
            <w:del w:id="5123" w:author="249326630@qq.com" w:date="2018-12-25T18:25:00Z">
              <w:r w:rsidDel="00E27A9C">
                <w:rPr>
                  <w:rFonts w:hint="eastAsia"/>
                  <w:lang w:eastAsia="zh-CN"/>
                </w:rPr>
                <w:delText>点击直接</w:delText>
              </w:r>
              <w:r w:rsidDel="00E27A9C">
                <w:rPr>
                  <w:lang w:eastAsia="zh-CN"/>
                </w:rPr>
                <w:delText>删除课程链接</w:delText>
              </w:r>
            </w:del>
          </w:p>
        </w:tc>
      </w:tr>
      <w:tr w:rsidR="001B7AC2" w:rsidDel="00E27A9C" w14:paraId="48540551" w14:textId="61CCC5A7" w:rsidTr="00EB2A62">
        <w:trPr>
          <w:cnfStyle w:val="000000010000" w:firstRow="0" w:lastRow="0" w:firstColumn="0" w:lastColumn="0" w:oddVBand="0" w:evenVBand="0" w:oddHBand="0" w:evenHBand="1" w:firstRowFirstColumn="0" w:firstRowLastColumn="0" w:lastRowFirstColumn="0" w:lastRowLastColumn="0"/>
          <w:cantSplit/>
          <w:del w:id="5124" w:author="249326630@qq.com" w:date="2018-12-25T18:25:00Z"/>
        </w:trPr>
        <w:tc>
          <w:tcPr>
            <w:tcW w:w="1413" w:type="dxa"/>
          </w:tcPr>
          <w:p w14:paraId="4CC74C8C" w14:textId="4F2358C7" w:rsidR="001B7AC2" w:rsidDel="00E27A9C" w:rsidRDefault="001B7AC2" w:rsidP="00EB2A62">
            <w:pPr>
              <w:pStyle w:val="Axure0"/>
              <w:rPr>
                <w:del w:id="5125" w:author="249326630@qq.com" w:date="2018-12-25T18:25:00Z"/>
                <w:lang w:eastAsia="zh-CN"/>
              </w:rPr>
            </w:pPr>
            <w:del w:id="5126" w:author="249326630@qq.com" w:date="2018-12-25T18:25:00Z">
              <w:r w:rsidDel="00E27A9C">
                <w:rPr>
                  <w:rFonts w:hint="eastAsia"/>
                  <w:lang w:eastAsia="zh-CN"/>
                </w:rPr>
                <w:delText>6</w:delText>
              </w:r>
            </w:del>
          </w:p>
        </w:tc>
        <w:tc>
          <w:tcPr>
            <w:tcW w:w="2268" w:type="dxa"/>
          </w:tcPr>
          <w:p w14:paraId="14D07F2A" w14:textId="25DB186E" w:rsidR="001B7AC2" w:rsidDel="00E27A9C" w:rsidRDefault="002B31E1" w:rsidP="00EB2A62">
            <w:pPr>
              <w:pStyle w:val="Axure0"/>
              <w:rPr>
                <w:del w:id="5127" w:author="249326630@qq.com" w:date="2018-12-25T18:25:00Z"/>
                <w:lang w:eastAsia="zh-CN"/>
              </w:rPr>
            </w:pPr>
            <w:del w:id="5128" w:author="249326630@qq.com" w:date="2018-12-25T18:25:00Z">
              <w:r w:rsidDel="00E27A9C">
                <w:rPr>
                  <w:rFonts w:hint="eastAsia"/>
                  <w:lang w:eastAsia="zh-CN"/>
                </w:rPr>
                <w:delText>新增</w:delText>
              </w:r>
              <w:r w:rsidR="00B25240" w:rsidDel="00E27A9C">
                <w:rPr>
                  <w:rFonts w:hint="eastAsia"/>
                  <w:lang w:eastAsia="zh-CN"/>
                </w:rPr>
                <w:delText>课程</w:delText>
              </w:r>
              <w:r w:rsidDel="00E27A9C">
                <w:rPr>
                  <w:lang w:eastAsia="zh-CN"/>
                </w:rPr>
                <w:delText>链接</w:delText>
              </w:r>
            </w:del>
          </w:p>
        </w:tc>
        <w:tc>
          <w:tcPr>
            <w:tcW w:w="4536" w:type="dxa"/>
          </w:tcPr>
          <w:p w14:paraId="1DAB1BBE" w14:textId="46F5E130" w:rsidR="001B7AC2" w:rsidDel="00E27A9C" w:rsidRDefault="00A038F0" w:rsidP="00EB2A62">
            <w:pPr>
              <w:pStyle w:val="Axure0"/>
              <w:rPr>
                <w:del w:id="5129" w:author="249326630@qq.com" w:date="2018-12-25T18:25:00Z"/>
                <w:lang w:eastAsia="zh-CN"/>
              </w:rPr>
            </w:pPr>
            <w:del w:id="5130" w:author="249326630@qq.com" w:date="2018-12-25T18:25:00Z">
              <w:r w:rsidDel="00E27A9C">
                <w:rPr>
                  <w:rFonts w:hint="eastAsia"/>
                  <w:lang w:eastAsia="zh-CN"/>
                </w:rPr>
                <w:delText>点击进行</w:delText>
              </w:r>
              <w:r w:rsidDel="00E27A9C">
                <w:rPr>
                  <w:lang w:eastAsia="zh-CN"/>
                </w:rPr>
                <w:delText>课程链接的新增</w:delText>
              </w:r>
            </w:del>
          </w:p>
        </w:tc>
      </w:tr>
      <w:tr w:rsidR="001B7AC2" w:rsidDel="00E27A9C" w14:paraId="60B637FC" w14:textId="2ADFA9BF" w:rsidTr="00EB2A62">
        <w:trPr>
          <w:cantSplit/>
          <w:del w:id="5131" w:author="249326630@qq.com" w:date="2018-12-25T18:25:00Z"/>
        </w:trPr>
        <w:tc>
          <w:tcPr>
            <w:tcW w:w="1413" w:type="dxa"/>
          </w:tcPr>
          <w:p w14:paraId="28EA387F" w14:textId="0BD2BD73" w:rsidR="001B7AC2" w:rsidDel="00E27A9C" w:rsidRDefault="001B7AC2" w:rsidP="00EB2A62">
            <w:pPr>
              <w:pStyle w:val="Axure0"/>
              <w:rPr>
                <w:del w:id="5132" w:author="249326630@qq.com" w:date="2018-12-25T18:25:00Z"/>
                <w:lang w:eastAsia="zh-CN"/>
              </w:rPr>
            </w:pPr>
            <w:del w:id="5133" w:author="249326630@qq.com" w:date="2018-12-25T18:25:00Z">
              <w:r w:rsidDel="00E27A9C">
                <w:rPr>
                  <w:rFonts w:hint="eastAsia"/>
                  <w:lang w:eastAsia="zh-CN"/>
                </w:rPr>
                <w:delText>7</w:delText>
              </w:r>
            </w:del>
          </w:p>
        </w:tc>
        <w:tc>
          <w:tcPr>
            <w:tcW w:w="2268" w:type="dxa"/>
          </w:tcPr>
          <w:p w14:paraId="3C862DC3" w14:textId="689901C5" w:rsidR="001B7AC2" w:rsidDel="00E27A9C" w:rsidRDefault="002B31E1" w:rsidP="00EB2A62">
            <w:pPr>
              <w:pStyle w:val="Axure0"/>
              <w:rPr>
                <w:del w:id="5134" w:author="249326630@qq.com" w:date="2018-12-25T18:25:00Z"/>
                <w:lang w:eastAsia="zh-CN"/>
              </w:rPr>
            </w:pPr>
            <w:del w:id="5135" w:author="249326630@qq.com" w:date="2018-12-25T18:25:00Z">
              <w:r w:rsidDel="00E27A9C">
                <w:rPr>
                  <w:rFonts w:hint="eastAsia"/>
                  <w:lang w:eastAsia="zh-CN"/>
                </w:rPr>
                <w:delText>删除</w:delText>
              </w:r>
              <w:r w:rsidR="00B25240" w:rsidDel="00E27A9C">
                <w:rPr>
                  <w:rFonts w:hint="eastAsia"/>
                  <w:lang w:eastAsia="zh-CN"/>
                </w:rPr>
                <w:delText>课程</w:delText>
              </w:r>
              <w:r w:rsidDel="00E27A9C">
                <w:rPr>
                  <w:lang w:eastAsia="zh-CN"/>
                </w:rPr>
                <w:delText>链接</w:delText>
              </w:r>
            </w:del>
          </w:p>
        </w:tc>
        <w:tc>
          <w:tcPr>
            <w:tcW w:w="4536" w:type="dxa"/>
          </w:tcPr>
          <w:p w14:paraId="02967294" w14:textId="3E4652B4" w:rsidR="001B7AC2" w:rsidDel="00E27A9C" w:rsidRDefault="00A038F0" w:rsidP="00EB2A62">
            <w:pPr>
              <w:pStyle w:val="Axure0"/>
              <w:rPr>
                <w:del w:id="5136" w:author="249326630@qq.com" w:date="2018-12-25T18:25:00Z"/>
                <w:lang w:eastAsia="zh-CN"/>
              </w:rPr>
            </w:pPr>
            <w:del w:id="5137" w:author="249326630@qq.com" w:date="2018-12-25T18:25:00Z">
              <w:r w:rsidDel="00E27A9C">
                <w:rPr>
                  <w:rFonts w:hint="eastAsia"/>
                  <w:lang w:eastAsia="zh-CN"/>
                </w:rPr>
                <w:delText>对</w:delText>
              </w:r>
              <w:r w:rsidDel="00E27A9C">
                <w:rPr>
                  <w:lang w:eastAsia="zh-CN"/>
                </w:rPr>
                <w:delText>复选的项目进行删除</w:delText>
              </w:r>
            </w:del>
          </w:p>
        </w:tc>
      </w:tr>
      <w:tr w:rsidR="001B7AC2" w:rsidDel="00E27A9C" w14:paraId="61EB37C3" w14:textId="151464F7" w:rsidTr="00EB2A62">
        <w:trPr>
          <w:cnfStyle w:val="000000010000" w:firstRow="0" w:lastRow="0" w:firstColumn="0" w:lastColumn="0" w:oddVBand="0" w:evenVBand="0" w:oddHBand="0" w:evenHBand="1" w:firstRowFirstColumn="0" w:firstRowLastColumn="0" w:lastRowFirstColumn="0" w:lastRowLastColumn="0"/>
          <w:cantSplit/>
          <w:del w:id="5138" w:author="249326630@qq.com" w:date="2018-12-25T18:25:00Z"/>
        </w:trPr>
        <w:tc>
          <w:tcPr>
            <w:tcW w:w="1413" w:type="dxa"/>
          </w:tcPr>
          <w:p w14:paraId="3ED6CF48" w14:textId="7C6FA2EF" w:rsidR="001B7AC2" w:rsidDel="00E27A9C" w:rsidRDefault="001B7AC2" w:rsidP="00EB2A62">
            <w:pPr>
              <w:pStyle w:val="Axure0"/>
              <w:rPr>
                <w:del w:id="5139" w:author="249326630@qq.com" w:date="2018-12-25T18:25:00Z"/>
                <w:lang w:eastAsia="zh-CN"/>
              </w:rPr>
            </w:pPr>
            <w:del w:id="5140" w:author="249326630@qq.com" w:date="2018-12-25T18:25:00Z">
              <w:r w:rsidDel="00E27A9C">
                <w:rPr>
                  <w:rFonts w:hint="eastAsia"/>
                  <w:lang w:eastAsia="zh-CN"/>
                </w:rPr>
                <w:delText>8</w:delText>
              </w:r>
            </w:del>
          </w:p>
        </w:tc>
        <w:tc>
          <w:tcPr>
            <w:tcW w:w="2268" w:type="dxa"/>
          </w:tcPr>
          <w:p w14:paraId="51DABFEB" w14:textId="77E016B0" w:rsidR="001B7AC2" w:rsidDel="00E27A9C" w:rsidRDefault="00B25240" w:rsidP="00EB2A62">
            <w:pPr>
              <w:pStyle w:val="Axure0"/>
              <w:rPr>
                <w:del w:id="5141" w:author="249326630@qq.com" w:date="2018-12-25T18:25:00Z"/>
                <w:lang w:eastAsia="zh-CN"/>
              </w:rPr>
            </w:pPr>
            <w:del w:id="5142" w:author="249326630@qq.com" w:date="2018-12-25T18:25:00Z">
              <w:r w:rsidDel="00E27A9C">
                <w:rPr>
                  <w:rFonts w:hint="eastAsia"/>
                  <w:lang w:eastAsia="zh-CN"/>
                </w:rPr>
                <w:delText>课程</w:delText>
              </w:r>
              <w:r w:rsidR="002B31E1" w:rsidDel="00E27A9C">
                <w:rPr>
                  <w:rFonts w:hint="eastAsia"/>
                  <w:lang w:eastAsia="zh-CN"/>
                </w:rPr>
                <w:delText>链接</w:delText>
              </w:r>
              <w:r w:rsidR="002B31E1" w:rsidDel="00E27A9C">
                <w:rPr>
                  <w:lang w:eastAsia="zh-CN"/>
                </w:rPr>
                <w:delText>列表翻页</w:delText>
              </w:r>
            </w:del>
          </w:p>
        </w:tc>
        <w:tc>
          <w:tcPr>
            <w:tcW w:w="4536" w:type="dxa"/>
          </w:tcPr>
          <w:p w14:paraId="50016E24" w14:textId="738A20AC" w:rsidR="001B7AC2" w:rsidDel="00E27A9C" w:rsidRDefault="00963A49" w:rsidP="00EB2A62">
            <w:pPr>
              <w:pStyle w:val="Axure0"/>
              <w:rPr>
                <w:del w:id="5143" w:author="249326630@qq.com" w:date="2018-12-25T18:25:00Z"/>
                <w:lang w:eastAsia="zh-CN"/>
              </w:rPr>
            </w:pPr>
            <w:del w:id="5144" w:author="249326630@qq.com" w:date="2018-12-25T18:25:00Z">
              <w:r w:rsidDel="00E27A9C">
                <w:rPr>
                  <w:rFonts w:hint="eastAsia"/>
                  <w:lang w:eastAsia="zh-CN"/>
                </w:rPr>
                <w:delText>对</w:delText>
              </w:r>
              <w:r w:rsidR="00E6656F" w:rsidDel="00E27A9C">
                <w:rPr>
                  <w:rFonts w:hint="eastAsia"/>
                  <w:lang w:eastAsia="zh-CN"/>
                </w:rPr>
                <w:delText>课程</w:delText>
              </w:r>
              <w:r w:rsidR="00E6656F" w:rsidDel="00E27A9C">
                <w:rPr>
                  <w:lang w:eastAsia="zh-CN"/>
                </w:rPr>
                <w:delText>链接</w:delText>
              </w:r>
              <w:r w:rsidDel="00E27A9C">
                <w:rPr>
                  <w:lang w:eastAsia="zh-CN"/>
                </w:rPr>
                <w:delText>列表进行翻页</w:delText>
              </w:r>
            </w:del>
          </w:p>
        </w:tc>
      </w:tr>
    </w:tbl>
    <w:p w14:paraId="601E8A5F" w14:textId="4A722295" w:rsidR="00B94336" w:rsidRPr="00D8249B" w:rsidDel="00E27A9C" w:rsidRDefault="00B94336" w:rsidP="00B94336">
      <w:pPr>
        <w:rPr>
          <w:del w:id="5145" w:author="249326630@qq.com" w:date="2018-12-25T18:25:00Z"/>
        </w:rPr>
      </w:pPr>
    </w:p>
    <w:p w14:paraId="135DB7C6" w14:textId="47018860" w:rsidR="00B94336" w:rsidDel="00E27A9C" w:rsidRDefault="001B7AC2" w:rsidP="00B94336">
      <w:pPr>
        <w:rPr>
          <w:ins w:id="5146" w:author="HerculesHu" w:date="2017-12-23T23:49:00Z"/>
          <w:del w:id="5147" w:author="249326630@qq.com" w:date="2018-12-25T18:25:00Z"/>
        </w:rPr>
      </w:pPr>
      <w:del w:id="5148" w:author="249326630@qq.com" w:date="2018-12-25T18:25:00Z">
        <w:r w:rsidDel="00E27A9C">
          <w:rPr>
            <w:noProof/>
          </w:rPr>
          <w:drawing>
            <wp:inline distT="0" distB="0" distL="0" distR="0" wp14:anchorId="334C933E" wp14:editId="5B5B09BE">
              <wp:extent cx="5274310" cy="3314065"/>
              <wp:effectExtent l="0" t="0" r="254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3314065"/>
                      </a:xfrm>
                      <a:prstGeom prst="rect">
                        <a:avLst/>
                      </a:prstGeom>
                    </pic:spPr>
                  </pic:pic>
                </a:graphicData>
              </a:graphic>
            </wp:inline>
          </w:drawing>
        </w:r>
      </w:del>
    </w:p>
    <w:p w14:paraId="21BA8579" w14:textId="29E4609D" w:rsidR="00ED245A" w:rsidDel="00E27A9C" w:rsidRDefault="00ED245A" w:rsidP="00ED245A">
      <w:pPr>
        <w:jc w:val="center"/>
        <w:rPr>
          <w:ins w:id="5149" w:author="HerculesHu" w:date="2017-12-23T23:49:00Z"/>
          <w:del w:id="5150" w:author="249326630@qq.com" w:date="2018-12-25T18:25:00Z"/>
        </w:rPr>
      </w:pPr>
      <w:ins w:id="5151" w:author="HerculesHu" w:date="2017-12-23T23:49:00Z">
        <w:del w:id="5152" w:author="249326630@qq.com" w:date="2018-12-25T18:25:00Z">
          <w:r w:rsidDel="00E27A9C">
            <w:rPr>
              <w:rFonts w:hint="eastAsia"/>
            </w:rPr>
            <w:delText>（电脑</w:delText>
          </w:r>
          <w:r w:rsidDel="00E27A9C">
            <w:delText>版</w:delText>
          </w:r>
          <w:r w:rsidDel="00E27A9C">
            <w:rPr>
              <w:rFonts w:hint="eastAsia"/>
            </w:rPr>
            <w:delText>）</w:delText>
          </w:r>
        </w:del>
      </w:ins>
    </w:p>
    <w:p w14:paraId="5B98D2C1" w14:textId="395B33C3" w:rsidR="00ED245A" w:rsidRPr="00B94336" w:rsidDel="00E27A9C" w:rsidRDefault="00ED245A" w:rsidP="00B94336">
      <w:pPr>
        <w:rPr>
          <w:del w:id="5153" w:author="249326630@qq.com" w:date="2018-12-25T18:25:00Z"/>
        </w:rPr>
      </w:pPr>
    </w:p>
    <w:p w14:paraId="1908505A" w14:textId="7719ACA3" w:rsidR="00913D5F" w:rsidDel="00E27A9C" w:rsidRDefault="00760A85">
      <w:pPr>
        <w:pStyle w:val="a2"/>
        <w:rPr>
          <w:del w:id="5154" w:author="249326630@qq.com" w:date="2018-12-25T18:25:00Z"/>
        </w:rPr>
      </w:pPr>
      <w:del w:id="5155" w:author="249326630@qq.com" w:date="2018-12-25T18:25:00Z">
        <w:r w:rsidDel="00E27A9C">
          <w:rPr>
            <w:rFonts w:hint="eastAsia"/>
          </w:rPr>
          <w:delText>编辑</w:delText>
        </w:r>
        <w:r w:rsidDel="00E27A9C">
          <w:delText>课程链接</w:delText>
        </w:r>
      </w:del>
    </w:p>
    <w:p w14:paraId="4F16E657" w14:textId="2F00EBBE" w:rsidR="00E4674B" w:rsidDel="00E27A9C" w:rsidRDefault="00E4674B" w:rsidP="00E4674B">
      <w:pPr>
        <w:rPr>
          <w:del w:id="5156" w:author="249326630@qq.com" w:date="2018-12-25T18:25:00Z"/>
        </w:rPr>
      </w:pPr>
    </w:p>
    <w:p w14:paraId="6247E132" w14:textId="51609BAF" w:rsidR="00E4674B" w:rsidDel="00E27A9C" w:rsidRDefault="00E4674B" w:rsidP="00E4674B">
      <w:pPr>
        <w:rPr>
          <w:del w:id="5157" w:author="249326630@qq.com" w:date="2018-12-25T18:25:00Z"/>
        </w:rPr>
      </w:pPr>
    </w:p>
    <w:tbl>
      <w:tblPr>
        <w:tblStyle w:val="Axure1"/>
        <w:tblpPr w:leftFromText="180" w:rightFromText="180" w:vertAnchor="text" w:horzAnchor="margin" w:tblpY="51"/>
        <w:tblW w:w="0" w:type="auto"/>
        <w:tblLook w:val="04A0" w:firstRow="1" w:lastRow="0" w:firstColumn="1" w:lastColumn="0" w:noHBand="0" w:noVBand="1"/>
      </w:tblPr>
      <w:tblGrid>
        <w:gridCol w:w="1413"/>
        <w:gridCol w:w="2268"/>
        <w:gridCol w:w="4536"/>
      </w:tblGrid>
      <w:tr w:rsidR="00E4674B" w:rsidDel="00E27A9C" w14:paraId="0C8249A3" w14:textId="123AAA8A" w:rsidTr="00EB2A62">
        <w:trPr>
          <w:cnfStyle w:val="100000000000" w:firstRow="1" w:lastRow="0" w:firstColumn="0" w:lastColumn="0" w:oddVBand="0" w:evenVBand="0" w:oddHBand="0" w:evenHBand="0" w:firstRowFirstColumn="0" w:firstRowLastColumn="0" w:lastRowFirstColumn="0" w:lastRowLastColumn="0"/>
          <w:cantSplit/>
          <w:tblHeader/>
          <w:del w:id="5158" w:author="249326630@qq.com" w:date="2018-12-25T18:25:00Z"/>
        </w:trPr>
        <w:tc>
          <w:tcPr>
            <w:tcW w:w="1413" w:type="dxa"/>
          </w:tcPr>
          <w:p w14:paraId="7A973778" w14:textId="2188ECC2" w:rsidR="00E4674B" w:rsidDel="00E27A9C" w:rsidRDefault="00E4674B" w:rsidP="00EB2A62">
            <w:pPr>
              <w:pStyle w:val="Axure"/>
              <w:rPr>
                <w:del w:id="5159" w:author="249326630@qq.com" w:date="2018-12-25T18:25:00Z"/>
              </w:rPr>
            </w:pPr>
            <w:del w:id="5160" w:author="249326630@qq.com" w:date="2018-12-25T18:25:00Z">
              <w:r w:rsidDel="00E27A9C">
                <w:delText>脚注</w:delText>
              </w:r>
            </w:del>
          </w:p>
        </w:tc>
        <w:tc>
          <w:tcPr>
            <w:tcW w:w="2268" w:type="dxa"/>
          </w:tcPr>
          <w:p w14:paraId="1637DD8C" w14:textId="2FFC80E8" w:rsidR="00E4674B" w:rsidDel="00E27A9C" w:rsidRDefault="00E4674B" w:rsidP="00EB2A62">
            <w:pPr>
              <w:pStyle w:val="Axure"/>
              <w:rPr>
                <w:del w:id="5161" w:author="249326630@qq.com" w:date="2018-12-25T18:25:00Z"/>
              </w:rPr>
            </w:pPr>
            <w:del w:id="5162" w:author="249326630@qq.com" w:date="2018-12-25T18:25:00Z">
              <w:r w:rsidDel="00E27A9C">
                <w:delText>名称</w:delText>
              </w:r>
            </w:del>
          </w:p>
        </w:tc>
        <w:tc>
          <w:tcPr>
            <w:tcW w:w="4536" w:type="dxa"/>
          </w:tcPr>
          <w:p w14:paraId="783B0D83" w14:textId="5BA6348B" w:rsidR="00E4674B" w:rsidDel="00E27A9C" w:rsidRDefault="00E4674B" w:rsidP="00EB2A62">
            <w:pPr>
              <w:pStyle w:val="Axure"/>
              <w:tabs>
                <w:tab w:val="left" w:pos="1190"/>
              </w:tabs>
              <w:rPr>
                <w:del w:id="5163" w:author="249326630@qq.com" w:date="2018-12-25T18:25:00Z"/>
              </w:rPr>
            </w:pPr>
            <w:del w:id="5164" w:author="249326630@qq.com" w:date="2018-12-25T18:25:00Z">
              <w:r w:rsidDel="00E27A9C">
                <w:delText>交互</w:delText>
              </w:r>
              <w:r w:rsidDel="00E27A9C">
                <w:tab/>
              </w:r>
            </w:del>
          </w:p>
        </w:tc>
      </w:tr>
      <w:tr w:rsidR="00E4674B" w:rsidDel="00E27A9C" w14:paraId="28E5D427" w14:textId="45BBB719" w:rsidTr="00EB2A62">
        <w:trPr>
          <w:cantSplit/>
          <w:del w:id="5165" w:author="249326630@qq.com" w:date="2018-12-25T18:25:00Z"/>
        </w:trPr>
        <w:tc>
          <w:tcPr>
            <w:tcW w:w="1413" w:type="dxa"/>
          </w:tcPr>
          <w:p w14:paraId="7D4FAD2E" w14:textId="62DC8B14" w:rsidR="00E4674B" w:rsidDel="00E27A9C" w:rsidRDefault="00E4674B" w:rsidP="00EB2A62">
            <w:pPr>
              <w:pStyle w:val="Axure0"/>
              <w:rPr>
                <w:del w:id="5166" w:author="249326630@qq.com" w:date="2018-12-25T18:25:00Z"/>
              </w:rPr>
            </w:pPr>
            <w:del w:id="5167" w:author="249326630@qq.com" w:date="2018-12-25T18:25:00Z">
              <w:r w:rsidDel="00E27A9C">
                <w:delText>1</w:delText>
              </w:r>
            </w:del>
          </w:p>
        </w:tc>
        <w:tc>
          <w:tcPr>
            <w:tcW w:w="2268" w:type="dxa"/>
          </w:tcPr>
          <w:p w14:paraId="74B3BC0A" w14:textId="75B61D17" w:rsidR="00E4674B" w:rsidDel="00E27A9C" w:rsidRDefault="00C552A4" w:rsidP="00C552A4">
            <w:pPr>
              <w:pStyle w:val="Axure0"/>
              <w:rPr>
                <w:del w:id="5168" w:author="249326630@qq.com" w:date="2018-12-25T18:25:00Z"/>
              </w:rPr>
            </w:pPr>
            <w:del w:id="5169" w:author="249326630@qq.com" w:date="2018-12-25T18:25:00Z">
              <w:r w:rsidDel="00E27A9C">
                <w:rPr>
                  <w:rFonts w:hint="eastAsia"/>
                  <w:lang w:eastAsia="zh-CN"/>
                </w:rPr>
                <w:delText>关闭</w:delText>
              </w:r>
            </w:del>
          </w:p>
        </w:tc>
        <w:tc>
          <w:tcPr>
            <w:tcW w:w="4536" w:type="dxa"/>
          </w:tcPr>
          <w:p w14:paraId="2E41AF10" w14:textId="11B0C67F" w:rsidR="00E4674B" w:rsidDel="00E27A9C" w:rsidRDefault="00C552A4" w:rsidP="00EB2A62">
            <w:pPr>
              <w:pStyle w:val="Axure0"/>
              <w:rPr>
                <w:del w:id="5170" w:author="249326630@qq.com" w:date="2018-12-25T18:25:00Z"/>
                <w:lang w:eastAsia="zh-CN"/>
              </w:rPr>
            </w:pPr>
            <w:del w:id="5171" w:author="249326630@qq.com" w:date="2018-12-25T18:25:00Z">
              <w:r w:rsidDel="00E27A9C">
                <w:rPr>
                  <w:rFonts w:hint="eastAsia"/>
                  <w:lang w:eastAsia="zh-CN"/>
                </w:rPr>
                <w:delText>点击关闭</w:delText>
              </w:r>
              <w:r w:rsidDel="00E27A9C">
                <w:rPr>
                  <w:lang w:eastAsia="zh-CN"/>
                </w:rPr>
                <w:delText>，放弃编辑课程链接</w:delText>
              </w:r>
            </w:del>
          </w:p>
        </w:tc>
      </w:tr>
      <w:tr w:rsidR="00E4674B" w:rsidDel="00E27A9C" w14:paraId="50A74D6B" w14:textId="26302714" w:rsidTr="00EB2A62">
        <w:trPr>
          <w:cnfStyle w:val="000000010000" w:firstRow="0" w:lastRow="0" w:firstColumn="0" w:lastColumn="0" w:oddVBand="0" w:evenVBand="0" w:oddHBand="0" w:evenHBand="1" w:firstRowFirstColumn="0" w:firstRowLastColumn="0" w:lastRowFirstColumn="0" w:lastRowLastColumn="0"/>
          <w:cantSplit/>
          <w:del w:id="5172" w:author="249326630@qq.com" w:date="2018-12-25T18:25:00Z"/>
        </w:trPr>
        <w:tc>
          <w:tcPr>
            <w:tcW w:w="1413" w:type="dxa"/>
          </w:tcPr>
          <w:p w14:paraId="14089FC2" w14:textId="490B1676" w:rsidR="00E4674B" w:rsidDel="00E27A9C" w:rsidRDefault="00E4674B" w:rsidP="00EB2A62">
            <w:pPr>
              <w:pStyle w:val="Axure0"/>
              <w:rPr>
                <w:del w:id="5173" w:author="249326630@qq.com" w:date="2018-12-25T18:25:00Z"/>
                <w:lang w:eastAsia="zh-CN"/>
              </w:rPr>
            </w:pPr>
            <w:del w:id="5174" w:author="249326630@qq.com" w:date="2018-12-25T18:25:00Z">
              <w:r w:rsidDel="00E27A9C">
                <w:rPr>
                  <w:rFonts w:hint="eastAsia"/>
                  <w:lang w:eastAsia="zh-CN"/>
                </w:rPr>
                <w:delText>2</w:delText>
              </w:r>
            </w:del>
          </w:p>
        </w:tc>
        <w:tc>
          <w:tcPr>
            <w:tcW w:w="2268" w:type="dxa"/>
          </w:tcPr>
          <w:p w14:paraId="29E582CF" w14:textId="3A1E4488" w:rsidR="00E4674B" w:rsidDel="00E27A9C" w:rsidRDefault="00DF6142" w:rsidP="00EB2A62">
            <w:pPr>
              <w:pStyle w:val="Axure0"/>
              <w:rPr>
                <w:del w:id="5175" w:author="249326630@qq.com" w:date="2018-12-25T18:25:00Z"/>
                <w:lang w:eastAsia="zh-CN"/>
              </w:rPr>
            </w:pPr>
            <w:del w:id="5176" w:author="249326630@qq.com" w:date="2018-12-25T18:25:00Z">
              <w:r w:rsidDel="00E27A9C">
                <w:rPr>
                  <w:rFonts w:hint="eastAsia"/>
                  <w:lang w:eastAsia="zh-CN"/>
                </w:rPr>
                <w:delText>课程</w:delText>
              </w:r>
              <w:r w:rsidR="00F72403" w:rsidDel="00E27A9C">
                <w:rPr>
                  <w:rFonts w:hint="eastAsia"/>
                  <w:lang w:eastAsia="zh-CN"/>
                </w:rPr>
                <w:delText>链接</w:delText>
              </w:r>
              <w:r w:rsidR="00F72403" w:rsidDel="00E27A9C">
                <w:rPr>
                  <w:lang w:eastAsia="zh-CN"/>
                </w:rPr>
                <w:delText>名称修改框</w:delText>
              </w:r>
            </w:del>
          </w:p>
        </w:tc>
        <w:tc>
          <w:tcPr>
            <w:tcW w:w="4536" w:type="dxa"/>
          </w:tcPr>
          <w:p w14:paraId="64D814EA" w14:textId="5918C450" w:rsidR="00E4674B" w:rsidDel="00E27A9C" w:rsidRDefault="002C7858" w:rsidP="00EB2A62">
            <w:pPr>
              <w:pStyle w:val="Axure0"/>
              <w:rPr>
                <w:del w:id="5177" w:author="249326630@qq.com" w:date="2018-12-25T18:25:00Z"/>
                <w:lang w:eastAsia="zh-CN"/>
              </w:rPr>
            </w:pPr>
            <w:del w:id="5178" w:author="249326630@qq.com" w:date="2018-12-25T18:25:00Z">
              <w:r w:rsidDel="00E27A9C">
                <w:rPr>
                  <w:rFonts w:hint="eastAsia"/>
                  <w:lang w:eastAsia="zh-CN"/>
                </w:rPr>
                <w:delText>修改链接</w:delText>
              </w:r>
              <w:r w:rsidDel="00E27A9C">
                <w:rPr>
                  <w:lang w:eastAsia="zh-CN"/>
                </w:rPr>
                <w:delText>名称</w:delText>
              </w:r>
            </w:del>
          </w:p>
        </w:tc>
      </w:tr>
      <w:tr w:rsidR="00E4674B" w:rsidDel="00E27A9C" w14:paraId="6CA21B68" w14:textId="1A51C72E" w:rsidTr="00EB2A62">
        <w:trPr>
          <w:cantSplit/>
          <w:del w:id="5179" w:author="249326630@qq.com" w:date="2018-12-25T18:25:00Z"/>
        </w:trPr>
        <w:tc>
          <w:tcPr>
            <w:tcW w:w="1413" w:type="dxa"/>
          </w:tcPr>
          <w:p w14:paraId="3D51D7BD" w14:textId="665E2E22" w:rsidR="00E4674B" w:rsidDel="00E27A9C" w:rsidRDefault="00E4674B" w:rsidP="00EB2A62">
            <w:pPr>
              <w:pStyle w:val="Axure0"/>
              <w:rPr>
                <w:del w:id="5180" w:author="249326630@qq.com" w:date="2018-12-25T18:25:00Z"/>
                <w:lang w:eastAsia="zh-CN"/>
              </w:rPr>
            </w:pPr>
            <w:del w:id="5181" w:author="249326630@qq.com" w:date="2018-12-25T18:25:00Z">
              <w:r w:rsidDel="00E27A9C">
                <w:rPr>
                  <w:rFonts w:hint="eastAsia"/>
                  <w:lang w:eastAsia="zh-CN"/>
                </w:rPr>
                <w:delText>3</w:delText>
              </w:r>
            </w:del>
          </w:p>
        </w:tc>
        <w:tc>
          <w:tcPr>
            <w:tcW w:w="2268" w:type="dxa"/>
          </w:tcPr>
          <w:p w14:paraId="07CE4DA6" w14:textId="00C45672" w:rsidR="00E4674B" w:rsidDel="00E27A9C" w:rsidRDefault="00DF6142" w:rsidP="00EB2A62">
            <w:pPr>
              <w:pStyle w:val="Axure0"/>
              <w:rPr>
                <w:del w:id="5182" w:author="249326630@qq.com" w:date="2018-12-25T18:25:00Z"/>
                <w:lang w:eastAsia="zh-CN"/>
              </w:rPr>
            </w:pPr>
            <w:del w:id="5183" w:author="249326630@qq.com" w:date="2018-12-25T18:25:00Z">
              <w:r w:rsidDel="00E27A9C">
                <w:rPr>
                  <w:rFonts w:hint="eastAsia"/>
                  <w:lang w:eastAsia="zh-CN"/>
                </w:rPr>
                <w:delText>课程</w:delText>
              </w:r>
              <w:r w:rsidR="00E4674B" w:rsidDel="00E27A9C">
                <w:rPr>
                  <w:rFonts w:hint="eastAsia"/>
                  <w:lang w:eastAsia="zh-CN"/>
                </w:rPr>
                <w:delText>链接地址</w:delText>
              </w:r>
              <w:r w:rsidDel="00E27A9C">
                <w:rPr>
                  <w:rFonts w:hint="eastAsia"/>
                  <w:lang w:eastAsia="zh-CN"/>
                </w:rPr>
                <w:delText>修改</w:delText>
              </w:r>
              <w:r w:rsidDel="00E27A9C">
                <w:rPr>
                  <w:lang w:eastAsia="zh-CN"/>
                </w:rPr>
                <w:delText>框</w:delText>
              </w:r>
            </w:del>
          </w:p>
        </w:tc>
        <w:tc>
          <w:tcPr>
            <w:tcW w:w="4536" w:type="dxa"/>
          </w:tcPr>
          <w:p w14:paraId="10858092" w14:textId="4E43CE65" w:rsidR="00E4674B" w:rsidDel="00E27A9C" w:rsidRDefault="00DF6142" w:rsidP="00EB2A62">
            <w:pPr>
              <w:pStyle w:val="Axure0"/>
              <w:rPr>
                <w:del w:id="5184" w:author="249326630@qq.com" w:date="2018-12-25T18:25:00Z"/>
                <w:lang w:eastAsia="zh-CN"/>
              </w:rPr>
            </w:pPr>
            <w:del w:id="5185" w:author="249326630@qq.com" w:date="2018-12-25T18:25:00Z">
              <w:r w:rsidDel="00E27A9C">
                <w:rPr>
                  <w:rFonts w:hint="eastAsia"/>
                  <w:lang w:eastAsia="zh-CN"/>
                </w:rPr>
                <w:delText>修改</w:delText>
              </w:r>
              <w:r w:rsidR="00E4674B" w:rsidDel="00E27A9C">
                <w:rPr>
                  <w:rFonts w:hint="eastAsia"/>
                  <w:lang w:eastAsia="zh-CN"/>
                </w:rPr>
                <w:delText>课程链接地址</w:delText>
              </w:r>
            </w:del>
          </w:p>
        </w:tc>
      </w:tr>
      <w:tr w:rsidR="00C552A4" w:rsidDel="00E27A9C" w14:paraId="2F6CAF2F" w14:textId="63857DBB" w:rsidTr="00EB2A62">
        <w:trPr>
          <w:cnfStyle w:val="000000010000" w:firstRow="0" w:lastRow="0" w:firstColumn="0" w:lastColumn="0" w:oddVBand="0" w:evenVBand="0" w:oddHBand="0" w:evenHBand="1" w:firstRowFirstColumn="0" w:firstRowLastColumn="0" w:lastRowFirstColumn="0" w:lastRowLastColumn="0"/>
          <w:cantSplit/>
          <w:del w:id="5186" w:author="249326630@qq.com" w:date="2018-12-25T18:25:00Z"/>
        </w:trPr>
        <w:tc>
          <w:tcPr>
            <w:tcW w:w="1413" w:type="dxa"/>
          </w:tcPr>
          <w:p w14:paraId="487EEE72" w14:textId="614C2748" w:rsidR="00C552A4" w:rsidDel="00E27A9C" w:rsidRDefault="006D791A" w:rsidP="00EB2A62">
            <w:pPr>
              <w:pStyle w:val="Axure0"/>
              <w:rPr>
                <w:del w:id="5187" w:author="249326630@qq.com" w:date="2018-12-25T18:25:00Z"/>
                <w:lang w:eastAsia="zh-CN"/>
              </w:rPr>
            </w:pPr>
            <w:del w:id="5188" w:author="249326630@qq.com" w:date="2018-12-25T18:25:00Z">
              <w:r w:rsidDel="00E27A9C">
                <w:rPr>
                  <w:rFonts w:hint="eastAsia"/>
                  <w:lang w:eastAsia="zh-CN"/>
                </w:rPr>
                <w:delText>4</w:delText>
              </w:r>
            </w:del>
          </w:p>
        </w:tc>
        <w:tc>
          <w:tcPr>
            <w:tcW w:w="2268" w:type="dxa"/>
          </w:tcPr>
          <w:p w14:paraId="488E596A" w14:textId="30004B3A" w:rsidR="00C552A4" w:rsidDel="00E27A9C" w:rsidRDefault="006D791A" w:rsidP="00EB2A62">
            <w:pPr>
              <w:pStyle w:val="Axure0"/>
              <w:rPr>
                <w:del w:id="5189" w:author="249326630@qq.com" w:date="2018-12-25T18:25:00Z"/>
                <w:lang w:eastAsia="zh-CN"/>
              </w:rPr>
            </w:pPr>
            <w:del w:id="5190" w:author="249326630@qq.com" w:date="2018-12-25T18:25:00Z">
              <w:r w:rsidDel="00E27A9C">
                <w:rPr>
                  <w:rFonts w:hint="eastAsia"/>
                  <w:lang w:eastAsia="zh-CN"/>
                </w:rPr>
                <w:delText>保存</w:delText>
              </w:r>
            </w:del>
          </w:p>
        </w:tc>
        <w:tc>
          <w:tcPr>
            <w:tcW w:w="4536" w:type="dxa"/>
          </w:tcPr>
          <w:p w14:paraId="180914B9" w14:textId="522EABE6" w:rsidR="00C552A4" w:rsidDel="00E27A9C" w:rsidRDefault="006D791A" w:rsidP="00EB2A62">
            <w:pPr>
              <w:pStyle w:val="Axure0"/>
              <w:rPr>
                <w:del w:id="5191" w:author="249326630@qq.com" w:date="2018-12-25T18:25:00Z"/>
                <w:lang w:eastAsia="zh-CN"/>
              </w:rPr>
            </w:pPr>
            <w:del w:id="5192" w:author="249326630@qq.com" w:date="2018-12-25T18:25:00Z">
              <w:r w:rsidDel="00E27A9C">
                <w:rPr>
                  <w:rFonts w:hint="eastAsia"/>
                  <w:lang w:eastAsia="zh-CN"/>
                </w:rPr>
                <w:delText>点击</w:delText>
              </w:r>
              <w:r w:rsidDel="00E27A9C">
                <w:rPr>
                  <w:lang w:eastAsia="zh-CN"/>
                </w:rPr>
                <w:delText>保存此课</w:delText>
              </w:r>
              <w:r w:rsidDel="00E27A9C">
                <w:rPr>
                  <w:rFonts w:hint="eastAsia"/>
                  <w:lang w:eastAsia="zh-CN"/>
                </w:rPr>
                <w:delText>程</w:delText>
              </w:r>
              <w:r w:rsidDel="00E27A9C">
                <w:rPr>
                  <w:lang w:eastAsia="zh-CN"/>
                </w:rPr>
                <w:delText>链接的修改</w:delText>
              </w:r>
            </w:del>
          </w:p>
        </w:tc>
      </w:tr>
    </w:tbl>
    <w:p w14:paraId="1193DF8D" w14:textId="13354D59" w:rsidR="00E4674B" w:rsidRPr="00E4674B" w:rsidDel="00E27A9C" w:rsidRDefault="00E4674B" w:rsidP="00E4674B">
      <w:pPr>
        <w:rPr>
          <w:del w:id="5193" w:author="249326630@qq.com" w:date="2018-12-25T18:25:00Z"/>
        </w:rPr>
      </w:pPr>
    </w:p>
    <w:p w14:paraId="01811367" w14:textId="31E619AB" w:rsidR="00097C79" w:rsidDel="00E27A9C" w:rsidRDefault="00097C79" w:rsidP="00097C79">
      <w:pPr>
        <w:rPr>
          <w:ins w:id="5194" w:author="HerculesHu" w:date="2017-12-23T23:49:00Z"/>
          <w:del w:id="5195" w:author="249326630@qq.com" w:date="2018-12-25T18:25:00Z"/>
        </w:rPr>
      </w:pPr>
      <w:del w:id="5196" w:author="249326630@qq.com" w:date="2018-12-25T18:25:00Z">
        <w:r w:rsidDel="00E27A9C">
          <w:rPr>
            <w:noProof/>
          </w:rPr>
          <w:drawing>
            <wp:anchor distT="0" distB="0" distL="114300" distR="114300" simplePos="0" relativeHeight="251660288" behindDoc="0" locked="0" layoutInCell="1" allowOverlap="1" wp14:anchorId="0A7B26FB" wp14:editId="74853563">
              <wp:simplePos x="0" y="0"/>
              <wp:positionH relativeFrom="column">
                <wp:align>center</wp:align>
              </wp:positionH>
              <wp:positionV relativeFrom="paragraph">
                <wp:posOffset>47767</wp:posOffset>
              </wp:positionV>
              <wp:extent cx="3135600" cy="3866400"/>
              <wp:effectExtent l="0" t="0" r="8255" b="1270"/>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3135600" cy="3866400"/>
                      </a:xfrm>
                      <a:prstGeom prst="rect">
                        <a:avLst/>
                      </a:prstGeom>
                    </pic:spPr>
                  </pic:pic>
                </a:graphicData>
              </a:graphic>
              <wp14:sizeRelH relativeFrom="page">
                <wp14:pctWidth>0</wp14:pctWidth>
              </wp14:sizeRelH>
              <wp14:sizeRelV relativeFrom="page">
                <wp14:pctHeight>0</wp14:pctHeight>
              </wp14:sizeRelV>
            </wp:anchor>
          </w:drawing>
        </w:r>
      </w:del>
    </w:p>
    <w:p w14:paraId="6497D716" w14:textId="48906D69" w:rsidR="00ED245A" w:rsidDel="00E27A9C" w:rsidRDefault="00ED245A" w:rsidP="00ED245A">
      <w:pPr>
        <w:jc w:val="center"/>
        <w:rPr>
          <w:ins w:id="5197" w:author="HerculesHu" w:date="2017-12-23T23:49:00Z"/>
          <w:del w:id="5198" w:author="249326630@qq.com" w:date="2018-12-25T18:25:00Z"/>
        </w:rPr>
      </w:pPr>
      <w:ins w:id="5199" w:author="HerculesHu" w:date="2017-12-23T23:49:00Z">
        <w:del w:id="5200" w:author="249326630@qq.com" w:date="2018-12-25T18:25:00Z">
          <w:r w:rsidDel="00E27A9C">
            <w:rPr>
              <w:rFonts w:hint="eastAsia"/>
            </w:rPr>
            <w:delText>（电脑</w:delText>
          </w:r>
          <w:r w:rsidDel="00E27A9C">
            <w:delText>版</w:delText>
          </w:r>
          <w:r w:rsidDel="00E27A9C">
            <w:rPr>
              <w:rFonts w:hint="eastAsia"/>
            </w:rPr>
            <w:delText>）</w:delText>
          </w:r>
        </w:del>
      </w:ins>
    </w:p>
    <w:p w14:paraId="645EA7B2" w14:textId="67C222B1" w:rsidR="00ED245A" w:rsidDel="00E27A9C" w:rsidRDefault="00ED245A" w:rsidP="00097C79">
      <w:pPr>
        <w:rPr>
          <w:del w:id="5201" w:author="249326630@qq.com" w:date="2018-12-25T18:25:00Z"/>
        </w:rPr>
      </w:pPr>
    </w:p>
    <w:p w14:paraId="26864105" w14:textId="7E7DA544" w:rsidR="005F0D14" w:rsidDel="00E27A9C" w:rsidRDefault="005F0D14">
      <w:pPr>
        <w:pStyle w:val="a2"/>
        <w:rPr>
          <w:del w:id="5202" w:author="249326630@qq.com" w:date="2018-12-25T18:25:00Z"/>
        </w:rPr>
      </w:pPr>
      <w:del w:id="5203" w:author="249326630@qq.com" w:date="2018-12-25T18:25:00Z">
        <w:r w:rsidDel="00E27A9C">
          <w:rPr>
            <w:rFonts w:hint="eastAsia"/>
          </w:rPr>
          <w:delText>新增课程</w:delText>
        </w:r>
        <w:r w:rsidDel="00E27A9C">
          <w:delText>链接</w:delText>
        </w:r>
      </w:del>
    </w:p>
    <w:p w14:paraId="1D1B563F" w14:textId="1067A7B9" w:rsidR="00E75A7E" w:rsidRPr="00E75A7E" w:rsidDel="00E27A9C" w:rsidRDefault="00E75A7E" w:rsidP="00E75A7E">
      <w:pPr>
        <w:rPr>
          <w:del w:id="5204" w:author="249326630@qq.com" w:date="2018-12-25T18:25:00Z"/>
        </w:rPr>
      </w:pPr>
      <w:del w:id="5205" w:author="249326630@qq.com" w:date="2018-12-25T18:25:00Z">
        <w:r w:rsidDel="00E27A9C">
          <w:rPr>
            <w:rFonts w:hint="eastAsia"/>
          </w:rPr>
          <w:delText xml:space="preserve"> </w:delText>
        </w:r>
      </w:del>
    </w:p>
    <w:tbl>
      <w:tblPr>
        <w:tblStyle w:val="Axure1"/>
        <w:tblpPr w:leftFromText="180" w:rightFromText="180" w:vertAnchor="text" w:horzAnchor="margin" w:tblpY="51"/>
        <w:tblW w:w="0" w:type="auto"/>
        <w:tblLook w:val="04A0" w:firstRow="1" w:lastRow="0" w:firstColumn="1" w:lastColumn="0" w:noHBand="0" w:noVBand="1"/>
      </w:tblPr>
      <w:tblGrid>
        <w:gridCol w:w="1413"/>
        <w:gridCol w:w="2268"/>
        <w:gridCol w:w="4536"/>
      </w:tblGrid>
      <w:tr w:rsidR="00F71FA3" w:rsidDel="00E27A9C" w14:paraId="2D7E22E4" w14:textId="389ED6F7" w:rsidTr="00EB2A62">
        <w:trPr>
          <w:cnfStyle w:val="100000000000" w:firstRow="1" w:lastRow="0" w:firstColumn="0" w:lastColumn="0" w:oddVBand="0" w:evenVBand="0" w:oddHBand="0" w:evenHBand="0" w:firstRowFirstColumn="0" w:firstRowLastColumn="0" w:lastRowFirstColumn="0" w:lastRowLastColumn="0"/>
          <w:cantSplit/>
          <w:tblHeader/>
          <w:del w:id="5206" w:author="249326630@qq.com" w:date="2018-12-25T18:25:00Z"/>
        </w:trPr>
        <w:tc>
          <w:tcPr>
            <w:tcW w:w="1413" w:type="dxa"/>
          </w:tcPr>
          <w:p w14:paraId="2A3016DC" w14:textId="7B996E93" w:rsidR="00F71FA3" w:rsidDel="00E27A9C" w:rsidRDefault="00F71FA3" w:rsidP="00EB2A62">
            <w:pPr>
              <w:pStyle w:val="Axure"/>
              <w:rPr>
                <w:del w:id="5207" w:author="249326630@qq.com" w:date="2018-12-25T18:25:00Z"/>
              </w:rPr>
            </w:pPr>
            <w:del w:id="5208" w:author="249326630@qq.com" w:date="2018-12-25T18:25:00Z">
              <w:r w:rsidDel="00E27A9C">
                <w:delText>脚注</w:delText>
              </w:r>
            </w:del>
          </w:p>
        </w:tc>
        <w:tc>
          <w:tcPr>
            <w:tcW w:w="2268" w:type="dxa"/>
          </w:tcPr>
          <w:p w14:paraId="11E9B936" w14:textId="0F7D9F13" w:rsidR="00F71FA3" w:rsidDel="00E27A9C" w:rsidRDefault="00F71FA3" w:rsidP="00EB2A62">
            <w:pPr>
              <w:pStyle w:val="Axure"/>
              <w:rPr>
                <w:del w:id="5209" w:author="249326630@qq.com" w:date="2018-12-25T18:25:00Z"/>
              </w:rPr>
            </w:pPr>
            <w:del w:id="5210" w:author="249326630@qq.com" w:date="2018-12-25T18:25:00Z">
              <w:r w:rsidDel="00E27A9C">
                <w:delText>名称</w:delText>
              </w:r>
            </w:del>
          </w:p>
        </w:tc>
        <w:tc>
          <w:tcPr>
            <w:tcW w:w="4536" w:type="dxa"/>
          </w:tcPr>
          <w:p w14:paraId="4E730470" w14:textId="70CB0C2C" w:rsidR="00F71FA3" w:rsidDel="00E27A9C" w:rsidRDefault="00F71FA3" w:rsidP="00EB2A62">
            <w:pPr>
              <w:pStyle w:val="Axure"/>
              <w:tabs>
                <w:tab w:val="left" w:pos="1190"/>
              </w:tabs>
              <w:rPr>
                <w:del w:id="5211" w:author="249326630@qq.com" w:date="2018-12-25T18:25:00Z"/>
              </w:rPr>
            </w:pPr>
            <w:del w:id="5212" w:author="249326630@qq.com" w:date="2018-12-25T18:25:00Z">
              <w:r w:rsidDel="00E27A9C">
                <w:delText>交互</w:delText>
              </w:r>
              <w:r w:rsidDel="00E27A9C">
                <w:tab/>
              </w:r>
            </w:del>
          </w:p>
        </w:tc>
      </w:tr>
      <w:tr w:rsidR="00F71FA3" w:rsidDel="00E27A9C" w14:paraId="015FD3CD" w14:textId="2FC6F659" w:rsidTr="00EB2A62">
        <w:trPr>
          <w:cantSplit/>
          <w:del w:id="5213" w:author="249326630@qq.com" w:date="2018-12-25T18:25:00Z"/>
        </w:trPr>
        <w:tc>
          <w:tcPr>
            <w:tcW w:w="1413" w:type="dxa"/>
          </w:tcPr>
          <w:p w14:paraId="5B0D5560" w14:textId="45774513" w:rsidR="00F71FA3" w:rsidDel="00E27A9C" w:rsidRDefault="00F71FA3" w:rsidP="00EB2A62">
            <w:pPr>
              <w:pStyle w:val="Axure0"/>
              <w:rPr>
                <w:del w:id="5214" w:author="249326630@qq.com" w:date="2018-12-25T18:25:00Z"/>
              </w:rPr>
            </w:pPr>
            <w:del w:id="5215" w:author="249326630@qq.com" w:date="2018-12-25T18:25:00Z">
              <w:r w:rsidDel="00E27A9C">
                <w:delText>1</w:delText>
              </w:r>
            </w:del>
          </w:p>
        </w:tc>
        <w:tc>
          <w:tcPr>
            <w:tcW w:w="2268" w:type="dxa"/>
          </w:tcPr>
          <w:p w14:paraId="299127D5" w14:textId="569D302E" w:rsidR="00F71FA3" w:rsidDel="00E27A9C" w:rsidRDefault="00F71FA3" w:rsidP="00EB2A62">
            <w:pPr>
              <w:pStyle w:val="Axure0"/>
              <w:rPr>
                <w:del w:id="5216" w:author="249326630@qq.com" w:date="2018-12-25T18:25:00Z"/>
              </w:rPr>
            </w:pPr>
            <w:del w:id="5217" w:author="249326630@qq.com" w:date="2018-12-25T18:25:00Z">
              <w:r w:rsidDel="00E27A9C">
                <w:rPr>
                  <w:rFonts w:hint="eastAsia"/>
                  <w:lang w:eastAsia="zh-CN"/>
                </w:rPr>
                <w:delText>关闭</w:delText>
              </w:r>
            </w:del>
          </w:p>
        </w:tc>
        <w:tc>
          <w:tcPr>
            <w:tcW w:w="4536" w:type="dxa"/>
          </w:tcPr>
          <w:p w14:paraId="40B1D5B2" w14:textId="7E4B74A6" w:rsidR="00F71FA3" w:rsidDel="00E27A9C" w:rsidRDefault="00F71FA3" w:rsidP="00717244">
            <w:pPr>
              <w:pStyle w:val="Axure0"/>
              <w:rPr>
                <w:del w:id="5218" w:author="249326630@qq.com" w:date="2018-12-25T18:25:00Z"/>
                <w:lang w:eastAsia="zh-CN"/>
              </w:rPr>
            </w:pPr>
            <w:del w:id="5219" w:author="249326630@qq.com" w:date="2018-12-25T18:25:00Z">
              <w:r w:rsidDel="00E27A9C">
                <w:rPr>
                  <w:rFonts w:hint="eastAsia"/>
                  <w:lang w:eastAsia="zh-CN"/>
                </w:rPr>
                <w:delText>点击关闭</w:delText>
              </w:r>
              <w:r w:rsidDel="00E27A9C">
                <w:rPr>
                  <w:lang w:eastAsia="zh-CN"/>
                </w:rPr>
                <w:delText>，放弃</w:delText>
              </w:r>
              <w:r w:rsidR="00717244" w:rsidDel="00E27A9C">
                <w:rPr>
                  <w:rFonts w:hint="eastAsia"/>
                  <w:lang w:eastAsia="zh-CN"/>
                </w:rPr>
                <w:delText>新增</w:delText>
              </w:r>
              <w:r w:rsidDel="00E27A9C">
                <w:rPr>
                  <w:lang w:eastAsia="zh-CN"/>
                </w:rPr>
                <w:delText>课程链接</w:delText>
              </w:r>
            </w:del>
          </w:p>
        </w:tc>
      </w:tr>
      <w:tr w:rsidR="00F71FA3" w:rsidDel="00E27A9C" w14:paraId="50DFC02E" w14:textId="77764C9A" w:rsidTr="00EB2A62">
        <w:trPr>
          <w:cnfStyle w:val="000000010000" w:firstRow="0" w:lastRow="0" w:firstColumn="0" w:lastColumn="0" w:oddVBand="0" w:evenVBand="0" w:oddHBand="0" w:evenHBand="1" w:firstRowFirstColumn="0" w:firstRowLastColumn="0" w:lastRowFirstColumn="0" w:lastRowLastColumn="0"/>
          <w:cantSplit/>
          <w:del w:id="5220" w:author="249326630@qq.com" w:date="2018-12-25T18:25:00Z"/>
        </w:trPr>
        <w:tc>
          <w:tcPr>
            <w:tcW w:w="1413" w:type="dxa"/>
          </w:tcPr>
          <w:p w14:paraId="544D138C" w14:textId="4472A35A" w:rsidR="00F71FA3" w:rsidDel="00E27A9C" w:rsidRDefault="00F71FA3" w:rsidP="00EB2A62">
            <w:pPr>
              <w:pStyle w:val="Axure0"/>
              <w:rPr>
                <w:del w:id="5221" w:author="249326630@qq.com" w:date="2018-12-25T18:25:00Z"/>
                <w:lang w:eastAsia="zh-CN"/>
              </w:rPr>
            </w:pPr>
            <w:del w:id="5222" w:author="249326630@qq.com" w:date="2018-12-25T18:25:00Z">
              <w:r w:rsidDel="00E27A9C">
                <w:rPr>
                  <w:rFonts w:hint="eastAsia"/>
                  <w:lang w:eastAsia="zh-CN"/>
                </w:rPr>
                <w:delText>2</w:delText>
              </w:r>
            </w:del>
          </w:p>
        </w:tc>
        <w:tc>
          <w:tcPr>
            <w:tcW w:w="2268" w:type="dxa"/>
          </w:tcPr>
          <w:p w14:paraId="2BF3C4EB" w14:textId="4895B6B5" w:rsidR="00F71FA3" w:rsidDel="00E27A9C" w:rsidRDefault="00F71FA3" w:rsidP="00EB2A62">
            <w:pPr>
              <w:pStyle w:val="Axure0"/>
              <w:rPr>
                <w:del w:id="5223" w:author="249326630@qq.com" w:date="2018-12-25T18:25:00Z"/>
                <w:lang w:eastAsia="zh-CN"/>
              </w:rPr>
            </w:pPr>
            <w:del w:id="5224" w:author="249326630@qq.com" w:date="2018-12-25T18:25:00Z">
              <w:r w:rsidDel="00E27A9C">
                <w:rPr>
                  <w:rFonts w:hint="eastAsia"/>
                  <w:lang w:eastAsia="zh-CN"/>
                </w:rPr>
                <w:delText>课程链接</w:delText>
              </w:r>
              <w:r w:rsidDel="00E27A9C">
                <w:rPr>
                  <w:lang w:eastAsia="zh-CN"/>
                </w:rPr>
                <w:delText>名称修改框</w:delText>
              </w:r>
            </w:del>
          </w:p>
        </w:tc>
        <w:tc>
          <w:tcPr>
            <w:tcW w:w="4536" w:type="dxa"/>
          </w:tcPr>
          <w:p w14:paraId="41D62F42" w14:textId="6CEDBCF1" w:rsidR="00F71FA3" w:rsidDel="00E27A9C" w:rsidRDefault="00717244" w:rsidP="00EB2A62">
            <w:pPr>
              <w:pStyle w:val="Axure0"/>
              <w:rPr>
                <w:del w:id="5225" w:author="249326630@qq.com" w:date="2018-12-25T18:25:00Z"/>
                <w:lang w:eastAsia="zh-CN"/>
              </w:rPr>
            </w:pPr>
            <w:del w:id="5226" w:author="249326630@qq.com" w:date="2018-12-25T18:25:00Z">
              <w:r w:rsidDel="00E27A9C">
                <w:rPr>
                  <w:rFonts w:hint="eastAsia"/>
                  <w:lang w:eastAsia="zh-CN"/>
                </w:rPr>
                <w:delText>填写</w:delText>
              </w:r>
              <w:r w:rsidR="00F71FA3" w:rsidDel="00E27A9C">
                <w:rPr>
                  <w:rFonts w:hint="eastAsia"/>
                  <w:lang w:eastAsia="zh-CN"/>
                </w:rPr>
                <w:delText>链接</w:delText>
              </w:r>
              <w:r w:rsidR="00F71FA3" w:rsidDel="00E27A9C">
                <w:rPr>
                  <w:lang w:eastAsia="zh-CN"/>
                </w:rPr>
                <w:delText>名称</w:delText>
              </w:r>
            </w:del>
          </w:p>
        </w:tc>
      </w:tr>
      <w:tr w:rsidR="00F71FA3" w:rsidDel="00E27A9C" w14:paraId="0F371C6A" w14:textId="25915380" w:rsidTr="00EB2A62">
        <w:trPr>
          <w:cantSplit/>
          <w:del w:id="5227" w:author="249326630@qq.com" w:date="2018-12-25T18:25:00Z"/>
        </w:trPr>
        <w:tc>
          <w:tcPr>
            <w:tcW w:w="1413" w:type="dxa"/>
          </w:tcPr>
          <w:p w14:paraId="32DC904F" w14:textId="28E6EAC2" w:rsidR="00F71FA3" w:rsidDel="00E27A9C" w:rsidRDefault="00F71FA3" w:rsidP="00EB2A62">
            <w:pPr>
              <w:pStyle w:val="Axure0"/>
              <w:rPr>
                <w:del w:id="5228" w:author="249326630@qq.com" w:date="2018-12-25T18:25:00Z"/>
                <w:lang w:eastAsia="zh-CN"/>
              </w:rPr>
            </w:pPr>
            <w:del w:id="5229" w:author="249326630@qq.com" w:date="2018-12-25T18:25:00Z">
              <w:r w:rsidDel="00E27A9C">
                <w:rPr>
                  <w:rFonts w:hint="eastAsia"/>
                  <w:lang w:eastAsia="zh-CN"/>
                </w:rPr>
                <w:delText>3</w:delText>
              </w:r>
            </w:del>
          </w:p>
        </w:tc>
        <w:tc>
          <w:tcPr>
            <w:tcW w:w="2268" w:type="dxa"/>
          </w:tcPr>
          <w:p w14:paraId="5298FA3E" w14:textId="5AFDED04" w:rsidR="00F71FA3" w:rsidDel="00E27A9C" w:rsidRDefault="00F71FA3" w:rsidP="00EB2A62">
            <w:pPr>
              <w:pStyle w:val="Axure0"/>
              <w:rPr>
                <w:del w:id="5230" w:author="249326630@qq.com" w:date="2018-12-25T18:25:00Z"/>
                <w:lang w:eastAsia="zh-CN"/>
              </w:rPr>
            </w:pPr>
            <w:del w:id="5231" w:author="249326630@qq.com" w:date="2018-12-25T18:25:00Z">
              <w:r w:rsidDel="00E27A9C">
                <w:rPr>
                  <w:rFonts w:hint="eastAsia"/>
                  <w:lang w:eastAsia="zh-CN"/>
                </w:rPr>
                <w:delText>课程链接地址修改</w:delText>
              </w:r>
              <w:r w:rsidDel="00E27A9C">
                <w:rPr>
                  <w:lang w:eastAsia="zh-CN"/>
                </w:rPr>
                <w:delText>框</w:delText>
              </w:r>
            </w:del>
          </w:p>
        </w:tc>
        <w:tc>
          <w:tcPr>
            <w:tcW w:w="4536" w:type="dxa"/>
          </w:tcPr>
          <w:p w14:paraId="51C50AAB" w14:textId="27E20973" w:rsidR="00F71FA3" w:rsidDel="00E27A9C" w:rsidRDefault="00717244" w:rsidP="00EB2A62">
            <w:pPr>
              <w:pStyle w:val="Axure0"/>
              <w:rPr>
                <w:del w:id="5232" w:author="249326630@qq.com" w:date="2018-12-25T18:25:00Z"/>
                <w:lang w:eastAsia="zh-CN"/>
              </w:rPr>
            </w:pPr>
            <w:del w:id="5233" w:author="249326630@qq.com" w:date="2018-12-25T18:25:00Z">
              <w:r w:rsidDel="00E27A9C">
                <w:rPr>
                  <w:rFonts w:hint="eastAsia"/>
                  <w:lang w:eastAsia="zh-CN"/>
                </w:rPr>
                <w:delText>填写</w:delText>
              </w:r>
              <w:r w:rsidR="00F71FA3" w:rsidDel="00E27A9C">
                <w:rPr>
                  <w:rFonts w:hint="eastAsia"/>
                  <w:lang w:eastAsia="zh-CN"/>
                </w:rPr>
                <w:delText>课程链接地址</w:delText>
              </w:r>
            </w:del>
          </w:p>
        </w:tc>
      </w:tr>
      <w:tr w:rsidR="00F71FA3" w:rsidDel="00E27A9C" w14:paraId="6A1728BF" w14:textId="212FD90C" w:rsidTr="00EB2A62">
        <w:trPr>
          <w:cnfStyle w:val="000000010000" w:firstRow="0" w:lastRow="0" w:firstColumn="0" w:lastColumn="0" w:oddVBand="0" w:evenVBand="0" w:oddHBand="0" w:evenHBand="1" w:firstRowFirstColumn="0" w:firstRowLastColumn="0" w:lastRowFirstColumn="0" w:lastRowLastColumn="0"/>
          <w:cantSplit/>
          <w:del w:id="5234" w:author="249326630@qq.com" w:date="2018-12-25T18:25:00Z"/>
        </w:trPr>
        <w:tc>
          <w:tcPr>
            <w:tcW w:w="1413" w:type="dxa"/>
          </w:tcPr>
          <w:p w14:paraId="5049BD43" w14:textId="6A9C0D50" w:rsidR="00F71FA3" w:rsidDel="00E27A9C" w:rsidRDefault="00F71FA3" w:rsidP="00EB2A62">
            <w:pPr>
              <w:pStyle w:val="Axure0"/>
              <w:rPr>
                <w:del w:id="5235" w:author="249326630@qq.com" w:date="2018-12-25T18:25:00Z"/>
                <w:lang w:eastAsia="zh-CN"/>
              </w:rPr>
            </w:pPr>
            <w:del w:id="5236" w:author="249326630@qq.com" w:date="2018-12-25T18:25:00Z">
              <w:r w:rsidDel="00E27A9C">
                <w:rPr>
                  <w:rFonts w:hint="eastAsia"/>
                  <w:lang w:eastAsia="zh-CN"/>
                </w:rPr>
                <w:delText>4</w:delText>
              </w:r>
            </w:del>
          </w:p>
        </w:tc>
        <w:tc>
          <w:tcPr>
            <w:tcW w:w="2268" w:type="dxa"/>
          </w:tcPr>
          <w:p w14:paraId="37EE9A5E" w14:textId="4484EFA3" w:rsidR="00F71FA3" w:rsidDel="00E27A9C" w:rsidRDefault="00F71FA3" w:rsidP="00EB2A62">
            <w:pPr>
              <w:pStyle w:val="Axure0"/>
              <w:rPr>
                <w:del w:id="5237" w:author="249326630@qq.com" w:date="2018-12-25T18:25:00Z"/>
                <w:lang w:eastAsia="zh-CN"/>
              </w:rPr>
            </w:pPr>
            <w:del w:id="5238" w:author="249326630@qq.com" w:date="2018-12-25T18:25:00Z">
              <w:r w:rsidDel="00E27A9C">
                <w:rPr>
                  <w:rFonts w:hint="eastAsia"/>
                  <w:lang w:eastAsia="zh-CN"/>
                </w:rPr>
                <w:delText>保存</w:delText>
              </w:r>
            </w:del>
          </w:p>
        </w:tc>
        <w:tc>
          <w:tcPr>
            <w:tcW w:w="4536" w:type="dxa"/>
          </w:tcPr>
          <w:p w14:paraId="57A4D89F" w14:textId="7207680E" w:rsidR="00F71FA3" w:rsidDel="00E27A9C" w:rsidRDefault="00F71FA3" w:rsidP="00717244">
            <w:pPr>
              <w:pStyle w:val="Axure0"/>
              <w:rPr>
                <w:del w:id="5239" w:author="249326630@qq.com" w:date="2018-12-25T18:25:00Z"/>
                <w:lang w:eastAsia="zh-CN"/>
              </w:rPr>
            </w:pPr>
            <w:del w:id="5240" w:author="249326630@qq.com" w:date="2018-12-25T18:25:00Z">
              <w:r w:rsidDel="00E27A9C">
                <w:rPr>
                  <w:rFonts w:hint="eastAsia"/>
                  <w:lang w:eastAsia="zh-CN"/>
                </w:rPr>
                <w:delText>点击</w:delText>
              </w:r>
              <w:r w:rsidR="00717244" w:rsidDel="00E27A9C">
                <w:rPr>
                  <w:rFonts w:hint="eastAsia"/>
                  <w:lang w:eastAsia="zh-CN"/>
                </w:rPr>
                <w:delText>新增</w:delText>
              </w:r>
              <w:r w:rsidDel="00E27A9C">
                <w:rPr>
                  <w:lang w:eastAsia="zh-CN"/>
                </w:rPr>
                <w:delText>此课</w:delText>
              </w:r>
              <w:r w:rsidDel="00E27A9C">
                <w:rPr>
                  <w:rFonts w:hint="eastAsia"/>
                  <w:lang w:eastAsia="zh-CN"/>
                </w:rPr>
                <w:delText>程</w:delText>
              </w:r>
              <w:r w:rsidDel="00E27A9C">
                <w:rPr>
                  <w:lang w:eastAsia="zh-CN"/>
                </w:rPr>
                <w:delText>链接</w:delText>
              </w:r>
            </w:del>
          </w:p>
        </w:tc>
      </w:tr>
    </w:tbl>
    <w:p w14:paraId="6A90F1AF" w14:textId="43A673DB" w:rsidR="005F0D14" w:rsidRPr="00F71FA3" w:rsidDel="00E27A9C" w:rsidRDefault="005F0D14" w:rsidP="005F0D14">
      <w:pPr>
        <w:rPr>
          <w:del w:id="5241" w:author="249326630@qq.com" w:date="2018-12-25T18:25:00Z"/>
        </w:rPr>
      </w:pPr>
    </w:p>
    <w:p w14:paraId="18221EFE" w14:textId="0F9865A3" w:rsidR="005F0D14" w:rsidDel="00E27A9C" w:rsidRDefault="005F0D14" w:rsidP="005F0D14">
      <w:pPr>
        <w:rPr>
          <w:ins w:id="5242" w:author="HerculesHu" w:date="2017-12-23T23:49:00Z"/>
          <w:del w:id="5243" w:author="249326630@qq.com" w:date="2018-12-25T18:25:00Z"/>
        </w:rPr>
      </w:pPr>
      <w:del w:id="5244" w:author="249326630@qq.com" w:date="2018-12-25T18:25:00Z">
        <w:r w:rsidDel="00E27A9C">
          <w:rPr>
            <w:noProof/>
          </w:rPr>
          <w:drawing>
            <wp:anchor distT="0" distB="0" distL="114300" distR="114300" simplePos="0" relativeHeight="251659264" behindDoc="0" locked="0" layoutInCell="1" allowOverlap="1" wp14:anchorId="4BFF3C09" wp14:editId="6B2433D5">
              <wp:simplePos x="1146412" y="921224"/>
              <wp:positionH relativeFrom="column">
                <wp:align>center</wp:align>
              </wp:positionH>
              <wp:positionV relativeFrom="paragraph">
                <wp:posOffset>6985</wp:posOffset>
              </wp:positionV>
              <wp:extent cx="3056400" cy="3942000"/>
              <wp:effectExtent l="0" t="0" r="0" b="1905"/>
              <wp:wrapTopAndBottom/>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3056400" cy="3942000"/>
                      </a:xfrm>
                      <a:prstGeom prst="rect">
                        <a:avLst/>
                      </a:prstGeom>
                    </pic:spPr>
                  </pic:pic>
                </a:graphicData>
              </a:graphic>
              <wp14:sizeRelH relativeFrom="margin">
                <wp14:pctWidth>0</wp14:pctWidth>
              </wp14:sizeRelH>
              <wp14:sizeRelV relativeFrom="margin">
                <wp14:pctHeight>0</wp14:pctHeight>
              </wp14:sizeRelV>
            </wp:anchor>
          </w:drawing>
        </w:r>
      </w:del>
    </w:p>
    <w:p w14:paraId="0B16CC13" w14:textId="12BBF118" w:rsidR="00ED245A" w:rsidDel="00E27A9C" w:rsidRDefault="00ED245A" w:rsidP="00ED245A">
      <w:pPr>
        <w:jc w:val="center"/>
        <w:rPr>
          <w:ins w:id="5245" w:author="HerculesHu" w:date="2017-12-23T23:49:00Z"/>
          <w:del w:id="5246" w:author="249326630@qq.com" w:date="2018-12-25T18:25:00Z"/>
        </w:rPr>
      </w:pPr>
      <w:ins w:id="5247" w:author="HerculesHu" w:date="2017-12-23T23:49:00Z">
        <w:del w:id="5248" w:author="249326630@qq.com" w:date="2018-12-25T18:25:00Z">
          <w:r w:rsidDel="00E27A9C">
            <w:rPr>
              <w:rFonts w:hint="eastAsia"/>
            </w:rPr>
            <w:delText>（电脑</w:delText>
          </w:r>
          <w:r w:rsidDel="00E27A9C">
            <w:delText>版</w:delText>
          </w:r>
          <w:r w:rsidDel="00E27A9C">
            <w:rPr>
              <w:rFonts w:hint="eastAsia"/>
            </w:rPr>
            <w:delText>）</w:delText>
          </w:r>
        </w:del>
      </w:ins>
    </w:p>
    <w:p w14:paraId="3C2AFBD6" w14:textId="4F1CD320" w:rsidR="00ED245A" w:rsidRPr="005F0D14" w:rsidDel="00E27A9C" w:rsidRDefault="00ED245A" w:rsidP="005F0D14">
      <w:pPr>
        <w:rPr>
          <w:del w:id="5249" w:author="249326630@qq.com" w:date="2018-12-25T18:25:00Z"/>
        </w:rPr>
      </w:pPr>
    </w:p>
    <w:p w14:paraId="5A3D1CF5" w14:textId="1386119F" w:rsidR="00807309" w:rsidDel="00E27A9C" w:rsidRDefault="00807309">
      <w:pPr>
        <w:pStyle w:val="a2"/>
        <w:rPr>
          <w:del w:id="5250" w:author="249326630@qq.com" w:date="2018-12-25T18:25:00Z"/>
        </w:rPr>
      </w:pPr>
      <w:del w:id="5251" w:author="249326630@qq.com" w:date="2018-12-25T18:25:00Z">
        <w:r w:rsidDel="00E27A9C">
          <w:rPr>
            <w:rFonts w:hint="eastAsia"/>
          </w:rPr>
          <w:delText>课程</w:delText>
        </w:r>
        <w:r w:rsidDel="00E27A9C">
          <w:delText>搜索</w:delText>
        </w:r>
        <w:r w:rsidR="0085574E" w:rsidDel="00E27A9C">
          <w:rPr>
            <w:rFonts w:hint="eastAsia"/>
          </w:rPr>
          <w:delText>（普通注册</w:delText>
        </w:r>
        <w:r w:rsidR="0085574E" w:rsidDel="00E27A9C">
          <w:delText>用户</w:delText>
        </w:r>
        <w:r w:rsidR="0085574E" w:rsidDel="00E27A9C">
          <w:rPr>
            <w:rFonts w:hint="eastAsia"/>
          </w:rPr>
          <w:delText>）</w:delText>
        </w:r>
      </w:del>
    </w:p>
    <w:p w14:paraId="6536F378" w14:textId="195EB5BD" w:rsidR="00E75A7E" w:rsidDel="00E27A9C" w:rsidRDefault="00E75A7E" w:rsidP="00E75A7E">
      <w:pPr>
        <w:rPr>
          <w:del w:id="5252" w:author="249326630@qq.com" w:date="2018-12-25T18:25:00Z"/>
        </w:rPr>
      </w:pPr>
    </w:p>
    <w:p w14:paraId="5D0D41A0" w14:textId="74445F94" w:rsidR="00E75A7E" w:rsidRPr="00E75A7E" w:rsidDel="00E27A9C" w:rsidRDefault="00E75A7E" w:rsidP="00E75A7E">
      <w:pPr>
        <w:rPr>
          <w:del w:id="5253" w:author="249326630@qq.com" w:date="2018-12-25T18:25:00Z"/>
        </w:rPr>
      </w:pPr>
      <w:del w:id="5254" w:author="249326630@qq.com" w:date="2018-12-25T18:25:00Z">
        <w:r w:rsidDel="00E27A9C">
          <w:rPr>
            <w:rFonts w:hint="eastAsia"/>
          </w:rPr>
          <w:delText xml:space="preserve">  </w:delText>
        </w:r>
      </w:del>
    </w:p>
    <w:tbl>
      <w:tblPr>
        <w:tblStyle w:val="Axure1"/>
        <w:tblpPr w:leftFromText="180" w:rightFromText="180" w:vertAnchor="text" w:horzAnchor="margin" w:tblpY="51"/>
        <w:tblW w:w="0" w:type="auto"/>
        <w:tblLook w:val="04A0" w:firstRow="1" w:lastRow="0" w:firstColumn="1" w:lastColumn="0" w:noHBand="0" w:noVBand="1"/>
      </w:tblPr>
      <w:tblGrid>
        <w:gridCol w:w="1413"/>
        <w:gridCol w:w="2268"/>
        <w:gridCol w:w="4536"/>
      </w:tblGrid>
      <w:tr w:rsidR="00E75A7E" w:rsidDel="00E27A9C" w14:paraId="71D808E7" w14:textId="0F78BFC7" w:rsidTr="00EB2A62">
        <w:trPr>
          <w:cnfStyle w:val="100000000000" w:firstRow="1" w:lastRow="0" w:firstColumn="0" w:lastColumn="0" w:oddVBand="0" w:evenVBand="0" w:oddHBand="0" w:evenHBand="0" w:firstRowFirstColumn="0" w:firstRowLastColumn="0" w:lastRowFirstColumn="0" w:lastRowLastColumn="0"/>
          <w:cantSplit/>
          <w:tblHeader/>
          <w:del w:id="5255" w:author="249326630@qq.com" w:date="2018-12-25T18:25:00Z"/>
        </w:trPr>
        <w:tc>
          <w:tcPr>
            <w:tcW w:w="1413" w:type="dxa"/>
          </w:tcPr>
          <w:p w14:paraId="609B88CA" w14:textId="53DAD2E1" w:rsidR="00E75A7E" w:rsidDel="00E27A9C" w:rsidRDefault="00E75A7E" w:rsidP="00EB2A62">
            <w:pPr>
              <w:pStyle w:val="Axure"/>
              <w:rPr>
                <w:del w:id="5256" w:author="249326630@qq.com" w:date="2018-12-25T18:25:00Z"/>
              </w:rPr>
            </w:pPr>
            <w:del w:id="5257" w:author="249326630@qq.com" w:date="2018-12-25T18:25:00Z">
              <w:r w:rsidDel="00E27A9C">
                <w:delText>脚注</w:delText>
              </w:r>
            </w:del>
          </w:p>
        </w:tc>
        <w:tc>
          <w:tcPr>
            <w:tcW w:w="2268" w:type="dxa"/>
          </w:tcPr>
          <w:p w14:paraId="49DB9C47" w14:textId="75D71529" w:rsidR="00E75A7E" w:rsidDel="00E27A9C" w:rsidRDefault="00E75A7E" w:rsidP="00EB2A62">
            <w:pPr>
              <w:pStyle w:val="Axure"/>
              <w:rPr>
                <w:del w:id="5258" w:author="249326630@qq.com" w:date="2018-12-25T18:25:00Z"/>
              </w:rPr>
            </w:pPr>
            <w:del w:id="5259" w:author="249326630@qq.com" w:date="2018-12-25T18:25:00Z">
              <w:r w:rsidDel="00E27A9C">
                <w:delText>名称</w:delText>
              </w:r>
            </w:del>
          </w:p>
        </w:tc>
        <w:tc>
          <w:tcPr>
            <w:tcW w:w="4536" w:type="dxa"/>
          </w:tcPr>
          <w:p w14:paraId="0907230B" w14:textId="218F3F36" w:rsidR="00E75A7E" w:rsidDel="00E27A9C" w:rsidRDefault="00E75A7E" w:rsidP="00EB2A62">
            <w:pPr>
              <w:pStyle w:val="Axure"/>
              <w:tabs>
                <w:tab w:val="left" w:pos="1190"/>
              </w:tabs>
              <w:rPr>
                <w:del w:id="5260" w:author="249326630@qq.com" w:date="2018-12-25T18:25:00Z"/>
              </w:rPr>
            </w:pPr>
            <w:del w:id="5261" w:author="249326630@qq.com" w:date="2018-12-25T18:25:00Z">
              <w:r w:rsidDel="00E27A9C">
                <w:delText>交互</w:delText>
              </w:r>
              <w:r w:rsidDel="00E27A9C">
                <w:tab/>
              </w:r>
            </w:del>
          </w:p>
        </w:tc>
      </w:tr>
      <w:tr w:rsidR="00E75A7E" w:rsidDel="00E27A9C" w14:paraId="74CBE21A" w14:textId="4BF12109" w:rsidTr="00EB2A62">
        <w:trPr>
          <w:cantSplit/>
          <w:del w:id="5262" w:author="249326630@qq.com" w:date="2018-12-25T18:25:00Z"/>
        </w:trPr>
        <w:tc>
          <w:tcPr>
            <w:tcW w:w="1413" w:type="dxa"/>
          </w:tcPr>
          <w:p w14:paraId="07DA70B2" w14:textId="18EE93EB" w:rsidR="00E75A7E" w:rsidDel="00E27A9C" w:rsidRDefault="00E75A7E" w:rsidP="00EB2A62">
            <w:pPr>
              <w:pStyle w:val="Axure0"/>
              <w:rPr>
                <w:del w:id="5263" w:author="249326630@qq.com" w:date="2018-12-25T18:25:00Z"/>
              </w:rPr>
            </w:pPr>
            <w:del w:id="5264" w:author="249326630@qq.com" w:date="2018-12-25T18:25:00Z">
              <w:r w:rsidDel="00E27A9C">
                <w:delText>1</w:delText>
              </w:r>
            </w:del>
          </w:p>
        </w:tc>
        <w:tc>
          <w:tcPr>
            <w:tcW w:w="2268" w:type="dxa"/>
          </w:tcPr>
          <w:p w14:paraId="622209FE" w14:textId="7A846F24" w:rsidR="00E75A7E" w:rsidDel="00E27A9C" w:rsidRDefault="004E11DB" w:rsidP="00EB2A62">
            <w:pPr>
              <w:pStyle w:val="Axure0"/>
              <w:rPr>
                <w:del w:id="5265" w:author="249326630@qq.com" w:date="2018-12-25T18:25:00Z"/>
              </w:rPr>
            </w:pPr>
            <w:del w:id="5266" w:author="249326630@qq.com" w:date="2018-12-25T18:25:00Z">
              <w:r w:rsidDel="00E27A9C">
                <w:rPr>
                  <w:rFonts w:hint="eastAsia"/>
                  <w:lang w:eastAsia="zh-CN"/>
                </w:rPr>
                <w:delText>关键字</w:delText>
              </w:r>
              <w:r w:rsidDel="00E27A9C">
                <w:rPr>
                  <w:lang w:eastAsia="zh-CN"/>
                </w:rPr>
                <w:delText>输入框</w:delText>
              </w:r>
            </w:del>
          </w:p>
        </w:tc>
        <w:tc>
          <w:tcPr>
            <w:tcW w:w="4536" w:type="dxa"/>
          </w:tcPr>
          <w:p w14:paraId="4EE6515B" w14:textId="3C600D75" w:rsidR="00E75A7E" w:rsidDel="00E27A9C" w:rsidRDefault="004E11DB" w:rsidP="00EB2A62">
            <w:pPr>
              <w:pStyle w:val="Axure0"/>
              <w:rPr>
                <w:del w:id="5267" w:author="249326630@qq.com" w:date="2018-12-25T18:25:00Z"/>
                <w:lang w:eastAsia="zh-CN"/>
              </w:rPr>
            </w:pPr>
            <w:del w:id="5268" w:author="249326630@qq.com" w:date="2018-12-25T18:25:00Z">
              <w:r w:rsidDel="00E27A9C">
                <w:rPr>
                  <w:rFonts w:hint="eastAsia"/>
                  <w:lang w:eastAsia="zh-CN"/>
                </w:rPr>
                <w:delText>输入关键</w:delText>
              </w:r>
              <w:r w:rsidDel="00E27A9C">
                <w:rPr>
                  <w:lang w:eastAsia="zh-CN"/>
                </w:rPr>
                <w:delText>字</w:delText>
              </w:r>
            </w:del>
          </w:p>
        </w:tc>
      </w:tr>
      <w:tr w:rsidR="00E75A7E" w:rsidDel="00E27A9C" w14:paraId="70DF22E0" w14:textId="0F72A106" w:rsidTr="00EB2A62">
        <w:trPr>
          <w:cnfStyle w:val="000000010000" w:firstRow="0" w:lastRow="0" w:firstColumn="0" w:lastColumn="0" w:oddVBand="0" w:evenVBand="0" w:oddHBand="0" w:evenHBand="1" w:firstRowFirstColumn="0" w:firstRowLastColumn="0" w:lastRowFirstColumn="0" w:lastRowLastColumn="0"/>
          <w:cantSplit/>
          <w:del w:id="5269" w:author="249326630@qq.com" w:date="2018-12-25T18:25:00Z"/>
        </w:trPr>
        <w:tc>
          <w:tcPr>
            <w:tcW w:w="1413" w:type="dxa"/>
          </w:tcPr>
          <w:p w14:paraId="4CADFBAD" w14:textId="52E26CA8" w:rsidR="00E75A7E" w:rsidDel="00E27A9C" w:rsidRDefault="00E75A7E" w:rsidP="00EB2A62">
            <w:pPr>
              <w:pStyle w:val="Axure0"/>
              <w:rPr>
                <w:del w:id="5270" w:author="249326630@qq.com" w:date="2018-12-25T18:25:00Z"/>
                <w:lang w:eastAsia="zh-CN"/>
              </w:rPr>
            </w:pPr>
            <w:del w:id="5271" w:author="249326630@qq.com" w:date="2018-12-25T18:25:00Z">
              <w:r w:rsidDel="00E27A9C">
                <w:rPr>
                  <w:rFonts w:hint="eastAsia"/>
                  <w:lang w:eastAsia="zh-CN"/>
                </w:rPr>
                <w:delText>2</w:delText>
              </w:r>
            </w:del>
          </w:p>
        </w:tc>
        <w:tc>
          <w:tcPr>
            <w:tcW w:w="2268" w:type="dxa"/>
          </w:tcPr>
          <w:p w14:paraId="499CFBFB" w14:textId="70EED974" w:rsidR="00E75A7E" w:rsidDel="00E27A9C" w:rsidRDefault="004E11DB" w:rsidP="00EB2A62">
            <w:pPr>
              <w:pStyle w:val="Axure0"/>
              <w:rPr>
                <w:del w:id="5272" w:author="249326630@qq.com" w:date="2018-12-25T18:25:00Z"/>
                <w:lang w:eastAsia="zh-CN"/>
              </w:rPr>
            </w:pPr>
            <w:del w:id="5273" w:author="249326630@qq.com" w:date="2018-12-25T18:25:00Z">
              <w:r w:rsidDel="00E27A9C">
                <w:rPr>
                  <w:rFonts w:hint="eastAsia"/>
                  <w:lang w:eastAsia="zh-CN"/>
                </w:rPr>
                <w:delText>启动搜索按钮</w:delText>
              </w:r>
            </w:del>
          </w:p>
        </w:tc>
        <w:tc>
          <w:tcPr>
            <w:tcW w:w="4536" w:type="dxa"/>
          </w:tcPr>
          <w:p w14:paraId="267BA7BF" w14:textId="5EC38FDB" w:rsidR="00E75A7E" w:rsidDel="00E27A9C" w:rsidRDefault="004E11DB" w:rsidP="00EB2A62">
            <w:pPr>
              <w:pStyle w:val="Axure0"/>
              <w:rPr>
                <w:del w:id="5274" w:author="249326630@qq.com" w:date="2018-12-25T18:25:00Z"/>
                <w:lang w:eastAsia="zh-CN"/>
              </w:rPr>
            </w:pPr>
            <w:del w:id="5275" w:author="249326630@qq.com" w:date="2018-12-25T18:25:00Z">
              <w:r w:rsidDel="00E27A9C">
                <w:rPr>
                  <w:rFonts w:hint="eastAsia"/>
                  <w:lang w:eastAsia="zh-CN"/>
                </w:rPr>
                <w:delText>点击启动搜索</w:delText>
              </w:r>
            </w:del>
          </w:p>
        </w:tc>
      </w:tr>
      <w:tr w:rsidR="00E75A7E" w:rsidDel="00E27A9C" w14:paraId="2B051369" w14:textId="21887DE8" w:rsidTr="00EB2A62">
        <w:trPr>
          <w:cantSplit/>
          <w:del w:id="5276" w:author="249326630@qq.com" w:date="2018-12-25T18:25:00Z"/>
        </w:trPr>
        <w:tc>
          <w:tcPr>
            <w:tcW w:w="1413" w:type="dxa"/>
          </w:tcPr>
          <w:p w14:paraId="3B49D912" w14:textId="557EB322" w:rsidR="00E75A7E" w:rsidDel="00E27A9C" w:rsidRDefault="00E75A7E" w:rsidP="00EB2A62">
            <w:pPr>
              <w:pStyle w:val="Axure0"/>
              <w:rPr>
                <w:del w:id="5277" w:author="249326630@qq.com" w:date="2018-12-25T18:25:00Z"/>
                <w:lang w:eastAsia="zh-CN"/>
              </w:rPr>
            </w:pPr>
            <w:del w:id="5278" w:author="249326630@qq.com" w:date="2018-12-25T18:25:00Z">
              <w:r w:rsidDel="00E27A9C">
                <w:rPr>
                  <w:rFonts w:hint="eastAsia"/>
                  <w:lang w:eastAsia="zh-CN"/>
                </w:rPr>
                <w:delText>3</w:delText>
              </w:r>
            </w:del>
          </w:p>
        </w:tc>
        <w:tc>
          <w:tcPr>
            <w:tcW w:w="2268" w:type="dxa"/>
          </w:tcPr>
          <w:p w14:paraId="1B195E62" w14:textId="52601BE3" w:rsidR="00E75A7E" w:rsidDel="00E27A9C" w:rsidRDefault="00A4121F" w:rsidP="00EB2A62">
            <w:pPr>
              <w:pStyle w:val="Axure0"/>
              <w:rPr>
                <w:del w:id="5279" w:author="249326630@qq.com" w:date="2018-12-25T18:25:00Z"/>
                <w:lang w:eastAsia="zh-CN"/>
              </w:rPr>
            </w:pPr>
            <w:del w:id="5280" w:author="249326630@qq.com" w:date="2018-12-25T18:25:00Z">
              <w:r w:rsidDel="00E27A9C">
                <w:rPr>
                  <w:rFonts w:hint="eastAsia"/>
                  <w:lang w:eastAsia="zh-CN"/>
                </w:rPr>
                <w:delText>关键字</w:delText>
              </w:r>
            </w:del>
          </w:p>
        </w:tc>
        <w:tc>
          <w:tcPr>
            <w:tcW w:w="4536" w:type="dxa"/>
          </w:tcPr>
          <w:p w14:paraId="37469D16" w14:textId="25EA1DDD" w:rsidR="00E75A7E" w:rsidDel="00E27A9C" w:rsidRDefault="00A4121F" w:rsidP="00EB2A62">
            <w:pPr>
              <w:pStyle w:val="Axure0"/>
              <w:rPr>
                <w:del w:id="5281" w:author="249326630@qq.com" w:date="2018-12-25T18:25:00Z"/>
                <w:lang w:eastAsia="zh-CN"/>
              </w:rPr>
            </w:pPr>
            <w:del w:id="5282" w:author="249326630@qq.com" w:date="2018-12-25T18:25:00Z">
              <w:r w:rsidDel="00E27A9C">
                <w:rPr>
                  <w:rFonts w:hint="eastAsia"/>
                  <w:lang w:eastAsia="zh-CN"/>
                </w:rPr>
                <w:delText>将关键</w:delText>
              </w:r>
              <w:r w:rsidDel="00E27A9C">
                <w:rPr>
                  <w:lang w:eastAsia="zh-CN"/>
                </w:rPr>
                <w:delText>字标红</w:delText>
              </w:r>
            </w:del>
          </w:p>
        </w:tc>
      </w:tr>
      <w:tr w:rsidR="00E75A7E" w:rsidDel="00E27A9C" w14:paraId="1896346A" w14:textId="3423657C" w:rsidTr="00EB2A62">
        <w:trPr>
          <w:cnfStyle w:val="000000010000" w:firstRow="0" w:lastRow="0" w:firstColumn="0" w:lastColumn="0" w:oddVBand="0" w:evenVBand="0" w:oddHBand="0" w:evenHBand="1" w:firstRowFirstColumn="0" w:firstRowLastColumn="0" w:lastRowFirstColumn="0" w:lastRowLastColumn="0"/>
          <w:cantSplit/>
          <w:del w:id="5283" w:author="249326630@qq.com" w:date="2018-12-25T18:25:00Z"/>
        </w:trPr>
        <w:tc>
          <w:tcPr>
            <w:tcW w:w="1413" w:type="dxa"/>
          </w:tcPr>
          <w:p w14:paraId="7CC66261" w14:textId="6262C5B3" w:rsidR="00E75A7E" w:rsidDel="00E27A9C" w:rsidRDefault="00E75A7E" w:rsidP="00EB2A62">
            <w:pPr>
              <w:pStyle w:val="Axure0"/>
              <w:rPr>
                <w:del w:id="5284" w:author="249326630@qq.com" w:date="2018-12-25T18:25:00Z"/>
                <w:lang w:eastAsia="zh-CN"/>
              </w:rPr>
            </w:pPr>
            <w:del w:id="5285" w:author="249326630@qq.com" w:date="2018-12-25T18:25:00Z">
              <w:r w:rsidDel="00E27A9C">
                <w:rPr>
                  <w:rFonts w:hint="eastAsia"/>
                  <w:lang w:eastAsia="zh-CN"/>
                </w:rPr>
                <w:delText>4</w:delText>
              </w:r>
            </w:del>
          </w:p>
        </w:tc>
        <w:tc>
          <w:tcPr>
            <w:tcW w:w="2268" w:type="dxa"/>
          </w:tcPr>
          <w:p w14:paraId="61B92F21" w14:textId="6221C2A7" w:rsidR="00E75A7E" w:rsidDel="00E27A9C" w:rsidRDefault="00690416" w:rsidP="00EB2A62">
            <w:pPr>
              <w:pStyle w:val="Axure0"/>
              <w:rPr>
                <w:del w:id="5286" w:author="249326630@qq.com" w:date="2018-12-25T18:25:00Z"/>
                <w:lang w:eastAsia="zh-CN"/>
              </w:rPr>
            </w:pPr>
            <w:del w:id="5287" w:author="249326630@qq.com" w:date="2018-12-25T18:25:00Z">
              <w:r w:rsidDel="00E27A9C">
                <w:rPr>
                  <w:rFonts w:hint="eastAsia"/>
                  <w:lang w:eastAsia="zh-CN"/>
                </w:rPr>
                <w:delText>来源</w:delText>
              </w:r>
              <w:r w:rsidDel="00E27A9C">
                <w:rPr>
                  <w:lang w:eastAsia="zh-CN"/>
                </w:rPr>
                <w:delText>显示</w:delText>
              </w:r>
            </w:del>
          </w:p>
        </w:tc>
        <w:tc>
          <w:tcPr>
            <w:tcW w:w="4536" w:type="dxa"/>
          </w:tcPr>
          <w:p w14:paraId="1851E3A0" w14:textId="47F243E4" w:rsidR="00E75A7E" w:rsidDel="00E27A9C" w:rsidRDefault="00690416" w:rsidP="00EB2A62">
            <w:pPr>
              <w:pStyle w:val="Axure0"/>
              <w:rPr>
                <w:del w:id="5288" w:author="249326630@qq.com" w:date="2018-12-25T18:25:00Z"/>
                <w:lang w:eastAsia="zh-CN"/>
              </w:rPr>
            </w:pPr>
            <w:del w:id="5289" w:author="249326630@qq.com" w:date="2018-12-25T18:25:00Z">
              <w:r w:rsidDel="00E27A9C">
                <w:rPr>
                  <w:rFonts w:hint="eastAsia"/>
                  <w:lang w:eastAsia="zh-CN"/>
                </w:rPr>
                <w:delText>显示此</w:delText>
              </w:r>
              <w:r w:rsidDel="00E27A9C">
                <w:rPr>
                  <w:lang w:eastAsia="zh-CN"/>
                </w:rPr>
                <w:delText>结果的来源</w:delText>
              </w:r>
              <w:r w:rsidR="00EB038F" w:rsidDel="00E27A9C">
                <w:rPr>
                  <w:rFonts w:hint="eastAsia"/>
                  <w:lang w:eastAsia="zh-CN"/>
                </w:rPr>
                <w:delText>，</w:delText>
              </w:r>
              <w:r w:rsidR="00EB038F" w:rsidDel="00E27A9C">
                <w:rPr>
                  <w:lang w:eastAsia="zh-CN"/>
                </w:rPr>
                <w:delText>点击</w:delText>
              </w:r>
              <w:r w:rsidR="00EB038F" w:rsidDel="00E27A9C">
                <w:rPr>
                  <w:rFonts w:hint="eastAsia"/>
                  <w:lang w:eastAsia="zh-CN"/>
                </w:rPr>
                <w:delText>访问</w:delText>
              </w:r>
              <w:r w:rsidR="00EB038F" w:rsidDel="00E27A9C">
                <w:rPr>
                  <w:lang w:eastAsia="zh-CN"/>
                </w:rPr>
                <w:delText>具体内容</w:delText>
              </w:r>
            </w:del>
          </w:p>
        </w:tc>
      </w:tr>
      <w:tr w:rsidR="00D945ED" w:rsidDel="00E27A9C" w14:paraId="44F3BFF1" w14:textId="56F170A0" w:rsidTr="00EB2A62">
        <w:trPr>
          <w:cantSplit/>
          <w:del w:id="5290" w:author="249326630@qq.com" w:date="2018-12-25T18:25:00Z"/>
        </w:trPr>
        <w:tc>
          <w:tcPr>
            <w:tcW w:w="1413" w:type="dxa"/>
          </w:tcPr>
          <w:p w14:paraId="0C037660" w14:textId="09E1F4D1" w:rsidR="00D945ED" w:rsidDel="00E27A9C" w:rsidRDefault="00D945ED" w:rsidP="00EB2A62">
            <w:pPr>
              <w:pStyle w:val="Axure0"/>
              <w:rPr>
                <w:del w:id="5291" w:author="249326630@qq.com" w:date="2018-12-25T18:25:00Z"/>
                <w:lang w:eastAsia="zh-CN"/>
              </w:rPr>
            </w:pPr>
            <w:del w:id="5292" w:author="249326630@qq.com" w:date="2018-12-25T18:25:00Z">
              <w:r w:rsidDel="00E27A9C">
                <w:rPr>
                  <w:rFonts w:hint="eastAsia"/>
                  <w:lang w:eastAsia="zh-CN"/>
                </w:rPr>
                <w:delText>5</w:delText>
              </w:r>
            </w:del>
          </w:p>
        </w:tc>
        <w:tc>
          <w:tcPr>
            <w:tcW w:w="2268" w:type="dxa"/>
          </w:tcPr>
          <w:p w14:paraId="7BE0F2B3" w14:textId="5EF7A30E" w:rsidR="00D945ED" w:rsidDel="00E27A9C" w:rsidRDefault="00D945ED" w:rsidP="00EB2A62">
            <w:pPr>
              <w:pStyle w:val="Axure0"/>
              <w:rPr>
                <w:del w:id="5293" w:author="249326630@qq.com" w:date="2018-12-25T18:25:00Z"/>
                <w:lang w:eastAsia="zh-CN"/>
              </w:rPr>
            </w:pPr>
            <w:del w:id="5294" w:author="249326630@qq.com" w:date="2018-12-25T18:25:00Z">
              <w:r w:rsidDel="00E27A9C">
                <w:rPr>
                  <w:rFonts w:hint="eastAsia"/>
                  <w:lang w:eastAsia="zh-CN"/>
                </w:rPr>
                <w:delText>结果</w:delText>
              </w:r>
              <w:r w:rsidDel="00E27A9C">
                <w:rPr>
                  <w:lang w:eastAsia="zh-CN"/>
                </w:rPr>
                <w:delText>列表翻页</w:delText>
              </w:r>
            </w:del>
          </w:p>
        </w:tc>
        <w:tc>
          <w:tcPr>
            <w:tcW w:w="4536" w:type="dxa"/>
          </w:tcPr>
          <w:p w14:paraId="7FCBB535" w14:textId="08F5C0C8" w:rsidR="00D945ED" w:rsidDel="00E27A9C" w:rsidRDefault="00D945ED" w:rsidP="00EB2A62">
            <w:pPr>
              <w:pStyle w:val="Axure0"/>
              <w:rPr>
                <w:del w:id="5295" w:author="249326630@qq.com" w:date="2018-12-25T18:25:00Z"/>
                <w:lang w:eastAsia="zh-CN"/>
              </w:rPr>
            </w:pPr>
            <w:del w:id="5296" w:author="249326630@qq.com" w:date="2018-12-25T18:25:00Z">
              <w:r w:rsidDel="00E27A9C">
                <w:rPr>
                  <w:rFonts w:hint="eastAsia"/>
                  <w:lang w:eastAsia="zh-CN"/>
                </w:rPr>
                <w:delText>对</w:delText>
              </w:r>
              <w:r w:rsidDel="00E27A9C">
                <w:rPr>
                  <w:lang w:eastAsia="zh-CN"/>
                </w:rPr>
                <w:delText>搜索结果列表</w:delText>
              </w:r>
              <w:r w:rsidDel="00E27A9C">
                <w:rPr>
                  <w:rFonts w:hint="eastAsia"/>
                  <w:lang w:eastAsia="zh-CN"/>
                </w:rPr>
                <w:delText>进行</w:delText>
              </w:r>
              <w:r w:rsidDel="00E27A9C">
                <w:rPr>
                  <w:lang w:eastAsia="zh-CN"/>
                </w:rPr>
                <w:delText>翻页</w:delText>
              </w:r>
            </w:del>
          </w:p>
        </w:tc>
      </w:tr>
    </w:tbl>
    <w:p w14:paraId="54A143A6" w14:textId="077A9E45" w:rsidR="00E75A7E" w:rsidRPr="00E75A7E" w:rsidDel="00E27A9C" w:rsidRDefault="00E75A7E" w:rsidP="00E75A7E">
      <w:pPr>
        <w:rPr>
          <w:del w:id="5297" w:author="249326630@qq.com" w:date="2018-12-25T18:25:00Z"/>
        </w:rPr>
      </w:pPr>
    </w:p>
    <w:p w14:paraId="405C1EAE" w14:textId="2347B46F" w:rsidR="00EF0A6A" w:rsidDel="00E27A9C" w:rsidRDefault="00397D48" w:rsidP="00EF0A6A">
      <w:pPr>
        <w:rPr>
          <w:ins w:id="5298" w:author="HerculesHu" w:date="2017-12-23T23:49:00Z"/>
          <w:del w:id="5299" w:author="249326630@qq.com" w:date="2018-12-25T18:25:00Z"/>
        </w:rPr>
      </w:pPr>
      <w:del w:id="5300" w:author="249326630@qq.com" w:date="2018-12-25T18:25:00Z">
        <w:r w:rsidDel="00E27A9C">
          <w:rPr>
            <w:noProof/>
          </w:rPr>
          <w:drawing>
            <wp:inline distT="0" distB="0" distL="0" distR="0" wp14:anchorId="01ADC788" wp14:editId="6138C81C">
              <wp:extent cx="5274310" cy="3369310"/>
              <wp:effectExtent l="0" t="0" r="254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3369310"/>
                      </a:xfrm>
                      <a:prstGeom prst="rect">
                        <a:avLst/>
                      </a:prstGeom>
                    </pic:spPr>
                  </pic:pic>
                </a:graphicData>
              </a:graphic>
            </wp:inline>
          </w:drawing>
        </w:r>
      </w:del>
    </w:p>
    <w:p w14:paraId="43C9FF16" w14:textId="16C91195" w:rsidR="00ED245A" w:rsidDel="00E27A9C" w:rsidRDefault="00ED245A" w:rsidP="00ED245A">
      <w:pPr>
        <w:jc w:val="center"/>
        <w:rPr>
          <w:ins w:id="5301" w:author="HerculesHu" w:date="2017-12-23T23:49:00Z"/>
          <w:del w:id="5302" w:author="249326630@qq.com" w:date="2018-12-25T18:25:00Z"/>
        </w:rPr>
      </w:pPr>
      <w:ins w:id="5303" w:author="HerculesHu" w:date="2017-12-23T23:49:00Z">
        <w:del w:id="5304" w:author="249326630@qq.com" w:date="2018-12-25T18:25:00Z">
          <w:r w:rsidDel="00E27A9C">
            <w:rPr>
              <w:rFonts w:hint="eastAsia"/>
            </w:rPr>
            <w:delText>（电脑</w:delText>
          </w:r>
          <w:r w:rsidDel="00E27A9C">
            <w:delText>版</w:delText>
          </w:r>
          <w:r w:rsidDel="00E27A9C">
            <w:rPr>
              <w:rFonts w:hint="eastAsia"/>
            </w:rPr>
            <w:delText>）</w:delText>
          </w:r>
        </w:del>
      </w:ins>
    </w:p>
    <w:p w14:paraId="351500EA" w14:textId="3AB451AD" w:rsidR="00ED245A" w:rsidDel="00E27A9C" w:rsidRDefault="00ED245A" w:rsidP="00EF0A6A">
      <w:pPr>
        <w:rPr>
          <w:del w:id="5305" w:author="249326630@qq.com" w:date="2018-12-25T18:25:00Z"/>
        </w:rPr>
      </w:pPr>
    </w:p>
    <w:p w14:paraId="43312157" w14:textId="32AE3DCE" w:rsidR="003E3088" w:rsidDel="00E27A9C" w:rsidRDefault="003E3088" w:rsidP="00EF0A6A">
      <w:pPr>
        <w:rPr>
          <w:del w:id="5306" w:author="249326630@qq.com" w:date="2018-12-25T18:25:00Z"/>
        </w:rPr>
      </w:pPr>
    </w:p>
    <w:p w14:paraId="5DF9D29C" w14:textId="6435E94D" w:rsidR="009E58F3" w:rsidDel="00E27A9C" w:rsidRDefault="009E58F3">
      <w:pPr>
        <w:pStyle w:val="a1"/>
        <w:rPr>
          <w:ins w:id="5307" w:author="吴苏琪" w:date="2018-01-07T03:53:00Z"/>
          <w:del w:id="5308" w:author="249326630@qq.com" w:date="2018-12-25T18:25:00Z"/>
        </w:rPr>
      </w:pPr>
      <w:ins w:id="5309" w:author="吴苏琪" w:date="2018-01-07T03:53:00Z">
        <w:del w:id="5310" w:author="249326630@qq.com" w:date="2018-12-25T18:25:00Z">
          <w:r w:rsidDel="00E27A9C">
            <w:rPr>
              <w:rFonts w:hint="eastAsia"/>
            </w:rPr>
            <w:delText>链接</w:delText>
          </w:r>
        </w:del>
      </w:ins>
    </w:p>
    <w:tbl>
      <w:tblPr>
        <w:tblStyle w:val="Axure1"/>
        <w:tblpPr w:leftFromText="180" w:rightFromText="180" w:vertAnchor="text" w:horzAnchor="margin" w:tblpY="128"/>
        <w:tblW w:w="0" w:type="auto"/>
        <w:tblLook w:val="04A0" w:firstRow="1" w:lastRow="0" w:firstColumn="1" w:lastColumn="0" w:noHBand="0" w:noVBand="1"/>
      </w:tblPr>
      <w:tblGrid>
        <w:gridCol w:w="1413"/>
        <w:gridCol w:w="2268"/>
        <w:gridCol w:w="4536"/>
      </w:tblGrid>
      <w:tr w:rsidR="009E58F3" w:rsidDel="00E27A9C" w14:paraId="6684EDF9" w14:textId="209CC423" w:rsidTr="003C64C3">
        <w:trPr>
          <w:cnfStyle w:val="100000000000" w:firstRow="1" w:lastRow="0" w:firstColumn="0" w:lastColumn="0" w:oddVBand="0" w:evenVBand="0" w:oddHBand="0" w:evenHBand="0" w:firstRowFirstColumn="0" w:firstRowLastColumn="0" w:lastRowFirstColumn="0" w:lastRowLastColumn="0"/>
          <w:cantSplit/>
          <w:tblHeader/>
          <w:ins w:id="5311" w:author="吴苏琪" w:date="2018-01-07T03:54:00Z"/>
          <w:del w:id="5312" w:author="249326630@qq.com" w:date="2018-12-25T18:25:00Z"/>
        </w:trPr>
        <w:tc>
          <w:tcPr>
            <w:tcW w:w="1413" w:type="dxa"/>
          </w:tcPr>
          <w:p w14:paraId="68852C6C" w14:textId="6429E433" w:rsidR="009E58F3" w:rsidDel="00E27A9C" w:rsidRDefault="009E58F3" w:rsidP="003C64C3">
            <w:pPr>
              <w:pStyle w:val="Axure"/>
              <w:rPr>
                <w:ins w:id="5313" w:author="吴苏琪" w:date="2018-01-07T03:54:00Z"/>
                <w:del w:id="5314" w:author="249326630@qq.com" w:date="2018-12-25T18:25:00Z"/>
              </w:rPr>
            </w:pPr>
            <w:ins w:id="5315" w:author="吴苏琪" w:date="2018-01-07T03:54:00Z">
              <w:del w:id="5316" w:author="249326630@qq.com" w:date="2018-12-25T18:25:00Z">
                <w:r w:rsidDel="00E27A9C">
                  <w:delText>脚注</w:delText>
                </w:r>
              </w:del>
            </w:ins>
          </w:p>
        </w:tc>
        <w:tc>
          <w:tcPr>
            <w:tcW w:w="2268" w:type="dxa"/>
          </w:tcPr>
          <w:p w14:paraId="58061AE0" w14:textId="2B36804A" w:rsidR="009E58F3" w:rsidDel="00E27A9C" w:rsidRDefault="009E58F3" w:rsidP="003C64C3">
            <w:pPr>
              <w:pStyle w:val="Axure"/>
              <w:rPr>
                <w:ins w:id="5317" w:author="吴苏琪" w:date="2018-01-07T03:54:00Z"/>
                <w:del w:id="5318" w:author="249326630@qq.com" w:date="2018-12-25T18:25:00Z"/>
              </w:rPr>
            </w:pPr>
            <w:ins w:id="5319" w:author="吴苏琪" w:date="2018-01-07T03:54:00Z">
              <w:del w:id="5320" w:author="249326630@qq.com" w:date="2018-12-25T18:25:00Z">
                <w:r w:rsidDel="00E27A9C">
                  <w:delText>名称</w:delText>
                </w:r>
              </w:del>
            </w:ins>
          </w:p>
        </w:tc>
        <w:tc>
          <w:tcPr>
            <w:tcW w:w="4536" w:type="dxa"/>
          </w:tcPr>
          <w:p w14:paraId="7D41F5F0" w14:textId="65DB140B" w:rsidR="009E58F3" w:rsidDel="00E27A9C" w:rsidRDefault="009E58F3" w:rsidP="003C64C3">
            <w:pPr>
              <w:pStyle w:val="Axure"/>
              <w:tabs>
                <w:tab w:val="left" w:pos="1190"/>
              </w:tabs>
              <w:rPr>
                <w:ins w:id="5321" w:author="吴苏琪" w:date="2018-01-07T03:54:00Z"/>
                <w:del w:id="5322" w:author="249326630@qq.com" w:date="2018-12-25T18:25:00Z"/>
              </w:rPr>
            </w:pPr>
            <w:ins w:id="5323" w:author="吴苏琪" w:date="2018-01-07T03:54:00Z">
              <w:del w:id="5324" w:author="249326630@qq.com" w:date="2018-12-25T18:25:00Z">
                <w:r w:rsidDel="00E27A9C">
                  <w:delText>交互</w:delText>
                </w:r>
                <w:r w:rsidDel="00E27A9C">
                  <w:tab/>
                </w:r>
              </w:del>
            </w:ins>
          </w:p>
        </w:tc>
      </w:tr>
      <w:tr w:rsidR="009E58F3" w:rsidDel="00E27A9C" w14:paraId="57FE640C" w14:textId="35B5ED4F" w:rsidTr="003C64C3">
        <w:trPr>
          <w:cantSplit/>
          <w:ins w:id="5325" w:author="吴苏琪" w:date="2018-01-07T03:54:00Z"/>
          <w:del w:id="5326" w:author="249326630@qq.com" w:date="2018-12-25T18:25:00Z"/>
        </w:trPr>
        <w:tc>
          <w:tcPr>
            <w:tcW w:w="1413" w:type="dxa"/>
          </w:tcPr>
          <w:p w14:paraId="14AA57FB" w14:textId="3142F576" w:rsidR="009E58F3" w:rsidDel="00E27A9C" w:rsidRDefault="009E58F3" w:rsidP="003C64C3">
            <w:pPr>
              <w:pStyle w:val="Axure0"/>
              <w:rPr>
                <w:ins w:id="5327" w:author="吴苏琪" w:date="2018-01-07T03:54:00Z"/>
                <w:del w:id="5328" w:author="249326630@qq.com" w:date="2018-12-25T18:25:00Z"/>
              </w:rPr>
            </w:pPr>
            <w:ins w:id="5329" w:author="吴苏琪" w:date="2018-01-07T03:54:00Z">
              <w:del w:id="5330" w:author="249326630@qq.com" w:date="2018-12-25T18:25:00Z">
                <w:r w:rsidDel="00E27A9C">
                  <w:delText>1</w:delText>
                </w:r>
              </w:del>
            </w:ins>
          </w:p>
        </w:tc>
        <w:tc>
          <w:tcPr>
            <w:tcW w:w="2268" w:type="dxa"/>
          </w:tcPr>
          <w:p w14:paraId="65FDE896" w14:textId="415B75D3" w:rsidR="009E58F3" w:rsidDel="00E27A9C" w:rsidRDefault="009E58F3" w:rsidP="003C64C3">
            <w:pPr>
              <w:pStyle w:val="Axure0"/>
              <w:rPr>
                <w:ins w:id="5331" w:author="吴苏琪" w:date="2018-01-07T03:54:00Z"/>
                <w:del w:id="5332" w:author="249326630@qq.com" w:date="2018-12-25T18:25:00Z"/>
                <w:lang w:eastAsia="zh-CN"/>
              </w:rPr>
            </w:pPr>
            <w:ins w:id="5333" w:author="吴苏琪" w:date="2018-01-07T03:54:00Z">
              <w:del w:id="5334" w:author="249326630@qq.com" w:date="2018-12-25T18:25:00Z">
                <w:r w:rsidDel="00E27A9C">
                  <w:rPr>
                    <w:rFonts w:hint="eastAsia"/>
                    <w:lang w:eastAsia="zh-CN"/>
                  </w:rPr>
                  <w:delText>友情</w:delText>
                </w:r>
                <w:r w:rsidDel="00E27A9C">
                  <w:rPr>
                    <w:lang w:eastAsia="zh-CN"/>
                  </w:rPr>
                  <w:delText>链接</w:delText>
                </w:r>
              </w:del>
            </w:ins>
          </w:p>
        </w:tc>
        <w:tc>
          <w:tcPr>
            <w:tcW w:w="4536" w:type="dxa"/>
          </w:tcPr>
          <w:p w14:paraId="58D0A95E" w14:textId="1A04657B" w:rsidR="009E58F3" w:rsidDel="00E27A9C" w:rsidRDefault="009E58F3" w:rsidP="003C64C3">
            <w:pPr>
              <w:pStyle w:val="Axure0"/>
              <w:rPr>
                <w:ins w:id="5335" w:author="吴苏琪" w:date="2018-01-07T03:54:00Z"/>
                <w:del w:id="5336" w:author="249326630@qq.com" w:date="2018-12-25T18:25:00Z"/>
                <w:lang w:eastAsia="zh-CN"/>
              </w:rPr>
            </w:pPr>
            <w:ins w:id="5337" w:author="吴苏琪" w:date="2018-01-07T03:54:00Z">
              <w:del w:id="5338" w:author="249326630@qq.com" w:date="2018-12-25T18:25:00Z">
                <w:r w:rsidDel="00E27A9C">
                  <w:rPr>
                    <w:rFonts w:hint="eastAsia"/>
                    <w:lang w:eastAsia="zh-CN"/>
                  </w:rPr>
                  <w:delText>访问</w:delText>
                </w:r>
                <w:r w:rsidDel="00E27A9C">
                  <w:rPr>
                    <w:lang w:eastAsia="zh-CN"/>
                  </w:rPr>
                  <w:delText>具体友情链接</w:delText>
                </w:r>
              </w:del>
            </w:ins>
          </w:p>
        </w:tc>
      </w:tr>
    </w:tbl>
    <w:p w14:paraId="5AD92C2B" w14:textId="6D11F8E7" w:rsidR="009E58F3" w:rsidDel="00E27A9C" w:rsidRDefault="009E58F3">
      <w:pPr>
        <w:jc w:val="center"/>
        <w:rPr>
          <w:ins w:id="5339" w:author="吴苏琪" w:date="2018-01-07T03:54:00Z"/>
          <w:del w:id="5340" w:author="249326630@qq.com" w:date="2018-12-25T18:25:00Z"/>
        </w:rPr>
        <w:pPrChange w:id="5341" w:author="吴苏琪" w:date="2018-01-07T03:55:00Z">
          <w:pPr>
            <w:pStyle w:val="a1"/>
          </w:pPr>
        </w:pPrChange>
      </w:pPr>
      <w:ins w:id="5342" w:author="吴苏琪" w:date="2018-01-07T03:54:00Z">
        <w:del w:id="5343" w:author="249326630@qq.com" w:date="2018-12-25T18:25:00Z">
          <w:r w:rsidDel="00E27A9C">
            <w:rPr>
              <w:noProof/>
            </w:rPr>
            <w:drawing>
              <wp:inline distT="0" distB="0" distL="0" distR="0" wp14:anchorId="22873E42" wp14:editId="3D1FB7D3">
                <wp:extent cx="5274310" cy="51435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514350"/>
                        </a:xfrm>
                        <a:prstGeom prst="rect">
                          <a:avLst/>
                        </a:prstGeom>
                      </pic:spPr>
                    </pic:pic>
                  </a:graphicData>
                </a:graphic>
              </wp:inline>
            </w:drawing>
          </w:r>
        </w:del>
      </w:ins>
    </w:p>
    <w:p w14:paraId="28D0DC6D" w14:textId="7CA0CE06" w:rsidR="009E58F3" w:rsidDel="00E27A9C" w:rsidRDefault="009E58F3">
      <w:pPr>
        <w:jc w:val="center"/>
        <w:rPr>
          <w:ins w:id="5344" w:author="吴苏琪" w:date="2018-01-07T03:54:00Z"/>
          <w:del w:id="5345" w:author="249326630@qq.com" w:date="2018-12-25T18:25:00Z"/>
        </w:rPr>
        <w:pPrChange w:id="5346" w:author="吴苏琪" w:date="2018-01-07T03:55:00Z">
          <w:pPr>
            <w:pStyle w:val="a1"/>
          </w:pPr>
        </w:pPrChange>
      </w:pPr>
      <w:ins w:id="5347" w:author="吴苏琪" w:date="2018-01-07T03:54:00Z">
        <w:del w:id="5348" w:author="249326630@qq.com" w:date="2018-12-25T18:25:00Z">
          <w:r w:rsidDel="00E27A9C">
            <w:rPr>
              <w:rFonts w:hint="eastAsia"/>
            </w:rPr>
            <w:delText>（电脑版）</w:delText>
          </w:r>
        </w:del>
      </w:ins>
    </w:p>
    <w:p w14:paraId="48722C29" w14:textId="4003570C" w:rsidR="009E58F3" w:rsidDel="00E27A9C" w:rsidRDefault="009E58F3">
      <w:pPr>
        <w:jc w:val="center"/>
        <w:rPr>
          <w:ins w:id="5349" w:author="吴苏琪" w:date="2018-01-07T03:55:00Z"/>
          <w:del w:id="5350" w:author="249326630@qq.com" w:date="2018-12-25T18:25:00Z"/>
        </w:rPr>
        <w:pPrChange w:id="5351" w:author="吴苏琪" w:date="2018-01-07T03:55:00Z">
          <w:pPr>
            <w:pStyle w:val="a1"/>
          </w:pPr>
        </w:pPrChange>
      </w:pPr>
      <w:ins w:id="5352" w:author="吴苏琪" w:date="2018-01-07T03:55:00Z">
        <w:del w:id="5353" w:author="249326630@qq.com" w:date="2018-12-25T18:25:00Z">
          <w:r w:rsidDel="00E27A9C">
            <w:rPr>
              <w:noProof/>
            </w:rPr>
            <w:drawing>
              <wp:inline distT="0" distB="0" distL="0" distR="0" wp14:anchorId="63D819CE" wp14:editId="7462E5CD">
                <wp:extent cx="3246401" cy="3741744"/>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46401" cy="3741744"/>
                        </a:xfrm>
                        <a:prstGeom prst="rect">
                          <a:avLst/>
                        </a:prstGeom>
                      </pic:spPr>
                    </pic:pic>
                  </a:graphicData>
                </a:graphic>
              </wp:inline>
            </w:drawing>
          </w:r>
        </w:del>
      </w:ins>
    </w:p>
    <w:p w14:paraId="3E822F28" w14:textId="3D164805" w:rsidR="009E58F3" w:rsidRPr="002E2F60" w:rsidDel="00E27A9C" w:rsidRDefault="009E58F3">
      <w:pPr>
        <w:jc w:val="center"/>
        <w:rPr>
          <w:ins w:id="5354" w:author="吴苏琪" w:date="2018-01-07T03:53:00Z"/>
          <w:del w:id="5355" w:author="249326630@qq.com" w:date="2018-12-25T18:25:00Z"/>
        </w:rPr>
        <w:pPrChange w:id="5356" w:author="吴苏琪" w:date="2018-01-07T03:55:00Z">
          <w:pPr>
            <w:pStyle w:val="a1"/>
          </w:pPr>
        </w:pPrChange>
      </w:pPr>
      <w:ins w:id="5357" w:author="吴苏琪" w:date="2018-01-07T03:55:00Z">
        <w:del w:id="5358" w:author="249326630@qq.com" w:date="2018-12-25T18:25:00Z">
          <w:r w:rsidDel="00E27A9C">
            <w:rPr>
              <w:rFonts w:hint="eastAsia"/>
            </w:rPr>
            <w:delText>（手机版）</w:delText>
          </w:r>
        </w:del>
      </w:ins>
    </w:p>
    <w:p w14:paraId="1F81FFED" w14:textId="3756B149" w:rsidR="00BE3E27" w:rsidDel="00E27A9C" w:rsidRDefault="00BE3E27">
      <w:pPr>
        <w:pStyle w:val="a1"/>
        <w:rPr>
          <w:del w:id="5359" w:author="249326630@qq.com" w:date="2018-12-25T18:25:00Z"/>
        </w:rPr>
      </w:pPr>
      <w:del w:id="5360" w:author="249326630@qq.com" w:date="2018-12-25T18:25:00Z">
        <w:r w:rsidDel="00E27A9C">
          <w:rPr>
            <w:rFonts w:hint="eastAsia"/>
          </w:rPr>
          <w:delText>管理</w:delText>
        </w:r>
        <w:r w:rsidDel="00E27A9C">
          <w:delText>员</w:delText>
        </w:r>
        <w:r w:rsidDel="00E27A9C">
          <w:rPr>
            <w:rFonts w:hint="eastAsia"/>
          </w:rPr>
          <w:delText>登录</w:delText>
        </w:r>
      </w:del>
    </w:p>
    <w:p w14:paraId="725DAF7D" w14:textId="13DBFD70" w:rsidR="007870BB" w:rsidDel="00E27A9C" w:rsidRDefault="007870BB" w:rsidP="007870BB">
      <w:pPr>
        <w:rPr>
          <w:del w:id="5361" w:author="249326630@qq.com" w:date="2018-12-25T18:25:00Z"/>
        </w:rPr>
      </w:pPr>
    </w:p>
    <w:p w14:paraId="13D65565" w14:textId="799662D6" w:rsidR="0068398F" w:rsidRPr="00E75A7E" w:rsidDel="00E27A9C" w:rsidRDefault="0068398F" w:rsidP="0068398F">
      <w:pPr>
        <w:rPr>
          <w:del w:id="5362" w:author="249326630@qq.com" w:date="2018-12-25T18:25:00Z"/>
        </w:rPr>
      </w:pPr>
    </w:p>
    <w:tbl>
      <w:tblPr>
        <w:tblStyle w:val="Axure1"/>
        <w:tblpPr w:leftFromText="180" w:rightFromText="180" w:vertAnchor="text" w:horzAnchor="margin" w:tblpY="51"/>
        <w:tblW w:w="0" w:type="auto"/>
        <w:tblLook w:val="04A0" w:firstRow="1" w:lastRow="0" w:firstColumn="1" w:lastColumn="0" w:noHBand="0" w:noVBand="1"/>
      </w:tblPr>
      <w:tblGrid>
        <w:gridCol w:w="1413"/>
        <w:gridCol w:w="2268"/>
        <w:gridCol w:w="4536"/>
      </w:tblGrid>
      <w:tr w:rsidR="0068398F" w:rsidDel="00E27A9C" w14:paraId="12B79C2E" w14:textId="146AC043" w:rsidTr="00EB2A62">
        <w:trPr>
          <w:cnfStyle w:val="100000000000" w:firstRow="1" w:lastRow="0" w:firstColumn="0" w:lastColumn="0" w:oddVBand="0" w:evenVBand="0" w:oddHBand="0" w:evenHBand="0" w:firstRowFirstColumn="0" w:firstRowLastColumn="0" w:lastRowFirstColumn="0" w:lastRowLastColumn="0"/>
          <w:cantSplit/>
          <w:tblHeader/>
          <w:del w:id="5363" w:author="249326630@qq.com" w:date="2018-12-25T18:25:00Z"/>
        </w:trPr>
        <w:tc>
          <w:tcPr>
            <w:tcW w:w="1413" w:type="dxa"/>
          </w:tcPr>
          <w:p w14:paraId="2096D092" w14:textId="47692A51" w:rsidR="0068398F" w:rsidDel="00E27A9C" w:rsidRDefault="0068398F" w:rsidP="00EB2A62">
            <w:pPr>
              <w:pStyle w:val="Axure"/>
              <w:rPr>
                <w:del w:id="5364" w:author="249326630@qq.com" w:date="2018-12-25T18:25:00Z"/>
              </w:rPr>
            </w:pPr>
            <w:del w:id="5365" w:author="249326630@qq.com" w:date="2018-12-25T18:25:00Z">
              <w:r w:rsidDel="00E27A9C">
                <w:delText>脚注</w:delText>
              </w:r>
            </w:del>
          </w:p>
        </w:tc>
        <w:tc>
          <w:tcPr>
            <w:tcW w:w="2268" w:type="dxa"/>
          </w:tcPr>
          <w:p w14:paraId="54CC3273" w14:textId="31DD2171" w:rsidR="0068398F" w:rsidDel="00E27A9C" w:rsidRDefault="0068398F" w:rsidP="00EB2A62">
            <w:pPr>
              <w:pStyle w:val="Axure"/>
              <w:rPr>
                <w:del w:id="5366" w:author="249326630@qq.com" w:date="2018-12-25T18:25:00Z"/>
              </w:rPr>
            </w:pPr>
            <w:del w:id="5367" w:author="249326630@qq.com" w:date="2018-12-25T18:25:00Z">
              <w:r w:rsidDel="00E27A9C">
                <w:delText>名称</w:delText>
              </w:r>
            </w:del>
          </w:p>
        </w:tc>
        <w:tc>
          <w:tcPr>
            <w:tcW w:w="4536" w:type="dxa"/>
          </w:tcPr>
          <w:p w14:paraId="38B85592" w14:textId="3CFEC224" w:rsidR="0068398F" w:rsidDel="00E27A9C" w:rsidRDefault="0068398F" w:rsidP="00EB2A62">
            <w:pPr>
              <w:pStyle w:val="Axure"/>
              <w:tabs>
                <w:tab w:val="left" w:pos="1190"/>
              </w:tabs>
              <w:rPr>
                <w:del w:id="5368" w:author="249326630@qq.com" w:date="2018-12-25T18:25:00Z"/>
              </w:rPr>
            </w:pPr>
            <w:del w:id="5369" w:author="249326630@qq.com" w:date="2018-12-25T18:25:00Z">
              <w:r w:rsidDel="00E27A9C">
                <w:delText>交互</w:delText>
              </w:r>
              <w:r w:rsidDel="00E27A9C">
                <w:tab/>
              </w:r>
            </w:del>
          </w:p>
        </w:tc>
      </w:tr>
      <w:tr w:rsidR="0068398F" w:rsidDel="00E27A9C" w14:paraId="671575DD" w14:textId="4A49C749" w:rsidTr="00EB2A62">
        <w:trPr>
          <w:cantSplit/>
          <w:del w:id="5370" w:author="249326630@qq.com" w:date="2018-12-25T18:25:00Z"/>
        </w:trPr>
        <w:tc>
          <w:tcPr>
            <w:tcW w:w="1413" w:type="dxa"/>
          </w:tcPr>
          <w:p w14:paraId="28EF57E5" w14:textId="6D6EC5AB" w:rsidR="0068398F" w:rsidDel="00E27A9C" w:rsidRDefault="0068398F" w:rsidP="00EB2A62">
            <w:pPr>
              <w:pStyle w:val="Axure0"/>
              <w:rPr>
                <w:del w:id="5371" w:author="249326630@qq.com" w:date="2018-12-25T18:25:00Z"/>
              </w:rPr>
            </w:pPr>
            <w:del w:id="5372" w:author="249326630@qq.com" w:date="2018-12-25T18:25:00Z">
              <w:r w:rsidDel="00E27A9C">
                <w:delText>1</w:delText>
              </w:r>
            </w:del>
          </w:p>
        </w:tc>
        <w:tc>
          <w:tcPr>
            <w:tcW w:w="2268" w:type="dxa"/>
          </w:tcPr>
          <w:p w14:paraId="010BB51A" w14:textId="35DB1723" w:rsidR="0068398F" w:rsidDel="00E27A9C" w:rsidRDefault="00A85DD3" w:rsidP="00EB2A62">
            <w:pPr>
              <w:pStyle w:val="Axure0"/>
              <w:rPr>
                <w:del w:id="5373" w:author="249326630@qq.com" w:date="2018-12-25T18:25:00Z"/>
              </w:rPr>
            </w:pPr>
            <w:del w:id="5374" w:author="249326630@qq.com" w:date="2018-12-25T18:25:00Z">
              <w:r w:rsidDel="00E27A9C">
                <w:rPr>
                  <w:rFonts w:hint="eastAsia"/>
                  <w:lang w:eastAsia="zh-CN"/>
                </w:rPr>
                <w:delText>网站</w:delText>
              </w:r>
              <w:r w:rsidDel="00E27A9C">
                <w:rPr>
                  <w:rFonts w:hint="eastAsia"/>
                  <w:lang w:eastAsia="zh-CN"/>
                </w:rPr>
                <w:delText>LOGO</w:delText>
              </w:r>
            </w:del>
          </w:p>
        </w:tc>
        <w:tc>
          <w:tcPr>
            <w:tcW w:w="4536" w:type="dxa"/>
          </w:tcPr>
          <w:p w14:paraId="392F4FCE" w14:textId="444FF3D3" w:rsidR="0068398F" w:rsidDel="00E27A9C" w:rsidRDefault="00A85DD3" w:rsidP="00EB2A62">
            <w:pPr>
              <w:pStyle w:val="Axure0"/>
              <w:rPr>
                <w:del w:id="5375" w:author="249326630@qq.com" w:date="2018-12-25T18:25:00Z"/>
                <w:lang w:eastAsia="zh-CN"/>
              </w:rPr>
            </w:pPr>
            <w:del w:id="5376" w:author="249326630@qq.com" w:date="2018-12-25T18:25:00Z">
              <w:r w:rsidDel="00E27A9C">
                <w:rPr>
                  <w:rFonts w:hint="eastAsia"/>
                  <w:lang w:eastAsia="zh-CN"/>
                </w:rPr>
                <w:delText>显示</w:delText>
              </w:r>
              <w:r w:rsidDel="00E27A9C">
                <w:rPr>
                  <w:lang w:eastAsia="zh-CN"/>
                </w:rPr>
                <w:delText>网站</w:delText>
              </w:r>
              <w:r w:rsidDel="00E27A9C">
                <w:rPr>
                  <w:rFonts w:hint="eastAsia"/>
                  <w:lang w:eastAsia="zh-CN"/>
                </w:rPr>
                <w:delText>LOGO</w:delText>
              </w:r>
            </w:del>
          </w:p>
        </w:tc>
      </w:tr>
      <w:tr w:rsidR="0068398F" w:rsidDel="00E27A9C" w14:paraId="69522B24" w14:textId="3CA98E03" w:rsidTr="00EB2A62">
        <w:trPr>
          <w:cnfStyle w:val="000000010000" w:firstRow="0" w:lastRow="0" w:firstColumn="0" w:lastColumn="0" w:oddVBand="0" w:evenVBand="0" w:oddHBand="0" w:evenHBand="1" w:firstRowFirstColumn="0" w:firstRowLastColumn="0" w:lastRowFirstColumn="0" w:lastRowLastColumn="0"/>
          <w:cantSplit/>
          <w:del w:id="5377" w:author="249326630@qq.com" w:date="2018-12-25T18:25:00Z"/>
        </w:trPr>
        <w:tc>
          <w:tcPr>
            <w:tcW w:w="1413" w:type="dxa"/>
          </w:tcPr>
          <w:p w14:paraId="3D579765" w14:textId="3DB8F16F" w:rsidR="0068398F" w:rsidDel="00E27A9C" w:rsidRDefault="0068398F" w:rsidP="00EB2A62">
            <w:pPr>
              <w:pStyle w:val="Axure0"/>
              <w:rPr>
                <w:del w:id="5378" w:author="249326630@qq.com" w:date="2018-12-25T18:25:00Z"/>
                <w:lang w:eastAsia="zh-CN"/>
              </w:rPr>
            </w:pPr>
            <w:del w:id="5379" w:author="249326630@qq.com" w:date="2018-12-25T18:25:00Z">
              <w:r w:rsidDel="00E27A9C">
                <w:rPr>
                  <w:rFonts w:hint="eastAsia"/>
                  <w:lang w:eastAsia="zh-CN"/>
                </w:rPr>
                <w:delText>2</w:delText>
              </w:r>
            </w:del>
          </w:p>
        </w:tc>
        <w:tc>
          <w:tcPr>
            <w:tcW w:w="2268" w:type="dxa"/>
          </w:tcPr>
          <w:p w14:paraId="6457DE0C" w14:textId="22ACD4F1" w:rsidR="0068398F" w:rsidDel="00E27A9C" w:rsidRDefault="00A85DD3" w:rsidP="00EB2A62">
            <w:pPr>
              <w:pStyle w:val="Axure0"/>
              <w:rPr>
                <w:del w:id="5380" w:author="249326630@qq.com" w:date="2018-12-25T18:25:00Z"/>
                <w:lang w:eastAsia="zh-CN"/>
              </w:rPr>
            </w:pPr>
            <w:del w:id="5381" w:author="249326630@qq.com" w:date="2018-12-25T18:25:00Z">
              <w:r w:rsidDel="00E27A9C">
                <w:rPr>
                  <w:rFonts w:hint="eastAsia"/>
                  <w:lang w:eastAsia="zh-CN"/>
                </w:rPr>
                <w:delText>网站名称</w:delText>
              </w:r>
            </w:del>
          </w:p>
        </w:tc>
        <w:tc>
          <w:tcPr>
            <w:tcW w:w="4536" w:type="dxa"/>
          </w:tcPr>
          <w:p w14:paraId="19EE62D4" w14:textId="1DD62DD9" w:rsidR="0068398F" w:rsidDel="00E27A9C" w:rsidRDefault="00A85DD3" w:rsidP="00A85DD3">
            <w:pPr>
              <w:pStyle w:val="Axure0"/>
              <w:rPr>
                <w:del w:id="5382" w:author="249326630@qq.com" w:date="2018-12-25T18:25:00Z"/>
                <w:lang w:eastAsia="zh-CN"/>
              </w:rPr>
            </w:pPr>
            <w:del w:id="5383" w:author="249326630@qq.com" w:date="2018-12-25T18:25:00Z">
              <w:r w:rsidDel="00E27A9C">
                <w:rPr>
                  <w:rFonts w:hint="eastAsia"/>
                  <w:lang w:eastAsia="zh-CN"/>
                </w:rPr>
                <w:delText>显示</w:delText>
              </w:r>
              <w:r w:rsidDel="00E27A9C">
                <w:rPr>
                  <w:lang w:eastAsia="zh-CN"/>
                </w:rPr>
                <w:delText>网站</w:delText>
              </w:r>
              <w:r w:rsidDel="00E27A9C">
                <w:rPr>
                  <w:rFonts w:hint="eastAsia"/>
                  <w:lang w:eastAsia="zh-CN"/>
                </w:rPr>
                <w:delText>名称</w:delText>
              </w:r>
            </w:del>
          </w:p>
        </w:tc>
      </w:tr>
      <w:tr w:rsidR="0068398F" w:rsidDel="00E27A9C" w14:paraId="053AE1F8" w14:textId="64F723FD" w:rsidTr="00EB2A62">
        <w:trPr>
          <w:cantSplit/>
          <w:del w:id="5384" w:author="249326630@qq.com" w:date="2018-12-25T18:25:00Z"/>
        </w:trPr>
        <w:tc>
          <w:tcPr>
            <w:tcW w:w="1413" w:type="dxa"/>
          </w:tcPr>
          <w:p w14:paraId="104DF2E6" w14:textId="2815C3B7" w:rsidR="0068398F" w:rsidDel="00E27A9C" w:rsidRDefault="0068398F" w:rsidP="00EB2A62">
            <w:pPr>
              <w:pStyle w:val="Axure0"/>
              <w:rPr>
                <w:del w:id="5385" w:author="249326630@qq.com" w:date="2018-12-25T18:25:00Z"/>
                <w:lang w:eastAsia="zh-CN"/>
              </w:rPr>
            </w:pPr>
            <w:del w:id="5386" w:author="249326630@qq.com" w:date="2018-12-25T18:25:00Z">
              <w:r w:rsidDel="00E27A9C">
                <w:rPr>
                  <w:rFonts w:hint="eastAsia"/>
                  <w:lang w:eastAsia="zh-CN"/>
                </w:rPr>
                <w:delText>3</w:delText>
              </w:r>
            </w:del>
          </w:p>
        </w:tc>
        <w:tc>
          <w:tcPr>
            <w:tcW w:w="2268" w:type="dxa"/>
          </w:tcPr>
          <w:p w14:paraId="196C2DD6" w14:textId="0F848117" w:rsidR="0068398F" w:rsidDel="00E27A9C" w:rsidRDefault="003E1038" w:rsidP="00EB2A62">
            <w:pPr>
              <w:pStyle w:val="Axure0"/>
              <w:rPr>
                <w:del w:id="5387" w:author="249326630@qq.com" w:date="2018-12-25T18:25:00Z"/>
                <w:lang w:eastAsia="zh-CN"/>
              </w:rPr>
            </w:pPr>
            <w:del w:id="5388" w:author="249326630@qq.com" w:date="2018-12-25T18:25:00Z">
              <w:r w:rsidDel="00E27A9C">
                <w:rPr>
                  <w:rFonts w:hint="eastAsia"/>
                  <w:lang w:eastAsia="zh-CN"/>
                </w:rPr>
                <w:delText>用户</w:delText>
              </w:r>
              <w:r w:rsidDel="00E27A9C">
                <w:rPr>
                  <w:lang w:eastAsia="zh-CN"/>
                </w:rPr>
                <w:delText>名</w:delText>
              </w:r>
              <w:r w:rsidR="0028102F" w:rsidDel="00E27A9C">
                <w:rPr>
                  <w:rFonts w:hint="eastAsia"/>
                  <w:lang w:eastAsia="zh-CN"/>
                </w:rPr>
                <w:delText>输入</w:delText>
              </w:r>
              <w:r w:rsidR="0028102F" w:rsidDel="00E27A9C">
                <w:rPr>
                  <w:lang w:eastAsia="zh-CN"/>
                </w:rPr>
                <w:delText>框</w:delText>
              </w:r>
            </w:del>
          </w:p>
        </w:tc>
        <w:tc>
          <w:tcPr>
            <w:tcW w:w="4536" w:type="dxa"/>
          </w:tcPr>
          <w:p w14:paraId="66271AC5" w14:textId="46C093E9" w:rsidR="0068398F" w:rsidDel="00E27A9C" w:rsidRDefault="00472C89" w:rsidP="00EB2A62">
            <w:pPr>
              <w:pStyle w:val="Axure0"/>
              <w:rPr>
                <w:del w:id="5389" w:author="249326630@qq.com" w:date="2018-12-25T18:25:00Z"/>
                <w:lang w:eastAsia="zh-CN"/>
              </w:rPr>
            </w:pPr>
            <w:del w:id="5390" w:author="249326630@qq.com" w:date="2018-12-25T18:25:00Z">
              <w:r w:rsidDel="00E27A9C">
                <w:rPr>
                  <w:rFonts w:hint="eastAsia"/>
                  <w:lang w:eastAsia="zh-CN"/>
                </w:rPr>
                <w:delText>输入用户</w:delText>
              </w:r>
              <w:r w:rsidDel="00E27A9C">
                <w:rPr>
                  <w:lang w:eastAsia="zh-CN"/>
                </w:rPr>
                <w:delText>名</w:delText>
              </w:r>
            </w:del>
          </w:p>
        </w:tc>
      </w:tr>
      <w:tr w:rsidR="0068398F" w:rsidDel="00E27A9C" w14:paraId="69740926" w14:textId="18CCB1CA" w:rsidTr="00EB2A62">
        <w:trPr>
          <w:cnfStyle w:val="000000010000" w:firstRow="0" w:lastRow="0" w:firstColumn="0" w:lastColumn="0" w:oddVBand="0" w:evenVBand="0" w:oddHBand="0" w:evenHBand="1" w:firstRowFirstColumn="0" w:firstRowLastColumn="0" w:lastRowFirstColumn="0" w:lastRowLastColumn="0"/>
          <w:cantSplit/>
          <w:del w:id="5391" w:author="249326630@qq.com" w:date="2018-12-25T18:25:00Z"/>
        </w:trPr>
        <w:tc>
          <w:tcPr>
            <w:tcW w:w="1413" w:type="dxa"/>
          </w:tcPr>
          <w:p w14:paraId="3EFB97DF" w14:textId="6102E02A" w:rsidR="0068398F" w:rsidDel="00E27A9C" w:rsidRDefault="0068398F" w:rsidP="00EB2A62">
            <w:pPr>
              <w:pStyle w:val="Axure0"/>
              <w:rPr>
                <w:del w:id="5392" w:author="249326630@qq.com" w:date="2018-12-25T18:25:00Z"/>
                <w:lang w:eastAsia="zh-CN"/>
              </w:rPr>
            </w:pPr>
            <w:del w:id="5393" w:author="249326630@qq.com" w:date="2018-12-25T18:25:00Z">
              <w:r w:rsidDel="00E27A9C">
                <w:rPr>
                  <w:rFonts w:hint="eastAsia"/>
                  <w:lang w:eastAsia="zh-CN"/>
                </w:rPr>
                <w:delText>4</w:delText>
              </w:r>
            </w:del>
          </w:p>
        </w:tc>
        <w:tc>
          <w:tcPr>
            <w:tcW w:w="2268" w:type="dxa"/>
          </w:tcPr>
          <w:p w14:paraId="54FE295E" w14:textId="37234DA3" w:rsidR="0068398F" w:rsidDel="00E27A9C" w:rsidRDefault="0028102F" w:rsidP="00EB2A62">
            <w:pPr>
              <w:pStyle w:val="Axure0"/>
              <w:rPr>
                <w:del w:id="5394" w:author="249326630@qq.com" w:date="2018-12-25T18:25:00Z"/>
                <w:lang w:eastAsia="zh-CN"/>
              </w:rPr>
            </w:pPr>
            <w:del w:id="5395" w:author="249326630@qq.com" w:date="2018-12-25T18:25:00Z">
              <w:r w:rsidDel="00E27A9C">
                <w:rPr>
                  <w:rFonts w:hint="eastAsia"/>
                  <w:lang w:eastAsia="zh-CN"/>
                </w:rPr>
                <w:delText>登录</w:delText>
              </w:r>
              <w:r w:rsidDel="00E27A9C">
                <w:rPr>
                  <w:lang w:eastAsia="zh-CN"/>
                </w:rPr>
                <w:delText>密码</w:delText>
              </w:r>
              <w:r w:rsidDel="00E27A9C">
                <w:rPr>
                  <w:rFonts w:hint="eastAsia"/>
                  <w:lang w:eastAsia="zh-CN"/>
                </w:rPr>
                <w:delText>输入</w:delText>
              </w:r>
              <w:r w:rsidDel="00E27A9C">
                <w:rPr>
                  <w:lang w:eastAsia="zh-CN"/>
                </w:rPr>
                <w:delText>框</w:delText>
              </w:r>
            </w:del>
          </w:p>
        </w:tc>
        <w:tc>
          <w:tcPr>
            <w:tcW w:w="4536" w:type="dxa"/>
          </w:tcPr>
          <w:p w14:paraId="3585CF72" w14:textId="72BEB257" w:rsidR="0068398F" w:rsidDel="00E27A9C" w:rsidRDefault="00472C89" w:rsidP="00EB2A62">
            <w:pPr>
              <w:pStyle w:val="Axure0"/>
              <w:rPr>
                <w:del w:id="5396" w:author="249326630@qq.com" w:date="2018-12-25T18:25:00Z"/>
                <w:lang w:eastAsia="zh-CN"/>
              </w:rPr>
            </w:pPr>
            <w:del w:id="5397" w:author="249326630@qq.com" w:date="2018-12-25T18:25:00Z">
              <w:r w:rsidDel="00E27A9C">
                <w:rPr>
                  <w:rFonts w:hint="eastAsia"/>
                  <w:lang w:eastAsia="zh-CN"/>
                </w:rPr>
                <w:delText>输入</w:delText>
              </w:r>
              <w:r w:rsidR="0079682B" w:rsidDel="00E27A9C">
                <w:rPr>
                  <w:rFonts w:hint="eastAsia"/>
                  <w:lang w:eastAsia="zh-CN"/>
                </w:rPr>
                <w:delText>登录</w:delText>
              </w:r>
              <w:r w:rsidR="0079682B" w:rsidDel="00E27A9C">
                <w:rPr>
                  <w:lang w:eastAsia="zh-CN"/>
                </w:rPr>
                <w:delText>密码</w:delText>
              </w:r>
            </w:del>
          </w:p>
        </w:tc>
      </w:tr>
      <w:tr w:rsidR="0068398F" w:rsidDel="00E27A9C" w14:paraId="46129827" w14:textId="0C92A6BD" w:rsidTr="00EB2A62">
        <w:trPr>
          <w:cantSplit/>
          <w:del w:id="5398" w:author="249326630@qq.com" w:date="2018-12-25T18:25:00Z"/>
        </w:trPr>
        <w:tc>
          <w:tcPr>
            <w:tcW w:w="1413" w:type="dxa"/>
          </w:tcPr>
          <w:p w14:paraId="238FF49D" w14:textId="0051625C" w:rsidR="0068398F" w:rsidDel="00E27A9C" w:rsidRDefault="0068398F" w:rsidP="00EB2A62">
            <w:pPr>
              <w:pStyle w:val="Axure0"/>
              <w:rPr>
                <w:del w:id="5399" w:author="249326630@qq.com" w:date="2018-12-25T18:25:00Z"/>
                <w:lang w:eastAsia="zh-CN"/>
              </w:rPr>
            </w:pPr>
            <w:del w:id="5400" w:author="249326630@qq.com" w:date="2018-12-25T18:25:00Z">
              <w:r w:rsidDel="00E27A9C">
                <w:rPr>
                  <w:rFonts w:hint="eastAsia"/>
                  <w:lang w:eastAsia="zh-CN"/>
                </w:rPr>
                <w:delText>5</w:delText>
              </w:r>
            </w:del>
          </w:p>
        </w:tc>
        <w:tc>
          <w:tcPr>
            <w:tcW w:w="2268" w:type="dxa"/>
          </w:tcPr>
          <w:p w14:paraId="64A7DD89" w14:textId="523A6C79" w:rsidR="0068398F" w:rsidDel="00E27A9C" w:rsidRDefault="007F28C2" w:rsidP="00EB2A62">
            <w:pPr>
              <w:pStyle w:val="Axure0"/>
              <w:rPr>
                <w:del w:id="5401" w:author="249326630@qq.com" w:date="2018-12-25T18:25:00Z"/>
                <w:lang w:eastAsia="zh-CN"/>
              </w:rPr>
            </w:pPr>
            <w:del w:id="5402" w:author="249326630@qq.com" w:date="2018-12-25T18:25:00Z">
              <w:r w:rsidDel="00E27A9C">
                <w:rPr>
                  <w:rFonts w:hint="eastAsia"/>
                  <w:lang w:eastAsia="zh-CN"/>
                </w:rPr>
                <w:delText>登录按钮</w:delText>
              </w:r>
            </w:del>
          </w:p>
        </w:tc>
        <w:tc>
          <w:tcPr>
            <w:tcW w:w="4536" w:type="dxa"/>
          </w:tcPr>
          <w:p w14:paraId="16EABAF2" w14:textId="539B6C32" w:rsidR="0068398F" w:rsidDel="00E27A9C" w:rsidRDefault="008865FC" w:rsidP="00EB2A62">
            <w:pPr>
              <w:pStyle w:val="Axure0"/>
              <w:rPr>
                <w:del w:id="5403" w:author="249326630@qq.com" w:date="2018-12-25T18:25:00Z"/>
                <w:lang w:eastAsia="zh-CN"/>
              </w:rPr>
            </w:pPr>
            <w:del w:id="5404" w:author="249326630@qq.com" w:date="2018-12-25T18:25:00Z">
              <w:r w:rsidDel="00E27A9C">
                <w:rPr>
                  <w:rFonts w:hint="eastAsia"/>
                  <w:lang w:eastAsia="zh-CN"/>
                </w:rPr>
                <w:delText>点击进行</w:delText>
              </w:r>
              <w:r w:rsidR="00A01EEC" w:rsidDel="00E27A9C">
                <w:rPr>
                  <w:rFonts w:hint="eastAsia"/>
                  <w:lang w:eastAsia="zh-CN"/>
                </w:rPr>
                <w:delText>管理</w:delText>
              </w:r>
              <w:r w:rsidR="00A01EEC" w:rsidDel="00E27A9C">
                <w:rPr>
                  <w:lang w:eastAsia="zh-CN"/>
                </w:rPr>
                <w:delText>员</w:delText>
              </w:r>
              <w:r w:rsidR="00D45538" w:rsidDel="00E27A9C">
                <w:rPr>
                  <w:rFonts w:hint="eastAsia"/>
                  <w:lang w:eastAsia="zh-CN"/>
                </w:rPr>
                <w:delText>后台</w:delText>
              </w:r>
              <w:r w:rsidDel="00E27A9C">
                <w:rPr>
                  <w:lang w:eastAsia="zh-CN"/>
                </w:rPr>
                <w:delText>登录</w:delText>
              </w:r>
            </w:del>
          </w:p>
        </w:tc>
      </w:tr>
    </w:tbl>
    <w:p w14:paraId="5E5EFC4D" w14:textId="71135BB3" w:rsidR="007870BB" w:rsidRPr="0068398F" w:rsidDel="00E27A9C" w:rsidRDefault="007870BB" w:rsidP="007870BB">
      <w:pPr>
        <w:rPr>
          <w:del w:id="5405" w:author="249326630@qq.com" w:date="2018-12-25T18:25:00Z"/>
        </w:rPr>
      </w:pPr>
    </w:p>
    <w:p w14:paraId="0DA0E959" w14:textId="5A043A63" w:rsidR="000867E4" w:rsidDel="00E27A9C" w:rsidRDefault="000867E4" w:rsidP="000867E4">
      <w:pPr>
        <w:rPr>
          <w:ins w:id="5406" w:author="HerculesHu" w:date="2017-12-23T23:50:00Z"/>
          <w:del w:id="5407" w:author="249326630@qq.com" w:date="2018-12-25T18:25:00Z"/>
        </w:rPr>
      </w:pPr>
      <w:del w:id="5408" w:author="249326630@qq.com" w:date="2018-12-25T18:25:00Z">
        <w:r w:rsidDel="00E27A9C">
          <w:rPr>
            <w:noProof/>
          </w:rPr>
          <w:drawing>
            <wp:anchor distT="0" distB="0" distL="114300" distR="114300" simplePos="0" relativeHeight="251658240" behindDoc="0" locked="0" layoutInCell="1" allowOverlap="1" wp14:anchorId="6884E159" wp14:editId="6A68ED71">
              <wp:simplePos x="0" y="0"/>
              <wp:positionH relativeFrom="column">
                <wp:align>center</wp:align>
              </wp:positionH>
              <wp:positionV relativeFrom="paragraph">
                <wp:posOffset>40943</wp:posOffset>
              </wp:positionV>
              <wp:extent cx="3124800" cy="3675600"/>
              <wp:effectExtent l="0" t="0" r="0" b="1270"/>
              <wp:wrapTopAndBottom/>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3124800" cy="3675600"/>
                      </a:xfrm>
                      <a:prstGeom prst="rect">
                        <a:avLst/>
                      </a:prstGeom>
                    </pic:spPr>
                  </pic:pic>
                </a:graphicData>
              </a:graphic>
              <wp14:sizeRelH relativeFrom="margin">
                <wp14:pctWidth>0</wp14:pctWidth>
              </wp14:sizeRelH>
              <wp14:sizeRelV relativeFrom="margin">
                <wp14:pctHeight>0</wp14:pctHeight>
              </wp14:sizeRelV>
            </wp:anchor>
          </w:drawing>
        </w:r>
      </w:del>
    </w:p>
    <w:p w14:paraId="69C8F028" w14:textId="1B153682" w:rsidR="00636C47" w:rsidDel="00E27A9C" w:rsidRDefault="00636C47" w:rsidP="00636C47">
      <w:pPr>
        <w:jc w:val="center"/>
        <w:rPr>
          <w:ins w:id="5409" w:author="HerculesHu" w:date="2017-12-23T23:50:00Z"/>
          <w:del w:id="5410" w:author="249326630@qq.com" w:date="2018-12-25T18:25:00Z"/>
        </w:rPr>
      </w:pPr>
      <w:ins w:id="5411" w:author="HerculesHu" w:date="2017-12-23T23:50:00Z">
        <w:del w:id="5412" w:author="249326630@qq.com" w:date="2018-12-25T18:25:00Z">
          <w:r w:rsidDel="00E27A9C">
            <w:rPr>
              <w:rFonts w:hint="eastAsia"/>
            </w:rPr>
            <w:delText>（电脑</w:delText>
          </w:r>
          <w:r w:rsidDel="00E27A9C">
            <w:delText>版</w:delText>
          </w:r>
          <w:r w:rsidDel="00E27A9C">
            <w:rPr>
              <w:rFonts w:hint="eastAsia"/>
            </w:rPr>
            <w:delText>）</w:delText>
          </w:r>
        </w:del>
      </w:ins>
    </w:p>
    <w:p w14:paraId="241A4BC2" w14:textId="17D8C74F" w:rsidR="00636C47" w:rsidDel="00E27A9C" w:rsidRDefault="00636C47" w:rsidP="000867E4">
      <w:pPr>
        <w:rPr>
          <w:del w:id="5413" w:author="249326630@qq.com" w:date="2018-12-25T18:25:00Z"/>
        </w:rPr>
      </w:pPr>
    </w:p>
    <w:p w14:paraId="2071B0EC" w14:textId="683B4C97" w:rsidR="0002430B" w:rsidDel="00E27A9C" w:rsidRDefault="0002430B">
      <w:pPr>
        <w:pStyle w:val="a1"/>
        <w:rPr>
          <w:del w:id="5414" w:author="249326630@qq.com" w:date="2018-12-25T18:25:00Z"/>
        </w:rPr>
      </w:pPr>
      <w:del w:id="5415" w:author="249326630@qq.com" w:date="2018-12-25T18:25:00Z">
        <w:r w:rsidDel="00E27A9C">
          <w:rPr>
            <w:rFonts w:hint="eastAsia"/>
          </w:rPr>
          <w:delText>管理</w:delText>
        </w:r>
        <w:r w:rsidDel="00E27A9C">
          <w:delText>员后台首页</w:delText>
        </w:r>
      </w:del>
    </w:p>
    <w:p w14:paraId="4BEB5080" w14:textId="45F626F4" w:rsidR="00A90356" w:rsidDel="00E27A9C" w:rsidRDefault="00A90356" w:rsidP="00A90356">
      <w:pPr>
        <w:rPr>
          <w:del w:id="5416" w:author="249326630@qq.com" w:date="2018-12-25T18:25:00Z"/>
        </w:rPr>
      </w:pPr>
    </w:p>
    <w:tbl>
      <w:tblPr>
        <w:tblStyle w:val="Axure1"/>
        <w:tblpPr w:leftFromText="180" w:rightFromText="180" w:vertAnchor="text" w:horzAnchor="margin" w:tblpY="51"/>
        <w:tblW w:w="0" w:type="auto"/>
        <w:tblLook w:val="04A0" w:firstRow="1" w:lastRow="0" w:firstColumn="1" w:lastColumn="0" w:noHBand="0" w:noVBand="1"/>
      </w:tblPr>
      <w:tblGrid>
        <w:gridCol w:w="1413"/>
        <w:gridCol w:w="2268"/>
        <w:gridCol w:w="4536"/>
      </w:tblGrid>
      <w:tr w:rsidR="00AF5C73" w:rsidDel="00E27A9C" w14:paraId="467FD3D2" w14:textId="29960480" w:rsidTr="00EB2A62">
        <w:trPr>
          <w:cnfStyle w:val="100000000000" w:firstRow="1" w:lastRow="0" w:firstColumn="0" w:lastColumn="0" w:oddVBand="0" w:evenVBand="0" w:oddHBand="0" w:evenHBand="0" w:firstRowFirstColumn="0" w:firstRowLastColumn="0" w:lastRowFirstColumn="0" w:lastRowLastColumn="0"/>
          <w:cantSplit/>
          <w:tblHeader/>
          <w:del w:id="5417" w:author="249326630@qq.com" w:date="2018-12-25T18:25:00Z"/>
        </w:trPr>
        <w:tc>
          <w:tcPr>
            <w:tcW w:w="1413" w:type="dxa"/>
          </w:tcPr>
          <w:p w14:paraId="48C76514" w14:textId="554B8AE8" w:rsidR="00AF5C73" w:rsidDel="00E27A9C" w:rsidRDefault="00AF5C73" w:rsidP="00EB2A62">
            <w:pPr>
              <w:pStyle w:val="Axure"/>
              <w:rPr>
                <w:del w:id="5418" w:author="249326630@qq.com" w:date="2018-12-25T18:25:00Z"/>
              </w:rPr>
            </w:pPr>
            <w:del w:id="5419" w:author="249326630@qq.com" w:date="2018-12-25T18:25:00Z">
              <w:r w:rsidDel="00E27A9C">
                <w:delText>脚注</w:delText>
              </w:r>
            </w:del>
          </w:p>
        </w:tc>
        <w:tc>
          <w:tcPr>
            <w:tcW w:w="2268" w:type="dxa"/>
          </w:tcPr>
          <w:p w14:paraId="247D841D" w14:textId="3EF50317" w:rsidR="00AF5C73" w:rsidDel="00E27A9C" w:rsidRDefault="00AF5C73" w:rsidP="00EB2A62">
            <w:pPr>
              <w:pStyle w:val="Axure"/>
              <w:rPr>
                <w:del w:id="5420" w:author="249326630@qq.com" w:date="2018-12-25T18:25:00Z"/>
              </w:rPr>
            </w:pPr>
            <w:del w:id="5421" w:author="249326630@qq.com" w:date="2018-12-25T18:25:00Z">
              <w:r w:rsidDel="00E27A9C">
                <w:delText>名称</w:delText>
              </w:r>
            </w:del>
          </w:p>
        </w:tc>
        <w:tc>
          <w:tcPr>
            <w:tcW w:w="4536" w:type="dxa"/>
          </w:tcPr>
          <w:p w14:paraId="7E4209D3" w14:textId="036A8C53" w:rsidR="00AF5C73" w:rsidDel="00E27A9C" w:rsidRDefault="00AF5C73" w:rsidP="00EB2A62">
            <w:pPr>
              <w:pStyle w:val="Axure"/>
              <w:tabs>
                <w:tab w:val="left" w:pos="1190"/>
              </w:tabs>
              <w:rPr>
                <w:del w:id="5422" w:author="249326630@qq.com" w:date="2018-12-25T18:25:00Z"/>
              </w:rPr>
            </w:pPr>
            <w:del w:id="5423" w:author="249326630@qq.com" w:date="2018-12-25T18:25:00Z">
              <w:r w:rsidDel="00E27A9C">
                <w:delText>交互</w:delText>
              </w:r>
              <w:r w:rsidDel="00E27A9C">
                <w:tab/>
              </w:r>
            </w:del>
          </w:p>
        </w:tc>
      </w:tr>
      <w:tr w:rsidR="00AF5C73" w:rsidDel="00E27A9C" w14:paraId="0D22B8BB" w14:textId="357B9CBF" w:rsidTr="00EB2A62">
        <w:trPr>
          <w:cantSplit/>
          <w:del w:id="5424" w:author="249326630@qq.com" w:date="2018-12-25T18:25:00Z"/>
        </w:trPr>
        <w:tc>
          <w:tcPr>
            <w:tcW w:w="1413" w:type="dxa"/>
          </w:tcPr>
          <w:p w14:paraId="30EDF5FB" w14:textId="1854022E" w:rsidR="00AF5C73" w:rsidDel="00E27A9C" w:rsidRDefault="00AF5C73" w:rsidP="00EB2A62">
            <w:pPr>
              <w:pStyle w:val="Axure0"/>
              <w:rPr>
                <w:del w:id="5425" w:author="249326630@qq.com" w:date="2018-12-25T18:25:00Z"/>
              </w:rPr>
            </w:pPr>
            <w:del w:id="5426" w:author="249326630@qq.com" w:date="2018-12-25T18:25:00Z">
              <w:r w:rsidDel="00E27A9C">
                <w:delText>1</w:delText>
              </w:r>
            </w:del>
          </w:p>
        </w:tc>
        <w:tc>
          <w:tcPr>
            <w:tcW w:w="2268" w:type="dxa"/>
          </w:tcPr>
          <w:p w14:paraId="34027E18" w14:textId="63E5A9C1" w:rsidR="00AF5C73" w:rsidDel="00E27A9C" w:rsidRDefault="00F0732C" w:rsidP="00EB2A62">
            <w:pPr>
              <w:pStyle w:val="Axure0"/>
              <w:rPr>
                <w:del w:id="5427" w:author="249326630@qq.com" w:date="2018-12-25T18:25:00Z"/>
                <w:lang w:eastAsia="zh-CN"/>
              </w:rPr>
            </w:pPr>
            <w:del w:id="5428" w:author="249326630@qq.com" w:date="2018-12-25T18:25:00Z">
              <w:r w:rsidDel="00E27A9C">
                <w:rPr>
                  <w:rFonts w:hint="eastAsia"/>
                  <w:lang w:eastAsia="zh-CN"/>
                </w:rPr>
                <w:delText>用户</w:delText>
              </w:r>
              <w:r w:rsidDel="00E27A9C">
                <w:rPr>
                  <w:lang w:eastAsia="zh-CN"/>
                </w:rPr>
                <w:delText>管理</w:delText>
              </w:r>
            </w:del>
          </w:p>
        </w:tc>
        <w:tc>
          <w:tcPr>
            <w:tcW w:w="4536" w:type="dxa"/>
          </w:tcPr>
          <w:p w14:paraId="5EAC2560" w14:textId="3C30C17D" w:rsidR="00AF5C73" w:rsidDel="00E27A9C" w:rsidRDefault="005C20D9" w:rsidP="00EB2A62">
            <w:pPr>
              <w:pStyle w:val="Axure0"/>
              <w:rPr>
                <w:del w:id="5429" w:author="249326630@qq.com" w:date="2018-12-25T18:25:00Z"/>
                <w:lang w:eastAsia="zh-CN"/>
              </w:rPr>
            </w:pPr>
            <w:del w:id="5430" w:author="249326630@qq.com" w:date="2018-12-25T18:25:00Z">
              <w:r w:rsidDel="00E27A9C">
                <w:rPr>
                  <w:rFonts w:hint="eastAsia"/>
                  <w:lang w:eastAsia="zh-CN"/>
                </w:rPr>
                <w:delText>点击进入</w:delText>
              </w:r>
              <w:r w:rsidDel="00E27A9C">
                <w:rPr>
                  <w:lang w:eastAsia="zh-CN"/>
                </w:rPr>
                <w:delText>用户</w:delText>
              </w:r>
              <w:r w:rsidDel="00E27A9C">
                <w:rPr>
                  <w:rFonts w:hint="eastAsia"/>
                  <w:lang w:eastAsia="zh-CN"/>
                </w:rPr>
                <w:delText>基础</w:delText>
              </w:r>
              <w:r w:rsidDel="00E27A9C">
                <w:rPr>
                  <w:lang w:eastAsia="zh-CN"/>
                </w:rPr>
                <w:delText>管理页</w:delText>
              </w:r>
            </w:del>
          </w:p>
        </w:tc>
      </w:tr>
      <w:tr w:rsidR="00AF5C73" w:rsidDel="00E27A9C" w14:paraId="56446D57" w14:textId="7F3CF543" w:rsidTr="00EB2A62">
        <w:trPr>
          <w:cnfStyle w:val="000000010000" w:firstRow="0" w:lastRow="0" w:firstColumn="0" w:lastColumn="0" w:oddVBand="0" w:evenVBand="0" w:oddHBand="0" w:evenHBand="1" w:firstRowFirstColumn="0" w:firstRowLastColumn="0" w:lastRowFirstColumn="0" w:lastRowLastColumn="0"/>
          <w:cantSplit/>
          <w:del w:id="5431" w:author="249326630@qq.com" w:date="2018-12-25T18:25:00Z"/>
        </w:trPr>
        <w:tc>
          <w:tcPr>
            <w:tcW w:w="1413" w:type="dxa"/>
          </w:tcPr>
          <w:p w14:paraId="0815A425" w14:textId="435C0A81" w:rsidR="00AF5C73" w:rsidDel="00E27A9C" w:rsidRDefault="00F066FE" w:rsidP="00EB2A62">
            <w:pPr>
              <w:pStyle w:val="Axure0"/>
              <w:rPr>
                <w:del w:id="5432" w:author="249326630@qq.com" w:date="2018-12-25T18:25:00Z"/>
                <w:lang w:eastAsia="zh-CN"/>
              </w:rPr>
            </w:pPr>
            <w:del w:id="5433" w:author="249326630@qq.com" w:date="2018-12-25T18:25:00Z">
              <w:r w:rsidDel="00E27A9C">
                <w:rPr>
                  <w:rFonts w:hint="eastAsia"/>
                  <w:lang w:eastAsia="zh-CN"/>
                </w:rPr>
                <w:delText>2</w:delText>
              </w:r>
            </w:del>
          </w:p>
        </w:tc>
        <w:tc>
          <w:tcPr>
            <w:tcW w:w="2268" w:type="dxa"/>
          </w:tcPr>
          <w:p w14:paraId="4146DA7C" w14:textId="74A1F81A" w:rsidR="00AF5C73" w:rsidDel="00E27A9C" w:rsidRDefault="00F0732C" w:rsidP="00EB2A62">
            <w:pPr>
              <w:pStyle w:val="Axure0"/>
              <w:rPr>
                <w:del w:id="5434" w:author="249326630@qq.com" w:date="2018-12-25T18:25:00Z"/>
                <w:lang w:eastAsia="zh-CN"/>
              </w:rPr>
            </w:pPr>
            <w:del w:id="5435" w:author="249326630@qq.com" w:date="2018-12-25T18:25:00Z">
              <w:r w:rsidDel="00E27A9C">
                <w:rPr>
                  <w:rFonts w:hint="eastAsia"/>
                  <w:lang w:eastAsia="zh-CN"/>
                </w:rPr>
                <w:delText>教师</w:delText>
              </w:r>
              <w:r w:rsidDel="00E27A9C">
                <w:rPr>
                  <w:lang w:eastAsia="zh-CN"/>
                </w:rPr>
                <w:delText>管理</w:delText>
              </w:r>
            </w:del>
          </w:p>
        </w:tc>
        <w:tc>
          <w:tcPr>
            <w:tcW w:w="4536" w:type="dxa"/>
          </w:tcPr>
          <w:p w14:paraId="5638A5FB" w14:textId="575BFE70" w:rsidR="00AF5C73" w:rsidDel="00E27A9C" w:rsidRDefault="005F2E7A" w:rsidP="00EB2A62">
            <w:pPr>
              <w:pStyle w:val="Axure0"/>
              <w:rPr>
                <w:del w:id="5436" w:author="249326630@qq.com" w:date="2018-12-25T18:25:00Z"/>
                <w:lang w:eastAsia="zh-CN"/>
              </w:rPr>
            </w:pPr>
            <w:del w:id="5437" w:author="249326630@qq.com" w:date="2018-12-25T18:25:00Z">
              <w:r w:rsidDel="00E27A9C">
                <w:rPr>
                  <w:rFonts w:hint="eastAsia"/>
                  <w:lang w:eastAsia="zh-CN"/>
                </w:rPr>
                <w:delText>点击</w:delText>
              </w:r>
              <w:r w:rsidDel="00E27A9C">
                <w:rPr>
                  <w:lang w:eastAsia="zh-CN"/>
                </w:rPr>
                <w:delText>进入教师管理页</w:delText>
              </w:r>
            </w:del>
          </w:p>
        </w:tc>
      </w:tr>
      <w:tr w:rsidR="00AF5C73" w:rsidDel="00E27A9C" w14:paraId="7E6360CB" w14:textId="24870E57" w:rsidTr="00EB2A62">
        <w:trPr>
          <w:cantSplit/>
          <w:del w:id="5438" w:author="249326630@qq.com" w:date="2018-12-25T18:25:00Z"/>
        </w:trPr>
        <w:tc>
          <w:tcPr>
            <w:tcW w:w="1413" w:type="dxa"/>
          </w:tcPr>
          <w:p w14:paraId="1A2396AC" w14:textId="0ECE1B49" w:rsidR="00AF5C73" w:rsidDel="00E27A9C" w:rsidRDefault="00F066FE" w:rsidP="00EB2A62">
            <w:pPr>
              <w:pStyle w:val="Axure0"/>
              <w:rPr>
                <w:del w:id="5439" w:author="249326630@qq.com" w:date="2018-12-25T18:25:00Z"/>
                <w:lang w:eastAsia="zh-CN"/>
              </w:rPr>
            </w:pPr>
            <w:del w:id="5440" w:author="249326630@qq.com" w:date="2018-12-25T18:25:00Z">
              <w:r w:rsidDel="00E27A9C">
                <w:rPr>
                  <w:rFonts w:hint="eastAsia"/>
                  <w:lang w:eastAsia="zh-CN"/>
                </w:rPr>
                <w:delText>3</w:delText>
              </w:r>
            </w:del>
          </w:p>
        </w:tc>
        <w:tc>
          <w:tcPr>
            <w:tcW w:w="2268" w:type="dxa"/>
          </w:tcPr>
          <w:p w14:paraId="625805D2" w14:textId="4A2CCC14" w:rsidR="00AF5C73" w:rsidDel="00E27A9C" w:rsidRDefault="00F0732C" w:rsidP="00EB2A62">
            <w:pPr>
              <w:pStyle w:val="Axure0"/>
              <w:rPr>
                <w:del w:id="5441" w:author="249326630@qq.com" w:date="2018-12-25T18:25:00Z"/>
                <w:lang w:eastAsia="zh-CN"/>
              </w:rPr>
            </w:pPr>
            <w:del w:id="5442" w:author="249326630@qq.com" w:date="2018-12-25T18:25:00Z">
              <w:r w:rsidDel="00E27A9C">
                <w:rPr>
                  <w:rFonts w:hint="eastAsia"/>
                  <w:lang w:eastAsia="zh-CN"/>
                </w:rPr>
                <w:delText>课程</w:delText>
              </w:r>
              <w:r w:rsidDel="00E27A9C">
                <w:rPr>
                  <w:lang w:eastAsia="zh-CN"/>
                </w:rPr>
                <w:delText>管理</w:delText>
              </w:r>
            </w:del>
          </w:p>
        </w:tc>
        <w:tc>
          <w:tcPr>
            <w:tcW w:w="4536" w:type="dxa"/>
          </w:tcPr>
          <w:p w14:paraId="65E4321D" w14:textId="3D0283CC" w:rsidR="00AF5C73" w:rsidDel="00E27A9C" w:rsidRDefault="00090209" w:rsidP="00EB2A62">
            <w:pPr>
              <w:pStyle w:val="Axure0"/>
              <w:rPr>
                <w:del w:id="5443" w:author="249326630@qq.com" w:date="2018-12-25T18:25:00Z"/>
                <w:lang w:eastAsia="zh-CN"/>
              </w:rPr>
            </w:pPr>
            <w:del w:id="5444" w:author="249326630@qq.com" w:date="2018-12-25T18:25:00Z">
              <w:r w:rsidDel="00E27A9C">
                <w:rPr>
                  <w:rFonts w:hint="eastAsia"/>
                  <w:lang w:eastAsia="zh-CN"/>
                </w:rPr>
                <w:delText>点击</w:delText>
              </w:r>
              <w:r w:rsidDel="00E27A9C">
                <w:rPr>
                  <w:lang w:eastAsia="zh-CN"/>
                </w:rPr>
                <w:delText>进入</w:delText>
              </w:r>
              <w:r w:rsidDel="00E27A9C">
                <w:rPr>
                  <w:rFonts w:hint="eastAsia"/>
                  <w:lang w:eastAsia="zh-CN"/>
                </w:rPr>
                <w:delText>课程</w:delText>
              </w:r>
              <w:r w:rsidDel="00E27A9C">
                <w:rPr>
                  <w:lang w:eastAsia="zh-CN"/>
                </w:rPr>
                <w:delText>管理</w:delText>
              </w:r>
              <w:r w:rsidR="005F2E7A" w:rsidDel="00E27A9C">
                <w:rPr>
                  <w:rFonts w:hint="eastAsia"/>
                  <w:lang w:eastAsia="zh-CN"/>
                </w:rPr>
                <w:delText>页</w:delText>
              </w:r>
            </w:del>
          </w:p>
        </w:tc>
      </w:tr>
      <w:tr w:rsidR="00AF5C73" w:rsidDel="00E27A9C" w14:paraId="7AF565BB" w14:textId="60B6CA03" w:rsidTr="00EB2A62">
        <w:trPr>
          <w:cnfStyle w:val="000000010000" w:firstRow="0" w:lastRow="0" w:firstColumn="0" w:lastColumn="0" w:oddVBand="0" w:evenVBand="0" w:oddHBand="0" w:evenHBand="1" w:firstRowFirstColumn="0" w:firstRowLastColumn="0" w:lastRowFirstColumn="0" w:lastRowLastColumn="0"/>
          <w:cantSplit/>
          <w:del w:id="5445" w:author="249326630@qq.com" w:date="2018-12-25T18:25:00Z"/>
        </w:trPr>
        <w:tc>
          <w:tcPr>
            <w:tcW w:w="1413" w:type="dxa"/>
          </w:tcPr>
          <w:p w14:paraId="458538EB" w14:textId="1D1F240D" w:rsidR="00AF5C73" w:rsidDel="00E27A9C" w:rsidRDefault="00F066FE" w:rsidP="00EB2A62">
            <w:pPr>
              <w:pStyle w:val="Axure0"/>
              <w:rPr>
                <w:del w:id="5446" w:author="249326630@qq.com" w:date="2018-12-25T18:25:00Z"/>
                <w:lang w:eastAsia="zh-CN"/>
              </w:rPr>
            </w:pPr>
            <w:del w:id="5447" w:author="249326630@qq.com" w:date="2018-12-25T18:25:00Z">
              <w:r w:rsidDel="00E27A9C">
                <w:rPr>
                  <w:rFonts w:hint="eastAsia"/>
                  <w:lang w:eastAsia="zh-CN"/>
                </w:rPr>
                <w:delText>4</w:delText>
              </w:r>
            </w:del>
          </w:p>
        </w:tc>
        <w:tc>
          <w:tcPr>
            <w:tcW w:w="2268" w:type="dxa"/>
          </w:tcPr>
          <w:p w14:paraId="22E55BE0" w14:textId="73AC47A3" w:rsidR="00AF5C73" w:rsidDel="00E27A9C" w:rsidRDefault="00F0732C" w:rsidP="00EB2A62">
            <w:pPr>
              <w:pStyle w:val="Axure0"/>
              <w:rPr>
                <w:del w:id="5448" w:author="249326630@qq.com" w:date="2018-12-25T18:25:00Z"/>
                <w:lang w:eastAsia="zh-CN"/>
              </w:rPr>
            </w:pPr>
            <w:del w:id="5449" w:author="249326630@qq.com" w:date="2018-12-25T18:25:00Z">
              <w:r w:rsidDel="00E27A9C">
                <w:rPr>
                  <w:rFonts w:hint="eastAsia"/>
                  <w:lang w:eastAsia="zh-CN"/>
                </w:rPr>
                <w:delText>论坛</w:delText>
              </w:r>
              <w:r w:rsidDel="00E27A9C">
                <w:rPr>
                  <w:lang w:eastAsia="zh-CN"/>
                </w:rPr>
                <w:delText>管理</w:delText>
              </w:r>
            </w:del>
          </w:p>
        </w:tc>
        <w:tc>
          <w:tcPr>
            <w:tcW w:w="4536" w:type="dxa"/>
          </w:tcPr>
          <w:p w14:paraId="5402654F" w14:textId="0D430F83" w:rsidR="00AF5C73" w:rsidDel="00E27A9C" w:rsidRDefault="00506390" w:rsidP="00EB2A62">
            <w:pPr>
              <w:pStyle w:val="Axure0"/>
              <w:rPr>
                <w:del w:id="5450" w:author="249326630@qq.com" w:date="2018-12-25T18:25:00Z"/>
                <w:lang w:eastAsia="zh-CN"/>
              </w:rPr>
            </w:pPr>
            <w:del w:id="5451" w:author="249326630@qq.com" w:date="2018-12-25T18:25:00Z">
              <w:r w:rsidDel="00E27A9C">
                <w:rPr>
                  <w:rFonts w:hint="eastAsia"/>
                  <w:lang w:eastAsia="zh-CN"/>
                </w:rPr>
                <w:delText>点击进入</w:delText>
              </w:r>
              <w:r w:rsidDel="00E27A9C">
                <w:rPr>
                  <w:lang w:eastAsia="zh-CN"/>
                </w:rPr>
                <w:delText>论坛管理的举报</w:delText>
              </w:r>
              <w:r w:rsidDel="00E27A9C">
                <w:rPr>
                  <w:rFonts w:hint="eastAsia"/>
                  <w:lang w:eastAsia="zh-CN"/>
                </w:rPr>
                <w:delText>管理</w:delText>
              </w:r>
              <w:r w:rsidDel="00E27A9C">
                <w:rPr>
                  <w:lang w:eastAsia="zh-CN"/>
                </w:rPr>
                <w:delText>页</w:delText>
              </w:r>
            </w:del>
          </w:p>
        </w:tc>
      </w:tr>
      <w:tr w:rsidR="00AF5C73" w:rsidDel="00E27A9C" w14:paraId="72E366CE" w14:textId="00F5E157" w:rsidTr="00EB2A62">
        <w:trPr>
          <w:cantSplit/>
          <w:del w:id="5452" w:author="249326630@qq.com" w:date="2018-12-25T18:25:00Z"/>
        </w:trPr>
        <w:tc>
          <w:tcPr>
            <w:tcW w:w="1413" w:type="dxa"/>
          </w:tcPr>
          <w:p w14:paraId="334CB590" w14:textId="03E1F062" w:rsidR="00AF5C73" w:rsidDel="00E27A9C" w:rsidRDefault="00F066FE" w:rsidP="00EB2A62">
            <w:pPr>
              <w:pStyle w:val="Axure0"/>
              <w:rPr>
                <w:del w:id="5453" w:author="249326630@qq.com" w:date="2018-12-25T18:25:00Z"/>
                <w:lang w:eastAsia="zh-CN"/>
              </w:rPr>
            </w:pPr>
            <w:del w:id="5454" w:author="249326630@qq.com" w:date="2018-12-25T18:25:00Z">
              <w:r w:rsidDel="00E27A9C">
                <w:rPr>
                  <w:rFonts w:hint="eastAsia"/>
                  <w:lang w:eastAsia="zh-CN"/>
                </w:rPr>
                <w:delText>5</w:delText>
              </w:r>
            </w:del>
          </w:p>
        </w:tc>
        <w:tc>
          <w:tcPr>
            <w:tcW w:w="2268" w:type="dxa"/>
          </w:tcPr>
          <w:p w14:paraId="20DE2E41" w14:textId="4870744F" w:rsidR="00AF5C73" w:rsidDel="00E27A9C" w:rsidRDefault="00F0732C" w:rsidP="00EB2A62">
            <w:pPr>
              <w:pStyle w:val="Axure0"/>
              <w:rPr>
                <w:del w:id="5455" w:author="249326630@qq.com" w:date="2018-12-25T18:25:00Z"/>
                <w:lang w:eastAsia="zh-CN"/>
              </w:rPr>
            </w:pPr>
            <w:del w:id="5456" w:author="249326630@qq.com" w:date="2018-12-25T18:25:00Z">
              <w:r w:rsidDel="00E27A9C">
                <w:rPr>
                  <w:rFonts w:hint="eastAsia"/>
                  <w:lang w:eastAsia="zh-CN"/>
                </w:rPr>
                <w:delText>基础</w:delText>
              </w:r>
              <w:r w:rsidDel="00E27A9C">
                <w:rPr>
                  <w:lang w:eastAsia="zh-CN"/>
                </w:rPr>
                <w:delText>管理</w:delText>
              </w:r>
            </w:del>
          </w:p>
        </w:tc>
        <w:tc>
          <w:tcPr>
            <w:tcW w:w="4536" w:type="dxa"/>
          </w:tcPr>
          <w:p w14:paraId="06A13E65" w14:textId="102545DD" w:rsidR="00AF5C73" w:rsidDel="00E27A9C" w:rsidRDefault="00BB5352" w:rsidP="00EB2A62">
            <w:pPr>
              <w:pStyle w:val="Axure0"/>
              <w:rPr>
                <w:del w:id="5457" w:author="249326630@qq.com" w:date="2018-12-25T18:25:00Z"/>
                <w:lang w:eastAsia="zh-CN"/>
              </w:rPr>
            </w:pPr>
            <w:del w:id="5458" w:author="249326630@qq.com" w:date="2018-12-25T18:25:00Z">
              <w:r w:rsidDel="00E27A9C">
                <w:rPr>
                  <w:rFonts w:hint="eastAsia"/>
                  <w:lang w:eastAsia="zh-CN"/>
                </w:rPr>
                <w:delText>点击进入首页</w:delText>
              </w:r>
              <w:r w:rsidDel="00E27A9C">
                <w:rPr>
                  <w:lang w:eastAsia="zh-CN"/>
                </w:rPr>
                <w:delText>横幅页</w:delText>
              </w:r>
            </w:del>
          </w:p>
        </w:tc>
      </w:tr>
      <w:tr w:rsidR="00F066FE" w:rsidDel="00E27A9C" w14:paraId="32A0BCDB" w14:textId="784AED70" w:rsidTr="00EB2A62">
        <w:trPr>
          <w:cnfStyle w:val="000000010000" w:firstRow="0" w:lastRow="0" w:firstColumn="0" w:lastColumn="0" w:oddVBand="0" w:evenVBand="0" w:oddHBand="0" w:evenHBand="1" w:firstRowFirstColumn="0" w:firstRowLastColumn="0" w:lastRowFirstColumn="0" w:lastRowLastColumn="0"/>
          <w:cantSplit/>
          <w:del w:id="5459" w:author="249326630@qq.com" w:date="2018-12-25T18:25:00Z"/>
        </w:trPr>
        <w:tc>
          <w:tcPr>
            <w:tcW w:w="1413" w:type="dxa"/>
          </w:tcPr>
          <w:p w14:paraId="36EE0AC1" w14:textId="6E90B30E" w:rsidR="00F066FE" w:rsidDel="00E27A9C" w:rsidRDefault="00F066FE" w:rsidP="00EB2A62">
            <w:pPr>
              <w:pStyle w:val="Axure0"/>
              <w:rPr>
                <w:del w:id="5460" w:author="249326630@qq.com" w:date="2018-12-25T18:25:00Z"/>
                <w:lang w:eastAsia="zh-CN"/>
              </w:rPr>
            </w:pPr>
            <w:del w:id="5461" w:author="249326630@qq.com" w:date="2018-12-25T18:25:00Z">
              <w:r w:rsidDel="00E27A9C">
                <w:rPr>
                  <w:rFonts w:hint="eastAsia"/>
                  <w:lang w:eastAsia="zh-CN"/>
                </w:rPr>
                <w:delText>6</w:delText>
              </w:r>
            </w:del>
          </w:p>
        </w:tc>
        <w:tc>
          <w:tcPr>
            <w:tcW w:w="2268" w:type="dxa"/>
          </w:tcPr>
          <w:p w14:paraId="651F6182" w14:textId="6DD7B357" w:rsidR="00F066FE" w:rsidDel="00E27A9C" w:rsidRDefault="00F0732C" w:rsidP="00EB2A62">
            <w:pPr>
              <w:pStyle w:val="Axure0"/>
              <w:rPr>
                <w:del w:id="5462" w:author="249326630@qq.com" w:date="2018-12-25T18:25:00Z"/>
                <w:lang w:eastAsia="zh-CN"/>
              </w:rPr>
            </w:pPr>
            <w:del w:id="5463" w:author="249326630@qq.com" w:date="2018-12-25T18:25:00Z">
              <w:r w:rsidDel="00E27A9C">
                <w:rPr>
                  <w:rFonts w:hint="eastAsia"/>
                  <w:lang w:eastAsia="zh-CN"/>
                </w:rPr>
                <w:delText>通知</w:delText>
              </w:r>
              <w:r w:rsidDel="00E27A9C">
                <w:rPr>
                  <w:lang w:eastAsia="zh-CN"/>
                </w:rPr>
                <w:delText>管理</w:delText>
              </w:r>
            </w:del>
          </w:p>
        </w:tc>
        <w:tc>
          <w:tcPr>
            <w:tcW w:w="4536" w:type="dxa"/>
          </w:tcPr>
          <w:p w14:paraId="7FEC986E" w14:textId="3810D1BC" w:rsidR="00F066FE" w:rsidDel="00E27A9C" w:rsidRDefault="00BB5352" w:rsidP="00EB2A62">
            <w:pPr>
              <w:pStyle w:val="Axure0"/>
              <w:rPr>
                <w:del w:id="5464" w:author="249326630@qq.com" w:date="2018-12-25T18:25:00Z"/>
                <w:lang w:eastAsia="zh-CN"/>
              </w:rPr>
            </w:pPr>
            <w:del w:id="5465" w:author="249326630@qq.com" w:date="2018-12-25T18:25:00Z">
              <w:r w:rsidDel="00E27A9C">
                <w:rPr>
                  <w:rFonts w:hint="eastAsia"/>
                  <w:lang w:eastAsia="zh-CN"/>
                </w:rPr>
                <w:delText>点击进入</w:delText>
              </w:r>
              <w:r w:rsidDel="00E27A9C">
                <w:rPr>
                  <w:lang w:eastAsia="zh-CN"/>
                </w:rPr>
                <w:delText>通知管理页</w:delText>
              </w:r>
            </w:del>
          </w:p>
        </w:tc>
      </w:tr>
      <w:tr w:rsidR="00F066FE" w:rsidDel="00E27A9C" w14:paraId="74B3055A" w14:textId="0D930967" w:rsidTr="00EB2A62">
        <w:trPr>
          <w:cantSplit/>
          <w:del w:id="5466" w:author="249326630@qq.com" w:date="2018-12-25T18:25:00Z"/>
        </w:trPr>
        <w:tc>
          <w:tcPr>
            <w:tcW w:w="1413" w:type="dxa"/>
          </w:tcPr>
          <w:p w14:paraId="69842206" w14:textId="7763DAD0" w:rsidR="00F066FE" w:rsidDel="00E27A9C" w:rsidRDefault="00F066FE" w:rsidP="00EB2A62">
            <w:pPr>
              <w:pStyle w:val="Axure0"/>
              <w:rPr>
                <w:del w:id="5467" w:author="249326630@qq.com" w:date="2018-12-25T18:25:00Z"/>
                <w:lang w:eastAsia="zh-CN"/>
              </w:rPr>
            </w:pPr>
            <w:del w:id="5468" w:author="249326630@qq.com" w:date="2018-12-25T18:25:00Z">
              <w:r w:rsidDel="00E27A9C">
                <w:rPr>
                  <w:rFonts w:hint="eastAsia"/>
                  <w:lang w:eastAsia="zh-CN"/>
                </w:rPr>
                <w:delText>7</w:delText>
              </w:r>
            </w:del>
          </w:p>
        </w:tc>
        <w:tc>
          <w:tcPr>
            <w:tcW w:w="2268" w:type="dxa"/>
          </w:tcPr>
          <w:p w14:paraId="0D1A2809" w14:textId="609CCDAF" w:rsidR="00F066FE" w:rsidDel="00E27A9C" w:rsidRDefault="00F0732C" w:rsidP="00EB2A62">
            <w:pPr>
              <w:pStyle w:val="Axure0"/>
              <w:rPr>
                <w:del w:id="5469" w:author="249326630@qq.com" w:date="2018-12-25T18:25:00Z"/>
                <w:lang w:eastAsia="zh-CN"/>
              </w:rPr>
            </w:pPr>
            <w:del w:id="5470" w:author="249326630@qq.com" w:date="2018-12-25T18:25:00Z">
              <w:r w:rsidDel="00E27A9C">
                <w:rPr>
                  <w:rFonts w:hint="eastAsia"/>
                  <w:lang w:eastAsia="zh-CN"/>
                </w:rPr>
                <w:delText>备份</w:delText>
              </w:r>
              <w:r w:rsidR="00523B6D" w:rsidDel="00E27A9C">
                <w:rPr>
                  <w:rFonts w:hint="eastAsia"/>
                  <w:lang w:eastAsia="zh-CN"/>
                </w:rPr>
                <w:delText>恢复</w:delText>
              </w:r>
            </w:del>
          </w:p>
        </w:tc>
        <w:tc>
          <w:tcPr>
            <w:tcW w:w="4536" w:type="dxa"/>
          </w:tcPr>
          <w:p w14:paraId="3F7E8B4E" w14:textId="372E7D8B" w:rsidR="00F066FE" w:rsidDel="00E27A9C" w:rsidRDefault="00BB5352" w:rsidP="00EB2A62">
            <w:pPr>
              <w:pStyle w:val="Axure0"/>
              <w:rPr>
                <w:del w:id="5471" w:author="249326630@qq.com" w:date="2018-12-25T18:25:00Z"/>
                <w:lang w:eastAsia="zh-CN"/>
              </w:rPr>
            </w:pPr>
            <w:del w:id="5472" w:author="249326630@qq.com" w:date="2018-12-25T18:25:00Z">
              <w:r w:rsidDel="00E27A9C">
                <w:rPr>
                  <w:rFonts w:hint="eastAsia"/>
                  <w:lang w:eastAsia="zh-CN"/>
                </w:rPr>
                <w:delText>点击</w:delText>
              </w:r>
              <w:r w:rsidR="008A6FA6" w:rsidDel="00E27A9C">
                <w:rPr>
                  <w:rFonts w:hint="eastAsia"/>
                  <w:lang w:eastAsia="zh-CN"/>
                </w:rPr>
                <w:delText>进入</w:delText>
              </w:r>
              <w:r w:rsidR="008A6FA6" w:rsidDel="00E27A9C">
                <w:rPr>
                  <w:lang w:eastAsia="zh-CN"/>
                </w:rPr>
                <w:delText>备份管理页</w:delText>
              </w:r>
            </w:del>
          </w:p>
        </w:tc>
      </w:tr>
      <w:tr w:rsidR="00F066FE" w:rsidDel="00E27A9C" w14:paraId="2CF9550F" w14:textId="58A517C4" w:rsidTr="00EB2A62">
        <w:trPr>
          <w:cnfStyle w:val="000000010000" w:firstRow="0" w:lastRow="0" w:firstColumn="0" w:lastColumn="0" w:oddVBand="0" w:evenVBand="0" w:oddHBand="0" w:evenHBand="1" w:firstRowFirstColumn="0" w:firstRowLastColumn="0" w:lastRowFirstColumn="0" w:lastRowLastColumn="0"/>
          <w:cantSplit/>
          <w:del w:id="5473" w:author="249326630@qq.com" w:date="2018-12-25T18:25:00Z"/>
        </w:trPr>
        <w:tc>
          <w:tcPr>
            <w:tcW w:w="1413" w:type="dxa"/>
          </w:tcPr>
          <w:p w14:paraId="3A76018E" w14:textId="0E8D6DBD" w:rsidR="00F066FE" w:rsidDel="00E27A9C" w:rsidRDefault="00F066FE" w:rsidP="00EB2A62">
            <w:pPr>
              <w:pStyle w:val="Axure0"/>
              <w:rPr>
                <w:del w:id="5474" w:author="249326630@qq.com" w:date="2018-12-25T18:25:00Z"/>
                <w:lang w:eastAsia="zh-CN"/>
              </w:rPr>
            </w:pPr>
            <w:del w:id="5475" w:author="249326630@qq.com" w:date="2018-12-25T18:25:00Z">
              <w:r w:rsidDel="00E27A9C">
                <w:rPr>
                  <w:rFonts w:hint="eastAsia"/>
                  <w:lang w:eastAsia="zh-CN"/>
                </w:rPr>
                <w:delText>8</w:delText>
              </w:r>
            </w:del>
          </w:p>
        </w:tc>
        <w:tc>
          <w:tcPr>
            <w:tcW w:w="2268" w:type="dxa"/>
          </w:tcPr>
          <w:p w14:paraId="5C2689AA" w14:textId="3CC092EA" w:rsidR="00F066FE" w:rsidDel="00E27A9C" w:rsidRDefault="00311B2A" w:rsidP="00EB2A62">
            <w:pPr>
              <w:pStyle w:val="Axure0"/>
              <w:rPr>
                <w:del w:id="5476" w:author="249326630@qq.com" w:date="2018-12-25T18:25:00Z"/>
                <w:lang w:eastAsia="zh-CN"/>
              </w:rPr>
            </w:pPr>
            <w:del w:id="5477" w:author="249326630@qq.com" w:date="2018-12-25T18:25:00Z">
              <w:r w:rsidDel="00E27A9C">
                <w:rPr>
                  <w:rFonts w:hint="eastAsia"/>
                  <w:lang w:eastAsia="zh-CN"/>
                </w:rPr>
                <w:delText>日志</w:delText>
              </w:r>
              <w:r w:rsidDel="00E27A9C">
                <w:rPr>
                  <w:lang w:eastAsia="zh-CN"/>
                </w:rPr>
                <w:delText>筛选开始时间</w:delText>
              </w:r>
              <w:r w:rsidDel="00E27A9C">
                <w:rPr>
                  <w:rFonts w:hint="eastAsia"/>
                  <w:lang w:eastAsia="zh-CN"/>
                </w:rPr>
                <w:delText>点</w:delText>
              </w:r>
            </w:del>
          </w:p>
        </w:tc>
        <w:tc>
          <w:tcPr>
            <w:tcW w:w="4536" w:type="dxa"/>
          </w:tcPr>
          <w:p w14:paraId="4D7C19DF" w14:textId="33D39FC5" w:rsidR="00F066FE" w:rsidDel="00E27A9C" w:rsidRDefault="00B84097" w:rsidP="00EB2A62">
            <w:pPr>
              <w:pStyle w:val="Axure0"/>
              <w:rPr>
                <w:del w:id="5478" w:author="249326630@qq.com" w:date="2018-12-25T18:25:00Z"/>
                <w:lang w:eastAsia="zh-CN"/>
              </w:rPr>
            </w:pPr>
            <w:del w:id="5479" w:author="249326630@qq.com" w:date="2018-12-25T18:25:00Z">
              <w:r w:rsidDel="00E27A9C">
                <w:rPr>
                  <w:rFonts w:hint="eastAsia"/>
                  <w:lang w:eastAsia="zh-CN"/>
                </w:rPr>
                <w:delText>选择日志</w:delText>
              </w:r>
              <w:r w:rsidDel="00E27A9C">
                <w:rPr>
                  <w:lang w:eastAsia="zh-CN"/>
                </w:rPr>
                <w:delText>筛选</w:delText>
              </w:r>
              <w:r w:rsidDel="00E27A9C">
                <w:rPr>
                  <w:rFonts w:hint="eastAsia"/>
                  <w:lang w:eastAsia="zh-CN"/>
                </w:rPr>
                <w:delText>开始时间</w:delText>
              </w:r>
              <w:r w:rsidDel="00E27A9C">
                <w:rPr>
                  <w:lang w:eastAsia="zh-CN"/>
                </w:rPr>
                <w:delText>点</w:delText>
              </w:r>
            </w:del>
          </w:p>
        </w:tc>
      </w:tr>
      <w:tr w:rsidR="00F066FE" w:rsidDel="00E27A9C" w14:paraId="0299BDBC" w14:textId="7F41E1B9" w:rsidTr="00EB2A62">
        <w:trPr>
          <w:cantSplit/>
          <w:del w:id="5480" w:author="249326630@qq.com" w:date="2018-12-25T18:25:00Z"/>
        </w:trPr>
        <w:tc>
          <w:tcPr>
            <w:tcW w:w="1413" w:type="dxa"/>
          </w:tcPr>
          <w:p w14:paraId="37D49246" w14:textId="626C9C0E" w:rsidR="00F066FE" w:rsidDel="00E27A9C" w:rsidRDefault="00F066FE" w:rsidP="00EB2A62">
            <w:pPr>
              <w:pStyle w:val="Axure0"/>
              <w:rPr>
                <w:del w:id="5481" w:author="249326630@qq.com" w:date="2018-12-25T18:25:00Z"/>
                <w:lang w:eastAsia="zh-CN"/>
              </w:rPr>
            </w:pPr>
            <w:del w:id="5482" w:author="249326630@qq.com" w:date="2018-12-25T18:25:00Z">
              <w:r w:rsidDel="00E27A9C">
                <w:rPr>
                  <w:rFonts w:hint="eastAsia"/>
                  <w:lang w:eastAsia="zh-CN"/>
                </w:rPr>
                <w:delText>9</w:delText>
              </w:r>
            </w:del>
          </w:p>
        </w:tc>
        <w:tc>
          <w:tcPr>
            <w:tcW w:w="2268" w:type="dxa"/>
          </w:tcPr>
          <w:p w14:paraId="70FC59FF" w14:textId="3CAE96BF" w:rsidR="00F066FE" w:rsidDel="00E27A9C" w:rsidRDefault="00311B2A" w:rsidP="00EB2A62">
            <w:pPr>
              <w:pStyle w:val="Axure0"/>
              <w:rPr>
                <w:del w:id="5483" w:author="249326630@qq.com" w:date="2018-12-25T18:25:00Z"/>
                <w:lang w:eastAsia="zh-CN"/>
              </w:rPr>
            </w:pPr>
            <w:del w:id="5484" w:author="249326630@qq.com" w:date="2018-12-25T18:25:00Z">
              <w:r w:rsidDel="00E27A9C">
                <w:rPr>
                  <w:rFonts w:hint="eastAsia"/>
                  <w:lang w:eastAsia="zh-CN"/>
                </w:rPr>
                <w:delText>日志</w:delText>
              </w:r>
              <w:r w:rsidDel="00E27A9C">
                <w:rPr>
                  <w:lang w:eastAsia="zh-CN"/>
                </w:rPr>
                <w:delText>筛选</w:delText>
              </w:r>
              <w:r w:rsidDel="00E27A9C">
                <w:rPr>
                  <w:rFonts w:hint="eastAsia"/>
                  <w:lang w:eastAsia="zh-CN"/>
                </w:rPr>
                <w:delText>结束时间</w:delText>
              </w:r>
              <w:r w:rsidDel="00E27A9C">
                <w:rPr>
                  <w:lang w:eastAsia="zh-CN"/>
                </w:rPr>
                <w:delText>点</w:delText>
              </w:r>
            </w:del>
          </w:p>
        </w:tc>
        <w:tc>
          <w:tcPr>
            <w:tcW w:w="4536" w:type="dxa"/>
          </w:tcPr>
          <w:p w14:paraId="1C159249" w14:textId="596B2A48" w:rsidR="00F066FE" w:rsidDel="00E27A9C" w:rsidRDefault="00B84097" w:rsidP="00EB2A62">
            <w:pPr>
              <w:pStyle w:val="Axure0"/>
              <w:rPr>
                <w:del w:id="5485" w:author="249326630@qq.com" w:date="2018-12-25T18:25:00Z"/>
                <w:lang w:eastAsia="zh-CN"/>
              </w:rPr>
            </w:pPr>
            <w:del w:id="5486" w:author="249326630@qq.com" w:date="2018-12-25T18:25:00Z">
              <w:r w:rsidDel="00E27A9C">
                <w:rPr>
                  <w:rFonts w:hint="eastAsia"/>
                  <w:lang w:eastAsia="zh-CN"/>
                </w:rPr>
                <w:delText>选择日志</w:delText>
              </w:r>
              <w:r w:rsidDel="00E27A9C">
                <w:rPr>
                  <w:lang w:eastAsia="zh-CN"/>
                </w:rPr>
                <w:delText>筛选</w:delText>
              </w:r>
              <w:r w:rsidDel="00E27A9C">
                <w:rPr>
                  <w:rFonts w:hint="eastAsia"/>
                  <w:lang w:eastAsia="zh-CN"/>
                </w:rPr>
                <w:delText>结束时间</w:delText>
              </w:r>
              <w:r w:rsidDel="00E27A9C">
                <w:rPr>
                  <w:lang w:eastAsia="zh-CN"/>
                </w:rPr>
                <w:delText>点</w:delText>
              </w:r>
            </w:del>
          </w:p>
        </w:tc>
      </w:tr>
      <w:tr w:rsidR="00F066FE" w:rsidDel="00E27A9C" w14:paraId="65DF75CA" w14:textId="5251C206" w:rsidTr="00EB2A62">
        <w:trPr>
          <w:cnfStyle w:val="000000010000" w:firstRow="0" w:lastRow="0" w:firstColumn="0" w:lastColumn="0" w:oddVBand="0" w:evenVBand="0" w:oddHBand="0" w:evenHBand="1" w:firstRowFirstColumn="0" w:firstRowLastColumn="0" w:lastRowFirstColumn="0" w:lastRowLastColumn="0"/>
          <w:cantSplit/>
          <w:del w:id="5487" w:author="249326630@qq.com" w:date="2018-12-25T18:25:00Z"/>
        </w:trPr>
        <w:tc>
          <w:tcPr>
            <w:tcW w:w="1413" w:type="dxa"/>
          </w:tcPr>
          <w:p w14:paraId="1C21DDF6" w14:textId="6DF2D165" w:rsidR="00F066FE" w:rsidDel="00E27A9C" w:rsidRDefault="00F066FE" w:rsidP="00EB2A62">
            <w:pPr>
              <w:pStyle w:val="Axure0"/>
              <w:rPr>
                <w:del w:id="5488" w:author="249326630@qq.com" w:date="2018-12-25T18:25:00Z"/>
                <w:lang w:eastAsia="zh-CN"/>
              </w:rPr>
            </w:pPr>
            <w:del w:id="5489" w:author="249326630@qq.com" w:date="2018-12-25T18:25:00Z">
              <w:r w:rsidDel="00E27A9C">
                <w:rPr>
                  <w:rFonts w:hint="eastAsia"/>
                  <w:lang w:eastAsia="zh-CN"/>
                </w:rPr>
                <w:delText>10</w:delText>
              </w:r>
            </w:del>
          </w:p>
        </w:tc>
        <w:tc>
          <w:tcPr>
            <w:tcW w:w="2268" w:type="dxa"/>
          </w:tcPr>
          <w:p w14:paraId="5A4CF0EB" w14:textId="091E909E" w:rsidR="00F066FE" w:rsidDel="00E27A9C" w:rsidRDefault="00311B2A" w:rsidP="00EB2A62">
            <w:pPr>
              <w:pStyle w:val="Axure0"/>
              <w:rPr>
                <w:del w:id="5490" w:author="249326630@qq.com" w:date="2018-12-25T18:25:00Z"/>
                <w:lang w:eastAsia="zh-CN"/>
              </w:rPr>
            </w:pPr>
            <w:del w:id="5491" w:author="249326630@qq.com" w:date="2018-12-25T18:25:00Z">
              <w:r w:rsidDel="00E27A9C">
                <w:rPr>
                  <w:rFonts w:hint="eastAsia"/>
                  <w:lang w:eastAsia="zh-CN"/>
                </w:rPr>
                <w:delText>启动</w:delText>
              </w:r>
              <w:r w:rsidDel="00E27A9C">
                <w:rPr>
                  <w:lang w:eastAsia="zh-CN"/>
                </w:rPr>
                <w:delText>筛选按钮</w:delText>
              </w:r>
            </w:del>
          </w:p>
        </w:tc>
        <w:tc>
          <w:tcPr>
            <w:tcW w:w="4536" w:type="dxa"/>
          </w:tcPr>
          <w:p w14:paraId="54C35D4F" w14:textId="692F3003" w:rsidR="00F066FE" w:rsidDel="00E27A9C" w:rsidRDefault="00FA3D11" w:rsidP="00EB2A62">
            <w:pPr>
              <w:pStyle w:val="Axure0"/>
              <w:rPr>
                <w:del w:id="5492" w:author="249326630@qq.com" w:date="2018-12-25T18:25:00Z"/>
                <w:lang w:eastAsia="zh-CN"/>
              </w:rPr>
            </w:pPr>
            <w:del w:id="5493" w:author="249326630@qq.com" w:date="2018-12-25T18:25:00Z">
              <w:r w:rsidDel="00E27A9C">
                <w:rPr>
                  <w:rFonts w:hint="eastAsia"/>
                  <w:lang w:eastAsia="zh-CN"/>
                </w:rPr>
                <w:delText>根据</w:delText>
              </w:r>
              <w:r w:rsidDel="00E27A9C">
                <w:rPr>
                  <w:lang w:eastAsia="zh-CN"/>
                </w:rPr>
                <w:delText>时间段</w:delText>
              </w:r>
              <w:r w:rsidDel="00E27A9C">
                <w:rPr>
                  <w:rFonts w:hint="eastAsia"/>
                  <w:lang w:eastAsia="zh-CN"/>
                </w:rPr>
                <w:delText>进行筛选</w:delText>
              </w:r>
            </w:del>
          </w:p>
        </w:tc>
      </w:tr>
      <w:tr w:rsidR="00F066FE" w:rsidDel="00E27A9C" w14:paraId="5E994A0E" w14:textId="2B7F929A" w:rsidTr="00EB2A62">
        <w:trPr>
          <w:cantSplit/>
          <w:del w:id="5494" w:author="249326630@qq.com" w:date="2018-12-25T18:25:00Z"/>
        </w:trPr>
        <w:tc>
          <w:tcPr>
            <w:tcW w:w="1413" w:type="dxa"/>
          </w:tcPr>
          <w:p w14:paraId="6BF66154" w14:textId="36C3BA4F" w:rsidR="00F066FE" w:rsidDel="00E27A9C" w:rsidRDefault="00F066FE" w:rsidP="00EB2A62">
            <w:pPr>
              <w:pStyle w:val="Axure0"/>
              <w:rPr>
                <w:del w:id="5495" w:author="249326630@qq.com" w:date="2018-12-25T18:25:00Z"/>
                <w:lang w:eastAsia="zh-CN"/>
              </w:rPr>
            </w:pPr>
            <w:del w:id="5496" w:author="249326630@qq.com" w:date="2018-12-25T18:25:00Z">
              <w:r w:rsidDel="00E27A9C">
                <w:rPr>
                  <w:rFonts w:hint="eastAsia"/>
                  <w:lang w:eastAsia="zh-CN"/>
                </w:rPr>
                <w:delText>11</w:delText>
              </w:r>
            </w:del>
          </w:p>
        </w:tc>
        <w:tc>
          <w:tcPr>
            <w:tcW w:w="2268" w:type="dxa"/>
          </w:tcPr>
          <w:p w14:paraId="6600BB11" w14:textId="2CB46AFB" w:rsidR="00F066FE" w:rsidDel="00E27A9C" w:rsidRDefault="00311B2A" w:rsidP="00EB2A62">
            <w:pPr>
              <w:pStyle w:val="Axure0"/>
              <w:rPr>
                <w:del w:id="5497" w:author="249326630@qq.com" w:date="2018-12-25T18:25:00Z"/>
                <w:lang w:eastAsia="zh-CN"/>
              </w:rPr>
            </w:pPr>
            <w:del w:id="5498" w:author="249326630@qq.com" w:date="2018-12-25T18:25:00Z">
              <w:r w:rsidDel="00E27A9C">
                <w:rPr>
                  <w:rFonts w:hint="eastAsia"/>
                  <w:lang w:eastAsia="zh-CN"/>
                </w:rPr>
                <w:delText>日期</w:delText>
              </w:r>
              <w:r w:rsidDel="00E27A9C">
                <w:rPr>
                  <w:lang w:eastAsia="zh-CN"/>
                </w:rPr>
                <w:delText>选择器</w:delText>
              </w:r>
            </w:del>
          </w:p>
        </w:tc>
        <w:tc>
          <w:tcPr>
            <w:tcW w:w="4536" w:type="dxa"/>
          </w:tcPr>
          <w:p w14:paraId="45155637" w14:textId="36D88553" w:rsidR="00F066FE" w:rsidDel="00E27A9C" w:rsidRDefault="005C48B6" w:rsidP="00EB2A62">
            <w:pPr>
              <w:pStyle w:val="Axure0"/>
              <w:rPr>
                <w:del w:id="5499" w:author="249326630@qq.com" w:date="2018-12-25T18:25:00Z"/>
                <w:lang w:eastAsia="zh-CN"/>
              </w:rPr>
            </w:pPr>
            <w:del w:id="5500" w:author="249326630@qq.com" w:date="2018-12-25T18:25:00Z">
              <w:r w:rsidDel="00E27A9C">
                <w:rPr>
                  <w:rFonts w:hint="eastAsia"/>
                  <w:lang w:eastAsia="zh-CN"/>
                </w:rPr>
                <w:delText>点击</w:delText>
              </w:r>
              <w:r w:rsidR="00B26FFA" w:rsidDel="00E27A9C">
                <w:rPr>
                  <w:rFonts w:hint="eastAsia"/>
                  <w:lang w:eastAsia="zh-CN"/>
                </w:rPr>
                <w:delText>弹出</w:delText>
              </w:r>
              <w:r w:rsidR="00B26FFA" w:rsidDel="00E27A9C">
                <w:rPr>
                  <w:lang w:eastAsia="zh-CN"/>
                </w:rPr>
                <w:delText>日期选择器</w:delText>
              </w:r>
              <w:r w:rsidDel="00E27A9C">
                <w:rPr>
                  <w:rFonts w:hint="eastAsia"/>
                  <w:lang w:eastAsia="zh-CN"/>
                </w:rPr>
                <w:delText>，</w:delText>
              </w:r>
              <w:r w:rsidDel="00E27A9C">
                <w:rPr>
                  <w:lang w:eastAsia="zh-CN"/>
                </w:rPr>
                <w:delText>选择具体日期</w:delText>
              </w:r>
            </w:del>
          </w:p>
        </w:tc>
      </w:tr>
      <w:tr w:rsidR="00F066FE" w:rsidDel="00E27A9C" w14:paraId="3FD5442A" w14:textId="28BF0686" w:rsidTr="00EB2A62">
        <w:trPr>
          <w:cnfStyle w:val="000000010000" w:firstRow="0" w:lastRow="0" w:firstColumn="0" w:lastColumn="0" w:oddVBand="0" w:evenVBand="0" w:oddHBand="0" w:evenHBand="1" w:firstRowFirstColumn="0" w:firstRowLastColumn="0" w:lastRowFirstColumn="0" w:lastRowLastColumn="0"/>
          <w:cantSplit/>
          <w:del w:id="5501" w:author="249326630@qq.com" w:date="2018-12-25T18:25:00Z"/>
        </w:trPr>
        <w:tc>
          <w:tcPr>
            <w:tcW w:w="1413" w:type="dxa"/>
          </w:tcPr>
          <w:p w14:paraId="3BDA1072" w14:textId="0D26708D" w:rsidR="00F066FE" w:rsidDel="00E27A9C" w:rsidRDefault="00F066FE" w:rsidP="00EB2A62">
            <w:pPr>
              <w:pStyle w:val="Axure0"/>
              <w:rPr>
                <w:del w:id="5502" w:author="249326630@qq.com" w:date="2018-12-25T18:25:00Z"/>
                <w:lang w:eastAsia="zh-CN"/>
              </w:rPr>
            </w:pPr>
            <w:del w:id="5503" w:author="249326630@qq.com" w:date="2018-12-25T18:25:00Z">
              <w:r w:rsidDel="00E27A9C">
                <w:rPr>
                  <w:rFonts w:hint="eastAsia"/>
                  <w:lang w:eastAsia="zh-CN"/>
                </w:rPr>
                <w:delText>12</w:delText>
              </w:r>
            </w:del>
          </w:p>
        </w:tc>
        <w:tc>
          <w:tcPr>
            <w:tcW w:w="2268" w:type="dxa"/>
          </w:tcPr>
          <w:p w14:paraId="37B5CA0B" w14:textId="0237B4A3" w:rsidR="00F066FE" w:rsidDel="00E27A9C" w:rsidRDefault="00D72018" w:rsidP="00EB2A62">
            <w:pPr>
              <w:pStyle w:val="Axure0"/>
              <w:rPr>
                <w:del w:id="5504" w:author="249326630@qq.com" w:date="2018-12-25T18:25:00Z"/>
                <w:lang w:eastAsia="zh-CN"/>
              </w:rPr>
            </w:pPr>
            <w:del w:id="5505" w:author="249326630@qq.com" w:date="2018-12-25T18:25:00Z">
              <w:r w:rsidDel="00E27A9C">
                <w:rPr>
                  <w:rFonts w:hint="eastAsia"/>
                  <w:lang w:eastAsia="zh-CN"/>
                </w:rPr>
                <w:delText>操作细节</w:delText>
              </w:r>
              <w:r w:rsidDel="00E27A9C">
                <w:rPr>
                  <w:lang w:eastAsia="zh-CN"/>
                </w:rPr>
                <w:delText>属性列</w:delText>
              </w:r>
            </w:del>
          </w:p>
        </w:tc>
        <w:tc>
          <w:tcPr>
            <w:tcW w:w="4536" w:type="dxa"/>
          </w:tcPr>
          <w:p w14:paraId="5414DFA9" w14:textId="136BC707" w:rsidR="00F066FE" w:rsidDel="00E27A9C" w:rsidRDefault="00207150" w:rsidP="00207150">
            <w:pPr>
              <w:pStyle w:val="Axure0"/>
              <w:rPr>
                <w:del w:id="5506" w:author="249326630@qq.com" w:date="2018-12-25T18:25:00Z"/>
                <w:lang w:eastAsia="zh-CN"/>
              </w:rPr>
            </w:pPr>
            <w:del w:id="5507" w:author="249326630@qq.com" w:date="2018-12-25T18:25:00Z">
              <w:r w:rsidDel="00E27A9C">
                <w:rPr>
                  <w:rFonts w:hint="eastAsia"/>
                  <w:lang w:eastAsia="zh-CN"/>
                </w:rPr>
                <w:delText>点击</w:delText>
              </w:r>
              <w:r w:rsidDel="00E27A9C">
                <w:rPr>
                  <w:lang w:eastAsia="zh-CN"/>
                </w:rPr>
                <w:delText>对</w:delText>
              </w:r>
              <w:r w:rsidDel="00E27A9C">
                <w:rPr>
                  <w:rFonts w:hint="eastAsia"/>
                  <w:lang w:eastAsia="zh-CN"/>
                </w:rPr>
                <w:delText>操作</w:delText>
              </w:r>
              <w:r w:rsidDel="00E27A9C">
                <w:rPr>
                  <w:lang w:eastAsia="zh-CN"/>
                </w:rPr>
                <w:delText>细节</w:delText>
              </w:r>
              <w:r w:rsidDel="00E27A9C">
                <w:rPr>
                  <w:rFonts w:hint="eastAsia"/>
                  <w:lang w:eastAsia="zh-CN"/>
                </w:rPr>
                <w:delText>进行字典</w:delText>
              </w:r>
              <w:r w:rsidDel="00E27A9C">
                <w:rPr>
                  <w:lang w:eastAsia="zh-CN"/>
                </w:rPr>
                <w:delText>排序</w:delText>
              </w:r>
            </w:del>
          </w:p>
        </w:tc>
      </w:tr>
      <w:tr w:rsidR="00F066FE" w:rsidDel="00E27A9C" w14:paraId="379F44B1" w14:textId="7EDC0B22" w:rsidTr="00EB2A62">
        <w:trPr>
          <w:cantSplit/>
          <w:del w:id="5508" w:author="249326630@qq.com" w:date="2018-12-25T18:25:00Z"/>
        </w:trPr>
        <w:tc>
          <w:tcPr>
            <w:tcW w:w="1413" w:type="dxa"/>
          </w:tcPr>
          <w:p w14:paraId="36B322B2" w14:textId="5831135C" w:rsidR="00F066FE" w:rsidDel="00E27A9C" w:rsidRDefault="00F066FE" w:rsidP="00EB2A62">
            <w:pPr>
              <w:pStyle w:val="Axure0"/>
              <w:rPr>
                <w:del w:id="5509" w:author="249326630@qq.com" w:date="2018-12-25T18:25:00Z"/>
                <w:lang w:eastAsia="zh-CN"/>
              </w:rPr>
            </w:pPr>
            <w:del w:id="5510" w:author="249326630@qq.com" w:date="2018-12-25T18:25:00Z">
              <w:r w:rsidDel="00E27A9C">
                <w:rPr>
                  <w:rFonts w:hint="eastAsia"/>
                  <w:lang w:eastAsia="zh-CN"/>
                </w:rPr>
                <w:delText>13</w:delText>
              </w:r>
            </w:del>
          </w:p>
        </w:tc>
        <w:tc>
          <w:tcPr>
            <w:tcW w:w="2268" w:type="dxa"/>
          </w:tcPr>
          <w:p w14:paraId="1146DF75" w14:textId="2CBF2653" w:rsidR="00F066FE" w:rsidDel="00E27A9C" w:rsidRDefault="00D72018" w:rsidP="00EB2A62">
            <w:pPr>
              <w:pStyle w:val="Axure0"/>
              <w:rPr>
                <w:del w:id="5511" w:author="249326630@qq.com" w:date="2018-12-25T18:25:00Z"/>
                <w:lang w:eastAsia="zh-CN"/>
              </w:rPr>
            </w:pPr>
            <w:del w:id="5512" w:author="249326630@qq.com" w:date="2018-12-25T18:25:00Z">
              <w:r w:rsidDel="00E27A9C">
                <w:rPr>
                  <w:rFonts w:hint="eastAsia"/>
                  <w:lang w:eastAsia="zh-CN"/>
                </w:rPr>
                <w:delText>状态</w:delText>
              </w:r>
              <w:r w:rsidDel="00E27A9C">
                <w:rPr>
                  <w:lang w:eastAsia="zh-CN"/>
                </w:rPr>
                <w:delText>属性列</w:delText>
              </w:r>
            </w:del>
          </w:p>
        </w:tc>
        <w:tc>
          <w:tcPr>
            <w:tcW w:w="4536" w:type="dxa"/>
          </w:tcPr>
          <w:p w14:paraId="66F74858" w14:textId="20C9F581" w:rsidR="00F066FE" w:rsidDel="00E27A9C" w:rsidRDefault="002B13D0" w:rsidP="002B13D0">
            <w:pPr>
              <w:pStyle w:val="Axure0"/>
              <w:rPr>
                <w:del w:id="5513" w:author="249326630@qq.com" w:date="2018-12-25T18:25:00Z"/>
                <w:lang w:eastAsia="zh-CN"/>
              </w:rPr>
            </w:pPr>
            <w:del w:id="5514" w:author="249326630@qq.com" w:date="2018-12-25T18:25:00Z">
              <w:r w:rsidDel="00E27A9C">
                <w:rPr>
                  <w:rFonts w:hint="eastAsia"/>
                  <w:lang w:eastAsia="zh-CN"/>
                </w:rPr>
                <w:delText>点击</w:delText>
              </w:r>
              <w:r w:rsidDel="00E27A9C">
                <w:rPr>
                  <w:lang w:eastAsia="zh-CN"/>
                </w:rPr>
                <w:delText>对</w:delText>
              </w:r>
              <w:r w:rsidDel="00E27A9C">
                <w:rPr>
                  <w:rFonts w:hint="eastAsia"/>
                  <w:lang w:eastAsia="zh-CN"/>
                </w:rPr>
                <w:delText>状态进行字典</w:delText>
              </w:r>
              <w:r w:rsidDel="00E27A9C">
                <w:rPr>
                  <w:lang w:eastAsia="zh-CN"/>
                </w:rPr>
                <w:delText>排序</w:delText>
              </w:r>
            </w:del>
          </w:p>
        </w:tc>
      </w:tr>
      <w:tr w:rsidR="00F066FE" w:rsidDel="00E27A9C" w14:paraId="09C4F067" w14:textId="0E5F6A92" w:rsidTr="00EB2A62">
        <w:trPr>
          <w:cnfStyle w:val="000000010000" w:firstRow="0" w:lastRow="0" w:firstColumn="0" w:lastColumn="0" w:oddVBand="0" w:evenVBand="0" w:oddHBand="0" w:evenHBand="1" w:firstRowFirstColumn="0" w:firstRowLastColumn="0" w:lastRowFirstColumn="0" w:lastRowLastColumn="0"/>
          <w:cantSplit/>
          <w:del w:id="5515" w:author="249326630@qq.com" w:date="2018-12-25T18:25:00Z"/>
        </w:trPr>
        <w:tc>
          <w:tcPr>
            <w:tcW w:w="1413" w:type="dxa"/>
          </w:tcPr>
          <w:p w14:paraId="588716F1" w14:textId="65000AB5" w:rsidR="00F066FE" w:rsidDel="00E27A9C" w:rsidRDefault="00F066FE" w:rsidP="00EB2A62">
            <w:pPr>
              <w:pStyle w:val="Axure0"/>
              <w:rPr>
                <w:del w:id="5516" w:author="249326630@qq.com" w:date="2018-12-25T18:25:00Z"/>
                <w:lang w:eastAsia="zh-CN"/>
              </w:rPr>
            </w:pPr>
            <w:del w:id="5517" w:author="249326630@qq.com" w:date="2018-12-25T18:25:00Z">
              <w:r w:rsidDel="00E27A9C">
                <w:rPr>
                  <w:rFonts w:hint="eastAsia"/>
                  <w:lang w:eastAsia="zh-CN"/>
                </w:rPr>
                <w:delText>14</w:delText>
              </w:r>
            </w:del>
          </w:p>
        </w:tc>
        <w:tc>
          <w:tcPr>
            <w:tcW w:w="2268" w:type="dxa"/>
          </w:tcPr>
          <w:p w14:paraId="51880892" w14:textId="263D64B6" w:rsidR="00F066FE" w:rsidDel="00E27A9C" w:rsidRDefault="00D72018" w:rsidP="00EB2A62">
            <w:pPr>
              <w:pStyle w:val="Axure0"/>
              <w:rPr>
                <w:del w:id="5518" w:author="249326630@qq.com" w:date="2018-12-25T18:25:00Z"/>
                <w:lang w:eastAsia="zh-CN"/>
              </w:rPr>
            </w:pPr>
            <w:del w:id="5519" w:author="249326630@qq.com" w:date="2018-12-25T18:25:00Z">
              <w:r w:rsidDel="00E27A9C">
                <w:rPr>
                  <w:rFonts w:hint="eastAsia"/>
                  <w:lang w:eastAsia="zh-CN"/>
                </w:rPr>
                <w:delText>操作</w:delText>
              </w:r>
              <w:r w:rsidDel="00E27A9C">
                <w:rPr>
                  <w:lang w:eastAsia="zh-CN"/>
                </w:rPr>
                <w:delText>时间属性列</w:delText>
              </w:r>
            </w:del>
          </w:p>
        </w:tc>
        <w:tc>
          <w:tcPr>
            <w:tcW w:w="4536" w:type="dxa"/>
          </w:tcPr>
          <w:p w14:paraId="6ABDADE4" w14:textId="5BF2D843" w:rsidR="00F066FE" w:rsidDel="00E27A9C" w:rsidRDefault="009E4AA8" w:rsidP="009E4AA8">
            <w:pPr>
              <w:pStyle w:val="Axure0"/>
              <w:rPr>
                <w:del w:id="5520" w:author="249326630@qq.com" w:date="2018-12-25T18:25:00Z"/>
                <w:lang w:eastAsia="zh-CN"/>
              </w:rPr>
            </w:pPr>
            <w:del w:id="5521" w:author="249326630@qq.com" w:date="2018-12-25T18:25:00Z">
              <w:r w:rsidDel="00E27A9C">
                <w:rPr>
                  <w:rFonts w:hint="eastAsia"/>
                  <w:lang w:eastAsia="zh-CN"/>
                </w:rPr>
                <w:delText>点击</w:delText>
              </w:r>
              <w:r w:rsidDel="00E27A9C">
                <w:rPr>
                  <w:lang w:eastAsia="zh-CN"/>
                </w:rPr>
                <w:delText>对</w:delText>
              </w:r>
              <w:r w:rsidDel="00E27A9C">
                <w:rPr>
                  <w:rFonts w:hint="eastAsia"/>
                  <w:lang w:eastAsia="zh-CN"/>
                </w:rPr>
                <w:delText>时间进行</w:delText>
              </w:r>
              <w:r w:rsidDel="00E27A9C">
                <w:rPr>
                  <w:lang w:eastAsia="zh-CN"/>
                </w:rPr>
                <w:delText>排序</w:delText>
              </w:r>
            </w:del>
          </w:p>
        </w:tc>
      </w:tr>
      <w:tr w:rsidR="00F066FE" w:rsidDel="00E27A9C" w14:paraId="689C7C33" w14:textId="5BC87696" w:rsidTr="00EB2A62">
        <w:trPr>
          <w:cantSplit/>
          <w:del w:id="5522" w:author="249326630@qq.com" w:date="2018-12-25T18:25:00Z"/>
        </w:trPr>
        <w:tc>
          <w:tcPr>
            <w:tcW w:w="1413" w:type="dxa"/>
          </w:tcPr>
          <w:p w14:paraId="2E90DFB6" w14:textId="66E34DFF" w:rsidR="00F066FE" w:rsidDel="00E27A9C" w:rsidRDefault="00F066FE" w:rsidP="00EB2A62">
            <w:pPr>
              <w:pStyle w:val="Axure0"/>
              <w:rPr>
                <w:del w:id="5523" w:author="249326630@qq.com" w:date="2018-12-25T18:25:00Z"/>
                <w:lang w:eastAsia="zh-CN"/>
              </w:rPr>
            </w:pPr>
            <w:del w:id="5524" w:author="249326630@qq.com" w:date="2018-12-25T18:25:00Z">
              <w:r w:rsidDel="00E27A9C">
                <w:rPr>
                  <w:rFonts w:hint="eastAsia"/>
                  <w:lang w:eastAsia="zh-CN"/>
                </w:rPr>
                <w:delText>15</w:delText>
              </w:r>
            </w:del>
          </w:p>
        </w:tc>
        <w:tc>
          <w:tcPr>
            <w:tcW w:w="2268" w:type="dxa"/>
          </w:tcPr>
          <w:p w14:paraId="06E31805" w14:textId="4392AB85" w:rsidR="00F066FE" w:rsidDel="00E27A9C" w:rsidRDefault="00D72018" w:rsidP="00EB2A62">
            <w:pPr>
              <w:pStyle w:val="Axure0"/>
              <w:rPr>
                <w:del w:id="5525" w:author="249326630@qq.com" w:date="2018-12-25T18:25:00Z"/>
                <w:lang w:eastAsia="zh-CN"/>
              </w:rPr>
            </w:pPr>
            <w:del w:id="5526" w:author="249326630@qq.com" w:date="2018-12-25T18:25:00Z">
              <w:r w:rsidDel="00E27A9C">
                <w:rPr>
                  <w:rFonts w:hint="eastAsia"/>
                  <w:lang w:eastAsia="zh-CN"/>
                </w:rPr>
                <w:delText>操作</w:delText>
              </w:r>
              <w:r w:rsidDel="00E27A9C">
                <w:rPr>
                  <w:lang w:eastAsia="zh-CN"/>
                </w:rPr>
                <w:delText>人员属性列</w:delText>
              </w:r>
            </w:del>
          </w:p>
        </w:tc>
        <w:tc>
          <w:tcPr>
            <w:tcW w:w="4536" w:type="dxa"/>
          </w:tcPr>
          <w:p w14:paraId="511D358E" w14:textId="64F31062" w:rsidR="00F066FE" w:rsidDel="00E27A9C" w:rsidRDefault="008D4D67" w:rsidP="00EB2A62">
            <w:pPr>
              <w:pStyle w:val="Axure0"/>
              <w:rPr>
                <w:del w:id="5527" w:author="249326630@qq.com" w:date="2018-12-25T18:25:00Z"/>
                <w:lang w:eastAsia="zh-CN"/>
              </w:rPr>
            </w:pPr>
            <w:del w:id="5528" w:author="249326630@qq.com" w:date="2018-12-25T18:25:00Z">
              <w:r w:rsidDel="00E27A9C">
                <w:rPr>
                  <w:rFonts w:hint="eastAsia"/>
                  <w:lang w:eastAsia="zh-CN"/>
                </w:rPr>
                <w:delText>点击</w:delText>
              </w:r>
              <w:r w:rsidDel="00E27A9C">
                <w:rPr>
                  <w:lang w:eastAsia="zh-CN"/>
                </w:rPr>
                <w:delText>对</w:delText>
              </w:r>
              <w:r w:rsidDel="00E27A9C">
                <w:rPr>
                  <w:rFonts w:hint="eastAsia"/>
                  <w:lang w:eastAsia="zh-CN"/>
                </w:rPr>
                <w:delText>操作</w:delText>
              </w:r>
              <w:r w:rsidDel="00E27A9C">
                <w:rPr>
                  <w:lang w:eastAsia="zh-CN"/>
                </w:rPr>
                <w:delText>人员</w:delText>
              </w:r>
              <w:r w:rsidDel="00E27A9C">
                <w:rPr>
                  <w:rFonts w:hint="eastAsia"/>
                  <w:lang w:eastAsia="zh-CN"/>
                </w:rPr>
                <w:delText>进行字典</w:delText>
              </w:r>
              <w:r w:rsidDel="00E27A9C">
                <w:rPr>
                  <w:lang w:eastAsia="zh-CN"/>
                </w:rPr>
                <w:delText>排序</w:delText>
              </w:r>
            </w:del>
          </w:p>
        </w:tc>
      </w:tr>
      <w:tr w:rsidR="00F066FE" w:rsidDel="00E27A9C" w14:paraId="21E1294F" w14:textId="0A24B5F1" w:rsidTr="00EB2A62">
        <w:trPr>
          <w:cnfStyle w:val="000000010000" w:firstRow="0" w:lastRow="0" w:firstColumn="0" w:lastColumn="0" w:oddVBand="0" w:evenVBand="0" w:oddHBand="0" w:evenHBand="1" w:firstRowFirstColumn="0" w:firstRowLastColumn="0" w:lastRowFirstColumn="0" w:lastRowLastColumn="0"/>
          <w:cantSplit/>
          <w:del w:id="5529" w:author="249326630@qq.com" w:date="2018-12-25T18:25:00Z"/>
        </w:trPr>
        <w:tc>
          <w:tcPr>
            <w:tcW w:w="1413" w:type="dxa"/>
          </w:tcPr>
          <w:p w14:paraId="50A47392" w14:textId="2E1021AF" w:rsidR="00F066FE" w:rsidDel="00E27A9C" w:rsidRDefault="00F066FE" w:rsidP="00EB2A62">
            <w:pPr>
              <w:pStyle w:val="Axure0"/>
              <w:rPr>
                <w:del w:id="5530" w:author="249326630@qq.com" w:date="2018-12-25T18:25:00Z"/>
                <w:lang w:eastAsia="zh-CN"/>
              </w:rPr>
            </w:pPr>
            <w:del w:id="5531" w:author="249326630@qq.com" w:date="2018-12-25T18:25:00Z">
              <w:r w:rsidDel="00E27A9C">
                <w:rPr>
                  <w:rFonts w:hint="eastAsia"/>
                  <w:lang w:eastAsia="zh-CN"/>
                </w:rPr>
                <w:delText>1</w:delText>
              </w:r>
              <w:r w:rsidDel="00E27A9C">
                <w:rPr>
                  <w:lang w:eastAsia="zh-CN"/>
                </w:rPr>
                <w:delText>6</w:delText>
              </w:r>
            </w:del>
          </w:p>
        </w:tc>
        <w:tc>
          <w:tcPr>
            <w:tcW w:w="2268" w:type="dxa"/>
          </w:tcPr>
          <w:p w14:paraId="4FF28FBD" w14:textId="754C905D" w:rsidR="00F066FE" w:rsidDel="00E27A9C" w:rsidRDefault="00D72018" w:rsidP="00EB2A62">
            <w:pPr>
              <w:pStyle w:val="Axure0"/>
              <w:rPr>
                <w:del w:id="5532" w:author="249326630@qq.com" w:date="2018-12-25T18:25:00Z"/>
                <w:lang w:eastAsia="zh-CN"/>
              </w:rPr>
            </w:pPr>
            <w:del w:id="5533" w:author="249326630@qq.com" w:date="2018-12-25T18:25:00Z">
              <w:r w:rsidDel="00E27A9C">
                <w:rPr>
                  <w:rFonts w:hint="eastAsia"/>
                  <w:lang w:eastAsia="zh-CN"/>
                </w:rPr>
                <w:delText>系统</w:delText>
              </w:r>
              <w:r w:rsidDel="00E27A9C">
                <w:rPr>
                  <w:lang w:eastAsia="zh-CN"/>
                </w:rPr>
                <w:delText>日志属性列</w:delText>
              </w:r>
            </w:del>
          </w:p>
        </w:tc>
        <w:tc>
          <w:tcPr>
            <w:tcW w:w="4536" w:type="dxa"/>
          </w:tcPr>
          <w:p w14:paraId="27812E7D" w14:textId="004FA2C9" w:rsidR="00F066FE" w:rsidDel="00E27A9C" w:rsidRDefault="00FE6221" w:rsidP="00EB2A62">
            <w:pPr>
              <w:pStyle w:val="Axure0"/>
              <w:rPr>
                <w:del w:id="5534" w:author="249326630@qq.com" w:date="2018-12-25T18:25:00Z"/>
                <w:lang w:eastAsia="zh-CN"/>
              </w:rPr>
            </w:pPr>
            <w:del w:id="5535" w:author="249326630@qq.com" w:date="2018-12-25T18:25:00Z">
              <w:r w:rsidDel="00E27A9C">
                <w:rPr>
                  <w:rFonts w:hint="eastAsia"/>
                  <w:lang w:eastAsia="zh-CN"/>
                </w:rPr>
                <w:delText>点击</w:delText>
              </w:r>
              <w:r w:rsidDel="00E27A9C">
                <w:rPr>
                  <w:lang w:eastAsia="zh-CN"/>
                </w:rPr>
                <w:delText>对系统日志</w:delText>
              </w:r>
              <w:r w:rsidDel="00E27A9C">
                <w:rPr>
                  <w:rFonts w:hint="eastAsia"/>
                  <w:lang w:eastAsia="zh-CN"/>
                </w:rPr>
                <w:delText>进行字典</w:delText>
              </w:r>
              <w:r w:rsidDel="00E27A9C">
                <w:rPr>
                  <w:lang w:eastAsia="zh-CN"/>
                </w:rPr>
                <w:delText>排序</w:delText>
              </w:r>
            </w:del>
          </w:p>
        </w:tc>
      </w:tr>
      <w:tr w:rsidR="00F066FE" w:rsidDel="00E27A9C" w14:paraId="68C7D7C5" w14:textId="092E7C9A" w:rsidTr="00EB2A62">
        <w:trPr>
          <w:cantSplit/>
          <w:del w:id="5536" w:author="249326630@qq.com" w:date="2018-12-25T18:25:00Z"/>
        </w:trPr>
        <w:tc>
          <w:tcPr>
            <w:tcW w:w="1413" w:type="dxa"/>
          </w:tcPr>
          <w:p w14:paraId="4A0DBD89" w14:textId="5462EC30" w:rsidR="00F066FE" w:rsidDel="00E27A9C" w:rsidRDefault="00F066FE" w:rsidP="00EB2A62">
            <w:pPr>
              <w:pStyle w:val="Axure0"/>
              <w:rPr>
                <w:del w:id="5537" w:author="249326630@qq.com" w:date="2018-12-25T18:25:00Z"/>
                <w:lang w:eastAsia="zh-CN"/>
              </w:rPr>
            </w:pPr>
            <w:del w:id="5538" w:author="249326630@qq.com" w:date="2018-12-25T18:25:00Z">
              <w:r w:rsidDel="00E27A9C">
                <w:rPr>
                  <w:rFonts w:hint="eastAsia"/>
                  <w:lang w:eastAsia="zh-CN"/>
                </w:rPr>
                <w:delText>17</w:delText>
              </w:r>
            </w:del>
          </w:p>
        </w:tc>
        <w:tc>
          <w:tcPr>
            <w:tcW w:w="2268" w:type="dxa"/>
          </w:tcPr>
          <w:p w14:paraId="0C2D1C25" w14:textId="4F1C0E10" w:rsidR="00F066FE" w:rsidDel="00E27A9C" w:rsidRDefault="00D72018" w:rsidP="00EB2A62">
            <w:pPr>
              <w:pStyle w:val="Axure0"/>
              <w:rPr>
                <w:del w:id="5539" w:author="249326630@qq.com" w:date="2018-12-25T18:25:00Z"/>
                <w:lang w:eastAsia="zh-CN"/>
              </w:rPr>
            </w:pPr>
            <w:del w:id="5540" w:author="249326630@qq.com" w:date="2018-12-25T18:25:00Z">
              <w:r w:rsidDel="00E27A9C">
                <w:rPr>
                  <w:rFonts w:hint="eastAsia"/>
                  <w:lang w:eastAsia="zh-CN"/>
                </w:rPr>
                <w:delText>复选</w:delText>
              </w:r>
              <w:r w:rsidDel="00E27A9C">
                <w:rPr>
                  <w:lang w:eastAsia="zh-CN"/>
                </w:rPr>
                <w:delText>选择框</w:delText>
              </w:r>
            </w:del>
          </w:p>
        </w:tc>
        <w:tc>
          <w:tcPr>
            <w:tcW w:w="4536" w:type="dxa"/>
          </w:tcPr>
          <w:p w14:paraId="399D7615" w14:textId="1FD9FF93" w:rsidR="00F066FE" w:rsidDel="00E27A9C" w:rsidRDefault="004F7D3F" w:rsidP="00EB2A62">
            <w:pPr>
              <w:pStyle w:val="Axure0"/>
              <w:rPr>
                <w:del w:id="5541" w:author="249326630@qq.com" w:date="2018-12-25T18:25:00Z"/>
                <w:lang w:eastAsia="zh-CN"/>
              </w:rPr>
            </w:pPr>
            <w:del w:id="5542" w:author="249326630@qq.com" w:date="2018-12-25T18:25:00Z">
              <w:r w:rsidDel="00E27A9C">
                <w:rPr>
                  <w:rFonts w:hint="eastAsia"/>
                  <w:lang w:eastAsia="zh-CN"/>
                </w:rPr>
                <w:delText>点击</w:delText>
              </w:r>
              <w:r w:rsidDel="00E27A9C">
                <w:rPr>
                  <w:lang w:eastAsia="zh-CN"/>
                </w:rPr>
                <w:delText>复选日志</w:delText>
              </w:r>
            </w:del>
          </w:p>
        </w:tc>
      </w:tr>
      <w:tr w:rsidR="00F066FE" w:rsidDel="00E27A9C" w14:paraId="79B69373" w14:textId="3093F5B3" w:rsidTr="00EB2A62">
        <w:trPr>
          <w:cnfStyle w:val="000000010000" w:firstRow="0" w:lastRow="0" w:firstColumn="0" w:lastColumn="0" w:oddVBand="0" w:evenVBand="0" w:oddHBand="0" w:evenHBand="1" w:firstRowFirstColumn="0" w:firstRowLastColumn="0" w:lastRowFirstColumn="0" w:lastRowLastColumn="0"/>
          <w:cantSplit/>
          <w:del w:id="5543" w:author="249326630@qq.com" w:date="2018-12-25T18:25:00Z"/>
        </w:trPr>
        <w:tc>
          <w:tcPr>
            <w:tcW w:w="1413" w:type="dxa"/>
          </w:tcPr>
          <w:p w14:paraId="1DFEA3D4" w14:textId="532FF6B4" w:rsidR="00F066FE" w:rsidDel="00E27A9C" w:rsidRDefault="00F066FE" w:rsidP="00EB2A62">
            <w:pPr>
              <w:pStyle w:val="Axure0"/>
              <w:rPr>
                <w:del w:id="5544" w:author="249326630@qq.com" w:date="2018-12-25T18:25:00Z"/>
                <w:lang w:eastAsia="zh-CN"/>
              </w:rPr>
            </w:pPr>
            <w:del w:id="5545" w:author="249326630@qq.com" w:date="2018-12-25T18:25:00Z">
              <w:r w:rsidDel="00E27A9C">
                <w:rPr>
                  <w:rFonts w:hint="eastAsia"/>
                  <w:lang w:eastAsia="zh-CN"/>
                </w:rPr>
                <w:delText>18</w:delText>
              </w:r>
            </w:del>
          </w:p>
        </w:tc>
        <w:tc>
          <w:tcPr>
            <w:tcW w:w="2268" w:type="dxa"/>
          </w:tcPr>
          <w:p w14:paraId="4CDFBCC1" w14:textId="4DEF4205" w:rsidR="00F066FE" w:rsidDel="00E27A9C" w:rsidRDefault="00D72018" w:rsidP="00EB2A62">
            <w:pPr>
              <w:pStyle w:val="Axure0"/>
              <w:rPr>
                <w:del w:id="5546" w:author="249326630@qq.com" w:date="2018-12-25T18:25:00Z"/>
                <w:lang w:eastAsia="zh-CN"/>
              </w:rPr>
            </w:pPr>
            <w:del w:id="5547" w:author="249326630@qq.com" w:date="2018-12-25T18:25:00Z">
              <w:r w:rsidDel="00E27A9C">
                <w:rPr>
                  <w:rFonts w:hint="eastAsia"/>
                  <w:lang w:eastAsia="zh-CN"/>
                </w:rPr>
                <w:delText>全选</w:delText>
              </w:r>
              <w:r w:rsidDel="00E27A9C">
                <w:rPr>
                  <w:lang w:eastAsia="zh-CN"/>
                </w:rPr>
                <w:delText>按钮</w:delText>
              </w:r>
            </w:del>
          </w:p>
        </w:tc>
        <w:tc>
          <w:tcPr>
            <w:tcW w:w="4536" w:type="dxa"/>
          </w:tcPr>
          <w:p w14:paraId="3E590F8E" w14:textId="3DB70051" w:rsidR="00F066FE" w:rsidDel="00E27A9C" w:rsidRDefault="00C47FA7" w:rsidP="00EB2A62">
            <w:pPr>
              <w:pStyle w:val="Axure0"/>
              <w:rPr>
                <w:del w:id="5548" w:author="249326630@qq.com" w:date="2018-12-25T18:25:00Z"/>
                <w:lang w:eastAsia="zh-CN"/>
              </w:rPr>
            </w:pPr>
            <w:del w:id="5549" w:author="249326630@qq.com" w:date="2018-12-25T18:25:00Z">
              <w:r w:rsidDel="00E27A9C">
                <w:rPr>
                  <w:rFonts w:hint="eastAsia"/>
                  <w:lang w:eastAsia="zh-CN"/>
                </w:rPr>
                <w:delText>对</w:delText>
              </w:r>
              <w:r w:rsidDel="00E27A9C">
                <w:rPr>
                  <w:lang w:eastAsia="zh-CN"/>
                </w:rPr>
                <w:delText>日志全选</w:delText>
              </w:r>
            </w:del>
          </w:p>
        </w:tc>
      </w:tr>
      <w:tr w:rsidR="00F066FE" w:rsidDel="00E27A9C" w14:paraId="4FD14123" w14:textId="17F5B2DE" w:rsidTr="00EB2A62">
        <w:trPr>
          <w:cantSplit/>
          <w:del w:id="5550" w:author="249326630@qq.com" w:date="2018-12-25T18:25:00Z"/>
        </w:trPr>
        <w:tc>
          <w:tcPr>
            <w:tcW w:w="1413" w:type="dxa"/>
          </w:tcPr>
          <w:p w14:paraId="02DB5A36" w14:textId="03F5D450" w:rsidR="00F066FE" w:rsidDel="00E27A9C" w:rsidRDefault="00F066FE" w:rsidP="00EB2A62">
            <w:pPr>
              <w:pStyle w:val="Axure0"/>
              <w:rPr>
                <w:del w:id="5551" w:author="249326630@qq.com" w:date="2018-12-25T18:25:00Z"/>
                <w:lang w:eastAsia="zh-CN"/>
              </w:rPr>
            </w:pPr>
            <w:del w:id="5552" w:author="249326630@qq.com" w:date="2018-12-25T18:25:00Z">
              <w:r w:rsidDel="00E27A9C">
                <w:rPr>
                  <w:rFonts w:hint="eastAsia"/>
                  <w:lang w:eastAsia="zh-CN"/>
                </w:rPr>
                <w:delText>19</w:delText>
              </w:r>
            </w:del>
          </w:p>
        </w:tc>
        <w:tc>
          <w:tcPr>
            <w:tcW w:w="2268" w:type="dxa"/>
          </w:tcPr>
          <w:p w14:paraId="34207287" w14:textId="5C3AF768" w:rsidR="00F066FE" w:rsidDel="00E27A9C" w:rsidRDefault="00D72018" w:rsidP="00EB2A62">
            <w:pPr>
              <w:pStyle w:val="Axure0"/>
              <w:rPr>
                <w:del w:id="5553" w:author="249326630@qq.com" w:date="2018-12-25T18:25:00Z"/>
                <w:lang w:eastAsia="zh-CN"/>
              </w:rPr>
            </w:pPr>
            <w:del w:id="5554" w:author="249326630@qq.com" w:date="2018-12-25T18:25:00Z">
              <w:r w:rsidDel="00E27A9C">
                <w:rPr>
                  <w:rFonts w:hint="eastAsia"/>
                  <w:lang w:eastAsia="zh-CN"/>
                </w:rPr>
                <w:delText>反选</w:delText>
              </w:r>
              <w:r w:rsidDel="00E27A9C">
                <w:rPr>
                  <w:lang w:eastAsia="zh-CN"/>
                </w:rPr>
                <w:delText>按钮</w:delText>
              </w:r>
            </w:del>
          </w:p>
        </w:tc>
        <w:tc>
          <w:tcPr>
            <w:tcW w:w="4536" w:type="dxa"/>
          </w:tcPr>
          <w:p w14:paraId="5BD685A0" w14:textId="04CBC29D" w:rsidR="00F066FE" w:rsidDel="00E27A9C" w:rsidRDefault="00C47FA7" w:rsidP="00EB2A62">
            <w:pPr>
              <w:pStyle w:val="Axure0"/>
              <w:rPr>
                <w:del w:id="5555" w:author="249326630@qq.com" w:date="2018-12-25T18:25:00Z"/>
                <w:lang w:eastAsia="zh-CN"/>
              </w:rPr>
            </w:pPr>
            <w:del w:id="5556" w:author="249326630@qq.com" w:date="2018-12-25T18:25:00Z">
              <w:r w:rsidDel="00E27A9C">
                <w:rPr>
                  <w:rFonts w:hint="eastAsia"/>
                  <w:lang w:eastAsia="zh-CN"/>
                </w:rPr>
                <w:delText>反向</w:delText>
              </w:r>
              <w:r w:rsidDel="00E27A9C">
                <w:rPr>
                  <w:lang w:eastAsia="zh-CN"/>
                </w:rPr>
                <w:delText>选择日志</w:delText>
              </w:r>
            </w:del>
          </w:p>
        </w:tc>
      </w:tr>
      <w:tr w:rsidR="00F066FE" w:rsidDel="00E27A9C" w14:paraId="3FAB7888" w14:textId="7E42AE41" w:rsidTr="00EB2A62">
        <w:trPr>
          <w:cnfStyle w:val="000000010000" w:firstRow="0" w:lastRow="0" w:firstColumn="0" w:lastColumn="0" w:oddVBand="0" w:evenVBand="0" w:oddHBand="0" w:evenHBand="1" w:firstRowFirstColumn="0" w:firstRowLastColumn="0" w:lastRowFirstColumn="0" w:lastRowLastColumn="0"/>
          <w:cantSplit/>
          <w:del w:id="5557" w:author="249326630@qq.com" w:date="2018-12-25T18:25:00Z"/>
        </w:trPr>
        <w:tc>
          <w:tcPr>
            <w:tcW w:w="1413" w:type="dxa"/>
          </w:tcPr>
          <w:p w14:paraId="19378F4B" w14:textId="4EB3E522" w:rsidR="00F066FE" w:rsidDel="00E27A9C" w:rsidRDefault="00F066FE" w:rsidP="00EB2A62">
            <w:pPr>
              <w:pStyle w:val="Axure0"/>
              <w:rPr>
                <w:del w:id="5558" w:author="249326630@qq.com" w:date="2018-12-25T18:25:00Z"/>
                <w:lang w:eastAsia="zh-CN"/>
              </w:rPr>
            </w:pPr>
            <w:del w:id="5559" w:author="249326630@qq.com" w:date="2018-12-25T18:25:00Z">
              <w:r w:rsidDel="00E27A9C">
                <w:rPr>
                  <w:rFonts w:hint="eastAsia"/>
                  <w:lang w:eastAsia="zh-CN"/>
                </w:rPr>
                <w:delText>20</w:delText>
              </w:r>
            </w:del>
          </w:p>
        </w:tc>
        <w:tc>
          <w:tcPr>
            <w:tcW w:w="2268" w:type="dxa"/>
          </w:tcPr>
          <w:p w14:paraId="0380F961" w14:textId="37A48657" w:rsidR="00F066FE" w:rsidDel="00E27A9C" w:rsidRDefault="001B3D66" w:rsidP="00EB2A62">
            <w:pPr>
              <w:pStyle w:val="Axure0"/>
              <w:rPr>
                <w:del w:id="5560" w:author="249326630@qq.com" w:date="2018-12-25T18:25:00Z"/>
                <w:lang w:eastAsia="zh-CN"/>
              </w:rPr>
            </w:pPr>
            <w:del w:id="5561" w:author="249326630@qq.com" w:date="2018-12-25T18:25:00Z">
              <w:r w:rsidDel="00E27A9C">
                <w:rPr>
                  <w:rFonts w:hint="eastAsia"/>
                  <w:lang w:eastAsia="zh-CN"/>
                </w:rPr>
                <w:delText>清除</w:delText>
              </w:r>
              <w:r w:rsidR="00D72018" w:rsidDel="00E27A9C">
                <w:rPr>
                  <w:lang w:eastAsia="zh-CN"/>
                </w:rPr>
                <w:delText>按钮</w:delText>
              </w:r>
            </w:del>
          </w:p>
        </w:tc>
        <w:tc>
          <w:tcPr>
            <w:tcW w:w="4536" w:type="dxa"/>
          </w:tcPr>
          <w:p w14:paraId="05EBBC82" w14:textId="566F1342" w:rsidR="00F066FE" w:rsidDel="00E27A9C" w:rsidRDefault="00794A1B" w:rsidP="00EB2A62">
            <w:pPr>
              <w:pStyle w:val="Axure0"/>
              <w:rPr>
                <w:del w:id="5562" w:author="249326630@qq.com" w:date="2018-12-25T18:25:00Z"/>
                <w:lang w:eastAsia="zh-CN"/>
              </w:rPr>
            </w:pPr>
            <w:del w:id="5563" w:author="249326630@qq.com" w:date="2018-12-25T18:25:00Z">
              <w:r w:rsidDel="00E27A9C">
                <w:rPr>
                  <w:rFonts w:hint="eastAsia"/>
                  <w:lang w:eastAsia="zh-CN"/>
                </w:rPr>
                <w:delText>点击</w:delText>
              </w:r>
              <w:r w:rsidDel="00E27A9C">
                <w:rPr>
                  <w:lang w:eastAsia="zh-CN"/>
                </w:rPr>
                <w:delText>清除所有复选</w:delText>
              </w:r>
            </w:del>
          </w:p>
        </w:tc>
      </w:tr>
      <w:tr w:rsidR="00F066FE" w:rsidDel="00E27A9C" w14:paraId="6DB5005E" w14:textId="703EE6D8" w:rsidTr="00EB2A62">
        <w:trPr>
          <w:cantSplit/>
          <w:del w:id="5564" w:author="249326630@qq.com" w:date="2018-12-25T18:25:00Z"/>
        </w:trPr>
        <w:tc>
          <w:tcPr>
            <w:tcW w:w="1413" w:type="dxa"/>
          </w:tcPr>
          <w:p w14:paraId="1F5946F7" w14:textId="7F6D6031" w:rsidR="00F066FE" w:rsidDel="00E27A9C" w:rsidRDefault="00F066FE" w:rsidP="00EB2A62">
            <w:pPr>
              <w:pStyle w:val="Axure0"/>
              <w:rPr>
                <w:del w:id="5565" w:author="249326630@qq.com" w:date="2018-12-25T18:25:00Z"/>
                <w:lang w:eastAsia="zh-CN"/>
              </w:rPr>
            </w:pPr>
            <w:del w:id="5566" w:author="249326630@qq.com" w:date="2018-12-25T18:25:00Z">
              <w:r w:rsidDel="00E27A9C">
                <w:rPr>
                  <w:rFonts w:hint="eastAsia"/>
                  <w:lang w:eastAsia="zh-CN"/>
                </w:rPr>
                <w:delText>21</w:delText>
              </w:r>
            </w:del>
          </w:p>
        </w:tc>
        <w:tc>
          <w:tcPr>
            <w:tcW w:w="2268" w:type="dxa"/>
          </w:tcPr>
          <w:p w14:paraId="3F0432FE" w14:textId="6B80B472" w:rsidR="00F066FE" w:rsidDel="00E27A9C" w:rsidRDefault="00401140" w:rsidP="00EB2A62">
            <w:pPr>
              <w:pStyle w:val="Axure0"/>
              <w:rPr>
                <w:del w:id="5567" w:author="249326630@qq.com" w:date="2018-12-25T18:25:00Z"/>
                <w:lang w:eastAsia="zh-CN"/>
              </w:rPr>
            </w:pPr>
            <w:del w:id="5568" w:author="249326630@qq.com" w:date="2018-12-25T18:25:00Z">
              <w:r w:rsidDel="00E27A9C">
                <w:rPr>
                  <w:lang w:eastAsia="zh-CN"/>
                </w:rPr>
                <w:delText>页码与选择</w:delText>
              </w:r>
              <w:r w:rsidDel="00E27A9C">
                <w:rPr>
                  <w:rFonts w:hint="eastAsia"/>
                  <w:lang w:eastAsia="zh-CN"/>
                </w:rPr>
                <w:delText>数</w:delText>
              </w:r>
            </w:del>
          </w:p>
        </w:tc>
        <w:tc>
          <w:tcPr>
            <w:tcW w:w="4536" w:type="dxa"/>
          </w:tcPr>
          <w:p w14:paraId="1F251C22" w14:textId="46817A55" w:rsidR="00F066FE" w:rsidDel="00E27A9C" w:rsidRDefault="001B3D66" w:rsidP="00EB2A62">
            <w:pPr>
              <w:pStyle w:val="Axure0"/>
              <w:rPr>
                <w:del w:id="5569" w:author="249326630@qq.com" w:date="2018-12-25T18:25:00Z"/>
                <w:lang w:eastAsia="zh-CN"/>
              </w:rPr>
            </w:pPr>
            <w:del w:id="5570" w:author="249326630@qq.com" w:date="2018-12-25T18:25:00Z">
              <w:r w:rsidDel="00E27A9C">
                <w:rPr>
                  <w:rFonts w:hint="eastAsia"/>
                  <w:lang w:eastAsia="zh-CN"/>
                </w:rPr>
                <w:delText>显示</w:delText>
              </w:r>
              <w:r w:rsidDel="00E27A9C">
                <w:rPr>
                  <w:lang w:eastAsia="zh-CN"/>
                </w:rPr>
                <w:delText>页码与选择</w:delText>
              </w:r>
              <w:r w:rsidDel="00E27A9C">
                <w:rPr>
                  <w:rFonts w:hint="eastAsia"/>
                  <w:lang w:eastAsia="zh-CN"/>
                </w:rPr>
                <w:delText>数</w:delText>
              </w:r>
            </w:del>
          </w:p>
        </w:tc>
      </w:tr>
      <w:tr w:rsidR="00F066FE" w:rsidDel="00E27A9C" w14:paraId="31B53C0F" w14:textId="2383EB8F" w:rsidTr="00EB2A62">
        <w:trPr>
          <w:cnfStyle w:val="000000010000" w:firstRow="0" w:lastRow="0" w:firstColumn="0" w:lastColumn="0" w:oddVBand="0" w:evenVBand="0" w:oddHBand="0" w:evenHBand="1" w:firstRowFirstColumn="0" w:firstRowLastColumn="0" w:lastRowFirstColumn="0" w:lastRowLastColumn="0"/>
          <w:cantSplit/>
          <w:del w:id="5571" w:author="249326630@qq.com" w:date="2018-12-25T18:25:00Z"/>
        </w:trPr>
        <w:tc>
          <w:tcPr>
            <w:tcW w:w="1413" w:type="dxa"/>
          </w:tcPr>
          <w:p w14:paraId="4653B7CA" w14:textId="5D70C626" w:rsidR="00F066FE" w:rsidDel="00E27A9C" w:rsidRDefault="00F066FE" w:rsidP="00EB2A62">
            <w:pPr>
              <w:pStyle w:val="Axure0"/>
              <w:rPr>
                <w:del w:id="5572" w:author="249326630@qq.com" w:date="2018-12-25T18:25:00Z"/>
                <w:lang w:eastAsia="zh-CN"/>
              </w:rPr>
            </w:pPr>
            <w:del w:id="5573" w:author="249326630@qq.com" w:date="2018-12-25T18:25:00Z">
              <w:r w:rsidDel="00E27A9C">
                <w:rPr>
                  <w:rFonts w:hint="eastAsia"/>
                  <w:lang w:eastAsia="zh-CN"/>
                </w:rPr>
                <w:delText>22</w:delText>
              </w:r>
            </w:del>
          </w:p>
        </w:tc>
        <w:tc>
          <w:tcPr>
            <w:tcW w:w="2268" w:type="dxa"/>
          </w:tcPr>
          <w:p w14:paraId="14BEAC6F" w14:textId="50E04EE4" w:rsidR="00F066FE" w:rsidDel="00E27A9C" w:rsidRDefault="00464303" w:rsidP="00EB2A62">
            <w:pPr>
              <w:pStyle w:val="Axure0"/>
              <w:rPr>
                <w:del w:id="5574" w:author="249326630@qq.com" w:date="2018-12-25T18:25:00Z"/>
                <w:lang w:eastAsia="zh-CN"/>
              </w:rPr>
            </w:pPr>
            <w:del w:id="5575" w:author="249326630@qq.com" w:date="2018-12-25T18:25:00Z">
              <w:r w:rsidDel="00E27A9C">
                <w:rPr>
                  <w:rFonts w:hint="eastAsia"/>
                  <w:lang w:eastAsia="zh-CN"/>
                </w:rPr>
                <w:delText>导出</w:delText>
              </w:r>
              <w:r w:rsidDel="00E27A9C">
                <w:rPr>
                  <w:lang w:eastAsia="zh-CN"/>
                </w:rPr>
                <w:delText>日志标志</w:delText>
              </w:r>
            </w:del>
          </w:p>
        </w:tc>
        <w:tc>
          <w:tcPr>
            <w:tcW w:w="4536" w:type="dxa"/>
          </w:tcPr>
          <w:p w14:paraId="71E9CEF3" w14:textId="63F0AF5A" w:rsidR="00F066FE" w:rsidDel="00E27A9C" w:rsidRDefault="00257824" w:rsidP="00EB2A62">
            <w:pPr>
              <w:pStyle w:val="Axure0"/>
              <w:rPr>
                <w:del w:id="5576" w:author="249326630@qq.com" w:date="2018-12-25T18:25:00Z"/>
                <w:lang w:eastAsia="zh-CN"/>
              </w:rPr>
            </w:pPr>
            <w:del w:id="5577" w:author="249326630@qq.com" w:date="2018-12-25T18:25:00Z">
              <w:r w:rsidDel="00E27A9C">
                <w:rPr>
                  <w:rFonts w:hint="eastAsia"/>
                  <w:lang w:eastAsia="zh-CN"/>
                </w:rPr>
                <w:delText>点击</w:delText>
              </w:r>
              <w:r w:rsidDel="00E27A9C">
                <w:rPr>
                  <w:lang w:eastAsia="zh-CN"/>
                </w:rPr>
                <w:delText>导出日志</w:delText>
              </w:r>
            </w:del>
          </w:p>
        </w:tc>
      </w:tr>
      <w:tr w:rsidR="00F066FE" w:rsidDel="00E27A9C" w14:paraId="292E3046" w14:textId="5F2D8231" w:rsidTr="00EB2A62">
        <w:trPr>
          <w:cantSplit/>
          <w:del w:id="5578" w:author="249326630@qq.com" w:date="2018-12-25T18:25:00Z"/>
        </w:trPr>
        <w:tc>
          <w:tcPr>
            <w:tcW w:w="1413" w:type="dxa"/>
          </w:tcPr>
          <w:p w14:paraId="17007561" w14:textId="2775397D" w:rsidR="00F066FE" w:rsidDel="00E27A9C" w:rsidRDefault="00F066FE" w:rsidP="00EB2A62">
            <w:pPr>
              <w:pStyle w:val="Axure0"/>
              <w:rPr>
                <w:del w:id="5579" w:author="249326630@qq.com" w:date="2018-12-25T18:25:00Z"/>
                <w:lang w:eastAsia="zh-CN"/>
              </w:rPr>
            </w:pPr>
            <w:del w:id="5580" w:author="249326630@qq.com" w:date="2018-12-25T18:25:00Z">
              <w:r w:rsidDel="00E27A9C">
                <w:rPr>
                  <w:rFonts w:hint="eastAsia"/>
                  <w:lang w:eastAsia="zh-CN"/>
                </w:rPr>
                <w:delText>23</w:delText>
              </w:r>
            </w:del>
          </w:p>
        </w:tc>
        <w:tc>
          <w:tcPr>
            <w:tcW w:w="2268" w:type="dxa"/>
          </w:tcPr>
          <w:p w14:paraId="07A3D279" w14:textId="44E2D350" w:rsidR="00F066FE" w:rsidDel="00E27A9C" w:rsidRDefault="00464303" w:rsidP="00EB2A62">
            <w:pPr>
              <w:pStyle w:val="Axure0"/>
              <w:rPr>
                <w:del w:id="5581" w:author="249326630@qq.com" w:date="2018-12-25T18:25:00Z"/>
                <w:lang w:eastAsia="zh-CN"/>
              </w:rPr>
            </w:pPr>
            <w:del w:id="5582" w:author="249326630@qq.com" w:date="2018-12-25T18:25:00Z">
              <w:r w:rsidDel="00E27A9C">
                <w:rPr>
                  <w:rFonts w:hint="eastAsia"/>
                  <w:lang w:eastAsia="zh-CN"/>
                </w:rPr>
                <w:delText>删除</w:delText>
              </w:r>
              <w:r w:rsidDel="00E27A9C">
                <w:rPr>
                  <w:lang w:eastAsia="zh-CN"/>
                </w:rPr>
                <w:delText>日志按钮</w:delText>
              </w:r>
            </w:del>
          </w:p>
        </w:tc>
        <w:tc>
          <w:tcPr>
            <w:tcW w:w="4536" w:type="dxa"/>
          </w:tcPr>
          <w:p w14:paraId="32CE2355" w14:textId="51024568" w:rsidR="00F066FE" w:rsidDel="00E27A9C" w:rsidRDefault="00184D5E" w:rsidP="00EB2A62">
            <w:pPr>
              <w:pStyle w:val="Axure0"/>
              <w:rPr>
                <w:del w:id="5583" w:author="249326630@qq.com" w:date="2018-12-25T18:25:00Z"/>
                <w:lang w:eastAsia="zh-CN"/>
              </w:rPr>
            </w:pPr>
            <w:del w:id="5584" w:author="249326630@qq.com" w:date="2018-12-25T18:25:00Z">
              <w:r w:rsidDel="00E27A9C">
                <w:rPr>
                  <w:rFonts w:hint="eastAsia"/>
                  <w:lang w:eastAsia="zh-CN"/>
                </w:rPr>
                <w:delText>点击进行</w:delText>
              </w:r>
              <w:r w:rsidDel="00E27A9C">
                <w:rPr>
                  <w:lang w:eastAsia="zh-CN"/>
                </w:rPr>
                <w:delText>对日志的复选</w:delText>
              </w:r>
              <w:r w:rsidDel="00E27A9C">
                <w:rPr>
                  <w:rFonts w:hint="eastAsia"/>
                  <w:lang w:eastAsia="zh-CN"/>
                </w:rPr>
                <w:delText>删除</w:delText>
              </w:r>
            </w:del>
          </w:p>
        </w:tc>
      </w:tr>
      <w:tr w:rsidR="00F066FE" w:rsidDel="00E27A9C" w14:paraId="6D5DFC96" w14:textId="76CF396F" w:rsidTr="00EB2A62">
        <w:trPr>
          <w:cnfStyle w:val="000000010000" w:firstRow="0" w:lastRow="0" w:firstColumn="0" w:lastColumn="0" w:oddVBand="0" w:evenVBand="0" w:oddHBand="0" w:evenHBand="1" w:firstRowFirstColumn="0" w:firstRowLastColumn="0" w:lastRowFirstColumn="0" w:lastRowLastColumn="0"/>
          <w:cantSplit/>
          <w:del w:id="5585" w:author="249326630@qq.com" w:date="2018-12-25T18:25:00Z"/>
        </w:trPr>
        <w:tc>
          <w:tcPr>
            <w:tcW w:w="1413" w:type="dxa"/>
          </w:tcPr>
          <w:p w14:paraId="5742C070" w14:textId="45EB9C6B" w:rsidR="00F066FE" w:rsidDel="00E27A9C" w:rsidRDefault="00F066FE" w:rsidP="00EB2A62">
            <w:pPr>
              <w:pStyle w:val="Axure0"/>
              <w:rPr>
                <w:del w:id="5586" w:author="249326630@qq.com" w:date="2018-12-25T18:25:00Z"/>
                <w:lang w:eastAsia="zh-CN"/>
              </w:rPr>
            </w:pPr>
            <w:del w:id="5587" w:author="249326630@qq.com" w:date="2018-12-25T18:25:00Z">
              <w:r w:rsidDel="00E27A9C">
                <w:rPr>
                  <w:rFonts w:hint="eastAsia"/>
                  <w:lang w:eastAsia="zh-CN"/>
                </w:rPr>
                <w:delText>24</w:delText>
              </w:r>
            </w:del>
          </w:p>
        </w:tc>
        <w:tc>
          <w:tcPr>
            <w:tcW w:w="2268" w:type="dxa"/>
          </w:tcPr>
          <w:p w14:paraId="36DD64C6" w14:textId="7CF31D2B" w:rsidR="00F066FE" w:rsidDel="00E27A9C" w:rsidRDefault="00464303" w:rsidP="00EB2A62">
            <w:pPr>
              <w:pStyle w:val="Axure0"/>
              <w:rPr>
                <w:del w:id="5588" w:author="249326630@qq.com" w:date="2018-12-25T18:25:00Z"/>
                <w:lang w:eastAsia="zh-CN"/>
              </w:rPr>
            </w:pPr>
            <w:del w:id="5589" w:author="249326630@qq.com" w:date="2018-12-25T18:25:00Z">
              <w:r w:rsidDel="00E27A9C">
                <w:rPr>
                  <w:rFonts w:hint="eastAsia"/>
                  <w:lang w:eastAsia="zh-CN"/>
                </w:rPr>
                <w:delText>日志</w:delText>
              </w:r>
              <w:r w:rsidDel="00E27A9C">
                <w:rPr>
                  <w:lang w:eastAsia="zh-CN"/>
                </w:rPr>
                <w:delText>翻页按钮</w:delText>
              </w:r>
            </w:del>
          </w:p>
        </w:tc>
        <w:tc>
          <w:tcPr>
            <w:tcW w:w="4536" w:type="dxa"/>
          </w:tcPr>
          <w:p w14:paraId="666FE2D5" w14:textId="2BC31A28" w:rsidR="00F066FE" w:rsidDel="00E27A9C" w:rsidRDefault="000A3332" w:rsidP="00EB2A62">
            <w:pPr>
              <w:pStyle w:val="Axure0"/>
              <w:rPr>
                <w:del w:id="5590" w:author="249326630@qq.com" w:date="2018-12-25T18:25:00Z"/>
                <w:lang w:eastAsia="zh-CN"/>
              </w:rPr>
            </w:pPr>
            <w:del w:id="5591" w:author="249326630@qq.com" w:date="2018-12-25T18:25:00Z">
              <w:r w:rsidDel="00E27A9C">
                <w:rPr>
                  <w:rFonts w:hint="eastAsia"/>
                  <w:lang w:eastAsia="zh-CN"/>
                </w:rPr>
                <w:delText>点击进行</w:delText>
              </w:r>
              <w:r w:rsidDel="00E27A9C">
                <w:rPr>
                  <w:lang w:eastAsia="zh-CN"/>
                </w:rPr>
                <w:delText>日志的翻页</w:delText>
              </w:r>
            </w:del>
          </w:p>
        </w:tc>
      </w:tr>
    </w:tbl>
    <w:p w14:paraId="6F151683" w14:textId="06DB4D6A" w:rsidR="00A90356" w:rsidRPr="00AF5C73" w:rsidDel="00E27A9C" w:rsidRDefault="00A90356" w:rsidP="00A90356">
      <w:pPr>
        <w:rPr>
          <w:del w:id="5592" w:author="249326630@qq.com" w:date="2018-12-25T18:25:00Z"/>
        </w:rPr>
      </w:pPr>
    </w:p>
    <w:p w14:paraId="6212339E" w14:textId="714219A1" w:rsidR="00A90356" w:rsidDel="00E27A9C" w:rsidRDefault="0043728C" w:rsidP="00A90356">
      <w:pPr>
        <w:rPr>
          <w:del w:id="5593" w:author="249326630@qq.com" w:date="2018-12-25T18:25:00Z"/>
        </w:rPr>
      </w:pPr>
      <w:del w:id="5594" w:author="249326630@qq.com" w:date="2018-12-25T18:25:00Z">
        <w:r w:rsidDel="00E27A9C">
          <w:rPr>
            <w:noProof/>
          </w:rPr>
          <w:drawing>
            <wp:inline distT="0" distB="0" distL="0" distR="0" wp14:anchorId="28F55B3E" wp14:editId="52295280">
              <wp:extent cx="5274310" cy="3136265"/>
              <wp:effectExtent l="0" t="0" r="2540" b="698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3136265"/>
                      </a:xfrm>
                      <a:prstGeom prst="rect">
                        <a:avLst/>
                      </a:prstGeom>
                    </pic:spPr>
                  </pic:pic>
                </a:graphicData>
              </a:graphic>
            </wp:inline>
          </w:drawing>
        </w:r>
      </w:del>
    </w:p>
    <w:p w14:paraId="3AAF3733" w14:textId="0FDE1DDE" w:rsidR="008B56AD" w:rsidDel="00E27A9C" w:rsidRDefault="008B56AD" w:rsidP="00A90356">
      <w:pPr>
        <w:rPr>
          <w:ins w:id="5595" w:author="HerculesHu" w:date="2017-12-23T23:50:00Z"/>
          <w:del w:id="5596" w:author="249326630@qq.com" w:date="2018-12-25T18:25:00Z"/>
        </w:rPr>
      </w:pPr>
    </w:p>
    <w:p w14:paraId="2D3D65FC" w14:textId="6A792410" w:rsidR="00636C47" w:rsidDel="00E27A9C" w:rsidRDefault="00636C47" w:rsidP="00636C47">
      <w:pPr>
        <w:jc w:val="center"/>
        <w:rPr>
          <w:ins w:id="5597" w:author="HerculesHu" w:date="2017-12-23T23:50:00Z"/>
          <w:del w:id="5598" w:author="249326630@qq.com" w:date="2018-12-25T18:25:00Z"/>
        </w:rPr>
      </w:pPr>
      <w:ins w:id="5599" w:author="HerculesHu" w:date="2017-12-23T23:50:00Z">
        <w:del w:id="5600" w:author="249326630@qq.com" w:date="2018-12-25T18:25:00Z">
          <w:r w:rsidDel="00E27A9C">
            <w:rPr>
              <w:rFonts w:hint="eastAsia"/>
            </w:rPr>
            <w:delText>（电脑</w:delText>
          </w:r>
          <w:r w:rsidDel="00E27A9C">
            <w:delText>版</w:delText>
          </w:r>
          <w:r w:rsidDel="00E27A9C">
            <w:rPr>
              <w:rFonts w:hint="eastAsia"/>
            </w:rPr>
            <w:delText>）</w:delText>
          </w:r>
        </w:del>
      </w:ins>
    </w:p>
    <w:p w14:paraId="2BDCB7AB" w14:textId="446960FD" w:rsidR="00636C47" w:rsidDel="00E27A9C" w:rsidRDefault="00636C47" w:rsidP="00A90356">
      <w:pPr>
        <w:rPr>
          <w:del w:id="5601" w:author="249326630@qq.com" w:date="2018-12-25T18:25:00Z"/>
        </w:rPr>
      </w:pPr>
    </w:p>
    <w:p w14:paraId="637C4F04" w14:textId="19BAA853" w:rsidR="008B56AD" w:rsidDel="00E27A9C" w:rsidRDefault="008B56AD" w:rsidP="00A90356">
      <w:pPr>
        <w:rPr>
          <w:del w:id="5602" w:author="249326630@qq.com" w:date="2018-12-25T18:25:00Z"/>
        </w:rPr>
      </w:pPr>
    </w:p>
    <w:p w14:paraId="28D25966" w14:textId="0C447F0D" w:rsidR="008B56AD" w:rsidDel="00E27A9C" w:rsidRDefault="00F932C6">
      <w:pPr>
        <w:pStyle w:val="a1"/>
        <w:rPr>
          <w:del w:id="5603" w:author="249326630@qq.com" w:date="2018-12-25T18:25:00Z"/>
        </w:rPr>
      </w:pPr>
      <w:del w:id="5604" w:author="249326630@qq.com" w:date="2018-12-25T18:25:00Z">
        <w:r w:rsidDel="00E27A9C">
          <w:rPr>
            <w:rFonts w:hint="eastAsia"/>
          </w:rPr>
          <w:delText>管理</w:delText>
        </w:r>
        <w:r w:rsidDel="00E27A9C">
          <w:delText>员后台</w:delText>
        </w:r>
        <w:r w:rsidR="00A011A5" w:rsidDel="00E27A9C">
          <w:rPr>
            <w:rFonts w:hint="eastAsia"/>
          </w:rPr>
          <w:delText>网站</w:delText>
        </w:r>
        <w:r w:rsidDel="00E27A9C">
          <w:rPr>
            <w:rFonts w:hint="eastAsia"/>
          </w:rPr>
          <w:delText>抬头</w:delText>
        </w:r>
      </w:del>
    </w:p>
    <w:p w14:paraId="2A8111F0" w14:textId="3ACACF6B" w:rsidR="00D939B4" w:rsidDel="00E27A9C" w:rsidRDefault="00D939B4" w:rsidP="00D939B4">
      <w:pPr>
        <w:rPr>
          <w:del w:id="5605" w:author="249326630@qq.com" w:date="2018-12-25T18:25:00Z"/>
        </w:rPr>
      </w:pPr>
    </w:p>
    <w:p w14:paraId="19F1E817" w14:textId="11841078" w:rsidR="00D939B4" w:rsidDel="00E27A9C" w:rsidRDefault="00D939B4" w:rsidP="00D939B4">
      <w:pPr>
        <w:rPr>
          <w:del w:id="5606" w:author="249326630@qq.com" w:date="2018-12-25T18:25:00Z"/>
        </w:rPr>
      </w:pPr>
    </w:p>
    <w:p w14:paraId="3B1F9260" w14:textId="127881D8" w:rsidR="00D939B4" w:rsidRPr="00D939B4" w:rsidDel="00E27A9C" w:rsidRDefault="00D939B4" w:rsidP="00D939B4">
      <w:pPr>
        <w:rPr>
          <w:del w:id="5607" w:author="249326630@qq.com" w:date="2018-12-25T18:25:00Z"/>
        </w:rPr>
      </w:pPr>
    </w:p>
    <w:tbl>
      <w:tblPr>
        <w:tblStyle w:val="Axure1"/>
        <w:tblpPr w:leftFromText="180" w:rightFromText="180" w:vertAnchor="text" w:horzAnchor="margin" w:tblpY="51"/>
        <w:tblW w:w="0" w:type="auto"/>
        <w:tblLook w:val="04A0" w:firstRow="1" w:lastRow="0" w:firstColumn="1" w:lastColumn="0" w:noHBand="0" w:noVBand="1"/>
      </w:tblPr>
      <w:tblGrid>
        <w:gridCol w:w="1413"/>
        <w:gridCol w:w="2268"/>
        <w:gridCol w:w="4536"/>
      </w:tblGrid>
      <w:tr w:rsidR="00993B47" w:rsidDel="00E27A9C" w14:paraId="26FF26C2" w14:textId="17B91544" w:rsidTr="00EB2A62">
        <w:trPr>
          <w:cnfStyle w:val="100000000000" w:firstRow="1" w:lastRow="0" w:firstColumn="0" w:lastColumn="0" w:oddVBand="0" w:evenVBand="0" w:oddHBand="0" w:evenHBand="0" w:firstRowFirstColumn="0" w:firstRowLastColumn="0" w:lastRowFirstColumn="0" w:lastRowLastColumn="0"/>
          <w:cantSplit/>
          <w:tblHeader/>
          <w:del w:id="5608" w:author="249326630@qq.com" w:date="2018-12-25T18:25:00Z"/>
        </w:trPr>
        <w:tc>
          <w:tcPr>
            <w:tcW w:w="1413" w:type="dxa"/>
          </w:tcPr>
          <w:p w14:paraId="2942B118" w14:textId="64DBE9F6" w:rsidR="00993B47" w:rsidDel="00E27A9C" w:rsidRDefault="00993B47" w:rsidP="00EB2A62">
            <w:pPr>
              <w:pStyle w:val="Axure"/>
              <w:rPr>
                <w:del w:id="5609" w:author="249326630@qq.com" w:date="2018-12-25T18:25:00Z"/>
              </w:rPr>
            </w:pPr>
            <w:del w:id="5610" w:author="249326630@qq.com" w:date="2018-12-25T18:25:00Z">
              <w:r w:rsidDel="00E27A9C">
                <w:delText>脚注</w:delText>
              </w:r>
            </w:del>
          </w:p>
        </w:tc>
        <w:tc>
          <w:tcPr>
            <w:tcW w:w="2268" w:type="dxa"/>
          </w:tcPr>
          <w:p w14:paraId="7E909D9D" w14:textId="40536B0C" w:rsidR="00993B47" w:rsidDel="00E27A9C" w:rsidRDefault="00993B47" w:rsidP="00EB2A62">
            <w:pPr>
              <w:pStyle w:val="Axure"/>
              <w:rPr>
                <w:del w:id="5611" w:author="249326630@qq.com" w:date="2018-12-25T18:25:00Z"/>
              </w:rPr>
            </w:pPr>
            <w:del w:id="5612" w:author="249326630@qq.com" w:date="2018-12-25T18:25:00Z">
              <w:r w:rsidDel="00E27A9C">
                <w:delText>名称</w:delText>
              </w:r>
            </w:del>
          </w:p>
        </w:tc>
        <w:tc>
          <w:tcPr>
            <w:tcW w:w="4536" w:type="dxa"/>
          </w:tcPr>
          <w:p w14:paraId="0CFB7D36" w14:textId="514D2609" w:rsidR="00993B47" w:rsidDel="00E27A9C" w:rsidRDefault="00993B47" w:rsidP="00EB2A62">
            <w:pPr>
              <w:pStyle w:val="Axure"/>
              <w:tabs>
                <w:tab w:val="left" w:pos="1190"/>
              </w:tabs>
              <w:rPr>
                <w:del w:id="5613" w:author="249326630@qq.com" w:date="2018-12-25T18:25:00Z"/>
              </w:rPr>
            </w:pPr>
            <w:del w:id="5614" w:author="249326630@qq.com" w:date="2018-12-25T18:25:00Z">
              <w:r w:rsidDel="00E27A9C">
                <w:delText>交互</w:delText>
              </w:r>
              <w:r w:rsidDel="00E27A9C">
                <w:tab/>
              </w:r>
            </w:del>
          </w:p>
        </w:tc>
      </w:tr>
      <w:tr w:rsidR="00993B47" w:rsidDel="00E27A9C" w14:paraId="57CDBE9C" w14:textId="1126D9FA" w:rsidTr="00EB2A62">
        <w:trPr>
          <w:cantSplit/>
          <w:del w:id="5615" w:author="249326630@qq.com" w:date="2018-12-25T18:25:00Z"/>
        </w:trPr>
        <w:tc>
          <w:tcPr>
            <w:tcW w:w="1413" w:type="dxa"/>
          </w:tcPr>
          <w:p w14:paraId="257EA56A" w14:textId="4BC95C72" w:rsidR="00993B47" w:rsidDel="00E27A9C" w:rsidRDefault="00993B47" w:rsidP="00EB2A62">
            <w:pPr>
              <w:pStyle w:val="Axure0"/>
              <w:rPr>
                <w:del w:id="5616" w:author="249326630@qq.com" w:date="2018-12-25T18:25:00Z"/>
              </w:rPr>
            </w:pPr>
            <w:del w:id="5617" w:author="249326630@qq.com" w:date="2018-12-25T18:25:00Z">
              <w:r w:rsidDel="00E27A9C">
                <w:delText>1</w:delText>
              </w:r>
            </w:del>
          </w:p>
        </w:tc>
        <w:tc>
          <w:tcPr>
            <w:tcW w:w="2268" w:type="dxa"/>
          </w:tcPr>
          <w:p w14:paraId="069C8B2F" w14:textId="20EED9C3" w:rsidR="00993B47" w:rsidDel="00E27A9C" w:rsidRDefault="00040324" w:rsidP="00EB2A62">
            <w:pPr>
              <w:pStyle w:val="Axure0"/>
              <w:rPr>
                <w:del w:id="5618" w:author="249326630@qq.com" w:date="2018-12-25T18:25:00Z"/>
                <w:lang w:eastAsia="zh-CN"/>
              </w:rPr>
            </w:pPr>
            <w:del w:id="5619" w:author="249326630@qq.com" w:date="2018-12-25T18:25:00Z">
              <w:r w:rsidDel="00E27A9C">
                <w:rPr>
                  <w:rFonts w:hint="eastAsia"/>
                  <w:lang w:eastAsia="zh-CN"/>
                </w:rPr>
                <w:delText>网站</w:delText>
              </w:r>
              <w:r w:rsidDel="00E27A9C">
                <w:rPr>
                  <w:lang w:eastAsia="zh-CN"/>
                </w:rPr>
                <w:delText>LOGO</w:delText>
              </w:r>
            </w:del>
          </w:p>
        </w:tc>
        <w:tc>
          <w:tcPr>
            <w:tcW w:w="4536" w:type="dxa"/>
          </w:tcPr>
          <w:p w14:paraId="3E943BFA" w14:textId="67465B3B" w:rsidR="00993B47" w:rsidDel="00E27A9C" w:rsidRDefault="00124915" w:rsidP="00EB2A62">
            <w:pPr>
              <w:pStyle w:val="Axure0"/>
              <w:rPr>
                <w:del w:id="5620" w:author="249326630@qq.com" w:date="2018-12-25T18:25:00Z"/>
                <w:lang w:eastAsia="zh-CN"/>
              </w:rPr>
            </w:pPr>
            <w:del w:id="5621" w:author="249326630@qq.com" w:date="2018-12-25T18:25:00Z">
              <w:r w:rsidDel="00E27A9C">
                <w:rPr>
                  <w:rFonts w:hint="eastAsia"/>
                  <w:lang w:eastAsia="zh-CN"/>
                </w:rPr>
                <w:delText>显示网</w:delText>
              </w:r>
              <w:r w:rsidDel="00E27A9C">
                <w:rPr>
                  <w:lang w:eastAsia="zh-CN"/>
                </w:rPr>
                <w:delText>站</w:delText>
              </w:r>
              <w:r w:rsidDel="00E27A9C">
                <w:rPr>
                  <w:rFonts w:hint="eastAsia"/>
                  <w:lang w:eastAsia="zh-CN"/>
                </w:rPr>
                <w:delText>LOGO</w:delText>
              </w:r>
            </w:del>
          </w:p>
        </w:tc>
      </w:tr>
      <w:tr w:rsidR="00993B47" w:rsidDel="00E27A9C" w14:paraId="5C3EFFA7" w14:textId="67137C78" w:rsidTr="00EB2A62">
        <w:trPr>
          <w:cnfStyle w:val="000000010000" w:firstRow="0" w:lastRow="0" w:firstColumn="0" w:lastColumn="0" w:oddVBand="0" w:evenVBand="0" w:oddHBand="0" w:evenHBand="1" w:firstRowFirstColumn="0" w:firstRowLastColumn="0" w:lastRowFirstColumn="0" w:lastRowLastColumn="0"/>
          <w:cantSplit/>
          <w:del w:id="5622" w:author="249326630@qq.com" w:date="2018-12-25T18:25:00Z"/>
        </w:trPr>
        <w:tc>
          <w:tcPr>
            <w:tcW w:w="1413" w:type="dxa"/>
          </w:tcPr>
          <w:p w14:paraId="0B1649E1" w14:textId="7BC71254" w:rsidR="00993B47" w:rsidDel="00E27A9C" w:rsidRDefault="00993B47" w:rsidP="00EB2A62">
            <w:pPr>
              <w:pStyle w:val="Axure0"/>
              <w:rPr>
                <w:del w:id="5623" w:author="249326630@qq.com" w:date="2018-12-25T18:25:00Z"/>
                <w:lang w:eastAsia="zh-CN"/>
              </w:rPr>
            </w:pPr>
            <w:del w:id="5624" w:author="249326630@qq.com" w:date="2018-12-25T18:25:00Z">
              <w:r w:rsidDel="00E27A9C">
                <w:rPr>
                  <w:rFonts w:hint="eastAsia"/>
                  <w:lang w:eastAsia="zh-CN"/>
                </w:rPr>
                <w:delText>2</w:delText>
              </w:r>
            </w:del>
          </w:p>
        </w:tc>
        <w:tc>
          <w:tcPr>
            <w:tcW w:w="2268" w:type="dxa"/>
          </w:tcPr>
          <w:p w14:paraId="711D0318" w14:textId="5594017C" w:rsidR="00993B47" w:rsidDel="00E27A9C" w:rsidRDefault="00040324" w:rsidP="00EB2A62">
            <w:pPr>
              <w:pStyle w:val="Axure0"/>
              <w:rPr>
                <w:del w:id="5625" w:author="249326630@qq.com" w:date="2018-12-25T18:25:00Z"/>
                <w:lang w:eastAsia="zh-CN"/>
              </w:rPr>
            </w:pPr>
            <w:del w:id="5626" w:author="249326630@qq.com" w:date="2018-12-25T18:25:00Z">
              <w:r w:rsidDel="00E27A9C">
                <w:rPr>
                  <w:rFonts w:hint="eastAsia"/>
                  <w:lang w:eastAsia="zh-CN"/>
                </w:rPr>
                <w:delText>欢迎条</w:delText>
              </w:r>
            </w:del>
          </w:p>
        </w:tc>
        <w:tc>
          <w:tcPr>
            <w:tcW w:w="4536" w:type="dxa"/>
          </w:tcPr>
          <w:p w14:paraId="010C9F11" w14:textId="25C08DFA" w:rsidR="00993B47" w:rsidDel="00E27A9C" w:rsidRDefault="00124915" w:rsidP="00EB2A62">
            <w:pPr>
              <w:pStyle w:val="Axure0"/>
              <w:rPr>
                <w:del w:id="5627" w:author="249326630@qq.com" w:date="2018-12-25T18:25:00Z"/>
                <w:lang w:eastAsia="zh-CN"/>
              </w:rPr>
            </w:pPr>
            <w:del w:id="5628" w:author="249326630@qq.com" w:date="2018-12-25T18:25:00Z">
              <w:r w:rsidDel="00E27A9C">
                <w:rPr>
                  <w:rFonts w:hint="eastAsia"/>
                  <w:lang w:eastAsia="zh-CN"/>
                </w:rPr>
                <w:delText>显示欢迎</w:delText>
              </w:r>
              <w:r w:rsidDel="00E27A9C">
                <w:rPr>
                  <w:lang w:eastAsia="zh-CN"/>
                </w:rPr>
                <w:delText>条</w:delText>
              </w:r>
            </w:del>
          </w:p>
        </w:tc>
      </w:tr>
      <w:tr w:rsidR="00993B47" w:rsidDel="00E27A9C" w14:paraId="79300C4A" w14:textId="070AA018" w:rsidTr="00EB2A62">
        <w:trPr>
          <w:cantSplit/>
          <w:del w:id="5629" w:author="249326630@qq.com" w:date="2018-12-25T18:25:00Z"/>
        </w:trPr>
        <w:tc>
          <w:tcPr>
            <w:tcW w:w="1413" w:type="dxa"/>
          </w:tcPr>
          <w:p w14:paraId="77E29783" w14:textId="627B9ACF" w:rsidR="00993B47" w:rsidDel="00E27A9C" w:rsidRDefault="00993B47" w:rsidP="00EB2A62">
            <w:pPr>
              <w:pStyle w:val="Axure0"/>
              <w:rPr>
                <w:del w:id="5630" w:author="249326630@qq.com" w:date="2018-12-25T18:25:00Z"/>
                <w:lang w:eastAsia="zh-CN"/>
              </w:rPr>
            </w:pPr>
            <w:del w:id="5631" w:author="249326630@qq.com" w:date="2018-12-25T18:25:00Z">
              <w:r w:rsidDel="00E27A9C">
                <w:rPr>
                  <w:rFonts w:hint="eastAsia"/>
                  <w:lang w:eastAsia="zh-CN"/>
                </w:rPr>
                <w:delText>3</w:delText>
              </w:r>
            </w:del>
          </w:p>
        </w:tc>
        <w:tc>
          <w:tcPr>
            <w:tcW w:w="2268" w:type="dxa"/>
          </w:tcPr>
          <w:p w14:paraId="4ADB6CD5" w14:textId="76B97F98" w:rsidR="00993B47" w:rsidDel="00E27A9C" w:rsidRDefault="00B93D46" w:rsidP="00EB2A62">
            <w:pPr>
              <w:pStyle w:val="Axure0"/>
              <w:rPr>
                <w:del w:id="5632" w:author="249326630@qq.com" w:date="2018-12-25T18:25:00Z"/>
                <w:lang w:eastAsia="zh-CN"/>
              </w:rPr>
            </w:pPr>
            <w:del w:id="5633" w:author="249326630@qq.com" w:date="2018-12-25T18:25:00Z">
              <w:r w:rsidDel="00E27A9C">
                <w:rPr>
                  <w:rFonts w:hint="eastAsia"/>
                  <w:lang w:eastAsia="zh-CN"/>
                </w:rPr>
                <w:delText>首页按钮</w:delText>
              </w:r>
            </w:del>
          </w:p>
        </w:tc>
        <w:tc>
          <w:tcPr>
            <w:tcW w:w="4536" w:type="dxa"/>
          </w:tcPr>
          <w:p w14:paraId="5EEB051D" w14:textId="2762740B" w:rsidR="00993B47" w:rsidDel="00E27A9C" w:rsidRDefault="002B74E6" w:rsidP="00EB2A62">
            <w:pPr>
              <w:pStyle w:val="Axure0"/>
              <w:rPr>
                <w:del w:id="5634" w:author="249326630@qq.com" w:date="2018-12-25T18:25:00Z"/>
                <w:lang w:eastAsia="zh-CN"/>
              </w:rPr>
            </w:pPr>
            <w:del w:id="5635" w:author="249326630@qq.com" w:date="2018-12-25T18:25:00Z">
              <w:r w:rsidDel="00E27A9C">
                <w:rPr>
                  <w:rFonts w:hint="eastAsia"/>
                  <w:lang w:eastAsia="zh-CN"/>
                </w:rPr>
                <w:delText>点击回到</w:delText>
              </w:r>
              <w:r w:rsidDel="00E27A9C">
                <w:rPr>
                  <w:lang w:eastAsia="zh-CN"/>
                </w:rPr>
                <w:delText>首页</w:delText>
              </w:r>
            </w:del>
          </w:p>
        </w:tc>
      </w:tr>
      <w:tr w:rsidR="00993B47" w:rsidDel="00E27A9C" w14:paraId="00ED36E1" w14:textId="7F5B7465" w:rsidTr="00EB2A62">
        <w:trPr>
          <w:cnfStyle w:val="000000010000" w:firstRow="0" w:lastRow="0" w:firstColumn="0" w:lastColumn="0" w:oddVBand="0" w:evenVBand="0" w:oddHBand="0" w:evenHBand="1" w:firstRowFirstColumn="0" w:firstRowLastColumn="0" w:lastRowFirstColumn="0" w:lastRowLastColumn="0"/>
          <w:cantSplit/>
          <w:del w:id="5636" w:author="249326630@qq.com" w:date="2018-12-25T18:25:00Z"/>
        </w:trPr>
        <w:tc>
          <w:tcPr>
            <w:tcW w:w="1413" w:type="dxa"/>
          </w:tcPr>
          <w:p w14:paraId="43545C28" w14:textId="190D7F5E" w:rsidR="00993B47" w:rsidDel="00E27A9C" w:rsidRDefault="00993B47" w:rsidP="00EB2A62">
            <w:pPr>
              <w:pStyle w:val="Axure0"/>
              <w:rPr>
                <w:del w:id="5637" w:author="249326630@qq.com" w:date="2018-12-25T18:25:00Z"/>
                <w:lang w:eastAsia="zh-CN"/>
              </w:rPr>
            </w:pPr>
            <w:del w:id="5638" w:author="249326630@qq.com" w:date="2018-12-25T18:25:00Z">
              <w:r w:rsidDel="00E27A9C">
                <w:rPr>
                  <w:rFonts w:hint="eastAsia"/>
                  <w:lang w:eastAsia="zh-CN"/>
                </w:rPr>
                <w:delText>4</w:delText>
              </w:r>
            </w:del>
          </w:p>
        </w:tc>
        <w:tc>
          <w:tcPr>
            <w:tcW w:w="2268" w:type="dxa"/>
          </w:tcPr>
          <w:p w14:paraId="16604C51" w14:textId="4001B8CD" w:rsidR="00993B47" w:rsidDel="00E27A9C" w:rsidRDefault="00B93D46" w:rsidP="00EB2A62">
            <w:pPr>
              <w:pStyle w:val="Axure0"/>
              <w:rPr>
                <w:del w:id="5639" w:author="249326630@qq.com" w:date="2018-12-25T18:25:00Z"/>
                <w:lang w:eastAsia="zh-CN"/>
              </w:rPr>
            </w:pPr>
            <w:del w:id="5640" w:author="249326630@qq.com" w:date="2018-12-25T18:25:00Z">
              <w:r w:rsidDel="00E27A9C">
                <w:rPr>
                  <w:rFonts w:hint="eastAsia"/>
                  <w:lang w:eastAsia="zh-CN"/>
                </w:rPr>
                <w:delText>退出登录</w:delText>
              </w:r>
              <w:r w:rsidDel="00E27A9C">
                <w:rPr>
                  <w:lang w:eastAsia="zh-CN"/>
                </w:rPr>
                <w:delText>按钮</w:delText>
              </w:r>
            </w:del>
          </w:p>
        </w:tc>
        <w:tc>
          <w:tcPr>
            <w:tcW w:w="4536" w:type="dxa"/>
          </w:tcPr>
          <w:p w14:paraId="075C747B" w14:textId="73397C1E" w:rsidR="00993B47" w:rsidDel="00E27A9C" w:rsidRDefault="00992414" w:rsidP="00EB2A62">
            <w:pPr>
              <w:pStyle w:val="Axure0"/>
              <w:rPr>
                <w:del w:id="5641" w:author="249326630@qq.com" w:date="2018-12-25T18:25:00Z"/>
                <w:lang w:eastAsia="zh-CN"/>
              </w:rPr>
            </w:pPr>
            <w:del w:id="5642" w:author="249326630@qq.com" w:date="2018-12-25T18:25:00Z">
              <w:r w:rsidDel="00E27A9C">
                <w:rPr>
                  <w:rFonts w:hint="eastAsia"/>
                  <w:lang w:eastAsia="zh-CN"/>
                </w:rPr>
                <w:delText>点击跳出</w:delText>
              </w:r>
              <w:r w:rsidDel="00E27A9C">
                <w:rPr>
                  <w:lang w:eastAsia="zh-CN"/>
                </w:rPr>
                <w:delText>退出登录弹框</w:delText>
              </w:r>
            </w:del>
          </w:p>
        </w:tc>
      </w:tr>
    </w:tbl>
    <w:p w14:paraId="1488389F" w14:textId="728D3D4D" w:rsidR="00790193" w:rsidRPr="00993B47" w:rsidDel="00E27A9C" w:rsidRDefault="00790193" w:rsidP="00790193">
      <w:pPr>
        <w:rPr>
          <w:del w:id="5643" w:author="249326630@qq.com" w:date="2018-12-25T18:25:00Z"/>
        </w:rPr>
      </w:pPr>
    </w:p>
    <w:p w14:paraId="4F679DB5" w14:textId="4EC1359D" w:rsidR="00790193" w:rsidDel="00E27A9C" w:rsidRDefault="00790193" w:rsidP="00790193">
      <w:pPr>
        <w:rPr>
          <w:ins w:id="5644" w:author="HerculesHu" w:date="2017-12-23T23:50:00Z"/>
          <w:del w:id="5645" w:author="249326630@qq.com" w:date="2018-12-25T18:25:00Z"/>
        </w:rPr>
      </w:pPr>
      <w:del w:id="5646" w:author="249326630@qq.com" w:date="2018-12-25T18:25:00Z">
        <w:r w:rsidDel="00E27A9C">
          <w:rPr>
            <w:noProof/>
          </w:rPr>
          <w:drawing>
            <wp:inline distT="0" distB="0" distL="0" distR="0" wp14:anchorId="6D7B04F8" wp14:editId="51172EB5">
              <wp:extent cx="5274310" cy="206375"/>
              <wp:effectExtent l="0" t="0" r="254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06375"/>
                      </a:xfrm>
                      <a:prstGeom prst="rect">
                        <a:avLst/>
                      </a:prstGeom>
                    </pic:spPr>
                  </pic:pic>
                </a:graphicData>
              </a:graphic>
            </wp:inline>
          </w:drawing>
        </w:r>
      </w:del>
    </w:p>
    <w:p w14:paraId="4CC2B2B4" w14:textId="3AD90B1D" w:rsidR="00636C47" w:rsidDel="00E27A9C" w:rsidRDefault="00636C47" w:rsidP="00636C47">
      <w:pPr>
        <w:jc w:val="center"/>
        <w:rPr>
          <w:ins w:id="5647" w:author="HerculesHu" w:date="2017-12-23T23:50:00Z"/>
          <w:del w:id="5648" w:author="249326630@qq.com" w:date="2018-12-25T18:25:00Z"/>
        </w:rPr>
      </w:pPr>
      <w:ins w:id="5649" w:author="HerculesHu" w:date="2017-12-23T23:50:00Z">
        <w:del w:id="5650" w:author="249326630@qq.com" w:date="2018-12-25T18:25:00Z">
          <w:r w:rsidDel="00E27A9C">
            <w:rPr>
              <w:rFonts w:hint="eastAsia"/>
            </w:rPr>
            <w:delText>（电脑</w:delText>
          </w:r>
          <w:r w:rsidDel="00E27A9C">
            <w:delText>版</w:delText>
          </w:r>
          <w:r w:rsidDel="00E27A9C">
            <w:rPr>
              <w:rFonts w:hint="eastAsia"/>
            </w:rPr>
            <w:delText>）</w:delText>
          </w:r>
        </w:del>
      </w:ins>
    </w:p>
    <w:p w14:paraId="04FA0430" w14:textId="338C3619" w:rsidR="00636C47" w:rsidDel="00E27A9C" w:rsidRDefault="00636C47" w:rsidP="00790193">
      <w:pPr>
        <w:rPr>
          <w:del w:id="5651" w:author="249326630@qq.com" w:date="2018-12-25T18:25:00Z"/>
        </w:rPr>
      </w:pPr>
    </w:p>
    <w:p w14:paraId="6113AF73" w14:textId="25041967" w:rsidR="002A6428" w:rsidDel="00E27A9C" w:rsidRDefault="002A6428" w:rsidP="00790193">
      <w:pPr>
        <w:rPr>
          <w:del w:id="5652" w:author="249326630@qq.com" w:date="2018-12-25T18:25:00Z"/>
        </w:rPr>
      </w:pPr>
    </w:p>
    <w:p w14:paraId="209A707E" w14:textId="1B3B3E52" w:rsidR="002A6428" w:rsidDel="00E27A9C" w:rsidRDefault="002A6428">
      <w:pPr>
        <w:pStyle w:val="a2"/>
        <w:rPr>
          <w:del w:id="5653" w:author="249326630@qq.com" w:date="2018-12-25T18:25:00Z"/>
        </w:rPr>
      </w:pPr>
      <w:del w:id="5654" w:author="249326630@qq.com" w:date="2018-12-25T18:25:00Z">
        <w:r w:rsidDel="00E27A9C">
          <w:rPr>
            <w:rFonts w:hint="eastAsia"/>
          </w:rPr>
          <w:delText>退出</w:delText>
        </w:r>
        <w:r w:rsidDel="00E27A9C">
          <w:delText>登录确认框</w:delText>
        </w:r>
      </w:del>
    </w:p>
    <w:p w14:paraId="5C8827E5" w14:textId="4AD2A1FC" w:rsidR="00D939B4" w:rsidDel="00E27A9C" w:rsidRDefault="00D939B4" w:rsidP="00D939B4">
      <w:pPr>
        <w:rPr>
          <w:del w:id="5655" w:author="249326630@qq.com" w:date="2018-12-25T18:25:00Z"/>
        </w:rPr>
      </w:pPr>
    </w:p>
    <w:p w14:paraId="12E0C459" w14:textId="0D9D245B" w:rsidR="00D939B4" w:rsidDel="00E27A9C" w:rsidRDefault="00D939B4" w:rsidP="00D939B4">
      <w:pPr>
        <w:rPr>
          <w:del w:id="5656" w:author="249326630@qq.com" w:date="2018-12-25T18:25:00Z"/>
        </w:rPr>
      </w:pPr>
    </w:p>
    <w:p w14:paraId="78D3A424" w14:textId="6088686F" w:rsidR="003B7D40" w:rsidRPr="00D939B4" w:rsidDel="00E27A9C" w:rsidRDefault="003B7D40" w:rsidP="003B7D40">
      <w:pPr>
        <w:rPr>
          <w:del w:id="5657" w:author="249326630@qq.com" w:date="2018-12-25T18:25:00Z"/>
        </w:rPr>
      </w:pPr>
    </w:p>
    <w:tbl>
      <w:tblPr>
        <w:tblStyle w:val="Axure1"/>
        <w:tblpPr w:leftFromText="180" w:rightFromText="180" w:vertAnchor="text" w:horzAnchor="margin" w:tblpY="51"/>
        <w:tblW w:w="0" w:type="auto"/>
        <w:tblLook w:val="04A0" w:firstRow="1" w:lastRow="0" w:firstColumn="1" w:lastColumn="0" w:noHBand="0" w:noVBand="1"/>
      </w:tblPr>
      <w:tblGrid>
        <w:gridCol w:w="1413"/>
        <w:gridCol w:w="2268"/>
        <w:gridCol w:w="4536"/>
      </w:tblGrid>
      <w:tr w:rsidR="003B7D40" w:rsidDel="00E27A9C" w14:paraId="4657F7FF" w14:textId="033854AD" w:rsidTr="00EB2A62">
        <w:trPr>
          <w:cnfStyle w:val="100000000000" w:firstRow="1" w:lastRow="0" w:firstColumn="0" w:lastColumn="0" w:oddVBand="0" w:evenVBand="0" w:oddHBand="0" w:evenHBand="0" w:firstRowFirstColumn="0" w:firstRowLastColumn="0" w:lastRowFirstColumn="0" w:lastRowLastColumn="0"/>
          <w:cantSplit/>
          <w:tblHeader/>
          <w:del w:id="5658" w:author="249326630@qq.com" w:date="2018-12-25T18:25:00Z"/>
        </w:trPr>
        <w:tc>
          <w:tcPr>
            <w:tcW w:w="1413" w:type="dxa"/>
          </w:tcPr>
          <w:p w14:paraId="6A4CFE73" w14:textId="711AC280" w:rsidR="003B7D40" w:rsidDel="00E27A9C" w:rsidRDefault="003B7D40" w:rsidP="00EB2A62">
            <w:pPr>
              <w:pStyle w:val="Axure"/>
              <w:rPr>
                <w:del w:id="5659" w:author="249326630@qq.com" w:date="2018-12-25T18:25:00Z"/>
              </w:rPr>
            </w:pPr>
            <w:del w:id="5660" w:author="249326630@qq.com" w:date="2018-12-25T18:25:00Z">
              <w:r w:rsidDel="00E27A9C">
                <w:delText>脚注</w:delText>
              </w:r>
            </w:del>
          </w:p>
        </w:tc>
        <w:tc>
          <w:tcPr>
            <w:tcW w:w="2268" w:type="dxa"/>
          </w:tcPr>
          <w:p w14:paraId="26CA67E8" w14:textId="069BB92A" w:rsidR="003B7D40" w:rsidDel="00E27A9C" w:rsidRDefault="003B7D40" w:rsidP="00EB2A62">
            <w:pPr>
              <w:pStyle w:val="Axure"/>
              <w:rPr>
                <w:del w:id="5661" w:author="249326630@qq.com" w:date="2018-12-25T18:25:00Z"/>
              </w:rPr>
            </w:pPr>
            <w:del w:id="5662" w:author="249326630@qq.com" w:date="2018-12-25T18:25:00Z">
              <w:r w:rsidDel="00E27A9C">
                <w:delText>名称</w:delText>
              </w:r>
            </w:del>
          </w:p>
        </w:tc>
        <w:tc>
          <w:tcPr>
            <w:tcW w:w="4536" w:type="dxa"/>
          </w:tcPr>
          <w:p w14:paraId="3E00F8DC" w14:textId="67B76F5E" w:rsidR="003B7D40" w:rsidDel="00E27A9C" w:rsidRDefault="003B7D40" w:rsidP="00EB2A62">
            <w:pPr>
              <w:pStyle w:val="Axure"/>
              <w:tabs>
                <w:tab w:val="left" w:pos="1190"/>
              </w:tabs>
              <w:rPr>
                <w:del w:id="5663" w:author="249326630@qq.com" w:date="2018-12-25T18:25:00Z"/>
              </w:rPr>
            </w:pPr>
            <w:del w:id="5664" w:author="249326630@qq.com" w:date="2018-12-25T18:25:00Z">
              <w:r w:rsidDel="00E27A9C">
                <w:delText>交互</w:delText>
              </w:r>
              <w:r w:rsidDel="00E27A9C">
                <w:tab/>
              </w:r>
            </w:del>
          </w:p>
        </w:tc>
      </w:tr>
      <w:tr w:rsidR="003B7D40" w:rsidDel="00E27A9C" w14:paraId="3A677402" w14:textId="7015FFC0" w:rsidTr="00EB2A62">
        <w:trPr>
          <w:cantSplit/>
          <w:del w:id="5665" w:author="249326630@qq.com" w:date="2018-12-25T18:25:00Z"/>
        </w:trPr>
        <w:tc>
          <w:tcPr>
            <w:tcW w:w="1413" w:type="dxa"/>
          </w:tcPr>
          <w:p w14:paraId="37D1D6F1" w14:textId="7B228CB7" w:rsidR="003B7D40" w:rsidDel="00E27A9C" w:rsidRDefault="003B7D40" w:rsidP="00EB2A62">
            <w:pPr>
              <w:pStyle w:val="Axure0"/>
              <w:rPr>
                <w:del w:id="5666" w:author="249326630@qq.com" w:date="2018-12-25T18:25:00Z"/>
              </w:rPr>
            </w:pPr>
            <w:del w:id="5667" w:author="249326630@qq.com" w:date="2018-12-25T18:25:00Z">
              <w:r w:rsidDel="00E27A9C">
                <w:delText>1</w:delText>
              </w:r>
            </w:del>
          </w:p>
        </w:tc>
        <w:tc>
          <w:tcPr>
            <w:tcW w:w="2268" w:type="dxa"/>
          </w:tcPr>
          <w:p w14:paraId="082FA536" w14:textId="6B534F86" w:rsidR="003B7D40" w:rsidDel="00E27A9C" w:rsidRDefault="005F04BD" w:rsidP="00EB2A62">
            <w:pPr>
              <w:pStyle w:val="Axure0"/>
              <w:rPr>
                <w:del w:id="5668" w:author="249326630@qq.com" w:date="2018-12-25T18:25:00Z"/>
                <w:lang w:eastAsia="zh-CN"/>
              </w:rPr>
            </w:pPr>
            <w:del w:id="5669" w:author="249326630@qq.com" w:date="2018-12-25T18:25:00Z">
              <w:r w:rsidDel="00E27A9C">
                <w:rPr>
                  <w:rFonts w:hint="eastAsia"/>
                  <w:lang w:eastAsia="zh-CN"/>
                </w:rPr>
                <w:delText>关闭</w:delText>
              </w:r>
              <w:r w:rsidDel="00E27A9C">
                <w:rPr>
                  <w:lang w:eastAsia="zh-CN"/>
                </w:rPr>
                <w:delText>按钮</w:delText>
              </w:r>
            </w:del>
          </w:p>
        </w:tc>
        <w:tc>
          <w:tcPr>
            <w:tcW w:w="4536" w:type="dxa"/>
          </w:tcPr>
          <w:p w14:paraId="26E1AAF0" w14:textId="2C20597E" w:rsidR="003B7D40" w:rsidDel="00E27A9C" w:rsidRDefault="00FF40F2" w:rsidP="00EB2A62">
            <w:pPr>
              <w:pStyle w:val="Axure0"/>
              <w:rPr>
                <w:del w:id="5670" w:author="249326630@qq.com" w:date="2018-12-25T18:25:00Z"/>
                <w:lang w:eastAsia="zh-CN"/>
              </w:rPr>
            </w:pPr>
            <w:del w:id="5671" w:author="249326630@qq.com" w:date="2018-12-25T18:25:00Z">
              <w:r w:rsidDel="00E27A9C">
                <w:rPr>
                  <w:rFonts w:hint="eastAsia"/>
                  <w:lang w:eastAsia="zh-CN"/>
                </w:rPr>
                <w:delText>点击放弃</w:delText>
              </w:r>
              <w:r w:rsidDel="00E27A9C">
                <w:rPr>
                  <w:lang w:eastAsia="zh-CN"/>
                </w:rPr>
                <w:delText>退出</w:delText>
              </w:r>
            </w:del>
          </w:p>
        </w:tc>
      </w:tr>
      <w:tr w:rsidR="003B7D40" w:rsidDel="00E27A9C" w14:paraId="4F4EDDA6" w14:textId="71C276A8" w:rsidTr="00EB2A62">
        <w:trPr>
          <w:cnfStyle w:val="000000010000" w:firstRow="0" w:lastRow="0" w:firstColumn="0" w:lastColumn="0" w:oddVBand="0" w:evenVBand="0" w:oddHBand="0" w:evenHBand="1" w:firstRowFirstColumn="0" w:firstRowLastColumn="0" w:lastRowFirstColumn="0" w:lastRowLastColumn="0"/>
          <w:cantSplit/>
          <w:del w:id="5672" w:author="249326630@qq.com" w:date="2018-12-25T18:25:00Z"/>
        </w:trPr>
        <w:tc>
          <w:tcPr>
            <w:tcW w:w="1413" w:type="dxa"/>
          </w:tcPr>
          <w:p w14:paraId="2DDA3AC2" w14:textId="2BAB6FD2" w:rsidR="003B7D40" w:rsidDel="00E27A9C" w:rsidRDefault="003B7D40" w:rsidP="00EB2A62">
            <w:pPr>
              <w:pStyle w:val="Axure0"/>
              <w:rPr>
                <w:del w:id="5673" w:author="249326630@qq.com" w:date="2018-12-25T18:25:00Z"/>
                <w:lang w:eastAsia="zh-CN"/>
              </w:rPr>
            </w:pPr>
            <w:del w:id="5674" w:author="249326630@qq.com" w:date="2018-12-25T18:25:00Z">
              <w:r w:rsidDel="00E27A9C">
                <w:rPr>
                  <w:rFonts w:hint="eastAsia"/>
                  <w:lang w:eastAsia="zh-CN"/>
                </w:rPr>
                <w:delText>2</w:delText>
              </w:r>
            </w:del>
          </w:p>
        </w:tc>
        <w:tc>
          <w:tcPr>
            <w:tcW w:w="2268" w:type="dxa"/>
          </w:tcPr>
          <w:p w14:paraId="280CE9A3" w14:textId="5F1E24AE" w:rsidR="003B7D40" w:rsidDel="00E27A9C" w:rsidRDefault="005F04BD" w:rsidP="00EB2A62">
            <w:pPr>
              <w:pStyle w:val="Axure0"/>
              <w:rPr>
                <w:del w:id="5675" w:author="249326630@qq.com" w:date="2018-12-25T18:25:00Z"/>
                <w:lang w:eastAsia="zh-CN"/>
              </w:rPr>
            </w:pPr>
            <w:del w:id="5676" w:author="249326630@qq.com" w:date="2018-12-25T18:25:00Z">
              <w:r w:rsidDel="00E27A9C">
                <w:rPr>
                  <w:rFonts w:hint="eastAsia"/>
                  <w:lang w:eastAsia="zh-CN"/>
                </w:rPr>
                <w:delText>取消</w:delText>
              </w:r>
              <w:r w:rsidR="00FF40F2" w:rsidDel="00E27A9C">
                <w:rPr>
                  <w:lang w:eastAsia="zh-CN"/>
                </w:rPr>
                <w:delText>按钮</w:delText>
              </w:r>
            </w:del>
          </w:p>
        </w:tc>
        <w:tc>
          <w:tcPr>
            <w:tcW w:w="4536" w:type="dxa"/>
          </w:tcPr>
          <w:p w14:paraId="126BDECB" w14:textId="683FC702" w:rsidR="003B7D40" w:rsidDel="00E27A9C" w:rsidRDefault="00FF40F2" w:rsidP="00EB2A62">
            <w:pPr>
              <w:pStyle w:val="Axure0"/>
              <w:rPr>
                <w:del w:id="5677" w:author="249326630@qq.com" w:date="2018-12-25T18:25:00Z"/>
                <w:lang w:eastAsia="zh-CN"/>
              </w:rPr>
            </w:pPr>
            <w:del w:id="5678" w:author="249326630@qq.com" w:date="2018-12-25T18:25:00Z">
              <w:r w:rsidDel="00E27A9C">
                <w:rPr>
                  <w:rFonts w:hint="eastAsia"/>
                  <w:lang w:eastAsia="zh-CN"/>
                </w:rPr>
                <w:delText>点击取消</w:delText>
              </w:r>
              <w:r w:rsidDel="00E27A9C">
                <w:rPr>
                  <w:lang w:eastAsia="zh-CN"/>
                </w:rPr>
                <w:delText>退出</w:delText>
              </w:r>
            </w:del>
          </w:p>
        </w:tc>
      </w:tr>
      <w:tr w:rsidR="003B7D40" w:rsidDel="00E27A9C" w14:paraId="1D6F83AE" w14:textId="20FA8AA7" w:rsidTr="00EB2A62">
        <w:trPr>
          <w:cantSplit/>
          <w:del w:id="5679" w:author="249326630@qq.com" w:date="2018-12-25T18:25:00Z"/>
        </w:trPr>
        <w:tc>
          <w:tcPr>
            <w:tcW w:w="1413" w:type="dxa"/>
          </w:tcPr>
          <w:p w14:paraId="1F9A0339" w14:textId="103AE571" w:rsidR="003B7D40" w:rsidDel="00E27A9C" w:rsidRDefault="003B7D40" w:rsidP="00EB2A62">
            <w:pPr>
              <w:pStyle w:val="Axure0"/>
              <w:rPr>
                <w:del w:id="5680" w:author="249326630@qq.com" w:date="2018-12-25T18:25:00Z"/>
                <w:lang w:eastAsia="zh-CN"/>
              </w:rPr>
            </w:pPr>
            <w:del w:id="5681" w:author="249326630@qq.com" w:date="2018-12-25T18:25:00Z">
              <w:r w:rsidDel="00E27A9C">
                <w:rPr>
                  <w:rFonts w:hint="eastAsia"/>
                  <w:lang w:eastAsia="zh-CN"/>
                </w:rPr>
                <w:delText>3</w:delText>
              </w:r>
            </w:del>
          </w:p>
        </w:tc>
        <w:tc>
          <w:tcPr>
            <w:tcW w:w="2268" w:type="dxa"/>
          </w:tcPr>
          <w:p w14:paraId="727A53FB" w14:textId="3D15FA49" w:rsidR="003B7D40" w:rsidDel="00E27A9C" w:rsidRDefault="005F04BD" w:rsidP="00EB2A62">
            <w:pPr>
              <w:pStyle w:val="Axure0"/>
              <w:rPr>
                <w:del w:id="5682" w:author="249326630@qq.com" w:date="2018-12-25T18:25:00Z"/>
                <w:lang w:eastAsia="zh-CN"/>
              </w:rPr>
            </w:pPr>
            <w:del w:id="5683" w:author="249326630@qq.com" w:date="2018-12-25T18:25:00Z">
              <w:r w:rsidDel="00E27A9C">
                <w:rPr>
                  <w:rFonts w:hint="eastAsia"/>
                  <w:lang w:eastAsia="zh-CN"/>
                </w:rPr>
                <w:delText>确定</w:delText>
              </w:r>
              <w:r w:rsidR="00FF40F2" w:rsidDel="00E27A9C">
                <w:rPr>
                  <w:lang w:eastAsia="zh-CN"/>
                </w:rPr>
                <w:delText>按钮</w:delText>
              </w:r>
            </w:del>
          </w:p>
        </w:tc>
        <w:tc>
          <w:tcPr>
            <w:tcW w:w="4536" w:type="dxa"/>
          </w:tcPr>
          <w:p w14:paraId="59F4BFD0" w14:textId="0266132E" w:rsidR="003B7D40" w:rsidDel="00E27A9C" w:rsidRDefault="003B7D40" w:rsidP="00FF40F2">
            <w:pPr>
              <w:pStyle w:val="Axure0"/>
              <w:rPr>
                <w:del w:id="5684" w:author="249326630@qq.com" w:date="2018-12-25T18:25:00Z"/>
                <w:lang w:eastAsia="zh-CN"/>
              </w:rPr>
            </w:pPr>
            <w:del w:id="5685" w:author="249326630@qq.com" w:date="2018-12-25T18:25:00Z">
              <w:r w:rsidDel="00E27A9C">
                <w:rPr>
                  <w:rFonts w:hint="eastAsia"/>
                  <w:lang w:eastAsia="zh-CN"/>
                </w:rPr>
                <w:delText>点击</w:delText>
              </w:r>
              <w:r w:rsidR="00FF40F2" w:rsidDel="00E27A9C">
                <w:rPr>
                  <w:rFonts w:hint="eastAsia"/>
                  <w:lang w:eastAsia="zh-CN"/>
                </w:rPr>
                <w:delText>确定退出</w:delText>
              </w:r>
            </w:del>
          </w:p>
        </w:tc>
      </w:tr>
    </w:tbl>
    <w:p w14:paraId="0376F168" w14:textId="46A5F253" w:rsidR="00D939B4" w:rsidDel="00E27A9C" w:rsidRDefault="00D939B4" w:rsidP="00D939B4">
      <w:pPr>
        <w:rPr>
          <w:del w:id="5686" w:author="249326630@qq.com" w:date="2018-12-25T18:25:00Z"/>
        </w:rPr>
      </w:pPr>
    </w:p>
    <w:p w14:paraId="5F6B798B" w14:textId="674E39D5" w:rsidR="00D939B4" w:rsidDel="00E27A9C" w:rsidRDefault="00D939B4" w:rsidP="00D939B4">
      <w:pPr>
        <w:rPr>
          <w:del w:id="5687" w:author="249326630@qq.com" w:date="2018-12-25T18:25:00Z"/>
        </w:rPr>
      </w:pPr>
    </w:p>
    <w:p w14:paraId="509AD8B6" w14:textId="089428C7" w:rsidR="00D939B4" w:rsidDel="00E27A9C" w:rsidRDefault="00D939B4">
      <w:pPr>
        <w:ind w:firstLineChars="550" w:firstLine="1155"/>
        <w:rPr>
          <w:ins w:id="5688" w:author="HerculesHu" w:date="2017-12-23T23:50:00Z"/>
          <w:del w:id="5689" w:author="249326630@qq.com" w:date="2018-12-25T18:25:00Z"/>
        </w:rPr>
        <w:pPrChange w:id="5690" w:author="HerculesHu" w:date="2017-12-24T00:14:00Z">
          <w:pPr/>
        </w:pPrChange>
      </w:pPr>
      <w:del w:id="5691" w:author="249326630@qq.com" w:date="2018-12-25T18:25:00Z">
        <w:r w:rsidDel="00E27A9C">
          <w:rPr>
            <w:noProof/>
          </w:rPr>
          <w:drawing>
            <wp:inline distT="0" distB="0" distL="0" distR="0" wp14:anchorId="458D8115" wp14:editId="609DE229">
              <wp:extent cx="4029075" cy="210502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029075" cy="2105025"/>
                      </a:xfrm>
                      <a:prstGeom prst="rect">
                        <a:avLst/>
                      </a:prstGeom>
                    </pic:spPr>
                  </pic:pic>
                </a:graphicData>
              </a:graphic>
            </wp:inline>
          </w:drawing>
        </w:r>
      </w:del>
    </w:p>
    <w:p w14:paraId="15A41C5C" w14:textId="37FD0819" w:rsidR="00636C47" w:rsidDel="00E27A9C" w:rsidRDefault="00636C47" w:rsidP="00636C47">
      <w:pPr>
        <w:jc w:val="center"/>
        <w:rPr>
          <w:ins w:id="5692" w:author="HerculesHu" w:date="2017-12-23T23:50:00Z"/>
          <w:del w:id="5693" w:author="249326630@qq.com" w:date="2018-12-25T18:25:00Z"/>
        </w:rPr>
      </w:pPr>
      <w:ins w:id="5694" w:author="HerculesHu" w:date="2017-12-23T23:50:00Z">
        <w:del w:id="5695" w:author="249326630@qq.com" w:date="2018-12-25T18:25:00Z">
          <w:r w:rsidDel="00E27A9C">
            <w:rPr>
              <w:rFonts w:hint="eastAsia"/>
            </w:rPr>
            <w:delText>（电脑</w:delText>
          </w:r>
          <w:r w:rsidDel="00E27A9C">
            <w:delText>版</w:delText>
          </w:r>
          <w:r w:rsidDel="00E27A9C">
            <w:rPr>
              <w:rFonts w:hint="eastAsia"/>
            </w:rPr>
            <w:delText>）</w:delText>
          </w:r>
        </w:del>
      </w:ins>
    </w:p>
    <w:p w14:paraId="6782ABBD" w14:textId="012C833F" w:rsidR="00636C47" w:rsidDel="00E27A9C" w:rsidRDefault="00636C47" w:rsidP="00D939B4">
      <w:pPr>
        <w:rPr>
          <w:del w:id="5696" w:author="249326630@qq.com" w:date="2018-12-25T18:25:00Z"/>
        </w:rPr>
      </w:pPr>
    </w:p>
    <w:p w14:paraId="3D881997" w14:textId="23B3CB66" w:rsidR="0018242C" w:rsidDel="00E27A9C" w:rsidRDefault="0018242C" w:rsidP="00D939B4">
      <w:pPr>
        <w:rPr>
          <w:del w:id="5697" w:author="249326630@qq.com" w:date="2018-12-25T18:25:00Z"/>
        </w:rPr>
      </w:pPr>
    </w:p>
    <w:p w14:paraId="403F8D52" w14:textId="438ED4C8" w:rsidR="0018242C" w:rsidDel="00E27A9C" w:rsidRDefault="0018242C" w:rsidP="00D939B4">
      <w:pPr>
        <w:rPr>
          <w:del w:id="5698" w:author="249326630@qq.com" w:date="2018-12-25T18:25:00Z"/>
        </w:rPr>
      </w:pPr>
    </w:p>
    <w:p w14:paraId="55200F8B" w14:textId="425CDEFE" w:rsidR="0018242C" w:rsidDel="00E27A9C" w:rsidRDefault="00E54CDC">
      <w:pPr>
        <w:pStyle w:val="a1"/>
        <w:rPr>
          <w:del w:id="5699" w:author="249326630@qq.com" w:date="2018-12-25T18:25:00Z"/>
        </w:rPr>
      </w:pPr>
      <w:ins w:id="5700" w:author="吴苏琪" w:date="2018-01-07T03:49:00Z">
        <w:del w:id="5701" w:author="249326630@qq.com" w:date="2018-12-25T18:25:00Z">
          <w:r w:rsidDel="00E27A9C">
            <w:rPr>
              <w:rFonts w:hint="eastAsia"/>
            </w:rPr>
            <w:delText>管理员</w:delText>
          </w:r>
        </w:del>
      </w:ins>
      <w:del w:id="5702" w:author="249326630@qq.com" w:date="2018-12-25T18:25:00Z">
        <w:r w:rsidR="005F33B2" w:rsidDel="00E27A9C">
          <w:rPr>
            <w:rFonts w:hint="eastAsia"/>
          </w:rPr>
          <w:delText>导航</w:delText>
        </w:r>
        <w:r w:rsidR="005F33B2" w:rsidDel="00E27A9C">
          <w:delText>菜单</w:delText>
        </w:r>
        <w:r w:rsidR="00E173BF" w:rsidDel="00E27A9C">
          <w:rPr>
            <w:rFonts w:hint="eastAsia"/>
          </w:rPr>
          <w:delText>栏</w:delText>
        </w:r>
      </w:del>
    </w:p>
    <w:p w14:paraId="34BAF90D" w14:textId="7FE3859E" w:rsidR="0052711C" w:rsidDel="00E27A9C" w:rsidRDefault="0052711C" w:rsidP="0052711C">
      <w:pPr>
        <w:rPr>
          <w:del w:id="5703" w:author="249326630@qq.com" w:date="2018-12-25T18:25:00Z"/>
        </w:rPr>
      </w:pPr>
    </w:p>
    <w:p w14:paraId="601D2D8C" w14:textId="568A0C50" w:rsidR="00BB7C12" w:rsidDel="00E27A9C" w:rsidRDefault="00BB7C12" w:rsidP="00BB7C12">
      <w:pPr>
        <w:rPr>
          <w:del w:id="5704" w:author="249326630@qq.com" w:date="2018-12-25T18:25:00Z"/>
        </w:rPr>
      </w:pPr>
    </w:p>
    <w:tbl>
      <w:tblPr>
        <w:tblStyle w:val="Axure1"/>
        <w:tblpPr w:leftFromText="180" w:rightFromText="180" w:vertAnchor="text" w:horzAnchor="margin" w:tblpY="51"/>
        <w:tblW w:w="0" w:type="auto"/>
        <w:tblLook w:val="04A0" w:firstRow="1" w:lastRow="0" w:firstColumn="1" w:lastColumn="0" w:noHBand="0" w:noVBand="1"/>
      </w:tblPr>
      <w:tblGrid>
        <w:gridCol w:w="1413"/>
        <w:gridCol w:w="2268"/>
        <w:gridCol w:w="4536"/>
      </w:tblGrid>
      <w:tr w:rsidR="00BB7C12" w:rsidDel="00E27A9C" w14:paraId="3AB5AE62" w14:textId="7A58497E" w:rsidTr="00EB2A62">
        <w:trPr>
          <w:cnfStyle w:val="100000000000" w:firstRow="1" w:lastRow="0" w:firstColumn="0" w:lastColumn="0" w:oddVBand="0" w:evenVBand="0" w:oddHBand="0" w:evenHBand="0" w:firstRowFirstColumn="0" w:firstRowLastColumn="0" w:lastRowFirstColumn="0" w:lastRowLastColumn="0"/>
          <w:cantSplit/>
          <w:tblHeader/>
          <w:del w:id="5705" w:author="249326630@qq.com" w:date="2018-12-25T18:25:00Z"/>
        </w:trPr>
        <w:tc>
          <w:tcPr>
            <w:tcW w:w="1413" w:type="dxa"/>
          </w:tcPr>
          <w:p w14:paraId="5A693005" w14:textId="74669785" w:rsidR="00BB7C12" w:rsidDel="00E27A9C" w:rsidRDefault="00BB7C12" w:rsidP="00EB2A62">
            <w:pPr>
              <w:pStyle w:val="Axure"/>
              <w:rPr>
                <w:del w:id="5706" w:author="249326630@qq.com" w:date="2018-12-25T18:25:00Z"/>
              </w:rPr>
            </w:pPr>
            <w:del w:id="5707" w:author="249326630@qq.com" w:date="2018-12-25T18:25:00Z">
              <w:r w:rsidDel="00E27A9C">
                <w:delText>脚注</w:delText>
              </w:r>
            </w:del>
          </w:p>
        </w:tc>
        <w:tc>
          <w:tcPr>
            <w:tcW w:w="2268" w:type="dxa"/>
          </w:tcPr>
          <w:p w14:paraId="106419B1" w14:textId="203FB56F" w:rsidR="00BB7C12" w:rsidDel="00E27A9C" w:rsidRDefault="00BB7C12" w:rsidP="00EB2A62">
            <w:pPr>
              <w:pStyle w:val="Axure"/>
              <w:rPr>
                <w:del w:id="5708" w:author="249326630@qq.com" w:date="2018-12-25T18:25:00Z"/>
              </w:rPr>
            </w:pPr>
            <w:del w:id="5709" w:author="249326630@qq.com" w:date="2018-12-25T18:25:00Z">
              <w:r w:rsidDel="00E27A9C">
                <w:delText>名称</w:delText>
              </w:r>
            </w:del>
          </w:p>
        </w:tc>
        <w:tc>
          <w:tcPr>
            <w:tcW w:w="4536" w:type="dxa"/>
          </w:tcPr>
          <w:p w14:paraId="6B3A6806" w14:textId="217E037B" w:rsidR="00BB7C12" w:rsidDel="00E27A9C" w:rsidRDefault="00BB7C12" w:rsidP="00EB2A62">
            <w:pPr>
              <w:pStyle w:val="Axure"/>
              <w:tabs>
                <w:tab w:val="left" w:pos="1190"/>
              </w:tabs>
              <w:rPr>
                <w:del w:id="5710" w:author="249326630@qq.com" w:date="2018-12-25T18:25:00Z"/>
              </w:rPr>
            </w:pPr>
            <w:del w:id="5711" w:author="249326630@qq.com" w:date="2018-12-25T18:25:00Z">
              <w:r w:rsidDel="00E27A9C">
                <w:delText>交互</w:delText>
              </w:r>
              <w:r w:rsidDel="00E27A9C">
                <w:tab/>
              </w:r>
            </w:del>
          </w:p>
        </w:tc>
      </w:tr>
      <w:tr w:rsidR="00BB7C12" w:rsidDel="00E27A9C" w14:paraId="585D6AE8" w14:textId="5E7760CC" w:rsidTr="00EB2A62">
        <w:trPr>
          <w:cantSplit/>
          <w:del w:id="5712" w:author="249326630@qq.com" w:date="2018-12-25T18:25:00Z"/>
        </w:trPr>
        <w:tc>
          <w:tcPr>
            <w:tcW w:w="1413" w:type="dxa"/>
          </w:tcPr>
          <w:p w14:paraId="66EFB759" w14:textId="61D9DF3A" w:rsidR="00BB7C12" w:rsidDel="00E27A9C" w:rsidRDefault="00BB7C12" w:rsidP="00EB2A62">
            <w:pPr>
              <w:pStyle w:val="Axure0"/>
              <w:rPr>
                <w:del w:id="5713" w:author="249326630@qq.com" w:date="2018-12-25T18:25:00Z"/>
              </w:rPr>
            </w:pPr>
            <w:del w:id="5714" w:author="249326630@qq.com" w:date="2018-12-25T18:25:00Z">
              <w:r w:rsidDel="00E27A9C">
                <w:delText>1</w:delText>
              </w:r>
            </w:del>
          </w:p>
        </w:tc>
        <w:tc>
          <w:tcPr>
            <w:tcW w:w="2268" w:type="dxa"/>
          </w:tcPr>
          <w:p w14:paraId="1559B1B1" w14:textId="54F5F5A4" w:rsidR="00BB7C12" w:rsidDel="00E27A9C" w:rsidRDefault="00174B25" w:rsidP="00EB2A62">
            <w:pPr>
              <w:pStyle w:val="Axure0"/>
              <w:rPr>
                <w:del w:id="5715" w:author="249326630@qq.com" w:date="2018-12-25T18:25:00Z"/>
                <w:lang w:eastAsia="zh-CN"/>
              </w:rPr>
            </w:pPr>
            <w:del w:id="5716" w:author="249326630@qq.com" w:date="2018-12-25T18:25:00Z">
              <w:r w:rsidDel="00E27A9C">
                <w:rPr>
                  <w:rFonts w:hint="eastAsia"/>
                  <w:lang w:eastAsia="zh-CN"/>
                </w:rPr>
                <w:delText>用户</w:delText>
              </w:r>
              <w:r w:rsidDel="00E27A9C">
                <w:rPr>
                  <w:lang w:eastAsia="zh-CN"/>
                </w:rPr>
                <w:delText>基础管理</w:delText>
              </w:r>
            </w:del>
          </w:p>
        </w:tc>
        <w:tc>
          <w:tcPr>
            <w:tcW w:w="4536" w:type="dxa"/>
          </w:tcPr>
          <w:p w14:paraId="2D029D68" w14:textId="20D31FCB" w:rsidR="00BB7C12" w:rsidDel="00E27A9C" w:rsidRDefault="002A75D6" w:rsidP="00EB2A62">
            <w:pPr>
              <w:pStyle w:val="Axure0"/>
              <w:rPr>
                <w:del w:id="5717" w:author="249326630@qq.com" w:date="2018-12-25T18:25:00Z"/>
                <w:lang w:eastAsia="zh-CN"/>
              </w:rPr>
            </w:pPr>
            <w:del w:id="5718" w:author="249326630@qq.com" w:date="2018-12-25T18:25:00Z">
              <w:r w:rsidDel="00E27A9C">
                <w:rPr>
                  <w:rFonts w:hint="eastAsia"/>
                  <w:lang w:eastAsia="zh-CN"/>
                </w:rPr>
                <w:delText>进入</w:delText>
              </w:r>
              <w:r w:rsidR="00A1764B" w:rsidDel="00E27A9C">
                <w:rPr>
                  <w:rFonts w:hint="eastAsia"/>
                  <w:lang w:eastAsia="zh-CN"/>
                </w:rPr>
                <w:delText>用户</w:delText>
              </w:r>
              <w:r w:rsidR="00A1764B" w:rsidDel="00E27A9C">
                <w:rPr>
                  <w:lang w:eastAsia="zh-CN"/>
                </w:rPr>
                <w:delText>基础管理</w:delText>
              </w:r>
              <w:r w:rsidDel="00E27A9C">
                <w:rPr>
                  <w:rFonts w:hint="eastAsia"/>
                  <w:lang w:eastAsia="zh-CN"/>
                </w:rPr>
                <w:delText>页</w:delText>
              </w:r>
            </w:del>
          </w:p>
        </w:tc>
      </w:tr>
      <w:tr w:rsidR="00BB7C12" w:rsidDel="00E27A9C" w14:paraId="6E91CD0D" w14:textId="66E0FAA5" w:rsidTr="00EB2A62">
        <w:trPr>
          <w:cnfStyle w:val="000000010000" w:firstRow="0" w:lastRow="0" w:firstColumn="0" w:lastColumn="0" w:oddVBand="0" w:evenVBand="0" w:oddHBand="0" w:evenHBand="1" w:firstRowFirstColumn="0" w:firstRowLastColumn="0" w:lastRowFirstColumn="0" w:lastRowLastColumn="0"/>
          <w:cantSplit/>
          <w:del w:id="5719" w:author="249326630@qq.com" w:date="2018-12-25T18:25:00Z"/>
        </w:trPr>
        <w:tc>
          <w:tcPr>
            <w:tcW w:w="1413" w:type="dxa"/>
          </w:tcPr>
          <w:p w14:paraId="12DB351A" w14:textId="5B61E4B4" w:rsidR="00BB7C12" w:rsidDel="00E27A9C" w:rsidRDefault="00BB7C12" w:rsidP="00EB2A62">
            <w:pPr>
              <w:pStyle w:val="Axure0"/>
              <w:rPr>
                <w:del w:id="5720" w:author="249326630@qq.com" w:date="2018-12-25T18:25:00Z"/>
                <w:lang w:eastAsia="zh-CN"/>
              </w:rPr>
            </w:pPr>
            <w:del w:id="5721" w:author="249326630@qq.com" w:date="2018-12-25T18:25:00Z">
              <w:r w:rsidDel="00E27A9C">
                <w:rPr>
                  <w:rFonts w:hint="eastAsia"/>
                  <w:lang w:eastAsia="zh-CN"/>
                </w:rPr>
                <w:delText>2</w:delText>
              </w:r>
            </w:del>
          </w:p>
        </w:tc>
        <w:tc>
          <w:tcPr>
            <w:tcW w:w="2268" w:type="dxa"/>
          </w:tcPr>
          <w:p w14:paraId="7E90F2B8" w14:textId="365CACE1" w:rsidR="00BB7C12" w:rsidDel="00E27A9C" w:rsidRDefault="00174B25" w:rsidP="00EB2A62">
            <w:pPr>
              <w:pStyle w:val="Axure0"/>
              <w:rPr>
                <w:del w:id="5722" w:author="249326630@qq.com" w:date="2018-12-25T18:25:00Z"/>
                <w:lang w:eastAsia="zh-CN"/>
              </w:rPr>
            </w:pPr>
            <w:del w:id="5723" w:author="249326630@qq.com" w:date="2018-12-25T18:25:00Z">
              <w:r w:rsidDel="00E27A9C">
                <w:rPr>
                  <w:rFonts w:hint="eastAsia"/>
                  <w:lang w:eastAsia="zh-CN"/>
                </w:rPr>
                <w:delText>用户</w:delText>
              </w:r>
              <w:r w:rsidDel="00E27A9C">
                <w:rPr>
                  <w:lang w:eastAsia="zh-CN"/>
                </w:rPr>
                <w:delText>审核</w:delText>
              </w:r>
              <w:r w:rsidDel="00E27A9C">
                <w:rPr>
                  <w:rFonts w:hint="eastAsia"/>
                  <w:lang w:eastAsia="zh-CN"/>
                </w:rPr>
                <w:delText>管理</w:delText>
              </w:r>
            </w:del>
          </w:p>
        </w:tc>
        <w:tc>
          <w:tcPr>
            <w:tcW w:w="4536" w:type="dxa"/>
          </w:tcPr>
          <w:p w14:paraId="19BC799A" w14:textId="324A490B" w:rsidR="00BB7C12" w:rsidDel="00E27A9C" w:rsidRDefault="002A75D6" w:rsidP="00EB2A62">
            <w:pPr>
              <w:pStyle w:val="Axure0"/>
              <w:rPr>
                <w:del w:id="5724" w:author="249326630@qq.com" w:date="2018-12-25T18:25:00Z"/>
                <w:lang w:eastAsia="zh-CN"/>
              </w:rPr>
            </w:pPr>
            <w:del w:id="5725" w:author="249326630@qq.com" w:date="2018-12-25T18:25:00Z">
              <w:r w:rsidDel="00E27A9C">
                <w:rPr>
                  <w:rFonts w:hint="eastAsia"/>
                  <w:lang w:eastAsia="zh-CN"/>
                </w:rPr>
                <w:delText>进入</w:delText>
              </w:r>
              <w:r w:rsidR="00A1764B" w:rsidDel="00E27A9C">
                <w:rPr>
                  <w:rFonts w:hint="eastAsia"/>
                  <w:lang w:eastAsia="zh-CN"/>
                </w:rPr>
                <w:delText>用户</w:delText>
              </w:r>
              <w:r w:rsidR="00A1764B" w:rsidDel="00E27A9C">
                <w:rPr>
                  <w:lang w:eastAsia="zh-CN"/>
                </w:rPr>
                <w:delText>审核</w:delText>
              </w:r>
              <w:r w:rsidR="00A1764B" w:rsidDel="00E27A9C">
                <w:rPr>
                  <w:rFonts w:hint="eastAsia"/>
                  <w:lang w:eastAsia="zh-CN"/>
                </w:rPr>
                <w:delText>管理</w:delText>
              </w:r>
              <w:r w:rsidDel="00E27A9C">
                <w:rPr>
                  <w:rFonts w:hint="eastAsia"/>
                  <w:lang w:eastAsia="zh-CN"/>
                </w:rPr>
                <w:delText>页</w:delText>
              </w:r>
            </w:del>
          </w:p>
        </w:tc>
      </w:tr>
      <w:tr w:rsidR="00BB7C12" w:rsidDel="00E27A9C" w14:paraId="2B195ACA" w14:textId="4C25D535" w:rsidTr="00EB2A62">
        <w:trPr>
          <w:cantSplit/>
          <w:del w:id="5726" w:author="249326630@qq.com" w:date="2018-12-25T18:25:00Z"/>
        </w:trPr>
        <w:tc>
          <w:tcPr>
            <w:tcW w:w="1413" w:type="dxa"/>
          </w:tcPr>
          <w:p w14:paraId="6A747032" w14:textId="715515C4" w:rsidR="00BB7C12" w:rsidDel="00E27A9C" w:rsidRDefault="00BB7C12" w:rsidP="00EB2A62">
            <w:pPr>
              <w:pStyle w:val="Axure0"/>
              <w:rPr>
                <w:del w:id="5727" w:author="249326630@qq.com" w:date="2018-12-25T18:25:00Z"/>
                <w:lang w:eastAsia="zh-CN"/>
              </w:rPr>
            </w:pPr>
            <w:del w:id="5728" w:author="249326630@qq.com" w:date="2018-12-25T18:25:00Z">
              <w:r w:rsidDel="00E27A9C">
                <w:rPr>
                  <w:rFonts w:hint="eastAsia"/>
                  <w:lang w:eastAsia="zh-CN"/>
                </w:rPr>
                <w:delText>3</w:delText>
              </w:r>
            </w:del>
          </w:p>
        </w:tc>
        <w:tc>
          <w:tcPr>
            <w:tcW w:w="2268" w:type="dxa"/>
          </w:tcPr>
          <w:p w14:paraId="10010D67" w14:textId="045B0BDA" w:rsidR="00BB7C12" w:rsidDel="00E27A9C" w:rsidRDefault="00174B25" w:rsidP="00EB2A62">
            <w:pPr>
              <w:pStyle w:val="Axure0"/>
              <w:rPr>
                <w:del w:id="5729" w:author="249326630@qq.com" w:date="2018-12-25T18:25:00Z"/>
                <w:lang w:eastAsia="zh-CN"/>
              </w:rPr>
            </w:pPr>
            <w:del w:id="5730" w:author="249326630@qq.com" w:date="2018-12-25T18:25:00Z">
              <w:r w:rsidDel="00E27A9C">
                <w:rPr>
                  <w:rFonts w:hint="eastAsia"/>
                  <w:lang w:eastAsia="zh-CN"/>
                </w:rPr>
                <w:delText>教师</w:delText>
              </w:r>
              <w:r w:rsidDel="00E27A9C">
                <w:rPr>
                  <w:lang w:eastAsia="zh-CN"/>
                </w:rPr>
                <w:delText>管理</w:delText>
              </w:r>
            </w:del>
          </w:p>
        </w:tc>
        <w:tc>
          <w:tcPr>
            <w:tcW w:w="4536" w:type="dxa"/>
          </w:tcPr>
          <w:p w14:paraId="136BD6BA" w14:textId="2C4E1FC7" w:rsidR="00BB7C12" w:rsidDel="00E27A9C" w:rsidRDefault="002A75D6" w:rsidP="00EB2A62">
            <w:pPr>
              <w:pStyle w:val="Axure0"/>
              <w:rPr>
                <w:del w:id="5731" w:author="249326630@qq.com" w:date="2018-12-25T18:25:00Z"/>
                <w:lang w:eastAsia="zh-CN"/>
              </w:rPr>
            </w:pPr>
            <w:del w:id="5732" w:author="249326630@qq.com" w:date="2018-12-25T18:25:00Z">
              <w:r w:rsidDel="00E27A9C">
                <w:rPr>
                  <w:rFonts w:hint="eastAsia"/>
                  <w:lang w:eastAsia="zh-CN"/>
                </w:rPr>
                <w:delText>进入</w:delText>
              </w:r>
              <w:r w:rsidR="00A1764B" w:rsidDel="00E27A9C">
                <w:rPr>
                  <w:rFonts w:hint="eastAsia"/>
                  <w:lang w:eastAsia="zh-CN"/>
                </w:rPr>
                <w:delText>教师</w:delText>
              </w:r>
              <w:r w:rsidR="00A1764B" w:rsidDel="00E27A9C">
                <w:rPr>
                  <w:lang w:eastAsia="zh-CN"/>
                </w:rPr>
                <w:delText>管理</w:delText>
              </w:r>
              <w:r w:rsidDel="00E27A9C">
                <w:rPr>
                  <w:rFonts w:hint="eastAsia"/>
                  <w:lang w:eastAsia="zh-CN"/>
                </w:rPr>
                <w:delText>页</w:delText>
              </w:r>
            </w:del>
          </w:p>
        </w:tc>
      </w:tr>
      <w:tr w:rsidR="00BB7C12" w:rsidDel="00E27A9C" w14:paraId="24C8AB77" w14:textId="40F1617D" w:rsidTr="00EB2A62">
        <w:trPr>
          <w:cnfStyle w:val="000000010000" w:firstRow="0" w:lastRow="0" w:firstColumn="0" w:lastColumn="0" w:oddVBand="0" w:evenVBand="0" w:oddHBand="0" w:evenHBand="1" w:firstRowFirstColumn="0" w:firstRowLastColumn="0" w:lastRowFirstColumn="0" w:lastRowLastColumn="0"/>
          <w:cantSplit/>
          <w:del w:id="5733" w:author="249326630@qq.com" w:date="2018-12-25T18:25:00Z"/>
        </w:trPr>
        <w:tc>
          <w:tcPr>
            <w:tcW w:w="1413" w:type="dxa"/>
          </w:tcPr>
          <w:p w14:paraId="06BCBA39" w14:textId="2A5C4A67" w:rsidR="00BB7C12" w:rsidDel="00E27A9C" w:rsidRDefault="00BB7C12" w:rsidP="00EB2A62">
            <w:pPr>
              <w:pStyle w:val="Axure0"/>
              <w:rPr>
                <w:del w:id="5734" w:author="249326630@qq.com" w:date="2018-12-25T18:25:00Z"/>
                <w:lang w:eastAsia="zh-CN"/>
              </w:rPr>
            </w:pPr>
            <w:del w:id="5735" w:author="249326630@qq.com" w:date="2018-12-25T18:25:00Z">
              <w:r w:rsidDel="00E27A9C">
                <w:rPr>
                  <w:rFonts w:hint="eastAsia"/>
                  <w:lang w:eastAsia="zh-CN"/>
                </w:rPr>
                <w:delText>4</w:delText>
              </w:r>
            </w:del>
          </w:p>
        </w:tc>
        <w:tc>
          <w:tcPr>
            <w:tcW w:w="2268" w:type="dxa"/>
          </w:tcPr>
          <w:p w14:paraId="1140D116" w14:textId="08FCE1DB" w:rsidR="00BB7C12" w:rsidDel="00E27A9C" w:rsidRDefault="00A1764B" w:rsidP="00EB2A62">
            <w:pPr>
              <w:pStyle w:val="Axure0"/>
              <w:rPr>
                <w:del w:id="5736" w:author="249326630@qq.com" w:date="2018-12-25T18:25:00Z"/>
                <w:lang w:eastAsia="zh-CN"/>
              </w:rPr>
            </w:pPr>
            <w:del w:id="5737" w:author="249326630@qq.com" w:date="2018-12-25T18:25:00Z">
              <w:r w:rsidDel="00E27A9C">
                <w:rPr>
                  <w:rFonts w:hint="eastAsia"/>
                  <w:lang w:eastAsia="zh-CN"/>
                </w:rPr>
                <w:delText>举报</w:delText>
              </w:r>
              <w:r w:rsidDel="00E27A9C">
                <w:rPr>
                  <w:lang w:eastAsia="zh-CN"/>
                </w:rPr>
                <w:delText>管理</w:delText>
              </w:r>
            </w:del>
          </w:p>
        </w:tc>
        <w:tc>
          <w:tcPr>
            <w:tcW w:w="4536" w:type="dxa"/>
          </w:tcPr>
          <w:p w14:paraId="7EA1EB31" w14:textId="68F959A8" w:rsidR="00BB7C12" w:rsidDel="00E27A9C" w:rsidRDefault="002A75D6" w:rsidP="00EB2A62">
            <w:pPr>
              <w:pStyle w:val="Axure0"/>
              <w:rPr>
                <w:del w:id="5738" w:author="249326630@qq.com" w:date="2018-12-25T18:25:00Z"/>
                <w:lang w:eastAsia="zh-CN"/>
              </w:rPr>
            </w:pPr>
            <w:del w:id="5739" w:author="249326630@qq.com" w:date="2018-12-25T18:25:00Z">
              <w:r w:rsidDel="00E27A9C">
                <w:rPr>
                  <w:rFonts w:hint="eastAsia"/>
                  <w:lang w:eastAsia="zh-CN"/>
                </w:rPr>
                <w:delText>进入</w:delText>
              </w:r>
              <w:r w:rsidR="00A1764B" w:rsidDel="00E27A9C">
                <w:rPr>
                  <w:rFonts w:hint="eastAsia"/>
                  <w:lang w:eastAsia="zh-CN"/>
                </w:rPr>
                <w:delText>举报</w:delText>
              </w:r>
              <w:r w:rsidR="00A1764B" w:rsidDel="00E27A9C">
                <w:rPr>
                  <w:lang w:eastAsia="zh-CN"/>
                </w:rPr>
                <w:delText>管理</w:delText>
              </w:r>
              <w:r w:rsidDel="00E27A9C">
                <w:rPr>
                  <w:rFonts w:hint="eastAsia"/>
                  <w:lang w:eastAsia="zh-CN"/>
                </w:rPr>
                <w:delText>页</w:delText>
              </w:r>
            </w:del>
          </w:p>
        </w:tc>
      </w:tr>
      <w:tr w:rsidR="00BB7C12" w:rsidDel="00E27A9C" w14:paraId="68FDDEE4" w14:textId="1AEC8644" w:rsidTr="00EB2A62">
        <w:trPr>
          <w:cantSplit/>
          <w:del w:id="5740" w:author="249326630@qq.com" w:date="2018-12-25T18:25:00Z"/>
        </w:trPr>
        <w:tc>
          <w:tcPr>
            <w:tcW w:w="1413" w:type="dxa"/>
          </w:tcPr>
          <w:p w14:paraId="4166C707" w14:textId="392B57C4" w:rsidR="00BB7C12" w:rsidDel="00E27A9C" w:rsidRDefault="00BB7C12" w:rsidP="00EB2A62">
            <w:pPr>
              <w:pStyle w:val="Axure0"/>
              <w:rPr>
                <w:del w:id="5741" w:author="249326630@qq.com" w:date="2018-12-25T18:25:00Z"/>
                <w:lang w:eastAsia="zh-CN"/>
              </w:rPr>
            </w:pPr>
            <w:del w:id="5742" w:author="249326630@qq.com" w:date="2018-12-25T18:25:00Z">
              <w:r w:rsidDel="00E27A9C">
                <w:rPr>
                  <w:rFonts w:hint="eastAsia"/>
                  <w:lang w:eastAsia="zh-CN"/>
                </w:rPr>
                <w:delText>5</w:delText>
              </w:r>
            </w:del>
          </w:p>
        </w:tc>
        <w:tc>
          <w:tcPr>
            <w:tcW w:w="2268" w:type="dxa"/>
          </w:tcPr>
          <w:p w14:paraId="1EEE265F" w14:textId="02CD6071" w:rsidR="00BB7C12" w:rsidDel="00E27A9C" w:rsidRDefault="00174B25" w:rsidP="00EB2A62">
            <w:pPr>
              <w:pStyle w:val="Axure0"/>
              <w:rPr>
                <w:del w:id="5743" w:author="249326630@qq.com" w:date="2018-12-25T18:25:00Z"/>
                <w:lang w:eastAsia="zh-CN"/>
              </w:rPr>
            </w:pPr>
            <w:del w:id="5744" w:author="249326630@qq.com" w:date="2018-12-25T18:25:00Z">
              <w:r w:rsidDel="00E27A9C">
                <w:rPr>
                  <w:rFonts w:hint="eastAsia"/>
                  <w:lang w:eastAsia="zh-CN"/>
                </w:rPr>
                <w:delText>特殊</w:delText>
              </w:r>
              <w:r w:rsidDel="00E27A9C">
                <w:rPr>
                  <w:lang w:eastAsia="zh-CN"/>
                </w:rPr>
                <w:delText>帖管理</w:delText>
              </w:r>
            </w:del>
          </w:p>
        </w:tc>
        <w:tc>
          <w:tcPr>
            <w:tcW w:w="4536" w:type="dxa"/>
          </w:tcPr>
          <w:p w14:paraId="3142C149" w14:textId="49BAB632" w:rsidR="00BB7C12" w:rsidDel="00E27A9C" w:rsidRDefault="002A75D6" w:rsidP="00EB2A62">
            <w:pPr>
              <w:pStyle w:val="Axure0"/>
              <w:rPr>
                <w:del w:id="5745" w:author="249326630@qq.com" w:date="2018-12-25T18:25:00Z"/>
                <w:lang w:eastAsia="zh-CN"/>
              </w:rPr>
            </w:pPr>
            <w:del w:id="5746" w:author="249326630@qq.com" w:date="2018-12-25T18:25:00Z">
              <w:r w:rsidDel="00E27A9C">
                <w:rPr>
                  <w:rFonts w:hint="eastAsia"/>
                  <w:lang w:eastAsia="zh-CN"/>
                </w:rPr>
                <w:delText>进入</w:delText>
              </w:r>
              <w:r w:rsidR="00A1764B" w:rsidDel="00E27A9C">
                <w:rPr>
                  <w:rFonts w:hint="eastAsia"/>
                  <w:lang w:eastAsia="zh-CN"/>
                </w:rPr>
                <w:delText>特殊</w:delText>
              </w:r>
              <w:r w:rsidR="00A1764B" w:rsidDel="00E27A9C">
                <w:rPr>
                  <w:lang w:eastAsia="zh-CN"/>
                </w:rPr>
                <w:delText>帖管理</w:delText>
              </w:r>
              <w:r w:rsidDel="00E27A9C">
                <w:rPr>
                  <w:rFonts w:hint="eastAsia"/>
                  <w:lang w:eastAsia="zh-CN"/>
                </w:rPr>
                <w:delText>页</w:delText>
              </w:r>
            </w:del>
          </w:p>
        </w:tc>
      </w:tr>
      <w:tr w:rsidR="00BB7C12" w:rsidDel="00E27A9C" w14:paraId="4C35242F" w14:textId="0445DDF1" w:rsidTr="00EB2A62">
        <w:trPr>
          <w:cnfStyle w:val="000000010000" w:firstRow="0" w:lastRow="0" w:firstColumn="0" w:lastColumn="0" w:oddVBand="0" w:evenVBand="0" w:oddHBand="0" w:evenHBand="1" w:firstRowFirstColumn="0" w:firstRowLastColumn="0" w:lastRowFirstColumn="0" w:lastRowLastColumn="0"/>
          <w:cantSplit/>
          <w:del w:id="5747" w:author="249326630@qq.com" w:date="2018-12-25T18:25:00Z"/>
        </w:trPr>
        <w:tc>
          <w:tcPr>
            <w:tcW w:w="1413" w:type="dxa"/>
          </w:tcPr>
          <w:p w14:paraId="6E5CB4B4" w14:textId="160AB2F0" w:rsidR="00BB7C12" w:rsidDel="00E27A9C" w:rsidRDefault="00BB7C12" w:rsidP="00EB2A62">
            <w:pPr>
              <w:pStyle w:val="Axure0"/>
              <w:rPr>
                <w:del w:id="5748" w:author="249326630@qq.com" w:date="2018-12-25T18:25:00Z"/>
                <w:lang w:eastAsia="zh-CN"/>
              </w:rPr>
            </w:pPr>
            <w:del w:id="5749" w:author="249326630@qq.com" w:date="2018-12-25T18:25:00Z">
              <w:r w:rsidDel="00E27A9C">
                <w:rPr>
                  <w:rFonts w:hint="eastAsia"/>
                  <w:lang w:eastAsia="zh-CN"/>
                </w:rPr>
                <w:delText>6</w:delText>
              </w:r>
            </w:del>
          </w:p>
        </w:tc>
        <w:tc>
          <w:tcPr>
            <w:tcW w:w="2268" w:type="dxa"/>
          </w:tcPr>
          <w:p w14:paraId="758D6276" w14:textId="21D77A69" w:rsidR="00BB7C12" w:rsidDel="00E27A9C" w:rsidRDefault="00A1764B" w:rsidP="00EB2A62">
            <w:pPr>
              <w:pStyle w:val="Axure0"/>
              <w:rPr>
                <w:del w:id="5750" w:author="249326630@qq.com" w:date="2018-12-25T18:25:00Z"/>
                <w:lang w:eastAsia="zh-CN"/>
              </w:rPr>
            </w:pPr>
            <w:del w:id="5751" w:author="249326630@qq.com" w:date="2018-12-25T18:25:00Z">
              <w:r w:rsidDel="00E27A9C">
                <w:rPr>
                  <w:rFonts w:hint="eastAsia"/>
                  <w:lang w:eastAsia="zh-CN"/>
                </w:rPr>
                <w:delText>课程</w:delText>
              </w:r>
              <w:r w:rsidDel="00E27A9C">
                <w:rPr>
                  <w:lang w:eastAsia="zh-CN"/>
                </w:rPr>
                <w:delText>管理</w:delText>
              </w:r>
            </w:del>
          </w:p>
        </w:tc>
        <w:tc>
          <w:tcPr>
            <w:tcW w:w="4536" w:type="dxa"/>
          </w:tcPr>
          <w:p w14:paraId="4C07397C" w14:textId="73E0706C" w:rsidR="00BB7C12" w:rsidDel="00E27A9C" w:rsidRDefault="002A75D6" w:rsidP="00EB2A62">
            <w:pPr>
              <w:pStyle w:val="Axure0"/>
              <w:rPr>
                <w:del w:id="5752" w:author="249326630@qq.com" w:date="2018-12-25T18:25:00Z"/>
                <w:lang w:eastAsia="zh-CN"/>
              </w:rPr>
            </w:pPr>
            <w:del w:id="5753" w:author="249326630@qq.com" w:date="2018-12-25T18:25:00Z">
              <w:r w:rsidDel="00E27A9C">
                <w:rPr>
                  <w:rFonts w:hint="eastAsia"/>
                  <w:lang w:eastAsia="zh-CN"/>
                </w:rPr>
                <w:delText>进入</w:delText>
              </w:r>
              <w:r w:rsidR="00A1764B" w:rsidDel="00E27A9C">
                <w:rPr>
                  <w:rFonts w:hint="eastAsia"/>
                  <w:lang w:eastAsia="zh-CN"/>
                </w:rPr>
                <w:delText>课程</w:delText>
              </w:r>
              <w:r w:rsidR="00A1764B" w:rsidDel="00E27A9C">
                <w:rPr>
                  <w:lang w:eastAsia="zh-CN"/>
                </w:rPr>
                <w:delText>管理</w:delText>
              </w:r>
              <w:r w:rsidDel="00E27A9C">
                <w:rPr>
                  <w:rFonts w:hint="eastAsia"/>
                  <w:lang w:eastAsia="zh-CN"/>
                </w:rPr>
                <w:delText>页</w:delText>
              </w:r>
            </w:del>
          </w:p>
        </w:tc>
      </w:tr>
      <w:tr w:rsidR="00BB7C12" w:rsidDel="00E27A9C" w14:paraId="098A4D80" w14:textId="50F66D33" w:rsidTr="00EB2A62">
        <w:trPr>
          <w:cantSplit/>
          <w:del w:id="5754" w:author="249326630@qq.com" w:date="2018-12-25T18:25:00Z"/>
        </w:trPr>
        <w:tc>
          <w:tcPr>
            <w:tcW w:w="1413" w:type="dxa"/>
          </w:tcPr>
          <w:p w14:paraId="2DBA0C9F" w14:textId="0DB945DF" w:rsidR="00BB7C12" w:rsidDel="00E27A9C" w:rsidRDefault="00BB7C12" w:rsidP="00EB2A62">
            <w:pPr>
              <w:pStyle w:val="Axure0"/>
              <w:rPr>
                <w:del w:id="5755" w:author="249326630@qq.com" w:date="2018-12-25T18:25:00Z"/>
                <w:lang w:eastAsia="zh-CN"/>
              </w:rPr>
            </w:pPr>
            <w:del w:id="5756" w:author="249326630@qq.com" w:date="2018-12-25T18:25:00Z">
              <w:r w:rsidDel="00E27A9C">
                <w:rPr>
                  <w:rFonts w:hint="eastAsia"/>
                  <w:lang w:eastAsia="zh-CN"/>
                </w:rPr>
                <w:delText>7</w:delText>
              </w:r>
            </w:del>
          </w:p>
        </w:tc>
        <w:tc>
          <w:tcPr>
            <w:tcW w:w="2268" w:type="dxa"/>
          </w:tcPr>
          <w:p w14:paraId="5582F8AA" w14:textId="4EE5ACEF" w:rsidR="00BB7C12" w:rsidDel="00E27A9C" w:rsidRDefault="00174B25" w:rsidP="00EB2A62">
            <w:pPr>
              <w:pStyle w:val="Axure0"/>
              <w:rPr>
                <w:del w:id="5757" w:author="249326630@qq.com" w:date="2018-12-25T18:25:00Z"/>
                <w:lang w:eastAsia="zh-CN"/>
              </w:rPr>
            </w:pPr>
            <w:del w:id="5758" w:author="249326630@qq.com" w:date="2018-12-25T18:25:00Z">
              <w:r w:rsidDel="00E27A9C">
                <w:rPr>
                  <w:rFonts w:hint="eastAsia"/>
                  <w:lang w:eastAsia="zh-CN"/>
                </w:rPr>
                <w:delText>首页</w:delText>
              </w:r>
              <w:r w:rsidDel="00E27A9C">
                <w:rPr>
                  <w:lang w:eastAsia="zh-CN"/>
                </w:rPr>
                <w:delText>管理</w:delText>
              </w:r>
            </w:del>
          </w:p>
        </w:tc>
        <w:tc>
          <w:tcPr>
            <w:tcW w:w="4536" w:type="dxa"/>
          </w:tcPr>
          <w:p w14:paraId="1C8A87D9" w14:textId="3EBC1821" w:rsidR="00BB7C12" w:rsidDel="00E27A9C" w:rsidRDefault="002A75D6" w:rsidP="00EB2A62">
            <w:pPr>
              <w:pStyle w:val="Axure0"/>
              <w:rPr>
                <w:del w:id="5759" w:author="249326630@qq.com" w:date="2018-12-25T18:25:00Z"/>
                <w:lang w:eastAsia="zh-CN"/>
              </w:rPr>
            </w:pPr>
            <w:del w:id="5760" w:author="249326630@qq.com" w:date="2018-12-25T18:25:00Z">
              <w:r w:rsidDel="00E27A9C">
                <w:rPr>
                  <w:rFonts w:hint="eastAsia"/>
                  <w:lang w:eastAsia="zh-CN"/>
                </w:rPr>
                <w:delText>进入</w:delText>
              </w:r>
              <w:r w:rsidR="00A1764B" w:rsidDel="00E27A9C">
                <w:rPr>
                  <w:rFonts w:hint="eastAsia"/>
                  <w:lang w:eastAsia="zh-CN"/>
                </w:rPr>
                <w:delText>首页</w:delText>
              </w:r>
              <w:r w:rsidR="00A1764B" w:rsidDel="00E27A9C">
                <w:rPr>
                  <w:lang w:eastAsia="zh-CN"/>
                </w:rPr>
                <w:delText>管理</w:delText>
              </w:r>
              <w:r w:rsidDel="00E27A9C">
                <w:rPr>
                  <w:rFonts w:hint="eastAsia"/>
                  <w:lang w:eastAsia="zh-CN"/>
                </w:rPr>
                <w:delText>页</w:delText>
              </w:r>
            </w:del>
          </w:p>
        </w:tc>
      </w:tr>
      <w:tr w:rsidR="00BB7C12" w:rsidDel="00E27A9C" w14:paraId="0A1C7562" w14:textId="2AADEF2E" w:rsidTr="00EB2A62">
        <w:trPr>
          <w:cnfStyle w:val="000000010000" w:firstRow="0" w:lastRow="0" w:firstColumn="0" w:lastColumn="0" w:oddVBand="0" w:evenVBand="0" w:oddHBand="0" w:evenHBand="1" w:firstRowFirstColumn="0" w:firstRowLastColumn="0" w:lastRowFirstColumn="0" w:lastRowLastColumn="0"/>
          <w:cantSplit/>
          <w:del w:id="5761" w:author="249326630@qq.com" w:date="2018-12-25T18:25:00Z"/>
        </w:trPr>
        <w:tc>
          <w:tcPr>
            <w:tcW w:w="1413" w:type="dxa"/>
          </w:tcPr>
          <w:p w14:paraId="19CBEDC9" w14:textId="4ED0A759" w:rsidR="00BB7C12" w:rsidDel="00E27A9C" w:rsidRDefault="00BB7C12" w:rsidP="00EB2A62">
            <w:pPr>
              <w:pStyle w:val="Axure0"/>
              <w:rPr>
                <w:del w:id="5762" w:author="249326630@qq.com" w:date="2018-12-25T18:25:00Z"/>
                <w:lang w:eastAsia="zh-CN"/>
              </w:rPr>
            </w:pPr>
            <w:del w:id="5763" w:author="249326630@qq.com" w:date="2018-12-25T18:25:00Z">
              <w:r w:rsidDel="00E27A9C">
                <w:rPr>
                  <w:rFonts w:hint="eastAsia"/>
                  <w:lang w:eastAsia="zh-CN"/>
                </w:rPr>
                <w:delText>8</w:delText>
              </w:r>
            </w:del>
          </w:p>
        </w:tc>
        <w:tc>
          <w:tcPr>
            <w:tcW w:w="2268" w:type="dxa"/>
          </w:tcPr>
          <w:p w14:paraId="3F6DFA08" w14:textId="5FD8C286" w:rsidR="00BB7C12" w:rsidDel="00E27A9C" w:rsidRDefault="00174B25" w:rsidP="00EB2A62">
            <w:pPr>
              <w:pStyle w:val="Axure0"/>
              <w:rPr>
                <w:del w:id="5764" w:author="249326630@qq.com" w:date="2018-12-25T18:25:00Z"/>
                <w:lang w:eastAsia="zh-CN"/>
              </w:rPr>
            </w:pPr>
            <w:del w:id="5765" w:author="249326630@qq.com" w:date="2018-12-25T18:25:00Z">
              <w:r w:rsidDel="00E27A9C">
                <w:rPr>
                  <w:rFonts w:hint="eastAsia"/>
                  <w:lang w:eastAsia="zh-CN"/>
                </w:rPr>
                <w:delText>底部</w:delText>
              </w:r>
              <w:r w:rsidDel="00E27A9C">
                <w:rPr>
                  <w:lang w:eastAsia="zh-CN"/>
                </w:rPr>
                <w:delText>管理</w:delText>
              </w:r>
            </w:del>
          </w:p>
        </w:tc>
        <w:tc>
          <w:tcPr>
            <w:tcW w:w="4536" w:type="dxa"/>
          </w:tcPr>
          <w:p w14:paraId="791DDFB7" w14:textId="242E98F0" w:rsidR="00BB7C12" w:rsidDel="00E27A9C" w:rsidRDefault="002A75D6" w:rsidP="00EB2A62">
            <w:pPr>
              <w:pStyle w:val="Axure0"/>
              <w:rPr>
                <w:del w:id="5766" w:author="249326630@qq.com" w:date="2018-12-25T18:25:00Z"/>
                <w:lang w:eastAsia="zh-CN"/>
              </w:rPr>
            </w:pPr>
            <w:del w:id="5767" w:author="249326630@qq.com" w:date="2018-12-25T18:25:00Z">
              <w:r w:rsidDel="00E27A9C">
                <w:rPr>
                  <w:rFonts w:hint="eastAsia"/>
                  <w:lang w:eastAsia="zh-CN"/>
                </w:rPr>
                <w:delText>进入</w:delText>
              </w:r>
              <w:r w:rsidR="00A1764B" w:rsidDel="00E27A9C">
                <w:rPr>
                  <w:rFonts w:hint="eastAsia"/>
                  <w:lang w:eastAsia="zh-CN"/>
                </w:rPr>
                <w:delText>底部</w:delText>
              </w:r>
              <w:r w:rsidR="00A1764B" w:rsidDel="00E27A9C">
                <w:rPr>
                  <w:lang w:eastAsia="zh-CN"/>
                </w:rPr>
                <w:delText>管理</w:delText>
              </w:r>
              <w:r w:rsidDel="00E27A9C">
                <w:rPr>
                  <w:rFonts w:hint="eastAsia"/>
                  <w:lang w:eastAsia="zh-CN"/>
                </w:rPr>
                <w:delText>页</w:delText>
              </w:r>
            </w:del>
          </w:p>
        </w:tc>
      </w:tr>
      <w:tr w:rsidR="00BB7C12" w:rsidDel="00E27A9C" w14:paraId="02E73149" w14:textId="152BE037" w:rsidTr="00EB2A62">
        <w:trPr>
          <w:cantSplit/>
          <w:del w:id="5768" w:author="249326630@qq.com" w:date="2018-12-25T18:25:00Z"/>
        </w:trPr>
        <w:tc>
          <w:tcPr>
            <w:tcW w:w="1413" w:type="dxa"/>
          </w:tcPr>
          <w:p w14:paraId="00CFD47F" w14:textId="17781A18" w:rsidR="00BB7C12" w:rsidDel="00E27A9C" w:rsidRDefault="00BB7C12" w:rsidP="00EB2A62">
            <w:pPr>
              <w:pStyle w:val="Axure0"/>
              <w:rPr>
                <w:del w:id="5769" w:author="249326630@qq.com" w:date="2018-12-25T18:25:00Z"/>
                <w:lang w:eastAsia="zh-CN"/>
              </w:rPr>
            </w:pPr>
            <w:del w:id="5770" w:author="249326630@qq.com" w:date="2018-12-25T18:25:00Z">
              <w:r w:rsidDel="00E27A9C">
                <w:rPr>
                  <w:rFonts w:hint="eastAsia"/>
                  <w:lang w:eastAsia="zh-CN"/>
                </w:rPr>
                <w:delText>9</w:delText>
              </w:r>
            </w:del>
          </w:p>
        </w:tc>
        <w:tc>
          <w:tcPr>
            <w:tcW w:w="2268" w:type="dxa"/>
          </w:tcPr>
          <w:p w14:paraId="4017BFD6" w14:textId="070D49EB" w:rsidR="00BB7C12" w:rsidDel="00E27A9C" w:rsidRDefault="00174B25" w:rsidP="00EB2A62">
            <w:pPr>
              <w:pStyle w:val="Axure0"/>
              <w:rPr>
                <w:del w:id="5771" w:author="249326630@qq.com" w:date="2018-12-25T18:25:00Z"/>
                <w:lang w:eastAsia="zh-CN"/>
              </w:rPr>
            </w:pPr>
            <w:del w:id="5772" w:author="249326630@qq.com" w:date="2018-12-25T18:25:00Z">
              <w:r w:rsidDel="00E27A9C">
                <w:rPr>
                  <w:rFonts w:hint="eastAsia"/>
                  <w:lang w:eastAsia="zh-CN"/>
                </w:rPr>
                <w:delText>通知</w:delText>
              </w:r>
              <w:r w:rsidDel="00E27A9C">
                <w:rPr>
                  <w:lang w:eastAsia="zh-CN"/>
                </w:rPr>
                <w:delText>管理</w:delText>
              </w:r>
            </w:del>
          </w:p>
        </w:tc>
        <w:tc>
          <w:tcPr>
            <w:tcW w:w="4536" w:type="dxa"/>
          </w:tcPr>
          <w:p w14:paraId="6A275B51" w14:textId="2A583667" w:rsidR="00BB7C12" w:rsidDel="00E27A9C" w:rsidRDefault="002A75D6" w:rsidP="00EB2A62">
            <w:pPr>
              <w:pStyle w:val="Axure0"/>
              <w:rPr>
                <w:del w:id="5773" w:author="249326630@qq.com" w:date="2018-12-25T18:25:00Z"/>
                <w:lang w:eastAsia="zh-CN"/>
              </w:rPr>
            </w:pPr>
            <w:del w:id="5774" w:author="249326630@qq.com" w:date="2018-12-25T18:25:00Z">
              <w:r w:rsidDel="00E27A9C">
                <w:rPr>
                  <w:rFonts w:hint="eastAsia"/>
                  <w:lang w:eastAsia="zh-CN"/>
                </w:rPr>
                <w:delText>进入</w:delText>
              </w:r>
              <w:r w:rsidR="00A1764B" w:rsidDel="00E27A9C">
                <w:rPr>
                  <w:rFonts w:hint="eastAsia"/>
                  <w:lang w:eastAsia="zh-CN"/>
                </w:rPr>
                <w:delText>通知</w:delText>
              </w:r>
              <w:r w:rsidR="00A1764B" w:rsidDel="00E27A9C">
                <w:rPr>
                  <w:lang w:eastAsia="zh-CN"/>
                </w:rPr>
                <w:delText>管理</w:delText>
              </w:r>
              <w:r w:rsidDel="00E27A9C">
                <w:rPr>
                  <w:rFonts w:hint="eastAsia"/>
                  <w:lang w:eastAsia="zh-CN"/>
                </w:rPr>
                <w:delText>页</w:delText>
              </w:r>
            </w:del>
          </w:p>
        </w:tc>
      </w:tr>
      <w:tr w:rsidR="00BB7C12" w:rsidDel="00E27A9C" w14:paraId="4D36BEDE" w14:textId="17AA4A8D" w:rsidTr="00EB2A62">
        <w:trPr>
          <w:cnfStyle w:val="000000010000" w:firstRow="0" w:lastRow="0" w:firstColumn="0" w:lastColumn="0" w:oddVBand="0" w:evenVBand="0" w:oddHBand="0" w:evenHBand="1" w:firstRowFirstColumn="0" w:firstRowLastColumn="0" w:lastRowFirstColumn="0" w:lastRowLastColumn="0"/>
          <w:cantSplit/>
          <w:del w:id="5775" w:author="249326630@qq.com" w:date="2018-12-25T18:25:00Z"/>
        </w:trPr>
        <w:tc>
          <w:tcPr>
            <w:tcW w:w="1413" w:type="dxa"/>
          </w:tcPr>
          <w:p w14:paraId="7A5A5E7C" w14:textId="356BF7F9" w:rsidR="00BB7C12" w:rsidDel="00E27A9C" w:rsidRDefault="00BB7C12" w:rsidP="00EB2A62">
            <w:pPr>
              <w:pStyle w:val="Axure0"/>
              <w:rPr>
                <w:del w:id="5776" w:author="249326630@qq.com" w:date="2018-12-25T18:25:00Z"/>
                <w:lang w:eastAsia="zh-CN"/>
              </w:rPr>
            </w:pPr>
            <w:del w:id="5777" w:author="249326630@qq.com" w:date="2018-12-25T18:25:00Z">
              <w:r w:rsidDel="00E27A9C">
                <w:rPr>
                  <w:rFonts w:hint="eastAsia"/>
                  <w:lang w:eastAsia="zh-CN"/>
                </w:rPr>
                <w:delText>10</w:delText>
              </w:r>
            </w:del>
          </w:p>
        </w:tc>
        <w:tc>
          <w:tcPr>
            <w:tcW w:w="2268" w:type="dxa"/>
          </w:tcPr>
          <w:p w14:paraId="77E7B840" w14:textId="1024F3E7" w:rsidR="00BB7C12" w:rsidDel="00E27A9C" w:rsidRDefault="00A1764B" w:rsidP="00EB2A62">
            <w:pPr>
              <w:pStyle w:val="Axure0"/>
              <w:rPr>
                <w:del w:id="5778" w:author="249326630@qq.com" w:date="2018-12-25T18:25:00Z"/>
                <w:lang w:eastAsia="zh-CN"/>
              </w:rPr>
            </w:pPr>
            <w:del w:id="5779" w:author="249326630@qq.com" w:date="2018-12-25T18:25:00Z">
              <w:r w:rsidDel="00E27A9C">
                <w:rPr>
                  <w:rFonts w:hint="eastAsia"/>
                  <w:lang w:eastAsia="zh-CN"/>
                </w:rPr>
                <w:delText>备份</w:delText>
              </w:r>
              <w:r w:rsidDel="00E27A9C">
                <w:rPr>
                  <w:lang w:eastAsia="zh-CN"/>
                </w:rPr>
                <w:delText>管理</w:delText>
              </w:r>
            </w:del>
          </w:p>
        </w:tc>
        <w:tc>
          <w:tcPr>
            <w:tcW w:w="4536" w:type="dxa"/>
          </w:tcPr>
          <w:p w14:paraId="0F94741A" w14:textId="2D0AF01D" w:rsidR="00BB7C12" w:rsidDel="00E27A9C" w:rsidRDefault="002A75D6" w:rsidP="00EB2A62">
            <w:pPr>
              <w:pStyle w:val="Axure0"/>
              <w:rPr>
                <w:del w:id="5780" w:author="249326630@qq.com" w:date="2018-12-25T18:25:00Z"/>
                <w:lang w:eastAsia="zh-CN"/>
              </w:rPr>
            </w:pPr>
            <w:del w:id="5781" w:author="249326630@qq.com" w:date="2018-12-25T18:25:00Z">
              <w:r w:rsidDel="00E27A9C">
                <w:rPr>
                  <w:rFonts w:hint="eastAsia"/>
                  <w:lang w:eastAsia="zh-CN"/>
                </w:rPr>
                <w:delText>进入</w:delText>
              </w:r>
              <w:r w:rsidR="00A1764B" w:rsidDel="00E27A9C">
                <w:rPr>
                  <w:rFonts w:hint="eastAsia"/>
                  <w:lang w:eastAsia="zh-CN"/>
                </w:rPr>
                <w:delText>备份</w:delText>
              </w:r>
              <w:r w:rsidR="00A1764B" w:rsidDel="00E27A9C">
                <w:rPr>
                  <w:lang w:eastAsia="zh-CN"/>
                </w:rPr>
                <w:delText>管理</w:delText>
              </w:r>
              <w:r w:rsidDel="00E27A9C">
                <w:rPr>
                  <w:rFonts w:hint="eastAsia"/>
                  <w:lang w:eastAsia="zh-CN"/>
                </w:rPr>
                <w:delText>页</w:delText>
              </w:r>
            </w:del>
          </w:p>
        </w:tc>
      </w:tr>
    </w:tbl>
    <w:p w14:paraId="2393D4E7" w14:textId="7AFAB7AB" w:rsidR="0052711C" w:rsidDel="00E27A9C" w:rsidRDefault="0052711C" w:rsidP="0052711C">
      <w:pPr>
        <w:rPr>
          <w:del w:id="5782" w:author="249326630@qq.com" w:date="2018-12-25T18:25:00Z"/>
        </w:rPr>
      </w:pPr>
    </w:p>
    <w:p w14:paraId="17E4C1E5" w14:textId="7F652104" w:rsidR="0052711C" w:rsidDel="00E27A9C" w:rsidRDefault="0052711C" w:rsidP="0052711C">
      <w:pPr>
        <w:rPr>
          <w:del w:id="5783" w:author="249326630@qq.com" w:date="2018-12-25T18:25:00Z"/>
        </w:rPr>
      </w:pPr>
    </w:p>
    <w:p w14:paraId="6C40408B" w14:textId="403A97AE" w:rsidR="0052711C" w:rsidDel="00E27A9C" w:rsidRDefault="0052711C">
      <w:pPr>
        <w:ind w:firstLineChars="1350" w:firstLine="2835"/>
        <w:rPr>
          <w:ins w:id="5784" w:author="HerculesHu" w:date="2017-12-23T23:50:00Z"/>
          <w:del w:id="5785" w:author="249326630@qq.com" w:date="2018-12-25T18:25:00Z"/>
        </w:rPr>
        <w:pPrChange w:id="5786" w:author="HerculesHu" w:date="2017-12-24T00:14:00Z">
          <w:pPr/>
        </w:pPrChange>
      </w:pPr>
      <w:del w:id="5787" w:author="249326630@qq.com" w:date="2018-12-25T18:25:00Z">
        <w:r w:rsidDel="00E27A9C">
          <w:rPr>
            <w:noProof/>
          </w:rPr>
          <w:drawing>
            <wp:inline distT="0" distB="0" distL="0" distR="0" wp14:anchorId="0160148B" wp14:editId="57C7DF13">
              <wp:extent cx="1781175" cy="6267450"/>
              <wp:effectExtent l="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781175" cy="6267450"/>
                      </a:xfrm>
                      <a:prstGeom prst="rect">
                        <a:avLst/>
                      </a:prstGeom>
                    </pic:spPr>
                  </pic:pic>
                </a:graphicData>
              </a:graphic>
            </wp:inline>
          </w:drawing>
        </w:r>
      </w:del>
    </w:p>
    <w:p w14:paraId="595B6B29" w14:textId="7235495D" w:rsidR="00636C47" w:rsidDel="00E27A9C" w:rsidRDefault="00636C47" w:rsidP="00636C47">
      <w:pPr>
        <w:jc w:val="center"/>
        <w:rPr>
          <w:ins w:id="5788" w:author="HerculesHu" w:date="2017-12-23T23:50:00Z"/>
          <w:del w:id="5789" w:author="249326630@qq.com" w:date="2018-12-25T18:25:00Z"/>
        </w:rPr>
      </w:pPr>
      <w:ins w:id="5790" w:author="HerculesHu" w:date="2017-12-23T23:50:00Z">
        <w:del w:id="5791" w:author="249326630@qq.com" w:date="2018-12-25T18:25:00Z">
          <w:r w:rsidDel="00E27A9C">
            <w:rPr>
              <w:rFonts w:hint="eastAsia"/>
            </w:rPr>
            <w:delText>（电脑</w:delText>
          </w:r>
          <w:r w:rsidDel="00E27A9C">
            <w:delText>版</w:delText>
          </w:r>
          <w:r w:rsidDel="00E27A9C">
            <w:rPr>
              <w:rFonts w:hint="eastAsia"/>
            </w:rPr>
            <w:delText>）</w:delText>
          </w:r>
        </w:del>
      </w:ins>
    </w:p>
    <w:p w14:paraId="262E45BF" w14:textId="014C616F" w:rsidR="00636C47" w:rsidDel="00E27A9C" w:rsidRDefault="00636C47" w:rsidP="0052711C">
      <w:pPr>
        <w:rPr>
          <w:del w:id="5792" w:author="249326630@qq.com" w:date="2018-12-25T18:25:00Z"/>
        </w:rPr>
      </w:pPr>
    </w:p>
    <w:p w14:paraId="1BC0F2A5" w14:textId="6A42A17C" w:rsidR="00941B43" w:rsidDel="00E27A9C" w:rsidRDefault="00941B43" w:rsidP="0052711C">
      <w:pPr>
        <w:rPr>
          <w:del w:id="5793" w:author="249326630@qq.com" w:date="2018-12-25T18:25:00Z"/>
        </w:rPr>
      </w:pPr>
    </w:p>
    <w:p w14:paraId="1BFD84E8" w14:textId="1939FACD" w:rsidR="00941B43" w:rsidDel="00E27A9C" w:rsidRDefault="00941B43" w:rsidP="0052711C">
      <w:pPr>
        <w:rPr>
          <w:del w:id="5794" w:author="249326630@qq.com" w:date="2018-12-25T18:25:00Z"/>
        </w:rPr>
      </w:pPr>
    </w:p>
    <w:p w14:paraId="41C41C40" w14:textId="5C099179" w:rsidR="00941B43" w:rsidDel="00E27A9C" w:rsidRDefault="00E54CDC">
      <w:pPr>
        <w:pStyle w:val="a1"/>
        <w:rPr>
          <w:del w:id="5795" w:author="249326630@qq.com" w:date="2018-12-25T18:25:00Z"/>
        </w:rPr>
      </w:pPr>
      <w:ins w:id="5796" w:author="吴苏琪" w:date="2018-01-07T03:49:00Z">
        <w:del w:id="5797" w:author="249326630@qq.com" w:date="2018-12-25T18:25:00Z">
          <w:r w:rsidDel="00E27A9C">
            <w:rPr>
              <w:rFonts w:hint="eastAsia"/>
            </w:rPr>
            <w:delText>管理员</w:delText>
          </w:r>
        </w:del>
      </w:ins>
      <w:del w:id="5798" w:author="249326630@qq.com" w:date="2018-12-25T18:25:00Z">
        <w:r w:rsidR="00282820" w:rsidDel="00E27A9C">
          <w:rPr>
            <w:rFonts w:hint="eastAsia"/>
          </w:rPr>
          <w:delText>用户</w:delText>
        </w:r>
        <w:r w:rsidR="00282820" w:rsidDel="00E27A9C">
          <w:delText>基础管理</w:delText>
        </w:r>
      </w:del>
    </w:p>
    <w:tbl>
      <w:tblPr>
        <w:tblStyle w:val="Axure1"/>
        <w:tblpPr w:leftFromText="180" w:rightFromText="180" w:vertAnchor="text" w:horzAnchor="margin" w:tblpY="51"/>
        <w:tblW w:w="0" w:type="auto"/>
        <w:tblLook w:val="04A0" w:firstRow="1" w:lastRow="0" w:firstColumn="1" w:lastColumn="0" w:noHBand="0" w:noVBand="1"/>
      </w:tblPr>
      <w:tblGrid>
        <w:gridCol w:w="1413"/>
        <w:gridCol w:w="2268"/>
        <w:gridCol w:w="4536"/>
      </w:tblGrid>
      <w:tr w:rsidR="0002151C" w:rsidDel="00E27A9C" w14:paraId="5AABF18D" w14:textId="0ECD8D30" w:rsidTr="00EB2A62">
        <w:trPr>
          <w:cnfStyle w:val="100000000000" w:firstRow="1" w:lastRow="0" w:firstColumn="0" w:lastColumn="0" w:oddVBand="0" w:evenVBand="0" w:oddHBand="0" w:evenHBand="0" w:firstRowFirstColumn="0" w:firstRowLastColumn="0" w:lastRowFirstColumn="0" w:lastRowLastColumn="0"/>
          <w:cantSplit/>
          <w:tblHeader/>
          <w:del w:id="5799" w:author="249326630@qq.com" w:date="2018-12-25T18:25:00Z"/>
        </w:trPr>
        <w:tc>
          <w:tcPr>
            <w:tcW w:w="1413" w:type="dxa"/>
          </w:tcPr>
          <w:p w14:paraId="62C050C5" w14:textId="1551DCD7" w:rsidR="0002151C" w:rsidDel="00E27A9C" w:rsidRDefault="0002151C" w:rsidP="00EB2A62">
            <w:pPr>
              <w:pStyle w:val="Axure"/>
              <w:rPr>
                <w:del w:id="5800" w:author="249326630@qq.com" w:date="2018-12-25T18:25:00Z"/>
              </w:rPr>
            </w:pPr>
            <w:del w:id="5801" w:author="249326630@qq.com" w:date="2018-12-25T18:25:00Z">
              <w:r w:rsidDel="00E27A9C">
                <w:delText>脚注</w:delText>
              </w:r>
            </w:del>
          </w:p>
        </w:tc>
        <w:tc>
          <w:tcPr>
            <w:tcW w:w="2268" w:type="dxa"/>
          </w:tcPr>
          <w:p w14:paraId="06E77E78" w14:textId="7602810E" w:rsidR="0002151C" w:rsidDel="00E27A9C" w:rsidRDefault="0002151C" w:rsidP="00EB2A62">
            <w:pPr>
              <w:pStyle w:val="Axure"/>
              <w:rPr>
                <w:del w:id="5802" w:author="249326630@qq.com" w:date="2018-12-25T18:25:00Z"/>
              </w:rPr>
            </w:pPr>
            <w:del w:id="5803" w:author="249326630@qq.com" w:date="2018-12-25T18:25:00Z">
              <w:r w:rsidDel="00E27A9C">
                <w:delText>名称</w:delText>
              </w:r>
            </w:del>
          </w:p>
        </w:tc>
        <w:tc>
          <w:tcPr>
            <w:tcW w:w="4536" w:type="dxa"/>
          </w:tcPr>
          <w:p w14:paraId="79EB8075" w14:textId="6EBE1F8E" w:rsidR="0002151C" w:rsidDel="00E27A9C" w:rsidRDefault="0002151C" w:rsidP="00EB2A62">
            <w:pPr>
              <w:pStyle w:val="Axure"/>
              <w:tabs>
                <w:tab w:val="left" w:pos="1190"/>
              </w:tabs>
              <w:rPr>
                <w:del w:id="5804" w:author="249326630@qq.com" w:date="2018-12-25T18:25:00Z"/>
              </w:rPr>
            </w:pPr>
            <w:del w:id="5805" w:author="249326630@qq.com" w:date="2018-12-25T18:25:00Z">
              <w:r w:rsidDel="00E27A9C">
                <w:delText>交互</w:delText>
              </w:r>
              <w:r w:rsidDel="00E27A9C">
                <w:tab/>
              </w:r>
            </w:del>
          </w:p>
        </w:tc>
      </w:tr>
      <w:tr w:rsidR="0002151C" w:rsidDel="00E27A9C" w14:paraId="4DDCE8ED" w14:textId="540FE1F1" w:rsidTr="00EB2A62">
        <w:trPr>
          <w:cantSplit/>
          <w:del w:id="5806" w:author="249326630@qq.com" w:date="2018-12-25T18:25:00Z"/>
        </w:trPr>
        <w:tc>
          <w:tcPr>
            <w:tcW w:w="1413" w:type="dxa"/>
          </w:tcPr>
          <w:p w14:paraId="115EA18A" w14:textId="7C33C3D8" w:rsidR="0002151C" w:rsidDel="00E27A9C" w:rsidRDefault="0002151C" w:rsidP="00EB2A62">
            <w:pPr>
              <w:pStyle w:val="Axure0"/>
              <w:rPr>
                <w:del w:id="5807" w:author="249326630@qq.com" w:date="2018-12-25T18:25:00Z"/>
              </w:rPr>
            </w:pPr>
            <w:del w:id="5808" w:author="249326630@qq.com" w:date="2018-12-25T18:25:00Z">
              <w:r w:rsidDel="00E27A9C">
                <w:delText>1</w:delText>
              </w:r>
            </w:del>
          </w:p>
        </w:tc>
        <w:tc>
          <w:tcPr>
            <w:tcW w:w="2268" w:type="dxa"/>
          </w:tcPr>
          <w:p w14:paraId="7667F383" w14:textId="12D6B20B" w:rsidR="0002151C" w:rsidDel="00E27A9C" w:rsidRDefault="00EB2A62" w:rsidP="00EB2A62">
            <w:pPr>
              <w:pStyle w:val="Axure0"/>
              <w:rPr>
                <w:del w:id="5809" w:author="249326630@qq.com" w:date="2018-12-25T18:25:00Z"/>
                <w:lang w:eastAsia="zh-CN"/>
              </w:rPr>
            </w:pPr>
            <w:del w:id="5810" w:author="249326630@qq.com" w:date="2018-12-25T18:25:00Z">
              <w:r w:rsidDel="00E27A9C">
                <w:rPr>
                  <w:rFonts w:hint="eastAsia"/>
                  <w:lang w:eastAsia="zh-CN"/>
                </w:rPr>
                <w:delText>真实姓名</w:delText>
              </w:r>
              <w:r w:rsidDel="00E27A9C">
                <w:rPr>
                  <w:lang w:eastAsia="zh-CN"/>
                </w:rPr>
                <w:delText>属性列</w:delText>
              </w:r>
            </w:del>
          </w:p>
        </w:tc>
        <w:tc>
          <w:tcPr>
            <w:tcW w:w="4536" w:type="dxa"/>
          </w:tcPr>
          <w:p w14:paraId="0CF5D444" w14:textId="2B4A14E2" w:rsidR="0002151C" w:rsidDel="00E27A9C" w:rsidRDefault="00663503" w:rsidP="00EB2A62">
            <w:pPr>
              <w:pStyle w:val="Axure0"/>
              <w:rPr>
                <w:del w:id="5811" w:author="249326630@qq.com" w:date="2018-12-25T18:25:00Z"/>
                <w:lang w:eastAsia="zh-CN"/>
              </w:rPr>
            </w:pPr>
            <w:del w:id="5812" w:author="249326630@qq.com" w:date="2018-12-25T18:25:00Z">
              <w:r w:rsidDel="00E27A9C">
                <w:rPr>
                  <w:rFonts w:hint="eastAsia"/>
                  <w:lang w:eastAsia="zh-CN"/>
                </w:rPr>
                <w:delText>点击按照</w:delText>
              </w:r>
              <w:r w:rsidDel="00E27A9C">
                <w:rPr>
                  <w:lang w:eastAsia="zh-CN"/>
                </w:rPr>
                <w:delText>字典序排序</w:delText>
              </w:r>
            </w:del>
          </w:p>
        </w:tc>
      </w:tr>
      <w:tr w:rsidR="0002151C" w:rsidDel="00E27A9C" w14:paraId="4220C818" w14:textId="5A62766B" w:rsidTr="00EB2A62">
        <w:trPr>
          <w:cnfStyle w:val="000000010000" w:firstRow="0" w:lastRow="0" w:firstColumn="0" w:lastColumn="0" w:oddVBand="0" w:evenVBand="0" w:oddHBand="0" w:evenHBand="1" w:firstRowFirstColumn="0" w:firstRowLastColumn="0" w:lastRowFirstColumn="0" w:lastRowLastColumn="0"/>
          <w:cantSplit/>
          <w:del w:id="5813" w:author="249326630@qq.com" w:date="2018-12-25T18:25:00Z"/>
        </w:trPr>
        <w:tc>
          <w:tcPr>
            <w:tcW w:w="1413" w:type="dxa"/>
          </w:tcPr>
          <w:p w14:paraId="2EE0BD17" w14:textId="57BFC209" w:rsidR="0002151C" w:rsidDel="00E27A9C" w:rsidRDefault="0002151C" w:rsidP="00EB2A62">
            <w:pPr>
              <w:pStyle w:val="Axure0"/>
              <w:rPr>
                <w:del w:id="5814" w:author="249326630@qq.com" w:date="2018-12-25T18:25:00Z"/>
                <w:lang w:eastAsia="zh-CN"/>
              </w:rPr>
            </w:pPr>
            <w:del w:id="5815" w:author="249326630@qq.com" w:date="2018-12-25T18:25:00Z">
              <w:r w:rsidDel="00E27A9C">
                <w:rPr>
                  <w:rFonts w:hint="eastAsia"/>
                  <w:lang w:eastAsia="zh-CN"/>
                </w:rPr>
                <w:delText>2</w:delText>
              </w:r>
            </w:del>
          </w:p>
        </w:tc>
        <w:tc>
          <w:tcPr>
            <w:tcW w:w="2268" w:type="dxa"/>
          </w:tcPr>
          <w:p w14:paraId="7EC2F1E5" w14:textId="3B8665C1" w:rsidR="0002151C" w:rsidDel="00E27A9C" w:rsidRDefault="00EB2A62" w:rsidP="00EB2A62">
            <w:pPr>
              <w:pStyle w:val="Axure0"/>
              <w:rPr>
                <w:del w:id="5816" w:author="249326630@qq.com" w:date="2018-12-25T18:25:00Z"/>
                <w:lang w:eastAsia="zh-CN"/>
              </w:rPr>
            </w:pPr>
            <w:del w:id="5817" w:author="249326630@qq.com" w:date="2018-12-25T18:25:00Z">
              <w:r w:rsidDel="00E27A9C">
                <w:rPr>
                  <w:rFonts w:hint="eastAsia"/>
                  <w:lang w:eastAsia="zh-CN"/>
                </w:rPr>
                <w:delText>证件</w:delText>
              </w:r>
              <w:r w:rsidDel="00E27A9C">
                <w:rPr>
                  <w:lang w:eastAsia="zh-CN"/>
                </w:rPr>
                <w:delText>号属性列</w:delText>
              </w:r>
            </w:del>
          </w:p>
        </w:tc>
        <w:tc>
          <w:tcPr>
            <w:tcW w:w="4536" w:type="dxa"/>
          </w:tcPr>
          <w:p w14:paraId="17C6D687" w14:textId="012A99FF" w:rsidR="0002151C" w:rsidDel="00E27A9C" w:rsidRDefault="00663503" w:rsidP="00EB2A62">
            <w:pPr>
              <w:pStyle w:val="Axure0"/>
              <w:rPr>
                <w:del w:id="5818" w:author="249326630@qq.com" w:date="2018-12-25T18:25:00Z"/>
                <w:lang w:eastAsia="zh-CN"/>
              </w:rPr>
            </w:pPr>
            <w:del w:id="5819" w:author="249326630@qq.com" w:date="2018-12-25T18:25:00Z">
              <w:r w:rsidDel="00E27A9C">
                <w:rPr>
                  <w:rFonts w:hint="eastAsia"/>
                  <w:lang w:eastAsia="zh-CN"/>
                </w:rPr>
                <w:delText>点击按照</w:delText>
              </w:r>
              <w:r w:rsidDel="00E27A9C">
                <w:rPr>
                  <w:lang w:eastAsia="zh-CN"/>
                </w:rPr>
                <w:delText>字典序排序</w:delText>
              </w:r>
            </w:del>
          </w:p>
        </w:tc>
      </w:tr>
      <w:tr w:rsidR="0002151C" w:rsidDel="00E27A9C" w14:paraId="14C321F2" w14:textId="71DA92D4" w:rsidTr="00EB2A62">
        <w:trPr>
          <w:cantSplit/>
          <w:del w:id="5820" w:author="249326630@qq.com" w:date="2018-12-25T18:25:00Z"/>
        </w:trPr>
        <w:tc>
          <w:tcPr>
            <w:tcW w:w="1413" w:type="dxa"/>
          </w:tcPr>
          <w:p w14:paraId="7EA90C65" w14:textId="74BDD3CA" w:rsidR="0002151C" w:rsidDel="00E27A9C" w:rsidRDefault="0002151C" w:rsidP="00EB2A62">
            <w:pPr>
              <w:pStyle w:val="Axure0"/>
              <w:rPr>
                <w:del w:id="5821" w:author="249326630@qq.com" w:date="2018-12-25T18:25:00Z"/>
                <w:lang w:eastAsia="zh-CN"/>
              </w:rPr>
            </w:pPr>
            <w:del w:id="5822" w:author="249326630@qq.com" w:date="2018-12-25T18:25:00Z">
              <w:r w:rsidDel="00E27A9C">
                <w:rPr>
                  <w:rFonts w:hint="eastAsia"/>
                  <w:lang w:eastAsia="zh-CN"/>
                </w:rPr>
                <w:delText>3</w:delText>
              </w:r>
            </w:del>
          </w:p>
        </w:tc>
        <w:tc>
          <w:tcPr>
            <w:tcW w:w="2268" w:type="dxa"/>
          </w:tcPr>
          <w:p w14:paraId="364D6A11" w14:textId="4CE36C99" w:rsidR="0002151C" w:rsidDel="00E27A9C" w:rsidRDefault="00EB2A62" w:rsidP="00EB2A62">
            <w:pPr>
              <w:pStyle w:val="Axure0"/>
              <w:rPr>
                <w:del w:id="5823" w:author="249326630@qq.com" w:date="2018-12-25T18:25:00Z"/>
                <w:lang w:eastAsia="zh-CN"/>
              </w:rPr>
            </w:pPr>
            <w:del w:id="5824" w:author="249326630@qq.com" w:date="2018-12-25T18:25:00Z">
              <w:r w:rsidDel="00E27A9C">
                <w:rPr>
                  <w:rFonts w:hint="eastAsia"/>
                  <w:lang w:eastAsia="zh-CN"/>
                </w:rPr>
                <w:delText>被举报</w:delText>
              </w:r>
              <w:r w:rsidDel="00E27A9C">
                <w:rPr>
                  <w:lang w:eastAsia="zh-CN"/>
                </w:rPr>
                <w:delText>次数属性列</w:delText>
              </w:r>
            </w:del>
          </w:p>
        </w:tc>
        <w:tc>
          <w:tcPr>
            <w:tcW w:w="4536" w:type="dxa"/>
          </w:tcPr>
          <w:p w14:paraId="52EACCE4" w14:textId="2141BC1E" w:rsidR="0002151C" w:rsidDel="00E27A9C" w:rsidRDefault="00663503" w:rsidP="00663503">
            <w:pPr>
              <w:pStyle w:val="Axure0"/>
              <w:rPr>
                <w:del w:id="5825" w:author="249326630@qq.com" w:date="2018-12-25T18:25:00Z"/>
                <w:lang w:eastAsia="zh-CN"/>
              </w:rPr>
            </w:pPr>
            <w:del w:id="5826" w:author="249326630@qq.com" w:date="2018-12-25T18:25:00Z">
              <w:r w:rsidDel="00E27A9C">
                <w:rPr>
                  <w:rFonts w:hint="eastAsia"/>
                  <w:lang w:eastAsia="zh-CN"/>
                </w:rPr>
                <w:delText>点击按照数字</w:delText>
              </w:r>
              <w:r w:rsidDel="00E27A9C">
                <w:rPr>
                  <w:lang w:eastAsia="zh-CN"/>
                </w:rPr>
                <w:delText>排序</w:delText>
              </w:r>
            </w:del>
          </w:p>
        </w:tc>
      </w:tr>
      <w:tr w:rsidR="0002151C" w:rsidDel="00E27A9C" w14:paraId="79551493" w14:textId="5A2DC7DA" w:rsidTr="00EB2A62">
        <w:trPr>
          <w:cnfStyle w:val="000000010000" w:firstRow="0" w:lastRow="0" w:firstColumn="0" w:lastColumn="0" w:oddVBand="0" w:evenVBand="0" w:oddHBand="0" w:evenHBand="1" w:firstRowFirstColumn="0" w:firstRowLastColumn="0" w:lastRowFirstColumn="0" w:lastRowLastColumn="0"/>
          <w:cantSplit/>
          <w:del w:id="5827" w:author="249326630@qq.com" w:date="2018-12-25T18:25:00Z"/>
        </w:trPr>
        <w:tc>
          <w:tcPr>
            <w:tcW w:w="1413" w:type="dxa"/>
          </w:tcPr>
          <w:p w14:paraId="1CF9EF99" w14:textId="4C659279" w:rsidR="0002151C" w:rsidDel="00E27A9C" w:rsidRDefault="0002151C" w:rsidP="00EB2A62">
            <w:pPr>
              <w:pStyle w:val="Axure0"/>
              <w:rPr>
                <w:del w:id="5828" w:author="249326630@qq.com" w:date="2018-12-25T18:25:00Z"/>
                <w:lang w:eastAsia="zh-CN"/>
              </w:rPr>
            </w:pPr>
            <w:del w:id="5829" w:author="249326630@qq.com" w:date="2018-12-25T18:25:00Z">
              <w:r w:rsidDel="00E27A9C">
                <w:rPr>
                  <w:rFonts w:hint="eastAsia"/>
                  <w:lang w:eastAsia="zh-CN"/>
                </w:rPr>
                <w:delText>4</w:delText>
              </w:r>
            </w:del>
          </w:p>
        </w:tc>
        <w:tc>
          <w:tcPr>
            <w:tcW w:w="2268" w:type="dxa"/>
          </w:tcPr>
          <w:p w14:paraId="3B697A47" w14:textId="370B1D9E" w:rsidR="00EB2A62" w:rsidDel="00E27A9C" w:rsidRDefault="00EB2A62" w:rsidP="00EB2A62">
            <w:pPr>
              <w:pStyle w:val="Axure0"/>
              <w:rPr>
                <w:del w:id="5830" w:author="249326630@qq.com" w:date="2018-12-25T18:25:00Z"/>
                <w:lang w:eastAsia="zh-CN"/>
              </w:rPr>
            </w:pPr>
            <w:del w:id="5831" w:author="249326630@qq.com" w:date="2018-12-25T18:25:00Z">
              <w:r w:rsidDel="00E27A9C">
                <w:rPr>
                  <w:rFonts w:hint="eastAsia"/>
                  <w:lang w:eastAsia="zh-CN"/>
                </w:rPr>
                <w:delText>操作</w:delText>
              </w:r>
              <w:r w:rsidDel="00E27A9C">
                <w:rPr>
                  <w:lang w:eastAsia="zh-CN"/>
                </w:rPr>
                <w:delText>属性列</w:delText>
              </w:r>
            </w:del>
          </w:p>
        </w:tc>
        <w:tc>
          <w:tcPr>
            <w:tcW w:w="4536" w:type="dxa"/>
          </w:tcPr>
          <w:p w14:paraId="5884CA63" w14:textId="70431FF4" w:rsidR="0002151C" w:rsidDel="00E27A9C" w:rsidRDefault="006F7A55" w:rsidP="00EB2A62">
            <w:pPr>
              <w:pStyle w:val="Axure0"/>
              <w:rPr>
                <w:del w:id="5832" w:author="249326630@qq.com" w:date="2018-12-25T18:25:00Z"/>
                <w:lang w:eastAsia="zh-CN"/>
              </w:rPr>
            </w:pPr>
            <w:del w:id="5833" w:author="249326630@qq.com" w:date="2018-12-25T18:25:00Z">
              <w:r w:rsidDel="00E27A9C">
                <w:rPr>
                  <w:rFonts w:hint="eastAsia"/>
                  <w:lang w:eastAsia="zh-CN"/>
                </w:rPr>
                <w:delText>无</w:delText>
              </w:r>
            </w:del>
          </w:p>
        </w:tc>
      </w:tr>
      <w:tr w:rsidR="0002151C" w:rsidDel="00E27A9C" w14:paraId="3D37446C" w14:textId="6382B78B" w:rsidTr="00EB2A62">
        <w:trPr>
          <w:cantSplit/>
          <w:del w:id="5834" w:author="249326630@qq.com" w:date="2018-12-25T18:25:00Z"/>
        </w:trPr>
        <w:tc>
          <w:tcPr>
            <w:tcW w:w="1413" w:type="dxa"/>
          </w:tcPr>
          <w:p w14:paraId="500338B9" w14:textId="535F0AD5" w:rsidR="0002151C" w:rsidDel="00E27A9C" w:rsidRDefault="0002151C" w:rsidP="00EB2A62">
            <w:pPr>
              <w:pStyle w:val="Axure0"/>
              <w:rPr>
                <w:del w:id="5835" w:author="249326630@qq.com" w:date="2018-12-25T18:25:00Z"/>
                <w:lang w:eastAsia="zh-CN"/>
              </w:rPr>
            </w:pPr>
            <w:del w:id="5836" w:author="249326630@qq.com" w:date="2018-12-25T18:25:00Z">
              <w:r w:rsidDel="00E27A9C">
                <w:rPr>
                  <w:rFonts w:hint="eastAsia"/>
                  <w:lang w:eastAsia="zh-CN"/>
                </w:rPr>
                <w:delText>5</w:delText>
              </w:r>
            </w:del>
          </w:p>
        </w:tc>
        <w:tc>
          <w:tcPr>
            <w:tcW w:w="2268" w:type="dxa"/>
          </w:tcPr>
          <w:p w14:paraId="26A3EBA6" w14:textId="1CE2BA51" w:rsidR="0002151C" w:rsidDel="00E27A9C" w:rsidRDefault="00EB2A62" w:rsidP="00EB2A62">
            <w:pPr>
              <w:pStyle w:val="Axure0"/>
              <w:rPr>
                <w:del w:id="5837" w:author="249326630@qq.com" w:date="2018-12-25T18:25:00Z"/>
                <w:lang w:eastAsia="zh-CN"/>
              </w:rPr>
            </w:pPr>
            <w:del w:id="5838" w:author="249326630@qq.com" w:date="2018-12-25T18:25:00Z">
              <w:r w:rsidDel="00E27A9C">
                <w:rPr>
                  <w:rFonts w:hint="eastAsia"/>
                  <w:lang w:eastAsia="zh-CN"/>
                </w:rPr>
                <w:delText>拉入</w:delText>
              </w:r>
              <w:r w:rsidDel="00E27A9C">
                <w:rPr>
                  <w:lang w:eastAsia="zh-CN"/>
                </w:rPr>
                <w:delText>黑名单属性列</w:delText>
              </w:r>
            </w:del>
          </w:p>
        </w:tc>
        <w:tc>
          <w:tcPr>
            <w:tcW w:w="4536" w:type="dxa"/>
          </w:tcPr>
          <w:p w14:paraId="7993FBFE" w14:textId="7B82C9C0" w:rsidR="0002151C" w:rsidDel="00E27A9C" w:rsidRDefault="006F7A55" w:rsidP="00EB2A62">
            <w:pPr>
              <w:pStyle w:val="Axure0"/>
              <w:rPr>
                <w:del w:id="5839" w:author="249326630@qq.com" w:date="2018-12-25T18:25:00Z"/>
                <w:lang w:eastAsia="zh-CN"/>
              </w:rPr>
            </w:pPr>
            <w:del w:id="5840" w:author="249326630@qq.com" w:date="2018-12-25T18:25:00Z">
              <w:r w:rsidDel="00E27A9C">
                <w:rPr>
                  <w:rFonts w:hint="eastAsia"/>
                  <w:lang w:eastAsia="zh-CN"/>
                </w:rPr>
                <w:delText>无</w:delText>
              </w:r>
            </w:del>
          </w:p>
        </w:tc>
      </w:tr>
      <w:tr w:rsidR="0002151C" w:rsidDel="00E27A9C" w14:paraId="29FD0DDC" w14:textId="551B0664" w:rsidTr="00EB2A62">
        <w:trPr>
          <w:cnfStyle w:val="000000010000" w:firstRow="0" w:lastRow="0" w:firstColumn="0" w:lastColumn="0" w:oddVBand="0" w:evenVBand="0" w:oddHBand="0" w:evenHBand="1" w:firstRowFirstColumn="0" w:firstRowLastColumn="0" w:lastRowFirstColumn="0" w:lastRowLastColumn="0"/>
          <w:cantSplit/>
          <w:del w:id="5841" w:author="249326630@qq.com" w:date="2018-12-25T18:25:00Z"/>
        </w:trPr>
        <w:tc>
          <w:tcPr>
            <w:tcW w:w="1413" w:type="dxa"/>
          </w:tcPr>
          <w:p w14:paraId="0C48B489" w14:textId="262AE8C6" w:rsidR="0002151C" w:rsidDel="00E27A9C" w:rsidRDefault="0002151C" w:rsidP="00EB2A62">
            <w:pPr>
              <w:pStyle w:val="Axure0"/>
              <w:rPr>
                <w:del w:id="5842" w:author="249326630@qq.com" w:date="2018-12-25T18:25:00Z"/>
                <w:lang w:eastAsia="zh-CN"/>
              </w:rPr>
            </w:pPr>
            <w:del w:id="5843" w:author="249326630@qq.com" w:date="2018-12-25T18:25:00Z">
              <w:r w:rsidDel="00E27A9C">
                <w:rPr>
                  <w:rFonts w:hint="eastAsia"/>
                  <w:lang w:eastAsia="zh-CN"/>
                </w:rPr>
                <w:delText>6</w:delText>
              </w:r>
            </w:del>
          </w:p>
        </w:tc>
        <w:tc>
          <w:tcPr>
            <w:tcW w:w="2268" w:type="dxa"/>
          </w:tcPr>
          <w:p w14:paraId="5C42A251" w14:textId="30DF5821" w:rsidR="0002151C" w:rsidDel="00E27A9C" w:rsidRDefault="00EB2A62" w:rsidP="00EB2A62">
            <w:pPr>
              <w:pStyle w:val="Axure0"/>
              <w:rPr>
                <w:del w:id="5844" w:author="249326630@qq.com" w:date="2018-12-25T18:25:00Z"/>
                <w:lang w:eastAsia="zh-CN"/>
              </w:rPr>
            </w:pPr>
            <w:del w:id="5845" w:author="249326630@qq.com" w:date="2018-12-25T18:25:00Z">
              <w:r w:rsidDel="00E27A9C">
                <w:rPr>
                  <w:rFonts w:hint="eastAsia"/>
                  <w:lang w:eastAsia="zh-CN"/>
                </w:rPr>
                <w:delText>复选</w:delText>
              </w:r>
              <w:r w:rsidDel="00E27A9C">
                <w:rPr>
                  <w:lang w:eastAsia="zh-CN"/>
                </w:rPr>
                <w:delText>框</w:delText>
              </w:r>
            </w:del>
          </w:p>
        </w:tc>
        <w:tc>
          <w:tcPr>
            <w:tcW w:w="4536" w:type="dxa"/>
          </w:tcPr>
          <w:p w14:paraId="0359E043" w14:textId="7D7037D6" w:rsidR="0002151C" w:rsidDel="00E27A9C" w:rsidRDefault="00663503" w:rsidP="00EB2A62">
            <w:pPr>
              <w:pStyle w:val="Axure0"/>
              <w:rPr>
                <w:del w:id="5846" w:author="249326630@qq.com" w:date="2018-12-25T18:25:00Z"/>
                <w:lang w:eastAsia="zh-CN"/>
              </w:rPr>
            </w:pPr>
            <w:del w:id="5847" w:author="249326630@qq.com" w:date="2018-12-25T18:25:00Z">
              <w:r w:rsidDel="00E27A9C">
                <w:rPr>
                  <w:rFonts w:hint="eastAsia"/>
                  <w:lang w:eastAsia="zh-CN"/>
                </w:rPr>
                <w:delText>点击进行复选</w:delText>
              </w:r>
            </w:del>
          </w:p>
        </w:tc>
      </w:tr>
      <w:tr w:rsidR="0002151C" w:rsidDel="00E27A9C" w14:paraId="75C58BBA" w14:textId="6B88027D" w:rsidTr="00EB2A62">
        <w:trPr>
          <w:cantSplit/>
          <w:del w:id="5848" w:author="249326630@qq.com" w:date="2018-12-25T18:25:00Z"/>
        </w:trPr>
        <w:tc>
          <w:tcPr>
            <w:tcW w:w="1413" w:type="dxa"/>
          </w:tcPr>
          <w:p w14:paraId="6C096824" w14:textId="5593F78D" w:rsidR="0002151C" w:rsidDel="00E27A9C" w:rsidRDefault="0002151C" w:rsidP="00EB2A62">
            <w:pPr>
              <w:pStyle w:val="Axure0"/>
              <w:rPr>
                <w:del w:id="5849" w:author="249326630@qq.com" w:date="2018-12-25T18:25:00Z"/>
                <w:lang w:eastAsia="zh-CN"/>
              </w:rPr>
            </w:pPr>
            <w:del w:id="5850" w:author="249326630@qq.com" w:date="2018-12-25T18:25:00Z">
              <w:r w:rsidDel="00E27A9C">
                <w:rPr>
                  <w:rFonts w:hint="eastAsia"/>
                  <w:lang w:eastAsia="zh-CN"/>
                </w:rPr>
                <w:delText>7</w:delText>
              </w:r>
            </w:del>
          </w:p>
        </w:tc>
        <w:tc>
          <w:tcPr>
            <w:tcW w:w="2268" w:type="dxa"/>
          </w:tcPr>
          <w:p w14:paraId="3FED2843" w14:textId="3559DF00" w:rsidR="0002151C" w:rsidDel="00E27A9C" w:rsidRDefault="00EB2A62" w:rsidP="00EB2A62">
            <w:pPr>
              <w:pStyle w:val="Axure0"/>
              <w:rPr>
                <w:del w:id="5851" w:author="249326630@qq.com" w:date="2018-12-25T18:25:00Z"/>
                <w:lang w:eastAsia="zh-CN"/>
              </w:rPr>
            </w:pPr>
            <w:del w:id="5852" w:author="249326630@qq.com" w:date="2018-12-25T18:25:00Z">
              <w:r w:rsidDel="00E27A9C">
                <w:rPr>
                  <w:rFonts w:hint="eastAsia"/>
                  <w:lang w:eastAsia="zh-CN"/>
                </w:rPr>
                <w:delText>修改</w:delText>
              </w:r>
              <w:r w:rsidDel="00E27A9C">
                <w:rPr>
                  <w:lang w:eastAsia="zh-CN"/>
                </w:rPr>
                <w:delText>密码</w:delText>
              </w:r>
              <w:r w:rsidDel="00E27A9C">
                <w:rPr>
                  <w:rFonts w:hint="eastAsia"/>
                  <w:lang w:eastAsia="zh-CN"/>
                </w:rPr>
                <w:delText>标志</w:delText>
              </w:r>
            </w:del>
          </w:p>
        </w:tc>
        <w:tc>
          <w:tcPr>
            <w:tcW w:w="4536" w:type="dxa"/>
          </w:tcPr>
          <w:p w14:paraId="082E5D7F" w14:textId="3EB2C6F9" w:rsidR="0002151C" w:rsidDel="00E27A9C" w:rsidRDefault="00663503" w:rsidP="00EB2A62">
            <w:pPr>
              <w:pStyle w:val="Axure0"/>
              <w:rPr>
                <w:del w:id="5853" w:author="249326630@qq.com" w:date="2018-12-25T18:25:00Z"/>
                <w:lang w:eastAsia="zh-CN"/>
              </w:rPr>
            </w:pPr>
            <w:del w:id="5854" w:author="249326630@qq.com" w:date="2018-12-25T18:25:00Z">
              <w:r w:rsidDel="00E27A9C">
                <w:rPr>
                  <w:rFonts w:hint="eastAsia"/>
                  <w:lang w:eastAsia="zh-CN"/>
                </w:rPr>
                <w:delText>点击</w:delText>
              </w:r>
              <w:r w:rsidR="00D4024F" w:rsidDel="00E27A9C">
                <w:rPr>
                  <w:rFonts w:hint="eastAsia"/>
                  <w:lang w:eastAsia="zh-CN"/>
                </w:rPr>
                <w:delText>对</w:delText>
              </w:r>
              <w:r w:rsidR="00D4024F" w:rsidDel="00E27A9C">
                <w:rPr>
                  <w:lang w:eastAsia="zh-CN"/>
                </w:rPr>
                <w:delText>当前项</w:delText>
              </w:r>
              <w:r w:rsidDel="00E27A9C">
                <w:rPr>
                  <w:rFonts w:hint="eastAsia"/>
                  <w:lang w:eastAsia="zh-CN"/>
                </w:rPr>
                <w:delText>进行</w:delText>
              </w:r>
              <w:r w:rsidDel="00E27A9C">
                <w:rPr>
                  <w:lang w:eastAsia="zh-CN"/>
                </w:rPr>
                <w:delText>密码修改</w:delText>
              </w:r>
            </w:del>
          </w:p>
        </w:tc>
      </w:tr>
      <w:tr w:rsidR="0002151C" w:rsidDel="00E27A9C" w14:paraId="3D0713D2" w14:textId="2CE4F22C" w:rsidTr="00EB2A62">
        <w:trPr>
          <w:cnfStyle w:val="000000010000" w:firstRow="0" w:lastRow="0" w:firstColumn="0" w:lastColumn="0" w:oddVBand="0" w:evenVBand="0" w:oddHBand="0" w:evenHBand="1" w:firstRowFirstColumn="0" w:firstRowLastColumn="0" w:lastRowFirstColumn="0" w:lastRowLastColumn="0"/>
          <w:cantSplit/>
          <w:del w:id="5855" w:author="249326630@qq.com" w:date="2018-12-25T18:25:00Z"/>
        </w:trPr>
        <w:tc>
          <w:tcPr>
            <w:tcW w:w="1413" w:type="dxa"/>
          </w:tcPr>
          <w:p w14:paraId="368E606C" w14:textId="00495E71" w:rsidR="0002151C" w:rsidDel="00E27A9C" w:rsidRDefault="0002151C" w:rsidP="00EB2A62">
            <w:pPr>
              <w:pStyle w:val="Axure0"/>
              <w:rPr>
                <w:del w:id="5856" w:author="249326630@qq.com" w:date="2018-12-25T18:25:00Z"/>
                <w:lang w:eastAsia="zh-CN"/>
              </w:rPr>
            </w:pPr>
            <w:del w:id="5857" w:author="249326630@qq.com" w:date="2018-12-25T18:25:00Z">
              <w:r w:rsidDel="00E27A9C">
                <w:rPr>
                  <w:rFonts w:hint="eastAsia"/>
                  <w:lang w:eastAsia="zh-CN"/>
                </w:rPr>
                <w:delText>8</w:delText>
              </w:r>
            </w:del>
          </w:p>
        </w:tc>
        <w:tc>
          <w:tcPr>
            <w:tcW w:w="2268" w:type="dxa"/>
          </w:tcPr>
          <w:p w14:paraId="0F15E0D6" w14:textId="62E89429" w:rsidR="0002151C" w:rsidDel="00E27A9C" w:rsidRDefault="00EB2A62" w:rsidP="00EB2A62">
            <w:pPr>
              <w:pStyle w:val="Axure0"/>
              <w:rPr>
                <w:del w:id="5858" w:author="249326630@qq.com" w:date="2018-12-25T18:25:00Z"/>
                <w:lang w:eastAsia="zh-CN"/>
              </w:rPr>
            </w:pPr>
            <w:del w:id="5859" w:author="249326630@qq.com" w:date="2018-12-25T18:25:00Z">
              <w:r w:rsidDel="00E27A9C">
                <w:rPr>
                  <w:rFonts w:hint="eastAsia"/>
                  <w:lang w:eastAsia="zh-CN"/>
                </w:rPr>
                <w:delText>删除</w:delText>
              </w:r>
              <w:r w:rsidDel="00E27A9C">
                <w:rPr>
                  <w:lang w:eastAsia="zh-CN"/>
                </w:rPr>
                <w:delText>标志</w:delText>
              </w:r>
            </w:del>
          </w:p>
        </w:tc>
        <w:tc>
          <w:tcPr>
            <w:tcW w:w="4536" w:type="dxa"/>
          </w:tcPr>
          <w:p w14:paraId="555F1DCD" w14:textId="0E45F56C" w:rsidR="0002151C" w:rsidDel="00E27A9C" w:rsidRDefault="00663503" w:rsidP="00D4024F">
            <w:pPr>
              <w:pStyle w:val="Axure0"/>
              <w:rPr>
                <w:del w:id="5860" w:author="249326630@qq.com" w:date="2018-12-25T18:25:00Z"/>
                <w:lang w:eastAsia="zh-CN"/>
              </w:rPr>
            </w:pPr>
            <w:del w:id="5861" w:author="249326630@qq.com" w:date="2018-12-25T18:25:00Z">
              <w:r w:rsidDel="00E27A9C">
                <w:rPr>
                  <w:rFonts w:hint="eastAsia"/>
                  <w:lang w:eastAsia="zh-CN"/>
                </w:rPr>
                <w:delText>点击对</w:delText>
              </w:r>
              <w:r w:rsidR="00D4024F" w:rsidDel="00E27A9C">
                <w:rPr>
                  <w:rFonts w:hint="eastAsia"/>
                  <w:lang w:eastAsia="zh-CN"/>
                </w:rPr>
                <w:delText>当前</w:delText>
              </w:r>
              <w:r w:rsidDel="00E27A9C">
                <w:rPr>
                  <w:lang w:eastAsia="zh-CN"/>
                </w:rPr>
                <w:delText>项进行删除</w:delText>
              </w:r>
            </w:del>
          </w:p>
        </w:tc>
      </w:tr>
      <w:tr w:rsidR="0002151C" w:rsidDel="00E27A9C" w14:paraId="4A4AAA1C" w14:textId="2B4B2878" w:rsidTr="00EB2A62">
        <w:trPr>
          <w:cantSplit/>
          <w:del w:id="5862" w:author="249326630@qq.com" w:date="2018-12-25T18:25:00Z"/>
        </w:trPr>
        <w:tc>
          <w:tcPr>
            <w:tcW w:w="1413" w:type="dxa"/>
          </w:tcPr>
          <w:p w14:paraId="53902AAB" w14:textId="278889AC" w:rsidR="0002151C" w:rsidDel="00E27A9C" w:rsidRDefault="0002151C" w:rsidP="00EB2A62">
            <w:pPr>
              <w:pStyle w:val="Axure0"/>
              <w:rPr>
                <w:del w:id="5863" w:author="249326630@qq.com" w:date="2018-12-25T18:25:00Z"/>
                <w:lang w:eastAsia="zh-CN"/>
              </w:rPr>
            </w:pPr>
            <w:del w:id="5864" w:author="249326630@qq.com" w:date="2018-12-25T18:25:00Z">
              <w:r w:rsidDel="00E27A9C">
                <w:rPr>
                  <w:rFonts w:hint="eastAsia"/>
                  <w:lang w:eastAsia="zh-CN"/>
                </w:rPr>
                <w:delText>9</w:delText>
              </w:r>
            </w:del>
          </w:p>
        </w:tc>
        <w:tc>
          <w:tcPr>
            <w:tcW w:w="2268" w:type="dxa"/>
          </w:tcPr>
          <w:p w14:paraId="5CC1B19E" w14:textId="1548DD71" w:rsidR="0002151C" w:rsidDel="00E27A9C" w:rsidRDefault="00EB2A62" w:rsidP="00EB2A62">
            <w:pPr>
              <w:pStyle w:val="Axure0"/>
              <w:rPr>
                <w:del w:id="5865" w:author="249326630@qq.com" w:date="2018-12-25T18:25:00Z"/>
                <w:lang w:eastAsia="zh-CN"/>
              </w:rPr>
            </w:pPr>
            <w:del w:id="5866" w:author="249326630@qq.com" w:date="2018-12-25T18:25:00Z">
              <w:r w:rsidDel="00E27A9C">
                <w:rPr>
                  <w:rFonts w:hint="eastAsia"/>
                  <w:lang w:eastAsia="zh-CN"/>
                </w:rPr>
                <w:delText>拉入</w:delText>
              </w:r>
              <w:r w:rsidDel="00E27A9C">
                <w:rPr>
                  <w:lang w:eastAsia="zh-CN"/>
                </w:rPr>
                <w:delText>黑名单滑块</w:delText>
              </w:r>
            </w:del>
          </w:p>
        </w:tc>
        <w:tc>
          <w:tcPr>
            <w:tcW w:w="4536" w:type="dxa"/>
          </w:tcPr>
          <w:p w14:paraId="0DC7EFE4" w14:textId="06D16CE4" w:rsidR="0002151C" w:rsidDel="00E27A9C" w:rsidRDefault="00663503" w:rsidP="00EB2A62">
            <w:pPr>
              <w:pStyle w:val="Axure0"/>
              <w:rPr>
                <w:del w:id="5867" w:author="249326630@qq.com" w:date="2018-12-25T18:25:00Z"/>
                <w:lang w:eastAsia="zh-CN"/>
              </w:rPr>
            </w:pPr>
            <w:del w:id="5868" w:author="249326630@qq.com" w:date="2018-12-25T18:25:00Z">
              <w:r w:rsidDel="00E27A9C">
                <w:rPr>
                  <w:rFonts w:hint="eastAsia"/>
                  <w:lang w:eastAsia="zh-CN"/>
                </w:rPr>
                <w:delText>点击对</w:delText>
              </w:r>
              <w:r w:rsidR="00D4024F" w:rsidDel="00E27A9C">
                <w:rPr>
                  <w:rFonts w:hint="eastAsia"/>
                  <w:lang w:eastAsia="zh-CN"/>
                </w:rPr>
                <w:delText>当前</w:delText>
              </w:r>
              <w:r w:rsidDel="00E27A9C">
                <w:rPr>
                  <w:lang w:eastAsia="zh-CN"/>
                </w:rPr>
                <w:delText>项进行</w:delText>
              </w:r>
              <w:r w:rsidDel="00E27A9C">
                <w:rPr>
                  <w:rFonts w:hint="eastAsia"/>
                  <w:lang w:eastAsia="zh-CN"/>
                </w:rPr>
                <w:delText>拉黑</w:delText>
              </w:r>
              <w:r w:rsidDel="00E27A9C">
                <w:rPr>
                  <w:lang w:eastAsia="zh-CN"/>
                </w:rPr>
                <w:delText>与取消拉黑</w:delText>
              </w:r>
            </w:del>
          </w:p>
        </w:tc>
      </w:tr>
      <w:tr w:rsidR="0002151C" w:rsidDel="00E27A9C" w14:paraId="7914ADF3" w14:textId="4FC12ED6" w:rsidTr="00EB2A62">
        <w:trPr>
          <w:cnfStyle w:val="000000010000" w:firstRow="0" w:lastRow="0" w:firstColumn="0" w:lastColumn="0" w:oddVBand="0" w:evenVBand="0" w:oddHBand="0" w:evenHBand="1" w:firstRowFirstColumn="0" w:firstRowLastColumn="0" w:lastRowFirstColumn="0" w:lastRowLastColumn="0"/>
          <w:cantSplit/>
          <w:del w:id="5869" w:author="249326630@qq.com" w:date="2018-12-25T18:25:00Z"/>
        </w:trPr>
        <w:tc>
          <w:tcPr>
            <w:tcW w:w="1413" w:type="dxa"/>
          </w:tcPr>
          <w:p w14:paraId="2D6CDB6D" w14:textId="5665F773" w:rsidR="0002151C" w:rsidDel="00E27A9C" w:rsidRDefault="0002151C" w:rsidP="00EB2A62">
            <w:pPr>
              <w:pStyle w:val="Axure0"/>
              <w:rPr>
                <w:del w:id="5870" w:author="249326630@qq.com" w:date="2018-12-25T18:25:00Z"/>
                <w:lang w:eastAsia="zh-CN"/>
              </w:rPr>
            </w:pPr>
            <w:del w:id="5871" w:author="249326630@qq.com" w:date="2018-12-25T18:25:00Z">
              <w:r w:rsidDel="00E27A9C">
                <w:rPr>
                  <w:rFonts w:hint="eastAsia"/>
                  <w:lang w:eastAsia="zh-CN"/>
                </w:rPr>
                <w:delText>10</w:delText>
              </w:r>
            </w:del>
          </w:p>
        </w:tc>
        <w:tc>
          <w:tcPr>
            <w:tcW w:w="2268" w:type="dxa"/>
          </w:tcPr>
          <w:p w14:paraId="442AA39D" w14:textId="1844D051" w:rsidR="0002151C" w:rsidDel="00E27A9C" w:rsidRDefault="00EB2A62" w:rsidP="00EB2A62">
            <w:pPr>
              <w:pStyle w:val="Axure0"/>
              <w:rPr>
                <w:del w:id="5872" w:author="249326630@qq.com" w:date="2018-12-25T18:25:00Z"/>
                <w:lang w:eastAsia="zh-CN"/>
              </w:rPr>
            </w:pPr>
            <w:del w:id="5873" w:author="249326630@qq.com" w:date="2018-12-25T18:25:00Z">
              <w:r w:rsidDel="00E27A9C">
                <w:rPr>
                  <w:rFonts w:hint="eastAsia"/>
                  <w:lang w:eastAsia="zh-CN"/>
                </w:rPr>
                <w:delText>全选</w:delText>
              </w:r>
              <w:r w:rsidDel="00E27A9C">
                <w:rPr>
                  <w:lang w:eastAsia="zh-CN"/>
                </w:rPr>
                <w:delText>按钮</w:delText>
              </w:r>
            </w:del>
          </w:p>
        </w:tc>
        <w:tc>
          <w:tcPr>
            <w:tcW w:w="4536" w:type="dxa"/>
          </w:tcPr>
          <w:p w14:paraId="32D38EA9" w14:textId="12B1F2ED" w:rsidR="0002151C" w:rsidDel="00E27A9C" w:rsidRDefault="00472170" w:rsidP="00EB2A62">
            <w:pPr>
              <w:pStyle w:val="Axure0"/>
              <w:rPr>
                <w:del w:id="5874" w:author="249326630@qq.com" w:date="2018-12-25T18:25:00Z"/>
                <w:lang w:eastAsia="zh-CN"/>
              </w:rPr>
            </w:pPr>
            <w:del w:id="5875" w:author="249326630@qq.com" w:date="2018-12-25T18:25:00Z">
              <w:r w:rsidDel="00E27A9C">
                <w:rPr>
                  <w:rFonts w:hint="eastAsia"/>
                  <w:lang w:eastAsia="zh-CN"/>
                </w:rPr>
                <w:delText>点击进行所有</w:delText>
              </w:r>
              <w:r w:rsidDel="00E27A9C">
                <w:rPr>
                  <w:lang w:eastAsia="zh-CN"/>
                </w:rPr>
                <w:delText>页的</w:delText>
              </w:r>
              <w:r w:rsidDel="00E27A9C">
                <w:rPr>
                  <w:rFonts w:hint="eastAsia"/>
                  <w:lang w:eastAsia="zh-CN"/>
                </w:rPr>
                <w:delText>全选</w:delText>
              </w:r>
            </w:del>
          </w:p>
        </w:tc>
      </w:tr>
      <w:tr w:rsidR="00EB2A62" w:rsidDel="00E27A9C" w14:paraId="5CA992C7" w14:textId="04812338" w:rsidTr="00EB2A62">
        <w:trPr>
          <w:cantSplit/>
          <w:del w:id="5876" w:author="249326630@qq.com" w:date="2018-12-25T18:25:00Z"/>
        </w:trPr>
        <w:tc>
          <w:tcPr>
            <w:tcW w:w="1413" w:type="dxa"/>
          </w:tcPr>
          <w:p w14:paraId="600C0E83" w14:textId="349DA6F1" w:rsidR="00EB2A62" w:rsidDel="00E27A9C" w:rsidRDefault="00EB2A62" w:rsidP="00EB2A62">
            <w:pPr>
              <w:pStyle w:val="Axure0"/>
              <w:rPr>
                <w:del w:id="5877" w:author="249326630@qq.com" w:date="2018-12-25T18:25:00Z"/>
                <w:lang w:eastAsia="zh-CN"/>
              </w:rPr>
            </w:pPr>
            <w:del w:id="5878" w:author="249326630@qq.com" w:date="2018-12-25T18:25:00Z">
              <w:r w:rsidDel="00E27A9C">
                <w:rPr>
                  <w:rFonts w:hint="eastAsia"/>
                  <w:lang w:eastAsia="zh-CN"/>
                </w:rPr>
                <w:delText>11</w:delText>
              </w:r>
            </w:del>
          </w:p>
        </w:tc>
        <w:tc>
          <w:tcPr>
            <w:tcW w:w="2268" w:type="dxa"/>
          </w:tcPr>
          <w:p w14:paraId="49959EC4" w14:textId="3B6E4089" w:rsidR="00EB2A62" w:rsidDel="00E27A9C" w:rsidRDefault="00EB2A62" w:rsidP="00EB2A62">
            <w:pPr>
              <w:pStyle w:val="Axure0"/>
              <w:rPr>
                <w:del w:id="5879" w:author="249326630@qq.com" w:date="2018-12-25T18:25:00Z"/>
                <w:lang w:eastAsia="zh-CN"/>
              </w:rPr>
            </w:pPr>
            <w:del w:id="5880" w:author="249326630@qq.com" w:date="2018-12-25T18:25:00Z">
              <w:r w:rsidDel="00E27A9C">
                <w:rPr>
                  <w:rFonts w:hint="eastAsia"/>
                  <w:lang w:eastAsia="zh-CN"/>
                </w:rPr>
                <w:delText>反选</w:delText>
              </w:r>
              <w:r w:rsidDel="00E27A9C">
                <w:rPr>
                  <w:lang w:eastAsia="zh-CN"/>
                </w:rPr>
                <w:delText>按钮</w:delText>
              </w:r>
            </w:del>
          </w:p>
        </w:tc>
        <w:tc>
          <w:tcPr>
            <w:tcW w:w="4536" w:type="dxa"/>
          </w:tcPr>
          <w:p w14:paraId="0BF8A39E" w14:textId="70E46199" w:rsidR="00EB2A62" w:rsidDel="00E27A9C" w:rsidRDefault="00472170" w:rsidP="00EB2A62">
            <w:pPr>
              <w:pStyle w:val="Axure0"/>
              <w:rPr>
                <w:del w:id="5881" w:author="249326630@qq.com" w:date="2018-12-25T18:25:00Z"/>
                <w:lang w:eastAsia="zh-CN"/>
              </w:rPr>
            </w:pPr>
            <w:del w:id="5882" w:author="249326630@qq.com" w:date="2018-12-25T18:25:00Z">
              <w:r w:rsidDel="00E27A9C">
                <w:rPr>
                  <w:rFonts w:hint="eastAsia"/>
                  <w:lang w:eastAsia="zh-CN"/>
                </w:rPr>
                <w:delText>点击进行所有</w:delText>
              </w:r>
              <w:r w:rsidDel="00E27A9C">
                <w:rPr>
                  <w:lang w:eastAsia="zh-CN"/>
                </w:rPr>
                <w:delText>页的</w:delText>
              </w:r>
              <w:r w:rsidDel="00E27A9C">
                <w:rPr>
                  <w:rFonts w:hint="eastAsia"/>
                  <w:lang w:eastAsia="zh-CN"/>
                </w:rPr>
                <w:delText>反选</w:delText>
              </w:r>
            </w:del>
          </w:p>
        </w:tc>
      </w:tr>
      <w:tr w:rsidR="00EB2A62" w:rsidDel="00E27A9C" w14:paraId="4735C325" w14:textId="24356413" w:rsidTr="00EB2A62">
        <w:trPr>
          <w:cnfStyle w:val="000000010000" w:firstRow="0" w:lastRow="0" w:firstColumn="0" w:lastColumn="0" w:oddVBand="0" w:evenVBand="0" w:oddHBand="0" w:evenHBand="1" w:firstRowFirstColumn="0" w:firstRowLastColumn="0" w:lastRowFirstColumn="0" w:lastRowLastColumn="0"/>
          <w:cantSplit/>
          <w:del w:id="5883" w:author="249326630@qq.com" w:date="2018-12-25T18:25:00Z"/>
        </w:trPr>
        <w:tc>
          <w:tcPr>
            <w:tcW w:w="1413" w:type="dxa"/>
          </w:tcPr>
          <w:p w14:paraId="3CCA7B09" w14:textId="153C48D5" w:rsidR="00EB2A62" w:rsidDel="00E27A9C" w:rsidRDefault="00EB2A62" w:rsidP="00EB2A62">
            <w:pPr>
              <w:pStyle w:val="Axure0"/>
              <w:rPr>
                <w:del w:id="5884" w:author="249326630@qq.com" w:date="2018-12-25T18:25:00Z"/>
                <w:lang w:eastAsia="zh-CN"/>
              </w:rPr>
            </w:pPr>
            <w:del w:id="5885" w:author="249326630@qq.com" w:date="2018-12-25T18:25:00Z">
              <w:r w:rsidDel="00E27A9C">
                <w:rPr>
                  <w:rFonts w:hint="eastAsia"/>
                  <w:lang w:eastAsia="zh-CN"/>
                </w:rPr>
                <w:delText>1</w:delText>
              </w:r>
              <w:r w:rsidDel="00E27A9C">
                <w:rPr>
                  <w:lang w:eastAsia="zh-CN"/>
                </w:rPr>
                <w:delText>2</w:delText>
              </w:r>
            </w:del>
          </w:p>
        </w:tc>
        <w:tc>
          <w:tcPr>
            <w:tcW w:w="2268" w:type="dxa"/>
          </w:tcPr>
          <w:p w14:paraId="3EDEEE3F" w14:textId="773D3C16" w:rsidR="00EB2A62" w:rsidDel="00E27A9C" w:rsidRDefault="00EB2A62" w:rsidP="00EB2A62">
            <w:pPr>
              <w:pStyle w:val="Axure0"/>
              <w:rPr>
                <w:del w:id="5886" w:author="249326630@qq.com" w:date="2018-12-25T18:25:00Z"/>
                <w:lang w:eastAsia="zh-CN"/>
              </w:rPr>
            </w:pPr>
            <w:del w:id="5887" w:author="249326630@qq.com" w:date="2018-12-25T18:25:00Z">
              <w:r w:rsidDel="00E27A9C">
                <w:rPr>
                  <w:rFonts w:hint="eastAsia"/>
                  <w:lang w:eastAsia="zh-CN"/>
                </w:rPr>
                <w:delText>清除</w:delText>
              </w:r>
              <w:r w:rsidDel="00E27A9C">
                <w:rPr>
                  <w:lang w:eastAsia="zh-CN"/>
                </w:rPr>
                <w:delText>按钮</w:delText>
              </w:r>
            </w:del>
          </w:p>
        </w:tc>
        <w:tc>
          <w:tcPr>
            <w:tcW w:w="4536" w:type="dxa"/>
          </w:tcPr>
          <w:p w14:paraId="0966C8E6" w14:textId="19D890BD" w:rsidR="00EB2A62" w:rsidDel="00E27A9C" w:rsidRDefault="00472170" w:rsidP="00472170">
            <w:pPr>
              <w:pStyle w:val="Axure0"/>
              <w:rPr>
                <w:del w:id="5888" w:author="249326630@qq.com" w:date="2018-12-25T18:25:00Z"/>
                <w:lang w:eastAsia="zh-CN"/>
              </w:rPr>
            </w:pPr>
            <w:del w:id="5889" w:author="249326630@qq.com" w:date="2018-12-25T18:25:00Z">
              <w:r w:rsidDel="00E27A9C">
                <w:rPr>
                  <w:rFonts w:hint="eastAsia"/>
                  <w:lang w:eastAsia="zh-CN"/>
                </w:rPr>
                <w:delText>点击</w:delText>
              </w:r>
              <w:r w:rsidR="005271B7" w:rsidDel="00E27A9C">
                <w:rPr>
                  <w:rFonts w:hint="eastAsia"/>
                  <w:lang w:eastAsia="zh-CN"/>
                </w:rPr>
                <w:delText>对</w:delText>
              </w:r>
              <w:r w:rsidDel="00E27A9C">
                <w:rPr>
                  <w:rFonts w:hint="eastAsia"/>
                  <w:lang w:eastAsia="zh-CN"/>
                </w:rPr>
                <w:delText>所有</w:delText>
              </w:r>
              <w:r w:rsidDel="00E27A9C">
                <w:rPr>
                  <w:lang w:eastAsia="zh-CN"/>
                </w:rPr>
                <w:delText>页的</w:delText>
              </w:r>
              <w:r w:rsidDel="00E27A9C">
                <w:rPr>
                  <w:rFonts w:hint="eastAsia"/>
                  <w:lang w:eastAsia="zh-CN"/>
                </w:rPr>
                <w:delText>选择进行</w:delText>
              </w:r>
              <w:r w:rsidDel="00E27A9C">
                <w:rPr>
                  <w:lang w:eastAsia="zh-CN"/>
                </w:rPr>
                <w:delText>清除</w:delText>
              </w:r>
            </w:del>
          </w:p>
        </w:tc>
      </w:tr>
      <w:tr w:rsidR="00EB2A62" w:rsidDel="00E27A9C" w14:paraId="71D4530A" w14:textId="328E069C" w:rsidTr="00EB2A62">
        <w:trPr>
          <w:cantSplit/>
          <w:del w:id="5890" w:author="249326630@qq.com" w:date="2018-12-25T18:25:00Z"/>
        </w:trPr>
        <w:tc>
          <w:tcPr>
            <w:tcW w:w="1413" w:type="dxa"/>
          </w:tcPr>
          <w:p w14:paraId="656EE7A0" w14:textId="3ECE8800" w:rsidR="00EB2A62" w:rsidDel="00E27A9C" w:rsidRDefault="00EB2A62" w:rsidP="00EB2A62">
            <w:pPr>
              <w:pStyle w:val="Axure0"/>
              <w:rPr>
                <w:del w:id="5891" w:author="249326630@qq.com" w:date="2018-12-25T18:25:00Z"/>
                <w:lang w:eastAsia="zh-CN"/>
              </w:rPr>
            </w:pPr>
            <w:del w:id="5892" w:author="249326630@qq.com" w:date="2018-12-25T18:25:00Z">
              <w:r w:rsidDel="00E27A9C">
                <w:rPr>
                  <w:rFonts w:hint="eastAsia"/>
                  <w:lang w:eastAsia="zh-CN"/>
                </w:rPr>
                <w:delText>1</w:delText>
              </w:r>
              <w:r w:rsidDel="00E27A9C">
                <w:rPr>
                  <w:lang w:eastAsia="zh-CN"/>
                </w:rPr>
                <w:delText>3</w:delText>
              </w:r>
            </w:del>
          </w:p>
        </w:tc>
        <w:tc>
          <w:tcPr>
            <w:tcW w:w="2268" w:type="dxa"/>
          </w:tcPr>
          <w:p w14:paraId="6AB8E061" w14:textId="1C477E65" w:rsidR="00EB2A62" w:rsidDel="00E27A9C" w:rsidRDefault="00EB2A62" w:rsidP="00EB2A62">
            <w:pPr>
              <w:pStyle w:val="Axure0"/>
              <w:rPr>
                <w:del w:id="5893" w:author="249326630@qq.com" w:date="2018-12-25T18:25:00Z"/>
                <w:lang w:eastAsia="zh-CN"/>
              </w:rPr>
            </w:pPr>
            <w:del w:id="5894" w:author="249326630@qq.com" w:date="2018-12-25T18:25:00Z">
              <w:r w:rsidDel="00E27A9C">
                <w:rPr>
                  <w:rFonts w:hint="eastAsia"/>
                  <w:lang w:eastAsia="zh-CN"/>
                </w:rPr>
                <w:delText>页码与</w:delText>
              </w:r>
              <w:r w:rsidDel="00E27A9C">
                <w:rPr>
                  <w:lang w:eastAsia="zh-CN"/>
                </w:rPr>
                <w:delText>数量显示条</w:delText>
              </w:r>
            </w:del>
          </w:p>
        </w:tc>
        <w:tc>
          <w:tcPr>
            <w:tcW w:w="4536" w:type="dxa"/>
          </w:tcPr>
          <w:p w14:paraId="5184E1B9" w14:textId="18CAAE51" w:rsidR="00EB2A62" w:rsidDel="00E27A9C" w:rsidRDefault="007E5333" w:rsidP="00EB2A62">
            <w:pPr>
              <w:pStyle w:val="Axure0"/>
              <w:rPr>
                <w:del w:id="5895" w:author="249326630@qq.com" w:date="2018-12-25T18:25:00Z"/>
                <w:lang w:eastAsia="zh-CN"/>
              </w:rPr>
            </w:pPr>
            <w:del w:id="5896" w:author="249326630@qq.com" w:date="2018-12-25T18:25:00Z">
              <w:r w:rsidDel="00E27A9C">
                <w:rPr>
                  <w:rFonts w:hint="eastAsia"/>
                  <w:lang w:eastAsia="zh-CN"/>
                </w:rPr>
                <w:delText>显示</w:delText>
              </w:r>
              <w:r w:rsidDel="00E27A9C">
                <w:rPr>
                  <w:lang w:eastAsia="zh-CN"/>
                </w:rPr>
                <w:delText>当前页</w:delText>
              </w:r>
              <w:r w:rsidDel="00E27A9C">
                <w:rPr>
                  <w:rFonts w:hint="eastAsia"/>
                  <w:lang w:eastAsia="zh-CN"/>
                </w:rPr>
                <w:delText>与</w:delText>
              </w:r>
              <w:r w:rsidDel="00E27A9C">
                <w:rPr>
                  <w:lang w:eastAsia="zh-CN"/>
                </w:rPr>
                <w:delText>数量</w:delText>
              </w:r>
            </w:del>
          </w:p>
        </w:tc>
      </w:tr>
      <w:tr w:rsidR="00EB2A62" w:rsidDel="00E27A9C" w14:paraId="63157024" w14:textId="1B31B189" w:rsidTr="00EB2A62">
        <w:trPr>
          <w:cnfStyle w:val="000000010000" w:firstRow="0" w:lastRow="0" w:firstColumn="0" w:lastColumn="0" w:oddVBand="0" w:evenVBand="0" w:oddHBand="0" w:evenHBand="1" w:firstRowFirstColumn="0" w:firstRowLastColumn="0" w:lastRowFirstColumn="0" w:lastRowLastColumn="0"/>
          <w:cantSplit/>
          <w:del w:id="5897" w:author="249326630@qq.com" w:date="2018-12-25T18:25:00Z"/>
        </w:trPr>
        <w:tc>
          <w:tcPr>
            <w:tcW w:w="1413" w:type="dxa"/>
          </w:tcPr>
          <w:p w14:paraId="329112B1" w14:textId="5B217A6E" w:rsidR="00EB2A62" w:rsidDel="00E27A9C" w:rsidRDefault="00EB2A62" w:rsidP="00EB2A62">
            <w:pPr>
              <w:pStyle w:val="Axure0"/>
              <w:rPr>
                <w:del w:id="5898" w:author="249326630@qq.com" w:date="2018-12-25T18:25:00Z"/>
                <w:lang w:eastAsia="zh-CN"/>
              </w:rPr>
            </w:pPr>
            <w:del w:id="5899" w:author="249326630@qq.com" w:date="2018-12-25T18:25:00Z">
              <w:r w:rsidDel="00E27A9C">
                <w:rPr>
                  <w:rFonts w:hint="eastAsia"/>
                  <w:lang w:eastAsia="zh-CN"/>
                </w:rPr>
                <w:delText>14</w:delText>
              </w:r>
            </w:del>
          </w:p>
        </w:tc>
        <w:tc>
          <w:tcPr>
            <w:tcW w:w="2268" w:type="dxa"/>
          </w:tcPr>
          <w:p w14:paraId="0286EEF0" w14:textId="26CB96B9" w:rsidR="00EB2A62" w:rsidDel="00E27A9C" w:rsidRDefault="00663503" w:rsidP="00EB2A62">
            <w:pPr>
              <w:pStyle w:val="Axure0"/>
              <w:rPr>
                <w:del w:id="5900" w:author="249326630@qq.com" w:date="2018-12-25T18:25:00Z"/>
                <w:lang w:eastAsia="zh-CN"/>
              </w:rPr>
            </w:pPr>
            <w:del w:id="5901" w:author="249326630@qq.com" w:date="2018-12-25T18:25:00Z">
              <w:r w:rsidDel="00E27A9C">
                <w:rPr>
                  <w:rFonts w:hint="eastAsia"/>
                  <w:lang w:eastAsia="zh-CN"/>
                </w:rPr>
                <w:delText>新增</w:delText>
              </w:r>
              <w:r w:rsidDel="00E27A9C">
                <w:rPr>
                  <w:lang w:eastAsia="zh-CN"/>
                </w:rPr>
                <w:delText>用户按钮</w:delText>
              </w:r>
            </w:del>
          </w:p>
        </w:tc>
        <w:tc>
          <w:tcPr>
            <w:tcW w:w="4536" w:type="dxa"/>
          </w:tcPr>
          <w:p w14:paraId="0D89307A" w14:textId="0B1762B0" w:rsidR="00EB2A62" w:rsidDel="00E27A9C" w:rsidRDefault="00752550" w:rsidP="00EB2A62">
            <w:pPr>
              <w:pStyle w:val="Axure0"/>
              <w:rPr>
                <w:del w:id="5902" w:author="249326630@qq.com" w:date="2018-12-25T18:25:00Z"/>
                <w:lang w:eastAsia="zh-CN"/>
              </w:rPr>
            </w:pPr>
            <w:del w:id="5903" w:author="249326630@qq.com" w:date="2018-12-25T18:25:00Z">
              <w:r w:rsidDel="00E27A9C">
                <w:rPr>
                  <w:rFonts w:hint="eastAsia"/>
                  <w:lang w:eastAsia="zh-CN"/>
                </w:rPr>
                <w:delText>点击</w:delText>
              </w:r>
              <w:r w:rsidDel="00E27A9C">
                <w:rPr>
                  <w:lang w:eastAsia="zh-CN"/>
                </w:rPr>
                <w:delText>跳出新增用户弹窗</w:delText>
              </w:r>
            </w:del>
          </w:p>
        </w:tc>
      </w:tr>
      <w:tr w:rsidR="00EB2A62" w:rsidDel="00E27A9C" w14:paraId="0834428B" w14:textId="273C44CD" w:rsidTr="00EB2A62">
        <w:trPr>
          <w:cantSplit/>
          <w:del w:id="5904" w:author="249326630@qq.com" w:date="2018-12-25T18:25:00Z"/>
        </w:trPr>
        <w:tc>
          <w:tcPr>
            <w:tcW w:w="1413" w:type="dxa"/>
          </w:tcPr>
          <w:p w14:paraId="4A9487FA" w14:textId="4963A9D3" w:rsidR="00EB2A62" w:rsidDel="00E27A9C" w:rsidRDefault="00EB2A62" w:rsidP="00EB2A62">
            <w:pPr>
              <w:pStyle w:val="Axure0"/>
              <w:rPr>
                <w:del w:id="5905" w:author="249326630@qq.com" w:date="2018-12-25T18:25:00Z"/>
                <w:lang w:eastAsia="zh-CN"/>
              </w:rPr>
            </w:pPr>
            <w:del w:id="5906" w:author="249326630@qq.com" w:date="2018-12-25T18:25:00Z">
              <w:r w:rsidDel="00E27A9C">
                <w:rPr>
                  <w:rFonts w:hint="eastAsia"/>
                  <w:lang w:eastAsia="zh-CN"/>
                </w:rPr>
                <w:delText>1</w:delText>
              </w:r>
              <w:r w:rsidDel="00E27A9C">
                <w:rPr>
                  <w:lang w:eastAsia="zh-CN"/>
                </w:rPr>
                <w:delText>5</w:delText>
              </w:r>
            </w:del>
          </w:p>
        </w:tc>
        <w:tc>
          <w:tcPr>
            <w:tcW w:w="2268" w:type="dxa"/>
          </w:tcPr>
          <w:p w14:paraId="3F3168B2" w14:textId="358CD864" w:rsidR="00EB2A62" w:rsidDel="00E27A9C" w:rsidRDefault="00663503" w:rsidP="00EB2A62">
            <w:pPr>
              <w:pStyle w:val="Axure0"/>
              <w:rPr>
                <w:del w:id="5907" w:author="249326630@qq.com" w:date="2018-12-25T18:25:00Z"/>
                <w:lang w:eastAsia="zh-CN"/>
              </w:rPr>
            </w:pPr>
            <w:del w:id="5908" w:author="249326630@qq.com" w:date="2018-12-25T18:25:00Z">
              <w:r w:rsidDel="00E27A9C">
                <w:rPr>
                  <w:rFonts w:hint="eastAsia"/>
                  <w:lang w:eastAsia="zh-CN"/>
                </w:rPr>
                <w:delText>复选删除</w:delText>
              </w:r>
              <w:r w:rsidDel="00E27A9C">
                <w:rPr>
                  <w:lang w:eastAsia="zh-CN"/>
                </w:rPr>
                <w:delText>按钮</w:delText>
              </w:r>
            </w:del>
          </w:p>
        </w:tc>
        <w:tc>
          <w:tcPr>
            <w:tcW w:w="4536" w:type="dxa"/>
          </w:tcPr>
          <w:p w14:paraId="658A5D90" w14:textId="388025F0" w:rsidR="00EB2A62" w:rsidDel="00E27A9C" w:rsidRDefault="00D4024F" w:rsidP="00EB2A62">
            <w:pPr>
              <w:pStyle w:val="Axure0"/>
              <w:rPr>
                <w:del w:id="5909" w:author="249326630@qq.com" w:date="2018-12-25T18:25:00Z"/>
                <w:lang w:eastAsia="zh-CN"/>
              </w:rPr>
            </w:pPr>
            <w:del w:id="5910" w:author="249326630@qq.com" w:date="2018-12-25T18:25:00Z">
              <w:r w:rsidDel="00E27A9C">
                <w:rPr>
                  <w:rFonts w:hint="eastAsia"/>
                  <w:lang w:eastAsia="zh-CN"/>
                </w:rPr>
                <w:delText>点击对</w:delText>
              </w:r>
              <w:r w:rsidDel="00E27A9C">
                <w:rPr>
                  <w:lang w:eastAsia="zh-CN"/>
                </w:rPr>
                <w:delText>复选项进行删除</w:delText>
              </w:r>
            </w:del>
          </w:p>
        </w:tc>
      </w:tr>
      <w:tr w:rsidR="00EB2A62" w:rsidDel="00E27A9C" w14:paraId="5923236A" w14:textId="3604A6A2" w:rsidTr="00EB2A62">
        <w:trPr>
          <w:cnfStyle w:val="000000010000" w:firstRow="0" w:lastRow="0" w:firstColumn="0" w:lastColumn="0" w:oddVBand="0" w:evenVBand="0" w:oddHBand="0" w:evenHBand="1" w:firstRowFirstColumn="0" w:firstRowLastColumn="0" w:lastRowFirstColumn="0" w:lastRowLastColumn="0"/>
          <w:cantSplit/>
          <w:del w:id="5911" w:author="249326630@qq.com" w:date="2018-12-25T18:25:00Z"/>
        </w:trPr>
        <w:tc>
          <w:tcPr>
            <w:tcW w:w="1413" w:type="dxa"/>
          </w:tcPr>
          <w:p w14:paraId="71AE4B4D" w14:textId="7749DD52" w:rsidR="00EB2A62" w:rsidDel="00E27A9C" w:rsidRDefault="00EB2A62" w:rsidP="00EB2A62">
            <w:pPr>
              <w:pStyle w:val="Axure0"/>
              <w:rPr>
                <w:del w:id="5912" w:author="249326630@qq.com" w:date="2018-12-25T18:25:00Z"/>
                <w:lang w:eastAsia="zh-CN"/>
              </w:rPr>
            </w:pPr>
            <w:del w:id="5913" w:author="249326630@qq.com" w:date="2018-12-25T18:25:00Z">
              <w:r w:rsidDel="00E27A9C">
                <w:rPr>
                  <w:rFonts w:hint="eastAsia"/>
                  <w:lang w:eastAsia="zh-CN"/>
                </w:rPr>
                <w:delText>16</w:delText>
              </w:r>
            </w:del>
          </w:p>
        </w:tc>
        <w:tc>
          <w:tcPr>
            <w:tcW w:w="2268" w:type="dxa"/>
          </w:tcPr>
          <w:p w14:paraId="468BC009" w14:textId="10445A8A" w:rsidR="00EB2A62" w:rsidDel="00E27A9C" w:rsidRDefault="00663503" w:rsidP="00EB2A62">
            <w:pPr>
              <w:pStyle w:val="Axure0"/>
              <w:rPr>
                <w:del w:id="5914" w:author="249326630@qq.com" w:date="2018-12-25T18:25:00Z"/>
                <w:lang w:eastAsia="zh-CN"/>
              </w:rPr>
            </w:pPr>
            <w:del w:id="5915" w:author="249326630@qq.com" w:date="2018-12-25T18:25:00Z">
              <w:r w:rsidDel="00E27A9C">
                <w:rPr>
                  <w:rFonts w:hint="eastAsia"/>
                  <w:lang w:eastAsia="zh-CN"/>
                </w:rPr>
                <w:delText>复选</w:delText>
              </w:r>
              <w:r w:rsidDel="00E27A9C">
                <w:rPr>
                  <w:lang w:eastAsia="zh-CN"/>
                </w:rPr>
                <w:delText>拉入黑名单</w:delText>
              </w:r>
              <w:r w:rsidDel="00E27A9C">
                <w:rPr>
                  <w:rFonts w:hint="eastAsia"/>
                  <w:lang w:eastAsia="zh-CN"/>
                </w:rPr>
                <w:delText>按钮</w:delText>
              </w:r>
            </w:del>
          </w:p>
        </w:tc>
        <w:tc>
          <w:tcPr>
            <w:tcW w:w="4536" w:type="dxa"/>
          </w:tcPr>
          <w:p w14:paraId="7A52E4DE" w14:textId="49EA2119" w:rsidR="00EB2A62" w:rsidDel="00E27A9C" w:rsidRDefault="00D4024F" w:rsidP="00EB2A62">
            <w:pPr>
              <w:pStyle w:val="Axure0"/>
              <w:rPr>
                <w:del w:id="5916" w:author="249326630@qq.com" w:date="2018-12-25T18:25:00Z"/>
                <w:lang w:eastAsia="zh-CN"/>
              </w:rPr>
            </w:pPr>
            <w:del w:id="5917" w:author="249326630@qq.com" w:date="2018-12-25T18:25:00Z">
              <w:r w:rsidDel="00E27A9C">
                <w:rPr>
                  <w:rFonts w:hint="eastAsia"/>
                  <w:lang w:eastAsia="zh-CN"/>
                </w:rPr>
                <w:delText>点击对</w:delText>
              </w:r>
              <w:r w:rsidDel="00E27A9C">
                <w:rPr>
                  <w:lang w:eastAsia="zh-CN"/>
                </w:rPr>
                <w:delText>复选项进行</w:delText>
              </w:r>
              <w:r w:rsidDel="00E27A9C">
                <w:rPr>
                  <w:rFonts w:hint="eastAsia"/>
                  <w:lang w:eastAsia="zh-CN"/>
                </w:rPr>
                <w:delText>拉黑</w:delText>
              </w:r>
              <w:r w:rsidDel="00E27A9C">
                <w:rPr>
                  <w:lang w:eastAsia="zh-CN"/>
                </w:rPr>
                <w:delText>与取消拉黑</w:delText>
              </w:r>
            </w:del>
          </w:p>
        </w:tc>
      </w:tr>
      <w:tr w:rsidR="00EB2A62" w:rsidDel="00E27A9C" w14:paraId="73C9B9C5" w14:textId="27E99363" w:rsidTr="00EB2A62">
        <w:trPr>
          <w:cantSplit/>
          <w:del w:id="5918" w:author="249326630@qq.com" w:date="2018-12-25T18:25:00Z"/>
        </w:trPr>
        <w:tc>
          <w:tcPr>
            <w:tcW w:w="1413" w:type="dxa"/>
          </w:tcPr>
          <w:p w14:paraId="026EF2CE" w14:textId="2BFA3516" w:rsidR="00EB2A62" w:rsidDel="00E27A9C" w:rsidRDefault="00EB2A62" w:rsidP="00EB2A62">
            <w:pPr>
              <w:pStyle w:val="Axure0"/>
              <w:rPr>
                <w:del w:id="5919" w:author="249326630@qq.com" w:date="2018-12-25T18:25:00Z"/>
                <w:lang w:eastAsia="zh-CN"/>
              </w:rPr>
            </w:pPr>
            <w:del w:id="5920" w:author="249326630@qq.com" w:date="2018-12-25T18:25:00Z">
              <w:r w:rsidDel="00E27A9C">
                <w:rPr>
                  <w:rFonts w:hint="eastAsia"/>
                  <w:lang w:eastAsia="zh-CN"/>
                </w:rPr>
                <w:delText>17</w:delText>
              </w:r>
            </w:del>
          </w:p>
        </w:tc>
        <w:tc>
          <w:tcPr>
            <w:tcW w:w="2268" w:type="dxa"/>
          </w:tcPr>
          <w:p w14:paraId="75658AB2" w14:textId="025908CD" w:rsidR="00EB2A62" w:rsidDel="00E27A9C" w:rsidRDefault="00663503" w:rsidP="00EB2A62">
            <w:pPr>
              <w:pStyle w:val="Axure0"/>
              <w:rPr>
                <w:del w:id="5921" w:author="249326630@qq.com" w:date="2018-12-25T18:25:00Z"/>
                <w:lang w:eastAsia="zh-CN"/>
              </w:rPr>
            </w:pPr>
            <w:del w:id="5922" w:author="249326630@qq.com" w:date="2018-12-25T18:25:00Z">
              <w:r w:rsidDel="00E27A9C">
                <w:rPr>
                  <w:rFonts w:hint="eastAsia"/>
                  <w:lang w:eastAsia="zh-CN"/>
                </w:rPr>
                <w:delText>翻页</w:delText>
              </w:r>
              <w:r w:rsidDel="00E27A9C">
                <w:rPr>
                  <w:lang w:eastAsia="zh-CN"/>
                </w:rPr>
                <w:delText>按钮</w:delText>
              </w:r>
            </w:del>
          </w:p>
        </w:tc>
        <w:tc>
          <w:tcPr>
            <w:tcW w:w="4536" w:type="dxa"/>
          </w:tcPr>
          <w:p w14:paraId="5386C1E8" w14:textId="7D971410" w:rsidR="00EB2A62" w:rsidDel="00E27A9C" w:rsidRDefault="004F15B3" w:rsidP="00EB2A62">
            <w:pPr>
              <w:pStyle w:val="Axure0"/>
              <w:rPr>
                <w:del w:id="5923" w:author="249326630@qq.com" w:date="2018-12-25T18:25:00Z"/>
                <w:lang w:eastAsia="zh-CN"/>
              </w:rPr>
            </w:pPr>
            <w:del w:id="5924" w:author="249326630@qq.com" w:date="2018-12-25T18:25:00Z">
              <w:r w:rsidDel="00E27A9C">
                <w:rPr>
                  <w:rFonts w:hint="eastAsia"/>
                  <w:lang w:eastAsia="zh-CN"/>
                </w:rPr>
                <w:delText>点击进行前</w:delText>
              </w:r>
              <w:r w:rsidDel="00E27A9C">
                <w:rPr>
                  <w:lang w:eastAsia="zh-CN"/>
                </w:rPr>
                <w:delText>翻一页</w:delText>
              </w:r>
            </w:del>
          </w:p>
        </w:tc>
      </w:tr>
      <w:tr w:rsidR="00EB2A62" w:rsidDel="00E27A9C" w14:paraId="29805A21" w14:textId="686666DA" w:rsidTr="00EB2A62">
        <w:trPr>
          <w:cnfStyle w:val="000000010000" w:firstRow="0" w:lastRow="0" w:firstColumn="0" w:lastColumn="0" w:oddVBand="0" w:evenVBand="0" w:oddHBand="0" w:evenHBand="1" w:firstRowFirstColumn="0" w:firstRowLastColumn="0" w:lastRowFirstColumn="0" w:lastRowLastColumn="0"/>
          <w:cantSplit/>
          <w:del w:id="5925" w:author="249326630@qq.com" w:date="2018-12-25T18:25:00Z"/>
        </w:trPr>
        <w:tc>
          <w:tcPr>
            <w:tcW w:w="1413" w:type="dxa"/>
          </w:tcPr>
          <w:p w14:paraId="69A74F26" w14:textId="04BDF2E9" w:rsidR="00EB2A62" w:rsidDel="00E27A9C" w:rsidRDefault="00EB2A62" w:rsidP="00EB2A62">
            <w:pPr>
              <w:pStyle w:val="Axure0"/>
              <w:rPr>
                <w:del w:id="5926" w:author="249326630@qq.com" w:date="2018-12-25T18:25:00Z"/>
                <w:lang w:eastAsia="zh-CN"/>
              </w:rPr>
            </w:pPr>
            <w:del w:id="5927" w:author="249326630@qq.com" w:date="2018-12-25T18:25:00Z">
              <w:r w:rsidDel="00E27A9C">
                <w:rPr>
                  <w:rFonts w:hint="eastAsia"/>
                  <w:lang w:eastAsia="zh-CN"/>
                </w:rPr>
                <w:delText>18</w:delText>
              </w:r>
            </w:del>
          </w:p>
        </w:tc>
        <w:tc>
          <w:tcPr>
            <w:tcW w:w="2268" w:type="dxa"/>
          </w:tcPr>
          <w:p w14:paraId="52945C51" w14:textId="1A3F3456" w:rsidR="00EB2A62" w:rsidDel="00E27A9C" w:rsidRDefault="00663503" w:rsidP="00EB2A62">
            <w:pPr>
              <w:pStyle w:val="Axure0"/>
              <w:rPr>
                <w:del w:id="5928" w:author="249326630@qq.com" w:date="2018-12-25T18:25:00Z"/>
                <w:lang w:eastAsia="zh-CN"/>
              </w:rPr>
            </w:pPr>
            <w:del w:id="5929" w:author="249326630@qq.com" w:date="2018-12-25T18:25:00Z">
              <w:r w:rsidDel="00E27A9C">
                <w:rPr>
                  <w:rFonts w:hint="eastAsia"/>
                  <w:lang w:eastAsia="zh-CN"/>
                </w:rPr>
                <w:delText>翻页</w:delText>
              </w:r>
              <w:r w:rsidDel="00E27A9C">
                <w:rPr>
                  <w:lang w:eastAsia="zh-CN"/>
                </w:rPr>
                <w:delText>按钮</w:delText>
              </w:r>
            </w:del>
          </w:p>
        </w:tc>
        <w:tc>
          <w:tcPr>
            <w:tcW w:w="4536" w:type="dxa"/>
          </w:tcPr>
          <w:p w14:paraId="20A65E67" w14:textId="544EA6EB" w:rsidR="00EB2A62" w:rsidDel="00E27A9C" w:rsidRDefault="004F15B3" w:rsidP="00EB2A62">
            <w:pPr>
              <w:pStyle w:val="Axure0"/>
              <w:rPr>
                <w:del w:id="5930" w:author="249326630@qq.com" w:date="2018-12-25T18:25:00Z"/>
                <w:lang w:eastAsia="zh-CN"/>
              </w:rPr>
            </w:pPr>
            <w:del w:id="5931" w:author="249326630@qq.com" w:date="2018-12-25T18:25:00Z">
              <w:r w:rsidDel="00E27A9C">
                <w:rPr>
                  <w:rFonts w:hint="eastAsia"/>
                  <w:lang w:eastAsia="zh-CN"/>
                </w:rPr>
                <w:delText>点击进行后</w:delText>
              </w:r>
              <w:r w:rsidDel="00E27A9C">
                <w:rPr>
                  <w:lang w:eastAsia="zh-CN"/>
                </w:rPr>
                <w:delText>翻一页</w:delText>
              </w:r>
            </w:del>
          </w:p>
        </w:tc>
      </w:tr>
    </w:tbl>
    <w:p w14:paraId="33B0E175" w14:textId="3B849F19" w:rsidR="004B6840" w:rsidDel="00E27A9C" w:rsidRDefault="004B6840" w:rsidP="004B6840">
      <w:pPr>
        <w:rPr>
          <w:del w:id="5932" w:author="249326630@qq.com" w:date="2018-12-25T18:25:00Z"/>
        </w:rPr>
      </w:pPr>
    </w:p>
    <w:p w14:paraId="3F53CAF0" w14:textId="2C793C57" w:rsidR="004B6840" w:rsidDel="00E27A9C" w:rsidRDefault="007D2E43" w:rsidP="004B6840">
      <w:pPr>
        <w:rPr>
          <w:ins w:id="5933" w:author="HerculesHu" w:date="2017-12-23T23:50:00Z"/>
          <w:del w:id="5934" w:author="249326630@qq.com" w:date="2018-12-25T18:25:00Z"/>
        </w:rPr>
      </w:pPr>
      <w:del w:id="5935" w:author="249326630@qq.com" w:date="2018-12-25T18:25:00Z">
        <w:r w:rsidDel="00E27A9C">
          <w:rPr>
            <w:noProof/>
          </w:rPr>
          <w:drawing>
            <wp:inline distT="0" distB="0" distL="0" distR="0" wp14:anchorId="6CD322F7" wp14:editId="215AA80C">
              <wp:extent cx="5274310" cy="3314065"/>
              <wp:effectExtent l="0" t="0" r="254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3314065"/>
                      </a:xfrm>
                      <a:prstGeom prst="rect">
                        <a:avLst/>
                      </a:prstGeom>
                    </pic:spPr>
                  </pic:pic>
                </a:graphicData>
              </a:graphic>
            </wp:inline>
          </w:drawing>
        </w:r>
      </w:del>
    </w:p>
    <w:p w14:paraId="54F32D93" w14:textId="2AF68D12" w:rsidR="00636C47" w:rsidDel="00E27A9C" w:rsidRDefault="00636C47" w:rsidP="00636C47">
      <w:pPr>
        <w:jc w:val="center"/>
        <w:rPr>
          <w:ins w:id="5936" w:author="HerculesHu" w:date="2017-12-23T23:50:00Z"/>
          <w:del w:id="5937" w:author="249326630@qq.com" w:date="2018-12-25T18:25:00Z"/>
        </w:rPr>
      </w:pPr>
      <w:ins w:id="5938" w:author="HerculesHu" w:date="2017-12-23T23:50:00Z">
        <w:del w:id="5939" w:author="249326630@qq.com" w:date="2018-12-25T18:25:00Z">
          <w:r w:rsidDel="00E27A9C">
            <w:rPr>
              <w:rFonts w:hint="eastAsia"/>
            </w:rPr>
            <w:delText>（电脑</w:delText>
          </w:r>
          <w:r w:rsidDel="00E27A9C">
            <w:delText>版</w:delText>
          </w:r>
          <w:r w:rsidDel="00E27A9C">
            <w:rPr>
              <w:rFonts w:hint="eastAsia"/>
            </w:rPr>
            <w:delText>）</w:delText>
          </w:r>
        </w:del>
      </w:ins>
    </w:p>
    <w:p w14:paraId="634AFA83" w14:textId="4F8EA4A2" w:rsidR="00636C47" w:rsidDel="00E27A9C" w:rsidRDefault="00636C47" w:rsidP="004B6840">
      <w:pPr>
        <w:rPr>
          <w:del w:id="5940" w:author="249326630@qq.com" w:date="2018-12-25T18:25:00Z"/>
        </w:rPr>
      </w:pPr>
    </w:p>
    <w:p w14:paraId="3482F097" w14:textId="2E4EC46D" w:rsidR="004B6840" w:rsidDel="00E27A9C" w:rsidRDefault="004B6840" w:rsidP="004B6840">
      <w:pPr>
        <w:rPr>
          <w:del w:id="5941" w:author="249326630@qq.com" w:date="2018-12-25T18:25:00Z"/>
        </w:rPr>
      </w:pPr>
    </w:p>
    <w:p w14:paraId="513E9EDC" w14:textId="1ED260D1" w:rsidR="0076325A" w:rsidDel="00E27A9C" w:rsidRDefault="0076325A" w:rsidP="004B6840">
      <w:pPr>
        <w:rPr>
          <w:del w:id="5942" w:author="249326630@qq.com" w:date="2018-12-25T18:25:00Z"/>
        </w:rPr>
      </w:pPr>
    </w:p>
    <w:p w14:paraId="3E4FF021" w14:textId="2E1C1B39" w:rsidR="0076325A" w:rsidDel="00E27A9C" w:rsidRDefault="0076325A">
      <w:pPr>
        <w:pStyle w:val="a2"/>
        <w:rPr>
          <w:del w:id="5943" w:author="249326630@qq.com" w:date="2018-12-25T18:25:00Z"/>
        </w:rPr>
      </w:pPr>
      <w:del w:id="5944" w:author="249326630@qq.com" w:date="2018-12-25T18:25:00Z">
        <w:r w:rsidDel="00E27A9C">
          <w:rPr>
            <w:rFonts w:hint="eastAsia"/>
          </w:rPr>
          <w:delText>用户</w:delText>
        </w:r>
        <w:r w:rsidDel="00E27A9C">
          <w:delText>复选拉</w:delText>
        </w:r>
        <w:r w:rsidDel="00E27A9C">
          <w:rPr>
            <w:rFonts w:hint="eastAsia"/>
          </w:rPr>
          <w:delText>黑确认</w:delText>
        </w:r>
      </w:del>
    </w:p>
    <w:p w14:paraId="526A5F48" w14:textId="074D1DF8" w:rsidR="0076325A" w:rsidDel="00E27A9C" w:rsidRDefault="0076325A" w:rsidP="0076325A">
      <w:pPr>
        <w:rPr>
          <w:del w:id="5945" w:author="249326630@qq.com" w:date="2018-12-25T18:25:00Z"/>
        </w:rPr>
      </w:pPr>
    </w:p>
    <w:tbl>
      <w:tblPr>
        <w:tblStyle w:val="Axure1"/>
        <w:tblpPr w:leftFromText="180" w:rightFromText="180" w:vertAnchor="text" w:horzAnchor="margin" w:tblpY="-18"/>
        <w:tblW w:w="0" w:type="auto"/>
        <w:tblLook w:val="04A0" w:firstRow="1" w:lastRow="0" w:firstColumn="1" w:lastColumn="0" w:noHBand="0" w:noVBand="1"/>
      </w:tblPr>
      <w:tblGrid>
        <w:gridCol w:w="1413"/>
        <w:gridCol w:w="2268"/>
        <w:gridCol w:w="4536"/>
      </w:tblGrid>
      <w:tr w:rsidR="00E326AA" w:rsidDel="00E27A9C" w14:paraId="520478FD" w14:textId="2042A9A5" w:rsidTr="0025112E">
        <w:trPr>
          <w:cnfStyle w:val="100000000000" w:firstRow="1" w:lastRow="0" w:firstColumn="0" w:lastColumn="0" w:oddVBand="0" w:evenVBand="0" w:oddHBand="0" w:evenHBand="0" w:firstRowFirstColumn="0" w:firstRowLastColumn="0" w:lastRowFirstColumn="0" w:lastRowLastColumn="0"/>
          <w:cantSplit/>
          <w:tblHeader/>
          <w:del w:id="5946" w:author="249326630@qq.com" w:date="2018-12-25T18:25:00Z"/>
        </w:trPr>
        <w:tc>
          <w:tcPr>
            <w:tcW w:w="1413" w:type="dxa"/>
          </w:tcPr>
          <w:p w14:paraId="375D32A7" w14:textId="32BD4149" w:rsidR="00E326AA" w:rsidDel="00E27A9C" w:rsidRDefault="00E326AA" w:rsidP="0025112E">
            <w:pPr>
              <w:pStyle w:val="Axure"/>
              <w:ind w:firstLine="360"/>
              <w:rPr>
                <w:del w:id="5947" w:author="249326630@qq.com" w:date="2018-12-25T18:25:00Z"/>
              </w:rPr>
            </w:pPr>
            <w:del w:id="5948" w:author="249326630@qq.com" w:date="2018-12-25T18:25:00Z">
              <w:r w:rsidDel="00E27A9C">
                <w:delText>脚注</w:delText>
              </w:r>
            </w:del>
          </w:p>
        </w:tc>
        <w:tc>
          <w:tcPr>
            <w:tcW w:w="2268" w:type="dxa"/>
          </w:tcPr>
          <w:p w14:paraId="0D6D07BD" w14:textId="08A66DBA" w:rsidR="00E326AA" w:rsidDel="00E27A9C" w:rsidRDefault="00E326AA" w:rsidP="0025112E">
            <w:pPr>
              <w:pStyle w:val="Axure"/>
              <w:ind w:firstLine="360"/>
              <w:rPr>
                <w:del w:id="5949" w:author="249326630@qq.com" w:date="2018-12-25T18:25:00Z"/>
              </w:rPr>
            </w:pPr>
            <w:del w:id="5950" w:author="249326630@qq.com" w:date="2018-12-25T18:25:00Z">
              <w:r w:rsidDel="00E27A9C">
                <w:delText>名称</w:delText>
              </w:r>
            </w:del>
          </w:p>
        </w:tc>
        <w:tc>
          <w:tcPr>
            <w:tcW w:w="4536" w:type="dxa"/>
          </w:tcPr>
          <w:p w14:paraId="2ACE93AF" w14:textId="068B121D" w:rsidR="00E326AA" w:rsidDel="00E27A9C" w:rsidRDefault="00E326AA" w:rsidP="0025112E">
            <w:pPr>
              <w:pStyle w:val="Axure"/>
              <w:tabs>
                <w:tab w:val="left" w:pos="1190"/>
              </w:tabs>
              <w:ind w:firstLine="360"/>
              <w:rPr>
                <w:del w:id="5951" w:author="249326630@qq.com" w:date="2018-12-25T18:25:00Z"/>
              </w:rPr>
            </w:pPr>
            <w:del w:id="5952" w:author="249326630@qq.com" w:date="2018-12-25T18:25:00Z">
              <w:r w:rsidDel="00E27A9C">
                <w:delText>交互</w:delText>
              </w:r>
              <w:r w:rsidDel="00E27A9C">
                <w:tab/>
              </w:r>
            </w:del>
          </w:p>
        </w:tc>
      </w:tr>
      <w:tr w:rsidR="00E326AA" w:rsidDel="00E27A9C" w14:paraId="578CE93A" w14:textId="3C614EF5" w:rsidTr="0025112E">
        <w:trPr>
          <w:cantSplit/>
          <w:del w:id="5953" w:author="249326630@qq.com" w:date="2018-12-25T18:25:00Z"/>
        </w:trPr>
        <w:tc>
          <w:tcPr>
            <w:tcW w:w="1413" w:type="dxa"/>
          </w:tcPr>
          <w:p w14:paraId="10A268A4" w14:textId="2A29EB96" w:rsidR="00E326AA" w:rsidDel="00E27A9C" w:rsidRDefault="00E326AA" w:rsidP="0025112E">
            <w:pPr>
              <w:pStyle w:val="Axure0"/>
              <w:ind w:firstLine="360"/>
              <w:rPr>
                <w:del w:id="5954" w:author="249326630@qq.com" w:date="2018-12-25T18:25:00Z"/>
              </w:rPr>
            </w:pPr>
            <w:del w:id="5955" w:author="249326630@qq.com" w:date="2018-12-25T18:25:00Z">
              <w:r w:rsidDel="00E27A9C">
                <w:delText>1</w:delText>
              </w:r>
            </w:del>
          </w:p>
        </w:tc>
        <w:tc>
          <w:tcPr>
            <w:tcW w:w="2268" w:type="dxa"/>
          </w:tcPr>
          <w:p w14:paraId="4195102E" w14:textId="138866D4" w:rsidR="00E326AA" w:rsidDel="00E27A9C" w:rsidRDefault="00E326AA" w:rsidP="0025112E">
            <w:pPr>
              <w:pStyle w:val="Axure0"/>
              <w:ind w:firstLine="360"/>
              <w:rPr>
                <w:del w:id="5956" w:author="249326630@qq.com" w:date="2018-12-25T18:25:00Z"/>
              </w:rPr>
            </w:pPr>
            <w:del w:id="5957" w:author="249326630@qq.com" w:date="2018-12-25T18:25:00Z">
              <w:r w:rsidDel="00E27A9C">
                <w:rPr>
                  <w:rFonts w:hint="eastAsia"/>
                  <w:lang w:eastAsia="zh-CN"/>
                </w:rPr>
                <w:delText>关闭</w:delText>
              </w:r>
            </w:del>
          </w:p>
        </w:tc>
        <w:tc>
          <w:tcPr>
            <w:tcW w:w="4536" w:type="dxa"/>
          </w:tcPr>
          <w:p w14:paraId="0E9A7BD2" w14:textId="02561B48" w:rsidR="00E326AA" w:rsidDel="00E27A9C" w:rsidRDefault="00E326AA" w:rsidP="0025112E">
            <w:pPr>
              <w:pStyle w:val="Axure0"/>
              <w:ind w:firstLine="360"/>
              <w:rPr>
                <w:del w:id="5958" w:author="249326630@qq.com" w:date="2018-12-25T18:25:00Z"/>
                <w:lang w:eastAsia="zh-CN"/>
              </w:rPr>
            </w:pPr>
            <w:del w:id="5959" w:author="249326630@qq.com" w:date="2018-12-25T18:25:00Z">
              <w:r w:rsidDel="00E27A9C">
                <w:rPr>
                  <w:rFonts w:hint="eastAsia"/>
                  <w:lang w:eastAsia="zh-CN"/>
                </w:rPr>
                <w:delText>点击</w:delText>
              </w:r>
              <w:r w:rsidR="00E02889" w:rsidDel="00E27A9C">
                <w:rPr>
                  <w:rFonts w:hint="eastAsia"/>
                  <w:lang w:eastAsia="zh-CN"/>
                </w:rPr>
                <w:delText>后</w:delText>
              </w:r>
              <w:r w:rsidDel="00E27A9C">
                <w:rPr>
                  <w:rFonts w:hint="eastAsia"/>
                  <w:lang w:eastAsia="zh-CN"/>
                </w:rPr>
                <w:delText>放弃</w:delText>
              </w:r>
              <w:r w:rsidR="00BA353D" w:rsidDel="00E27A9C">
                <w:rPr>
                  <w:rFonts w:hint="eastAsia"/>
                  <w:lang w:eastAsia="zh-CN"/>
                </w:rPr>
                <w:delText>拉黑</w:delText>
              </w:r>
              <w:r w:rsidDel="00E27A9C">
                <w:rPr>
                  <w:rFonts w:hint="eastAsia"/>
                  <w:lang w:eastAsia="zh-CN"/>
                </w:rPr>
                <w:delText>用</w:delText>
              </w:r>
              <w:r w:rsidDel="00E27A9C">
                <w:rPr>
                  <w:lang w:eastAsia="zh-CN"/>
                </w:rPr>
                <w:delText>户</w:delText>
              </w:r>
            </w:del>
          </w:p>
        </w:tc>
      </w:tr>
      <w:tr w:rsidR="00E326AA" w:rsidDel="00E27A9C" w14:paraId="601A22EE" w14:textId="6B5B1962" w:rsidTr="0025112E">
        <w:trPr>
          <w:cnfStyle w:val="000000010000" w:firstRow="0" w:lastRow="0" w:firstColumn="0" w:lastColumn="0" w:oddVBand="0" w:evenVBand="0" w:oddHBand="0" w:evenHBand="1" w:firstRowFirstColumn="0" w:firstRowLastColumn="0" w:lastRowFirstColumn="0" w:lastRowLastColumn="0"/>
          <w:cantSplit/>
          <w:del w:id="5960" w:author="249326630@qq.com" w:date="2018-12-25T18:25:00Z"/>
        </w:trPr>
        <w:tc>
          <w:tcPr>
            <w:tcW w:w="1413" w:type="dxa"/>
          </w:tcPr>
          <w:p w14:paraId="53DC29EA" w14:textId="45323BAF" w:rsidR="00E326AA" w:rsidDel="00E27A9C" w:rsidRDefault="00E326AA" w:rsidP="0025112E">
            <w:pPr>
              <w:pStyle w:val="Axure0"/>
              <w:ind w:firstLine="360"/>
              <w:rPr>
                <w:del w:id="5961" w:author="249326630@qq.com" w:date="2018-12-25T18:25:00Z"/>
                <w:lang w:eastAsia="zh-CN"/>
              </w:rPr>
            </w:pPr>
            <w:del w:id="5962" w:author="249326630@qq.com" w:date="2018-12-25T18:25:00Z">
              <w:r w:rsidDel="00E27A9C">
                <w:rPr>
                  <w:rFonts w:hint="eastAsia"/>
                  <w:lang w:eastAsia="zh-CN"/>
                </w:rPr>
                <w:delText>2</w:delText>
              </w:r>
            </w:del>
          </w:p>
        </w:tc>
        <w:tc>
          <w:tcPr>
            <w:tcW w:w="2268" w:type="dxa"/>
          </w:tcPr>
          <w:p w14:paraId="4040D9AA" w14:textId="32C6FDB3" w:rsidR="00E326AA" w:rsidDel="00E27A9C" w:rsidRDefault="00E326AA" w:rsidP="0025112E">
            <w:pPr>
              <w:pStyle w:val="Axure0"/>
              <w:ind w:firstLine="360"/>
              <w:rPr>
                <w:del w:id="5963" w:author="249326630@qq.com" w:date="2018-12-25T18:25:00Z"/>
                <w:lang w:eastAsia="zh-CN"/>
              </w:rPr>
            </w:pPr>
            <w:del w:id="5964" w:author="249326630@qq.com" w:date="2018-12-25T18:25:00Z">
              <w:r w:rsidDel="00E27A9C">
                <w:rPr>
                  <w:rFonts w:hint="eastAsia"/>
                  <w:lang w:eastAsia="zh-CN"/>
                </w:rPr>
                <w:delText>取消</w:delText>
              </w:r>
            </w:del>
          </w:p>
        </w:tc>
        <w:tc>
          <w:tcPr>
            <w:tcW w:w="4536" w:type="dxa"/>
          </w:tcPr>
          <w:p w14:paraId="12EB1891" w14:textId="09DC815A" w:rsidR="00E326AA" w:rsidDel="00E27A9C" w:rsidRDefault="00E326AA" w:rsidP="0025112E">
            <w:pPr>
              <w:pStyle w:val="Axure0"/>
              <w:ind w:firstLine="360"/>
              <w:rPr>
                <w:del w:id="5965" w:author="249326630@qq.com" w:date="2018-12-25T18:25:00Z"/>
                <w:lang w:eastAsia="zh-CN"/>
              </w:rPr>
            </w:pPr>
            <w:del w:id="5966" w:author="249326630@qq.com" w:date="2018-12-25T18:25:00Z">
              <w:r w:rsidDel="00E27A9C">
                <w:rPr>
                  <w:rFonts w:hint="eastAsia"/>
                  <w:lang w:eastAsia="zh-CN"/>
                </w:rPr>
                <w:delText>点击</w:delText>
              </w:r>
              <w:r w:rsidR="00E02889" w:rsidDel="00E27A9C">
                <w:rPr>
                  <w:rFonts w:hint="eastAsia"/>
                  <w:lang w:eastAsia="zh-CN"/>
                </w:rPr>
                <w:delText>后</w:delText>
              </w:r>
              <w:r w:rsidDel="00E27A9C">
                <w:rPr>
                  <w:rFonts w:hint="eastAsia"/>
                  <w:lang w:eastAsia="zh-CN"/>
                </w:rPr>
                <w:delText>取消</w:delText>
              </w:r>
              <w:r w:rsidR="00BA353D" w:rsidDel="00E27A9C">
                <w:rPr>
                  <w:rFonts w:hint="eastAsia"/>
                  <w:lang w:eastAsia="zh-CN"/>
                </w:rPr>
                <w:delText>拉黑</w:delText>
              </w:r>
              <w:r w:rsidDel="00E27A9C">
                <w:rPr>
                  <w:rFonts w:hint="eastAsia"/>
                  <w:lang w:eastAsia="zh-CN"/>
                </w:rPr>
                <w:delText>用</w:delText>
              </w:r>
              <w:r w:rsidDel="00E27A9C">
                <w:rPr>
                  <w:lang w:eastAsia="zh-CN"/>
                </w:rPr>
                <w:delText>户</w:delText>
              </w:r>
            </w:del>
          </w:p>
        </w:tc>
      </w:tr>
      <w:tr w:rsidR="00E326AA" w:rsidDel="00E27A9C" w14:paraId="7E62F8AB" w14:textId="20005FFB" w:rsidTr="0025112E">
        <w:trPr>
          <w:cantSplit/>
          <w:del w:id="5967" w:author="249326630@qq.com" w:date="2018-12-25T18:25:00Z"/>
        </w:trPr>
        <w:tc>
          <w:tcPr>
            <w:tcW w:w="1413" w:type="dxa"/>
          </w:tcPr>
          <w:p w14:paraId="65BADD66" w14:textId="3FB4CCAD" w:rsidR="00E326AA" w:rsidDel="00E27A9C" w:rsidRDefault="00E326AA" w:rsidP="0025112E">
            <w:pPr>
              <w:pStyle w:val="Axure0"/>
              <w:ind w:firstLine="360"/>
              <w:rPr>
                <w:del w:id="5968" w:author="249326630@qq.com" w:date="2018-12-25T18:25:00Z"/>
                <w:lang w:eastAsia="zh-CN"/>
              </w:rPr>
            </w:pPr>
            <w:del w:id="5969" w:author="249326630@qq.com" w:date="2018-12-25T18:25:00Z">
              <w:r w:rsidDel="00E27A9C">
                <w:rPr>
                  <w:rFonts w:hint="eastAsia"/>
                  <w:lang w:eastAsia="zh-CN"/>
                </w:rPr>
                <w:delText>3</w:delText>
              </w:r>
            </w:del>
          </w:p>
        </w:tc>
        <w:tc>
          <w:tcPr>
            <w:tcW w:w="2268" w:type="dxa"/>
          </w:tcPr>
          <w:p w14:paraId="4CCC8332" w14:textId="6A264EA8" w:rsidR="00E326AA" w:rsidDel="00E27A9C" w:rsidRDefault="00E326AA" w:rsidP="0025112E">
            <w:pPr>
              <w:pStyle w:val="Axure0"/>
              <w:ind w:firstLine="360"/>
              <w:rPr>
                <w:del w:id="5970" w:author="249326630@qq.com" w:date="2018-12-25T18:25:00Z"/>
                <w:lang w:eastAsia="zh-CN"/>
              </w:rPr>
            </w:pPr>
            <w:del w:id="5971" w:author="249326630@qq.com" w:date="2018-12-25T18:25:00Z">
              <w:r w:rsidDel="00E27A9C">
                <w:rPr>
                  <w:rFonts w:hint="eastAsia"/>
                  <w:lang w:eastAsia="zh-CN"/>
                </w:rPr>
                <w:delText>确认</w:delText>
              </w:r>
            </w:del>
          </w:p>
        </w:tc>
        <w:tc>
          <w:tcPr>
            <w:tcW w:w="4536" w:type="dxa"/>
          </w:tcPr>
          <w:p w14:paraId="5CD1F9A4" w14:textId="7898FBCA" w:rsidR="00E326AA" w:rsidDel="00E27A9C" w:rsidRDefault="00E326AA" w:rsidP="0025112E">
            <w:pPr>
              <w:pStyle w:val="Axure0"/>
              <w:ind w:firstLine="360"/>
              <w:rPr>
                <w:del w:id="5972" w:author="249326630@qq.com" w:date="2018-12-25T18:25:00Z"/>
                <w:lang w:eastAsia="zh-CN"/>
              </w:rPr>
            </w:pPr>
            <w:del w:id="5973" w:author="249326630@qq.com" w:date="2018-12-25T18:25:00Z">
              <w:r w:rsidDel="00E27A9C">
                <w:rPr>
                  <w:rFonts w:hint="eastAsia"/>
                  <w:lang w:eastAsia="zh-CN"/>
                </w:rPr>
                <w:delText>点击</w:delText>
              </w:r>
              <w:r w:rsidR="00E02889" w:rsidDel="00E27A9C">
                <w:rPr>
                  <w:rFonts w:hint="eastAsia"/>
                  <w:lang w:eastAsia="zh-CN"/>
                </w:rPr>
                <w:delText>后</w:delText>
              </w:r>
              <w:r w:rsidDel="00E27A9C">
                <w:rPr>
                  <w:rFonts w:hint="eastAsia"/>
                  <w:lang w:eastAsia="zh-CN"/>
                </w:rPr>
                <w:delText>确认</w:delText>
              </w:r>
              <w:r w:rsidR="00BA353D" w:rsidDel="00E27A9C">
                <w:rPr>
                  <w:rFonts w:hint="eastAsia"/>
                  <w:lang w:eastAsia="zh-CN"/>
                </w:rPr>
                <w:delText>拉黑</w:delText>
              </w:r>
              <w:r w:rsidDel="00E27A9C">
                <w:rPr>
                  <w:rFonts w:hint="eastAsia"/>
                  <w:lang w:eastAsia="zh-CN"/>
                </w:rPr>
                <w:delText>用</w:delText>
              </w:r>
              <w:r w:rsidDel="00E27A9C">
                <w:rPr>
                  <w:lang w:eastAsia="zh-CN"/>
                </w:rPr>
                <w:delText>户</w:delText>
              </w:r>
            </w:del>
          </w:p>
        </w:tc>
      </w:tr>
    </w:tbl>
    <w:p w14:paraId="3990C22B" w14:textId="496EF3BA" w:rsidR="0076325A" w:rsidDel="00E27A9C" w:rsidRDefault="0076325A" w:rsidP="0076325A">
      <w:pPr>
        <w:rPr>
          <w:del w:id="5974" w:author="249326630@qq.com" w:date="2018-12-25T18:25:00Z"/>
        </w:rPr>
      </w:pPr>
    </w:p>
    <w:p w14:paraId="3C922F34" w14:textId="65EC8AC4" w:rsidR="0076325A" w:rsidDel="00E27A9C" w:rsidRDefault="004B7154">
      <w:pPr>
        <w:ind w:firstLineChars="650" w:firstLine="1365"/>
        <w:rPr>
          <w:ins w:id="5975" w:author="HerculesHu" w:date="2017-12-23T23:50:00Z"/>
          <w:del w:id="5976" w:author="249326630@qq.com" w:date="2018-12-25T18:25:00Z"/>
        </w:rPr>
        <w:pPrChange w:id="5977" w:author="HerculesHu" w:date="2017-12-24T00:14:00Z">
          <w:pPr/>
        </w:pPrChange>
      </w:pPr>
      <w:del w:id="5978" w:author="249326630@qq.com" w:date="2018-12-25T18:25:00Z">
        <w:r w:rsidDel="00E27A9C">
          <w:rPr>
            <w:noProof/>
          </w:rPr>
          <w:drawing>
            <wp:inline distT="0" distB="0" distL="0" distR="0" wp14:anchorId="4BB16FC8" wp14:editId="711A1EAD">
              <wp:extent cx="3990975" cy="199072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990975" cy="1990725"/>
                      </a:xfrm>
                      <a:prstGeom prst="rect">
                        <a:avLst/>
                      </a:prstGeom>
                    </pic:spPr>
                  </pic:pic>
                </a:graphicData>
              </a:graphic>
            </wp:inline>
          </w:drawing>
        </w:r>
      </w:del>
    </w:p>
    <w:p w14:paraId="7BB6F89D" w14:textId="4D1D45DB" w:rsidR="00636C47" w:rsidDel="00E27A9C" w:rsidRDefault="00636C47" w:rsidP="00636C47">
      <w:pPr>
        <w:jc w:val="center"/>
        <w:rPr>
          <w:ins w:id="5979" w:author="HerculesHu" w:date="2017-12-23T23:50:00Z"/>
          <w:del w:id="5980" w:author="249326630@qq.com" w:date="2018-12-25T18:25:00Z"/>
        </w:rPr>
      </w:pPr>
      <w:ins w:id="5981" w:author="HerculesHu" w:date="2017-12-23T23:50:00Z">
        <w:del w:id="5982" w:author="249326630@qq.com" w:date="2018-12-25T18:25:00Z">
          <w:r w:rsidDel="00E27A9C">
            <w:rPr>
              <w:rFonts w:hint="eastAsia"/>
            </w:rPr>
            <w:delText>（电脑</w:delText>
          </w:r>
          <w:r w:rsidDel="00E27A9C">
            <w:delText>版</w:delText>
          </w:r>
          <w:r w:rsidDel="00E27A9C">
            <w:rPr>
              <w:rFonts w:hint="eastAsia"/>
            </w:rPr>
            <w:delText>）</w:delText>
          </w:r>
        </w:del>
      </w:ins>
    </w:p>
    <w:p w14:paraId="094B51F4" w14:textId="770DCC5B" w:rsidR="00636C47" w:rsidDel="00E27A9C" w:rsidRDefault="00636C47" w:rsidP="0076325A">
      <w:pPr>
        <w:rPr>
          <w:del w:id="5983" w:author="249326630@qq.com" w:date="2018-12-25T18:25:00Z"/>
        </w:rPr>
      </w:pPr>
    </w:p>
    <w:p w14:paraId="018BACD8" w14:textId="6765AB2E" w:rsidR="0076325A" w:rsidRPr="0076325A" w:rsidDel="00E27A9C" w:rsidRDefault="0076325A" w:rsidP="0076325A">
      <w:pPr>
        <w:rPr>
          <w:del w:id="5984" w:author="249326630@qq.com" w:date="2018-12-25T18:25:00Z"/>
        </w:rPr>
      </w:pPr>
    </w:p>
    <w:p w14:paraId="107EFFD0" w14:textId="4264E1BF" w:rsidR="00671660" w:rsidDel="00E27A9C" w:rsidRDefault="00671660" w:rsidP="004B6840">
      <w:pPr>
        <w:rPr>
          <w:del w:id="5985" w:author="249326630@qq.com" w:date="2018-12-25T18:25:00Z"/>
        </w:rPr>
      </w:pPr>
    </w:p>
    <w:p w14:paraId="277EE3B5" w14:textId="5F2442B5" w:rsidR="00671660" w:rsidDel="00E27A9C" w:rsidRDefault="00671660">
      <w:pPr>
        <w:pStyle w:val="a2"/>
        <w:rPr>
          <w:del w:id="5986" w:author="249326630@qq.com" w:date="2018-12-25T18:25:00Z"/>
        </w:rPr>
      </w:pPr>
      <w:del w:id="5987" w:author="249326630@qq.com" w:date="2018-12-25T18:25:00Z">
        <w:r w:rsidDel="00E27A9C">
          <w:rPr>
            <w:rFonts w:hint="eastAsia"/>
          </w:rPr>
          <w:delText>用户</w:delText>
        </w:r>
        <w:r w:rsidDel="00E27A9C">
          <w:delText>复选删除</w:delText>
        </w:r>
      </w:del>
    </w:p>
    <w:p w14:paraId="469914EE" w14:textId="0D20067A" w:rsidR="00671660" w:rsidDel="00E27A9C" w:rsidRDefault="00671660" w:rsidP="00671660">
      <w:pPr>
        <w:rPr>
          <w:del w:id="5988" w:author="249326630@qq.com" w:date="2018-12-25T18:25:00Z"/>
        </w:rPr>
      </w:pPr>
    </w:p>
    <w:tbl>
      <w:tblPr>
        <w:tblStyle w:val="Axure1"/>
        <w:tblpPr w:leftFromText="180" w:rightFromText="180" w:vertAnchor="text" w:horzAnchor="margin" w:tblpY="-18"/>
        <w:tblW w:w="0" w:type="auto"/>
        <w:tblLook w:val="04A0" w:firstRow="1" w:lastRow="0" w:firstColumn="1" w:lastColumn="0" w:noHBand="0" w:noVBand="1"/>
      </w:tblPr>
      <w:tblGrid>
        <w:gridCol w:w="1413"/>
        <w:gridCol w:w="2268"/>
        <w:gridCol w:w="4536"/>
      </w:tblGrid>
      <w:tr w:rsidR="00671660" w:rsidDel="00E27A9C" w14:paraId="7AFF56FC" w14:textId="37F56C12" w:rsidTr="00671660">
        <w:trPr>
          <w:cnfStyle w:val="100000000000" w:firstRow="1" w:lastRow="0" w:firstColumn="0" w:lastColumn="0" w:oddVBand="0" w:evenVBand="0" w:oddHBand="0" w:evenHBand="0" w:firstRowFirstColumn="0" w:firstRowLastColumn="0" w:lastRowFirstColumn="0" w:lastRowLastColumn="0"/>
          <w:cantSplit/>
          <w:tblHeader/>
          <w:del w:id="5989" w:author="249326630@qq.com" w:date="2018-12-25T18:25:00Z"/>
        </w:trPr>
        <w:tc>
          <w:tcPr>
            <w:tcW w:w="1413" w:type="dxa"/>
          </w:tcPr>
          <w:p w14:paraId="24044F40" w14:textId="7E7A43A9" w:rsidR="00671660" w:rsidDel="00E27A9C" w:rsidRDefault="00671660" w:rsidP="00671660">
            <w:pPr>
              <w:pStyle w:val="Axure"/>
              <w:ind w:firstLine="360"/>
              <w:rPr>
                <w:del w:id="5990" w:author="249326630@qq.com" w:date="2018-12-25T18:25:00Z"/>
              </w:rPr>
            </w:pPr>
            <w:del w:id="5991" w:author="249326630@qq.com" w:date="2018-12-25T18:25:00Z">
              <w:r w:rsidDel="00E27A9C">
                <w:delText>脚注</w:delText>
              </w:r>
            </w:del>
          </w:p>
        </w:tc>
        <w:tc>
          <w:tcPr>
            <w:tcW w:w="2268" w:type="dxa"/>
          </w:tcPr>
          <w:p w14:paraId="54611866" w14:textId="37C056C8" w:rsidR="00671660" w:rsidDel="00E27A9C" w:rsidRDefault="00671660" w:rsidP="00671660">
            <w:pPr>
              <w:pStyle w:val="Axure"/>
              <w:ind w:firstLine="360"/>
              <w:rPr>
                <w:del w:id="5992" w:author="249326630@qq.com" w:date="2018-12-25T18:25:00Z"/>
              </w:rPr>
            </w:pPr>
            <w:del w:id="5993" w:author="249326630@qq.com" w:date="2018-12-25T18:25:00Z">
              <w:r w:rsidDel="00E27A9C">
                <w:delText>名称</w:delText>
              </w:r>
            </w:del>
          </w:p>
        </w:tc>
        <w:tc>
          <w:tcPr>
            <w:tcW w:w="4536" w:type="dxa"/>
          </w:tcPr>
          <w:p w14:paraId="2BF1EC34" w14:textId="5129497F" w:rsidR="00671660" w:rsidDel="00E27A9C" w:rsidRDefault="00671660" w:rsidP="00671660">
            <w:pPr>
              <w:pStyle w:val="Axure"/>
              <w:tabs>
                <w:tab w:val="left" w:pos="1190"/>
              </w:tabs>
              <w:ind w:firstLine="360"/>
              <w:rPr>
                <w:del w:id="5994" w:author="249326630@qq.com" w:date="2018-12-25T18:25:00Z"/>
              </w:rPr>
            </w:pPr>
            <w:del w:id="5995" w:author="249326630@qq.com" w:date="2018-12-25T18:25:00Z">
              <w:r w:rsidDel="00E27A9C">
                <w:delText>交互</w:delText>
              </w:r>
              <w:r w:rsidDel="00E27A9C">
                <w:tab/>
              </w:r>
            </w:del>
          </w:p>
        </w:tc>
      </w:tr>
      <w:tr w:rsidR="00671660" w:rsidDel="00E27A9C" w14:paraId="69F02665" w14:textId="0EB65D14" w:rsidTr="00671660">
        <w:trPr>
          <w:cantSplit/>
          <w:del w:id="5996" w:author="249326630@qq.com" w:date="2018-12-25T18:25:00Z"/>
        </w:trPr>
        <w:tc>
          <w:tcPr>
            <w:tcW w:w="1413" w:type="dxa"/>
          </w:tcPr>
          <w:p w14:paraId="30B9086B" w14:textId="73C319BA" w:rsidR="00671660" w:rsidDel="00E27A9C" w:rsidRDefault="00671660" w:rsidP="00671660">
            <w:pPr>
              <w:pStyle w:val="Axure0"/>
              <w:ind w:firstLine="360"/>
              <w:rPr>
                <w:del w:id="5997" w:author="249326630@qq.com" w:date="2018-12-25T18:25:00Z"/>
              </w:rPr>
            </w:pPr>
            <w:del w:id="5998" w:author="249326630@qq.com" w:date="2018-12-25T18:25:00Z">
              <w:r w:rsidDel="00E27A9C">
                <w:delText>1</w:delText>
              </w:r>
            </w:del>
          </w:p>
        </w:tc>
        <w:tc>
          <w:tcPr>
            <w:tcW w:w="2268" w:type="dxa"/>
          </w:tcPr>
          <w:p w14:paraId="4584C8E9" w14:textId="1B152BE5" w:rsidR="00671660" w:rsidDel="00E27A9C" w:rsidRDefault="00671660" w:rsidP="00671660">
            <w:pPr>
              <w:pStyle w:val="Axure0"/>
              <w:ind w:firstLine="360"/>
              <w:rPr>
                <w:del w:id="5999" w:author="249326630@qq.com" w:date="2018-12-25T18:25:00Z"/>
              </w:rPr>
            </w:pPr>
            <w:del w:id="6000" w:author="249326630@qq.com" w:date="2018-12-25T18:25:00Z">
              <w:r w:rsidDel="00E27A9C">
                <w:rPr>
                  <w:rFonts w:hint="eastAsia"/>
                  <w:lang w:eastAsia="zh-CN"/>
                </w:rPr>
                <w:delText>关闭</w:delText>
              </w:r>
            </w:del>
          </w:p>
        </w:tc>
        <w:tc>
          <w:tcPr>
            <w:tcW w:w="4536" w:type="dxa"/>
          </w:tcPr>
          <w:p w14:paraId="121C7CE5" w14:textId="39DA81E7" w:rsidR="00671660" w:rsidDel="00E27A9C" w:rsidRDefault="00671660" w:rsidP="00671660">
            <w:pPr>
              <w:pStyle w:val="Axure0"/>
              <w:ind w:firstLine="360"/>
              <w:rPr>
                <w:del w:id="6001" w:author="249326630@qq.com" w:date="2018-12-25T18:25:00Z"/>
                <w:lang w:eastAsia="zh-CN"/>
              </w:rPr>
            </w:pPr>
            <w:del w:id="6002" w:author="249326630@qq.com" w:date="2018-12-25T18:25:00Z">
              <w:r w:rsidDel="00E27A9C">
                <w:rPr>
                  <w:rFonts w:hint="eastAsia"/>
                  <w:lang w:eastAsia="zh-CN"/>
                </w:rPr>
                <w:delText>点击</w:delText>
              </w:r>
              <w:r w:rsidR="00E02889" w:rsidDel="00E27A9C">
                <w:rPr>
                  <w:rFonts w:hint="eastAsia"/>
                  <w:lang w:eastAsia="zh-CN"/>
                </w:rPr>
                <w:delText>后</w:delText>
              </w:r>
              <w:r w:rsidDel="00E27A9C">
                <w:rPr>
                  <w:rFonts w:hint="eastAsia"/>
                  <w:lang w:eastAsia="zh-CN"/>
                </w:rPr>
                <w:delText>取消删除</w:delText>
              </w:r>
            </w:del>
          </w:p>
        </w:tc>
      </w:tr>
      <w:tr w:rsidR="00671660" w:rsidDel="00E27A9C" w14:paraId="291AB077" w14:textId="20DE3EEA" w:rsidTr="00671660">
        <w:trPr>
          <w:cnfStyle w:val="000000010000" w:firstRow="0" w:lastRow="0" w:firstColumn="0" w:lastColumn="0" w:oddVBand="0" w:evenVBand="0" w:oddHBand="0" w:evenHBand="1" w:firstRowFirstColumn="0" w:firstRowLastColumn="0" w:lastRowFirstColumn="0" w:lastRowLastColumn="0"/>
          <w:cantSplit/>
          <w:del w:id="6003" w:author="249326630@qq.com" w:date="2018-12-25T18:25:00Z"/>
        </w:trPr>
        <w:tc>
          <w:tcPr>
            <w:tcW w:w="1413" w:type="dxa"/>
          </w:tcPr>
          <w:p w14:paraId="3CFDDC4A" w14:textId="56D63D0F" w:rsidR="00671660" w:rsidDel="00E27A9C" w:rsidRDefault="00671660" w:rsidP="00671660">
            <w:pPr>
              <w:pStyle w:val="Axure0"/>
              <w:ind w:firstLine="360"/>
              <w:rPr>
                <w:del w:id="6004" w:author="249326630@qq.com" w:date="2018-12-25T18:25:00Z"/>
                <w:lang w:eastAsia="zh-CN"/>
              </w:rPr>
            </w:pPr>
            <w:del w:id="6005" w:author="249326630@qq.com" w:date="2018-12-25T18:25:00Z">
              <w:r w:rsidDel="00E27A9C">
                <w:rPr>
                  <w:rFonts w:hint="eastAsia"/>
                  <w:lang w:eastAsia="zh-CN"/>
                </w:rPr>
                <w:delText>2</w:delText>
              </w:r>
            </w:del>
          </w:p>
        </w:tc>
        <w:tc>
          <w:tcPr>
            <w:tcW w:w="2268" w:type="dxa"/>
          </w:tcPr>
          <w:p w14:paraId="71F8D66D" w14:textId="0846F10B" w:rsidR="00671660" w:rsidDel="00E27A9C" w:rsidRDefault="00671660" w:rsidP="00671660">
            <w:pPr>
              <w:pStyle w:val="Axure0"/>
              <w:ind w:firstLine="360"/>
              <w:rPr>
                <w:del w:id="6006" w:author="249326630@qq.com" w:date="2018-12-25T18:25:00Z"/>
                <w:lang w:eastAsia="zh-CN"/>
              </w:rPr>
            </w:pPr>
            <w:del w:id="6007" w:author="249326630@qq.com" w:date="2018-12-25T18:25:00Z">
              <w:r w:rsidDel="00E27A9C">
                <w:rPr>
                  <w:rFonts w:hint="eastAsia"/>
                  <w:lang w:eastAsia="zh-CN"/>
                </w:rPr>
                <w:delText>取消</w:delText>
              </w:r>
            </w:del>
          </w:p>
        </w:tc>
        <w:tc>
          <w:tcPr>
            <w:tcW w:w="4536" w:type="dxa"/>
          </w:tcPr>
          <w:p w14:paraId="724701BD" w14:textId="128C0666" w:rsidR="00671660" w:rsidDel="00E27A9C" w:rsidRDefault="00671660" w:rsidP="00671660">
            <w:pPr>
              <w:pStyle w:val="Axure0"/>
              <w:ind w:firstLine="360"/>
              <w:rPr>
                <w:del w:id="6008" w:author="249326630@qq.com" w:date="2018-12-25T18:25:00Z"/>
                <w:lang w:eastAsia="zh-CN"/>
              </w:rPr>
            </w:pPr>
            <w:del w:id="6009" w:author="249326630@qq.com" w:date="2018-12-25T18:25:00Z">
              <w:r w:rsidDel="00E27A9C">
                <w:rPr>
                  <w:rFonts w:hint="eastAsia"/>
                  <w:lang w:eastAsia="zh-CN"/>
                </w:rPr>
                <w:delText>点击</w:delText>
              </w:r>
              <w:r w:rsidR="00E02889" w:rsidDel="00E27A9C">
                <w:rPr>
                  <w:rFonts w:hint="eastAsia"/>
                  <w:lang w:eastAsia="zh-CN"/>
                </w:rPr>
                <w:delText>后</w:delText>
              </w:r>
              <w:r w:rsidDel="00E27A9C">
                <w:rPr>
                  <w:rFonts w:hint="eastAsia"/>
                  <w:lang w:eastAsia="zh-CN"/>
                </w:rPr>
                <w:delText>取消删除</w:delText>
              </w:r>
            </w:del>
          </w:p>
        </w:tc>
      </w:tr>
      <w:tr w:rsidR="00671660" w:rsidDel="00E27A9C" w14:paraId="46589805" w14:textId="21D6A932" w:rsidTr="00671660">
        <w:trPr>
          <w:cantSplit/>
          <w:del w:id="6010" w:author="249326630@qq.com" w:date="2018-12-25T18:25:00Z"/>
        </w:trPr>
        <w:tc>
          <w:tcPr>
            <w:tcW w:w="1413" w:type="dxa"/>
          </w:tcPr>
          <w:p w14:paraId="7FF081FE" w14:textId="37F2DBEB" w:rsidR="00671660" w:rsidDel="00E27A9C" w:rsidRDefault="00671660" w:rsidP="00671660">
            <w:pPr>
              <w:pStyle w:val="Axure0"/>
              <w:ind w:firstLine="360"/>
              <w:rPr>
                <w:del w:id="6011" w:author="249326630@qq.com" w:date="2018-12-25T18:25:00Z"/>
                <w:lang w:eastAsia="zh-CN"/>
              </w:rPr>
            </w:pPr>
            <w:del w:id="6012" w:author="249326630@qq.com" w:date="2018-12-25T18:25:00Z">
              <w:r w:rsidDel="00E27A9C">
                <w:rPr>
                  <w:rFonts w:hint="eastAsia"/>
                  <w:lang w:eastAsia="zh-CN"/>
                </w:rPr>
                <w:delText>3</w:delText>
              </w:r>
            </w:del>
          </w:p>
        </w:tc>
        <w:tc>
          <w:tcPr>
            <w:tcW w:w="2268" w:type="dxa"/>
          </w:tcPr>
          <w:p w14:paraId="48B7F964" w14:textId="38B69419" w:rsidR="00671660" w:rsidDel="00E27A9C" w:rsidRDefault="00671660" w:rsidP="00671660">
            <w:pPr>
              <w:pStyle w:val="Axure0"/>
              <w:ind w:firstLine="360"/>
              <w:rPr>
                <w:del w:id="6013" w:author="249326630@qq.com" w:date="2018-12-25T18:25:00Z"/>
                <w:lang w:eastAsia="zh-CN"/>
              </w:rPr>
            </w:pPr>
            <w:del w:id="6014" w:author="249326630@qq.com" w:date="2018-12-25T18:25:00Z">
              <w:r w:rsidDel="00E27A9C">
                <w:rPr>
                  <w:rFonts w:hint="eastAsia"/>
                  <w:lang w:eastAsia="zh-CN"/>
                </w:rPr>
                <w:delText>确认</w:delText>
              </w:r>
            </w:del>
          </w:p>
        </w:tc>
        <w:tc>
          <w:tcPr>
            <w:tcW w:w="4536" w:type="dxa"/>
          </w:tcPr>
          <w:p w14:paraId="54E73E94" w14:textId="45DBF1C3" w:rsidR="00671660" w:rsidDel="00E27A9C" w:rsidRDefault="008611EA" w:rsidP="00671660">
            <w:pPr>
              <w:pStyle w:val="Axure0"/>
              <w:ind w:firstLine="360"/>
              <w:rPr>
                <w:del w:id="6015" w:author="249326630@qq.com" w:date="2018-12-25T18:25:00Z"/>
                <w:lang w:eastAsia="zh-CN"/>
              </w:rPr>
            </w:pPr>
            <w:del w:id="6016" w:author="249326630@qq.com" w:date="2018-12-25T18:25:00Z">
              <w:r w:rsidDel="00E27A9C">
                <w:rPr>
                  <w:rFonts w:hint="eastAsia"/>
                  <w:lang w:eastAsia="zh-CN"/>
                </w:rPr>
                <w:delText>点击</w:delText>
              </w:r>
              <w:r w:rsidR="00E02889" w:rsidDel="00E27A9C">
                <w:rPr>
                  <w:rFonts w:hint="eastAsia"/>
                  <w:lang w:eastAsia="zh-CN"/>
                </w:rPr>
                <w:delText>后</w:delText>
              </w:r>
              <w:r w:rsidDel="00E27A9C">
                <w:rPr>
                  <w:rFonts w:hint="eastAsia"/>
                  <w:lang w:eastAsia="zh-CN"/>
                </w:rPr>
                <w:delText>确认删除用</w:delText>
              </w:r>
              <w:r w:rsidDel="00E27A9C">
                <w:rPr>
                  <w:lang w:eastAsia="zh-CN"/>
                </w:rPr>
                <w:delText>户</w:delText>
              </w:r>
            </w:del>
          </w:p>
        </w:tc>
      </w:tr>
    </w:tbl>
    <w:p w14:paraId="73B7FC62" w14:textId="4325B775" w:rsidR="00671660" w:rsidDel="00E27A9C" w:rsidRDefault="00671660" w:rsidP="00671660">
      <w:pPr>
        <w:rPr>
          <w:del w:id="6017" w:author="249326630@qq.com" w:date="2018-12-25T18:25:00Z"/>
        </w:rPr>
      </w:pPr>
    </w:p>
    <w:p w14:paraId="3FB4B6DE" w14:textId="136413C1" w:rsidR="00671660" w:rsidDel="00E27A9C" w:rsidRDefault="00671660" w:rsidP="00671660">
      <w:pPr>
        <w:rPr>
          <w:ins w:id="6018" w:author="HerculesHu" w:date="2017-12-23T23:50:00Z"/>
          <w:del w:id="6019" w:author="249326630@qq.com" w:date="2018-12-25T18:25:00Z"/>
        </w:rPr>
      </w:pPr>
      <w:del w:id="6020" w:author="249326630@qq.com" w:date="2018-12-25T18:25:00Z">
        <w:r w:rsidDel="00E27A9C">
          <w:rPr>
            <w:noProof/>
          </w:rPr>
          <w:drawing>
            <wp:inline distT="0" distB="0" distL="0" distR="0" wp14:anchorId="2946739A" wp14:editId="0ECDA1E8">
              <wp:extent cx="5019675" cy="252412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019675" cy="2524125"/>
                      </a:xfrm>
                      <a:prstGeom prst="rect">
                        <a:avLst/>
                      </a:prstGeom>
                    </pic:spPr>
                  </pic:pic>
                </a:graphicData>
              </a:graphic>
            </wp:inline>
          </w:drawing>
        </w:r>
      </w:del>
    </w:p>
    <w:p w14:paraId="2A79AD34" w14:textId="4D98CD74" w:rsidR="00636C47" w:rsidDel="00E27A9C" w:rsidRDefault="00636C47" w:rsidP="00636C47">
      <w:pPr>
        <w:jc w:val="center"/>
        <w:rPr>
          <w:ins w:id="6021" w:author="HerculesHu" w:date="2017-12-23T23:50:00Z"/>
          <w:del w:id="6022" w:author="249326630@qq.com" w:date="2018-12-25T18:25:00Z"/>
        </w:rPr>
      </w:pPr>
      <w:ins w:id="6023" w:author="HerculesHu" w:date="2017-12-23T23:50:00Z">
        <w:del w:id="6024" w:author="249326630@qq.com" w:date="2018-12-25T18:25:00Z">
          <w:r w:rsidDel="00E27A9C">
            <w:rPr>
              <w:rFonts w:hint="eastAsia"/>
            </w:rPr>
            <w:delText>（电脑</w:delText>
          </w:r>
          <w:r w:rsidDel="00E27A9C">
            <w:delText>版</w:delText>
          </w:r>
          <w:r w:rsidDel="00E27A9C">
            <w:rPr>
              <w:rFonts w:hint="eastAsia"/>
            </w:rPr>
            <w:delText>）</w:delText>
          </w:r>
        </w:del>
      </w:ins>
    </w:p>
    <w:p w14:paraId="0E2E749D" w14:textId="7A0EAD42" w:rsidR="00636C47" w:rsidDel="00E27A9C" w:rsidRDefault="00636C47" w:rsidP="00671660">
      <w:pPr>
        <w:rPr>
          <w:del w:id="6025" w:author="249326630@qq.com" w:date="2018-12-25T18:25:00Z"/>
        </w:rPr>
      </w:pPr>
    </w:p>
    <w:p w14:paraId="246B1145" w14:textId="2019C02E" w:rsidR="00671660" w:rsidDel="00E27A9C" w:rsidRDefault="00671660" w:rsidP="00671660">
      <w:pPr>
        <w:rPr>
          <w:del w:id="6026" w:author="249326630@qq.com" w:date="2018-12-25T18:25:00Z"/>
        </w:rPr>
      </w:pPr>
    </w:p>
    <w:p w14:paraId="1A151AD8" w14:textId="16EE5A4A" w:rsidR="00671660" w:rsidRPr="00671660" w:rsidDel="00E27A9C" w:rsidRDefault="00671660" w:rsidP="00671660">
      <w:pPr>
        <w:rPr>
          <w:del w:id="6027" w:author="249326630@qq.com" w:date="2018-12-25T18:25:00Z"/>
        </w:rPr>
      </w:pPr>
    </w:p>
    <w:p w14:paraId="5843E607" w14:textId="49A33A37" w:rsidR="00282820" w:rsidDel="00E27A9C" w:rsidRDefault="00E54CDC">
      <w:pPr>
        <w:pStyle w:val="a1"/>
        <w:rPr>
          <w:del w:id="6028" w:author="249326630@qq.com" w:date="2018-12-25T18:25:00Z"/>
        </w:rPr>
      </w:pPr>
      <w:ins w:id="6029" w:author="吴苏琪" w:date="2018-01-07T03:50:00Z">
        <w:del w:id="6030" w:author="249326630@qq.com" w:date="2018-12-25T18:25:00Z">
          <w:r w:rsidDel="00E27A9C">
            <w:rPr>
              <w:rFonts w:hint="eastAsia"/>
            </w:rPr>
            <w:delText>管理员</w:delText>
          </w:r>
        </w:del>
      </w:ins>
      <w:del w:id="6031" w:author="249326630@qq.com" w:date="2018-12-25T18:25:00Z">
        <w:r w:rsidR="00282820" w:rsidDel="00E27A9C">
          <w:rPr>
            <w:rFonts w:hint="eastAsia"/>
          </w:rPr>
          <w:delText>用户审核管理</w:delText>
        </w:r>
      </w:del>
    </w:p>
    <w:p w14:paraId="5C7D152E" w14:textId="15FD2C38" w:rsidR="00AB17C9" w:rsidDel="00E27A9C" w:rsidRDefault="00AB17C9" w:rsidP="00444F6E">
      <w:pPr>
        <w:rPr>
          <w:del w:id="6032" w:author="249326630@qq.com" w:date="2018-12-25T18:25:00Z"/>
        </w:rPr>
      </w:pPr>
    </w:p>
    <w:tbl>
      <w:tblPr>
        <w:tblStyle w:val="Axure1"/>
        <w:tblpPr w:leftFromText="180" w:rightFromText="180" w:vertAnchor="text" w:horzAnchor="margin" w:tblpY="51"/>
        <w:tblW w:w="0" w:type="auto"/>
        <w:tblLook w:val="04A0" w:firstRow="1" w:lastRow="0" w:firstColumn="1" w:lastColumn="0" w:noHBand="0" w:noVBand="1"/>
      </w:tblPr>
      <w:tblGrid>
        <w:gridCol w:w="1413"/>
        <w:gridCol w:w="2268"/>
        <w:gridCol w:w="4536"/>
      </w:tblGrid>
      <w:tr w:rsidR="003952CF" w:rsidDel="00E27A9C" w14:paraId="6F88CFBB" w14:textId="612CDAF8" w:rsidTr="0025112E">
        <w:trPr>
          <w:cnfStyle w:val="100000000000" w:firstRow="1" w:lastRow="0" w:firstColumn="0" w:lastColumn="0" w:oddVBand="0" w:evenVBand="0" w:oddHBand="0" w:evenHBand="0" w:firstRowFirstColumn="0" w:firstRowLastColumn="0" w:lastRowFirstColumn="0" w:lastRowLastColumn="0"/>
          <w:cantSplit/>
          <w:tblHeader/>
          <w:del w:id="6033" w:author="249326630@qq.com" w:date="2018-12-25T18:25:00Z"/>
        </w:trPr>
        <w:tc>
          <w:tcPr>
            <w:tcW w:w="1413" w:type="dxa"/>
          </w:tcPr>
          <w:p w14:paraId="72C26466" w14:textId="17F5A943" w:rsidR="003952CF" w:rsidDel="00E27A9C" w:rsidRDefault="003952CF" w:rsidP="0025112E">
            <w:pPr>
              <w:pStyle w:val="Axure"/>
              <w:rPr>
                <w:del w:id="6034" w:author="249326630@qq.com" w:date="2018-12-25T18:25:00Z"/>
              </w:rPr>
            </w:pPr>
            <w:del w:id="6035" w:author="249326630@qq.com" w:date="2018-12-25T18:25:00Z">
              <w:r w:rsidDel="00E27A9C">
                <w:delText>脚注</w:delText>
              </w:r>
            </w:del>
          </w:p>
        </w:tc>
        <w:tc>
          <w:tcPr>
            <w:tcW w:w="2268" w:type="dxa"/>
          </w:tcPr>
          <w:p w14:paraId="26929BAF" w14:textId="1731DCF4" w:rsidR="003952CF" w:rsidDel="00E27A9C" w:rsidRDefault="003952CF" w:rsidP="0025112E">
            <w:pPr>
              <w:pStyle w:val="Axure"/>
              <w:rPr>
                <w:del w:id="6036" w:author="249326630@qq.com" w:date="2018-12-25T18:25:00Z"/>
              </w:rPr>
            </w:pPr>
            <w:del w:id="6037" w:author="249326630@qq.com" w:date="2018-12-25T18:25:00Z">
              <w:r w:rsidDel="00E27A9C">
                <w:delText>名称</w:delText>
              </w:r>
            </w:del>
          </w:p>
        </w:tc>
        <w:tc>
          <w:tcPr>
            <w:tcW w:w="4536" w:type="dxa"/>
          </w:tcPr>
          <w:p w14:paraId="616B6183" w14:textId="3492073F" w:rsidR="003952CF" w:rsidDel="00E27A9C" w:rsidRDefault="003952CF" w:rsidP="0025112E">
            <w:pPr>
              <w:pStyle w:val="Axure"/>
              <w:tabs>
                <w:tab w:val="left" w:pos="1190"/>
              </w:tabs>
              <w:rPr>
                <w:del w:id="6038" w:author="249326630@qq.com" w:date="2018-12-25T18:25:00Z"/>
              </w:rPr>
            </w:pPr>
            <w:del w:id="6039" w:author="249326630@qq.com" w:date="2018-12-25T18:25:00Z">
              <w:r w:rsidDel="00E27A9C">
                <w:delText>交互</w:delText>
              </w:r>
              <w:r w:rsidDel="00E27A9C">
                <w:tab/>
              </w:r>
            </w:del>
          </w:p>
        </w:tc>
      </w:tr>
      <w:tr w:rsidR="003952CF" w:rsidDel="00E27A9C" w14:paraId="41961006" w14:textId="034D8F97" w:rsidTr="0025112E">
        <w:trPr>
          <w:cantSplit/>
          <w:del w:id="6040" w:author="249326630@qq.com" w:date="2018-12-25T18:25:00Z"/>
        </w:trPr>
        <w:tc>
          <w:tcPr>
            <w:tcW w:w="1413" w:type="dxa"/>
          </w:tcPr>
          <w:p w14:paraId="6E961D69" w14:textId="7AD9A242" w:rsidR="003952CF" w:rsidDel="00E27A9C" w:rsidRDefault="003952CF" w:rsidP="0025112E">
            <w:pPr>
              <w:pStyle w:val="Axure0"/>
              <w:rPr>
                <w:del w:id="6041" w:author="249326630@qq.com" w:date="2018-12-25T18:25:00Z"/>
              </w:rPr>
            </w:pPr>
            <w:del w:id="6042" w:author="249326630@qq.com" w:date="2018-12-25T18:25:00Z">
              <w:r w:rsidDel="00E27A9C">
                <w:delText>1</w:delText>
              </w:r>
            </w:del>
          </w:p>
        </w:tc>
        <w:tc>
          <w:tcPr>
            <w:tcW w:w="2268" w:type="dxa"/>
          </w:tcPr>
          <w:p w14:paraId="0FF33551" w14:textId="0B3A7565" w:rsidR="003952CF" w:rsidDel="00E27A9C" w:rsidRDefault="008C1F86" w:rsidP="0025112E">
            <w:pPr>
              <w:pStyle w:val="Axure0"/>
              <w:rPr>
                <w:del w:id="6043" w:author="249326630@qq.com" w:date="2018-12-25T18:25:00Z"/>
                <w:lang w:eastAsia="zh-CN"/>
              </w:rPr>
            </w:pPr>
            <w:del w:id="6044" w:author="249326630@qq.com" w:date="2018-12-25T18:25:00Z">
              <w:r w:rsidDel="00E27A9C">
                <w:rPr>
                  <w:rFonts w:hint="eastAsia"/>
                  <w:lang w:eastAsia="zh-CN"/>
                </w:rPr>
                <w:delText>翻页</w:delText>
              </w:r>
              <w:r w:rsidDel="00E27A9C">
                <w:rPr>
                  <w:lang w:eastAsia="zh-CN"/>
                </w:rPr>
                <w:delText>按钮</w:delText>
              </w:r>
            </w:del>
          </w:p>
        </w:tc>
        <w:tc>
          <w:tcPr>
            <w:tcW w:w="4536" w:type="dxa"/>
          </w:tcPr>
          <w:p w14:paraId="005114C2" w14:textId="69E4A2FC" w:rsidR="003952CF" w:rsidDel="00E27A9C" w:rsidRDefault="008C1F86" w:rsidP="0025112E">
            <w:pPr>
              <w:pStyle w:val="Axure0"/>
              <w:rPr>
                <w:del w:id="6045" w:author="249326630@qq.com" w:date="2018-12-25T18:25:00Z"/>
                <w:lang w:eastAsia="zh-CN"/>
              </w:rPr>
            </w:pPr>
            <w:del w:id="6046" w:author="249326630@qq.com" w:date="2018-12-25T18:25:00Z">
              <w:r w:rsidDel="00E27A9C">
                <w:rPr>
                  <w:rFonts w:hint="eastAsia"/>
                  <w:lang w:eastAsia="zh-CN"/>
                </w:rPr>
                <w:delText>点击进行</w:delText>
              </w:r>
              <w:r w:rsidDel="00E27A9C">
                <w:rPr>
                  <w:lang w:eastAsia="zh-CN"/>
                </w:rPr>
                <w:delText>翻页</w:delText>
              </w:r>
            </w:del>
          </w:p>
        </w:tc>
      </w:tr>
      <w:tr w:rsidR="003952CF" w:rsidDel="00E27A9C" w14:paraId="70072ACB" w14:textId="39DF2B12" w:rsidTr="0025112E">
        <w:trPr>
          <w:cnfStyle w:val="000000010000" w:firstRow="0" w:lastRow="0" w:firstColumn="0" w:lastColumn="0" w:oddVBand="0" w:evenVBand="0" w:oddHBand="0" w:evenHBand="1" w:firstRowFirstColumn="0" w:firstRowLastColumn="0" w:lastRowFirstColumn="0" w:lastRowLastColumn="0"/>
          <w:cantSplit/>
          <w:del w:id="6047" w:author="249326630@qq.com" w:date="2018-12-25T18:25:00Z"/>
        </w:trPr>
        <w:tc>
          <w:tcPr>
            <w:tcW w:w="1413" w:type="dxa"/>
          </w:tcPr>
          <w:p w14:paraId="34F17CD7" w14:textId="437FFB4A" w:rsidR="003952CF" w:rsidDel="00E27A9C" w:rsidRDefault="003952CF" w:rsidP="0025112E">
            <w:pPr>
              <w:pStyle w:val="Axure0"/>
              <w:rPr>
                <w:del w:id="6048" w:author="249326630@qq.com" w:date="2018-12-25T18:25:00Z"/>
                <w:lang w:eastAsia="zh-CN"/>
              </w:rPr>
            </w:pPr>
            <w:del w:id="6049" w:author="249326630@qq.com" w:date="2018-12-25T18:25:00Z">
              <w:r w:rsidDel="00E27A9C">
                <w:rPr>
                  <w:rFonts w:hint="eastAsia"/>
                  <w:lang w:eastAsia="zh-CN"/>
                </w:rPr>
                <w:delText>2</w:delText>
              </w:r>
            </w:del>
          </w:p>
        </w:tc>
        <w:tc>
          <w:tcPr>
            <w:tcW w:w="2268" w:type="dxa"/>
          </w:tcPr>
          <w:p w14:paraId="2F4F10FC" w14:textId="2F8196DF" w:rsidR="003952CF" w:rsidDel="00E27A9C" w:rsidRDefault="00C73C10" w:rsidP="0025112E">
            <w:pPr>
              <w:pStyle w:val="Axure0"/>
              <w:rPr>
                <w:del w:id="6050" w:author="249326630@qq.com" w:date="2018-12-25T18:25:00Z"/>
                <w:lang w:eastAsia="zh-CN"/>
              </w:rPr>
            </w:pPr>
            <w:del w:id="6051" w:author="249326630@qq.com" w:date="2018-12-25T18:25:00Z">
              <w:r w:rsidDel="00E27A9C">
                <w:rPr>
                  <w:rFonts w:hint="eastAsia"/>
                  <w:lang w:eastAsia="zh-CN"/>
                </w:rPr>
                <w:delText>页码与</w:delText>
              </w:r>
              <w:r w:rsidDel="00E27A9C">
                <w:rPr>
                  <w:lang w:eastAsia="zh-CN"/>
                </w:rPr>
                <w:delText>数量显示条</w:delText>
              </w:r>
            </w:del>
          </w:p>
        </w:tc>
        <w:tc>
          <w:tcPr>
            <w:tcW w:w="4536" w:type="dxa"/>
          </w:tcPr>
          <w:p w14:paraId="074B54F7" w14:textId="6119E7D1" w:rsidR="003952CF" w:rsidDel="00E27A9C" w:rsidRDefault="00C73C10" w:rsidP="0025112E">
            <w:pPr>
              <w:pStyle w:val="Axure0"/>
              <w:rPr>
                <w:del w:id="6052" w:author="249326630@qq.com" w:date="2018-12-25T18:25:00Z"/>
                <w:lang w:eastAsia="zh-CN"/>
              </w:rPr>
            </w:pPr>
            <w:del w:id="6053" w:author="249326630@qq.com" w:date="2018-12-25T18:25:00Z">
              <w:r w:rsidDel="00E27A9C">
                <w:rPr>
                  <w:rFonts w:hint="eastAsia"/>
                  <w:lang w:eastAsia="zh-CN"/>
                </w:rPr>
                <w:delText>显示</w:delText>
              </w:r>
              <w:r w:rsidDel="00E27A9C">
                <w:rPr>
                  <w:lang w:eastAsia="zh-CN"/>
                </w:rPr>
                <w:delText>当前页</w:delText>
              </w:r>
              <w:r w:rsidDel="00E27A9C">
                <w:rPr>
                  <w:rFonts w:hint="eastAsia"/>
                  <w:lang w:eastAsia="zh-CN"/>
                </w:rPr>
                <w:delText>与</w:delText>
              </w:r>
              <w:r w:rsidDel="00E27A9C">
                <w:rPr>
                  <w:lang w:eastAsia="zh-CN"/>
                </w:rPr>
                <w:delText>数量</w:delText>
              </w:r>
            </w:del>
          </w:p>
        </w:tc>
      </w:tr>
      <w:tr w:rsidR="003952CF" w:rsidDel="00E27A9C" w14:paraId="3ADC240D" w14:textId="34D51E88" w:rsidTr="0025112E">
        <w:trPr>
          <w:cantSplit/>
          <w:del w:id="6054" w:author="249326630@qq.com" w:date="2018-12-25T18:25:00Z"/>
        </w:trPr>
        <w:tc>
          <w:tcPr>
            <w:tcW w:w="1413" w:type="dxa"/>
          </w:tcPr>
          <w:p w14:paraId="5E01AE3F" w14:textId="06923923" w:rsidR="003952CF" w:rsidDel="00E27A9C" w:rsidRDefault="003952CF" w:rsidP="0025112E">
            <w:pPr>
              <w:pStyle w:val="Axure0"/>
              <w:rPr>
                <w:del w:id="6055" w:author="249326630@qq.com" w:date="2018-12-25T18:25:00Z"/>
                <w:lang w:eastAsia="zh-CN"/>
              </w:rPr>
            </w:pPr>
            <w:del w:id="6056" w:author="249326630@qq.com" w:date="2018-12-25T18:25:00Z">
              <w:r w:rsidDel="00E27A9C">
                <w:rPr>
                  <w:rFonts w:hint="eastAsia"/>
                  <w:lang w:eastAsia="zh-CN"/>
                </w:rPr>
                <w:delText>3</w:delText>
              </w:r>
            </w:del>
          </w:p>
        </w:tc>
        <w:tc>
          <w:tcPr>
            <w:tcW w:w="2268" w:type="dxa"/>
          </w:tcPr>
          <w:p w14:paraId="01869483" w14:textId="2714CC1B" w:rsidR="003952CF" w:rsidDel="00E27A9C" w:rsidRDefault="00C73C10" w:rsidP="0025112E">
            <w:pPr>
              <w:pStyle w:val="Axure0"/>
              <w:rPr>
                <w:del w:id="6057" w:author="249326630@qq.com" w:date="2018-12-25T18:25:00Z"/>
                <w:lang w:eastAsia="zh-CN"/>
              </w:rPr>
            </w:pPr>
            <w:del w:id="6058" w:author="249326630@qq.com" w:date="2018-12-25T18:25:00Z">
              <w:r w:rsidDel="00E27A9C">
                <w:rPr>
                  <w:rFonts w:hint="eastAsia"/>
                  <w:lang w:eastAsia="zh-CN"/>
                </w:rPr>
                <w:delText>清除</w:delText>
              </w:r>
              <w:r w:rsidDel="00E27A9C">
                <w:rPr>
                  <w:lang w:eastAsia="zh-CN"/>
                </w:rPr>
                <w:delText>按钮</w:delText>
              </w:r>
            </w:del>
          </w:p>
        </w:tc>
        <w:tc>
          <w:tcPr>
            <w:tcW w:w="4536" w:type="dxa"/>
          </w:tcPr>
          <w:p w14:paraId="22FC0F1A" w14:textId="7B7AE5F7" w:rsidR="003952CF" w:rsidDel="00E27A9C" w:rsidRDefault="00C73C10" w:rsidP="0025112E">
            <w:pPr>
              <w:pStyle w:val="Axure0"/>
              <w:rPr>
                <w:del w:id="6059" w:author="249326630@qq.com" w:date="2018-12-25T18:25:00Z"/>
                <w:lang w:eastAsia="zh-CN"/>
              </w:rPr>
            </w:pPr>
            <w:del w:id="6060" w:author="249326630@qq.com" w:date="2018-12-25T18:25:00Z">
              <w:r w:rsidDel="00E27A9C">
                <w:rPr>
                  <w:rFonts w:hint="eastAsia"/>
                  <w:lang w:eastAsia="zh-CN"/>
                </w:rPr>
                <w:delText>点击对所有</w:delText>
              </w:r>
              <w:r w:rsidDel="00E27A9C">
                <w:rPr>
                  <w:lang w:eastAsia="zh-CN"/>
                </w:rPr>
                <w:delText>页的</w:delText>
              </w:r>
              <w:r w:rsidDel="00E27A9C">
                <w:rPr>
                  <w:rFonts w:hint="eastAsia"/>
                  <w:lang w:eastAsia="zh-CN"/>
                </w:rPr>
                <w:delText>选择进行</w:delText>
              </w:r>
              <w:r w:rsidDel="00E27A9C">
                <w:rPr>
                  <w:lang w:eastAsia="zh-CN"/>
                </w:rPr>
                <w:delText>清除</w:delText>
              </w:r>
            </w:del>
          </w:p>
        </w:tc>
      </w:tr>
      <w:tr w:rsidR="003952CF" w:rsidDel="00E27A9C" w14:paraId="23B3C55E" w14:textId="7D6342DF" w:rsidTr="0025112E">
        <w:trPr>
          <w:cnfStyle w:val="000000010000" w:firstRow="0" w:lastRow="0" w:firstColumn="0" w:lastColumn="0" w:oddVBand="0" w:evenVBand="0" w:oddHBand="0" w:evenHBand="1" w:firstRowFirstColumn="0" w:firstRowLastColumn="0" w:lastRowFirstColumn="0" w:lastRowLastColumn="0"/>
          <w:cantSplit/>
          <w:del w:id="6061" w:author="249326630@qq.com" w:date="2018-12-25T18:25:00Z"/>
        </w:trPr>
        <w:tc>
          <w:tcPr>
            <w:tcW w:w="1413" w:type="dxa"/>
          </w:tcPr>
          <w:p w14:paraId="2A5FD044" w14:textId="1662E239" w:rsidR="003952CF" w:rsidDel="00E27A9C" w:rsidRDefault="003952CF" w:rsidP="0025112E">
            <w:pPr>
              <w:pStyle w:val="Axure0"/>
              <w:rPr>
                <w:del w:id="6062" w:author="249326630@qq.com" w:date="2018-12-25T18:25:00Z"/>
                <w:lang w:eastAsia="zh-CN"/>
              </w:rPr>
            </w:pPr>
            <w:del w:id="6063" w:author="249326630@qq.com" w:date="2018-12-25T18:25:00Z">
              <w:r w:rsidDel="00E27A9C">
                <w:rPr>
                  <w:rFonts w:hint="eastAsia"/>
                  <w:lang w:eastAsia="zh-CN"/>
                </w:rPr>
                <w:delText>4</w:delText>
              </w:r>
            </w:del>
          </w:p>
        </w:tc>
        <w:tc>
          <w:tcPr>
            <w:tcW w:w="2268" w:type="dxa"/>
          </w:tcPr>
          <w:p w14:paraId="38C59213" w14:textId="502C2905" w:rsidR="003952CF" w:rsidDel="00E27A9C" w:rsidRDefault="005271B7" w:rsidP="0025112E">
            <w:pPr>
              <w:pStyle w:val="Axure0"/>
              <w:rPr>
                <w:del w:id="6064" w:author="249326630@qq.com" w:date="2018-12-25T18:25:00Z"/>
                <w:lang w:eastAsia="zh-CN"/>
              </w:rPr>
            </w:pPr>
            <w:del w:id="6065" w:author="249326630@qq.com" w:date="2018-12-25T18:25:00Z">
              <w:r w:rsidDel="00E27A9C">
                <w:rPr>
                  <w:rFonts w:hint="eastAsia"/>
                  <w:lang w:eastAsia="zh-CN"/>
                </w:rPr>
                <w:delText>反选</w:delText>
              </w:r>
              <w:r w:rsidDel="00E27A9C">
                <w:rPr>
                  <w:lang w:eastAsia="zh-CN"/>
                </w:rPr>
                <w:delText>按钮</w:delText>
              </w:r>
            </w:del>
          </w:p>
        </w:tc>
        <w:tc>
          <w:tcPr>
            <w:tcW w:w="4536" w:type="dxa"/>
          </w:tcPr>
          <w:p w14:paraId="0E81C6C9" w14:textId="569DC389" w:rsidR="003952CF" w:rsidDel="00E27A9C" w:rsidRDefault="005271B7" w:rsidP="0025112E">
            <w:pPr>
              <w:pStyle w:val="Axure0"/>
              <w:rPr>
                <w:del w:id="6066" w:author="249326630@qq.com" w:date="2018-12-25T18:25:00Z"/>
                <w:lang w:eastAsia="zh-CN"/>
              </w:rPr>
            </w:pPr>
            <w:del w:id="6067" w:author="249326630@qq.com" w:date="2018-12-25T18:25:00Z">
              <w:r w:rsidDel="00E27A9C">
                <w:rPr>
                  <w:rFonts w:hint="eastAsia"/>
                  <w:lang w:eastAsia="zh-CN"/>
                </w:rPr>
                <w:delText>点击进行所有</w:delText>
              </w:r>
              <w:r w:rsidDel="00E27A9C">
                <w:rPr>
                  <w:lang w:eastAsia="zh-CN"/>
                </w:rPr>
                <w:delText>页的</w:delText>
              </w:r>
              <w:r w:rsidDel="00E27A9C">
                <w:rPr>
                  <w:rFonts w:hint="eastAsia"/>
                  <w:lang w:eastAsia="zh-CN"/>
                </w:rPr>
                <w:delText>反选</w:delText>
              </w:r>
            </w:del>
          </w:p>
        </w:tc>
      </w:tr>
      <w:tr w:rsidR="003952CF" w:rsidDel="00E27A9C" w14:paraId="7EBE3E5D" w14:textId="519087D3" w:rsidTr="0025112E">
        <w:trPr>
          <w:cantSplit/>
          <w:del w:id="6068" w:author="249326630@qq.com" w:date="2018-12-25T18:25:00Z"/>
        </w:trPr>
        <w:tc>
          <w:tcPr>
            <w:tcW w:w="1413" w:type="dxa"/>
          </w:tcPr>
          <w:p w14:paraId="42A77167" w14:textId="5751A297" w:rsidR="003952CF" w:rsidDel="00E27A9C" w:rsidRDefault="003952CF" w:rsidP="0025112E">
            <w:pPr>
              <w:pStyle w:val="Axure0"/>
              <w:rPr>
                <w:del w:id="6069" w:author="249326630@qq.com" w:date="2018-12-25T18:25:00Z"/>
                <w:lang w:eastAsia="zh-CN"/>
              </w:rPr>
            </w:pPr>
            <w:del w:id="6070" w:author="249326630@qq.com" w:date="2018-12-25T18:25:00Z">
              <w:r w:rsidDel="00E27A9C">
                <w:rPr>
                  <w:rFonts w:hint="eastAsia"/>
                  <w:lang w:eastAsia="zh-CN"/>
                </w:rPr>
                <w:delText>5</w:delText>
              </w:r>
            </w:del>
          </w:p>
        </w:tc>
        <w:tc>
          <w:tcPr>
            <w:tcW w:w="2268" w:type="dxa"/>
          </w:tcPr>
          <w:p w14:paraId="2CB6567C" w14:textId="1AAC7325" w:rsidR="003952CF" w:rsidDel="00E27A9C" w:rsidRDefault="005271B7" w:rsidP="0025112E">
            <w:pPr>
              <w:pStyle w:val="Axure0"/>
              <w:rPr>
                <w:del w:id="6071" w:author="249326630@qq.com" w:date="2018-12-25T18:25:00Z"/>
                <w:lang w:eastAsia="zh-CN"/>
              </w:rPr>
            </w:pPr>
            <w:del w:id="6072" w:author="249326630@qq.com" w:date="2018-12-25T18:25:00Z">
              <w:r w:rsidDel="00E27A9C">
                <w:rPr>
                  <w:rFonts w:hint="eastAsia"/>
                  <w:lang w:eastAsia="zh-CN"/>
                </w:rPr>
                <w:delText>全选</w:delText>
              </w:r>
              <w:r w:rsidDel="00E27A9C">
                <w:rPr>
                  <w:lang w:eastAsia="zh-CN"/>
                </w:rPr>
                <w:delText>按钮</w:delText>
              </w:r>
            </w:del>
          </w:p>
        </w:tc>
        <w:tc>
          <w:tcPr>
            <w:tcW w:w="4536" w:type="dxa"/>
          </w:tcPr>
          <w:p w14:paraId="6A209342" w14:textId="3AF4849E" w:rsidR="003952CF" w:rsidDel="00E27A9C" w:rsidRDefault="005271B7" w:rsidP="0025112E">
            <w:pPr>
              <w:pStyle w:val="Axure0"/>
              <w:rPr>
                <w:del w:id="6073" w:author="249326630@qq.com" w:date="2018-12-25T18:25:00Z"/>
                <w:lang w:eastAsia="zh-CN"/>
              </w:rPr>
            </w:pPr>
            <w:del w:id="6074" w:author="249326630@qq.com" w:date="2018-12-25T18:25:00Z">
              <w:r w:rsidDel="00E27A9C">
                <w:rPr>
                  <w:rFonts w:hint="eastAsia"/>
                  <w:lang w:eastAsia="zh-CN"/>
                </w:rPr>
                <w:delText>点击进行所有</w:delText>
              </w:r>
              <w:r w:rsidDel="00E27A9C">
                <w:rPr>
                  <w:lang w:eastAsia="zh-CN"/>
                </w:rPr>
                <w:delText>页的</w:delText>
              </w:r>
              <w:r w:rsidDel="00E27A9C">
                <w:rPr>
                  <w:rFonts w:hint="eastAsia"/>
                  <w:lang w:eastAsia="zh-CN"/>
                </w:rPr>
                <w:delText>全选</w:delText>
              </w:r>
            </w:del>
          </w:p>
        </w:tc>
      </w:tr>
      <w:tr w:rsidR="003952CF" w:rsidDel="00E27A9C" w14:paraId="7785BF0B" w14:textId="369C5FC1" w:rsidTr="0025112E">
        <w:trPr>
          <w:cnfStyle w:val="000000010000" w:firstRow="0" w:lastRow="0" w:firstColumn="0" w:lastColumn="0" w:oddVBand="0" w:evenVBand="0" w:oddHBand="0" w:evenHBand="1" w:firstRowFirstColumn="0" w:firstRowLastColumn="0" w:lastRowFirstColumn="0" w:lastRowLastColumn="0"/>
          <w:cantSplit/>
          <w:del w:id="6075" w:author="249326630@qq.com" w:date="2018-12-25T18:25:00Z"/>
        </w:trPr>
        <w:tc>
          <w:tcPr>
            <w:tcW w:w="1413" w:type="dxa"/>
          </w:tcPr>
          <w:p w14:paraId="636B6B7F" w14:textId="0CF9D667" w:rsidR="003952CF" w:rsidDel="00E27A9C" w:rsidRDefault="003952CF" w:rsidP="0025112E">
            <w:pPr>
              <w:pStyle w:val="Axure0"/>
              <w:rPr>
                <w:del w:id="6076" w:author="249326630@qq.com" w:date="2018-12-25T18:25:00Z"/>
                <w:lang w:eastAsia="zh-CN"/>
              </w:rPr>
            </w:pPr>
            <w:del w:id="6077" w:author="249326630@qq.com" w:date="2018-12-25T18:25:00Z">
              <w:r w:rsidDel="00E27A9C">
                <w:rPr>
                  <w:rFonts w:hint="eastAsia"/>
                  <w:lang w:eastAsia="zh-CN"/>
                </w:rPr>
                <w:delText>6</w:delText>
              </w:r>
            </w:del>
          </w:p>
        </w:tc>
        <w:tc>
          <w:tcPr>
            <w:tcW w:w="2268" w:type="dxa"/>
          </w:tcPr>
          <w:p w14:paraId="2B07CEC4" w14:textId="3E30C0C3" w:rsidR="003952CF" w:rsidDel="00E27A9C" w:rsidRDefault="003952CF" w:rsidP="0025112E">
            <w:pPr>
              <w:pStyle w:val="Axure0"/>
              <w:rPr>
                <w:del w:id="6078" w:author="249326630@qq.com" w:date="2018-12-25T18:25:00Z"/>
                <w:lang w:eastAsia="zh-CN"/>
              </w:rPr>
            </w:pPr>
            <w:del w:id="6079" w:author="249326630@qq.com" w:date="2018-12-25T18:25:00Z">
              <w:r w:rsidDel="00E27A9C">
                <w:rPr>
                  <w:rFonts w:hint="eastAsia"/>
                  <w:lang w:eastAsia="zh-CN"/>
                </w:rPr>
                <w:delText>复选</w:delText>
              </w:r>
              <w:r w:rsidDel="00E27A9C">
                <w:rPr>
                  <w:lang w:eastAsia="zh-CN"/>
                </w:rPr>
                <w:delText>框</w:delText>
              </w:r>
            </w:del>
          </w:p>
        </w:tc>
        <w:tc>
          <w:tcPr>
            <w:tcW w:w="4536" w:type="dxa"/>
          </w:tcPr>
          <w:p w14:paraId="6593F0B2" w14:textId="46A1573B" w:rsidR="003952CF" w:rsidDel="00E27A9C" w:rsidRDefault="003952CF" w:rsidP="0025112E">
            <w:pPr>
              <w:pStyle w:val="Axure0"/>
              <w:rPr>
                <w:del w:id="6080" w:author="249326630@qq.com" w:date="2018-12-25T18:25:00Z"/>
                <w:lang w:eastAsia="zh-CN"/>
              </w:rPr>
            </w:pPr>
            <w:del w:id="6081" w:author="249326630@qq.com" w:date="2018-12-25T18:25:00Z">
              <w:r w:rsidDel="00E27A9C">
                <w:rPr>
                  <w:rFonts w:hint="eastAsia"/>
                  <w:lang w:eastAsia="zh-CN"/>
                </w:rPr>
                <w:delText>点击进行复选</w:delText>
              </w:r>
            </w:del>
          </w:p>
        </w:tc>
      </w:tr>
      <w:tr w:rsidR="003952CF" w:rsidDel="00E27A9C" w14:paraId="1D2C1D15" w14:textId="494C7E3C" w:rsidTr="0025112E">
        <w:trPr>
          <w:cantSplit/>
          <w:del w:id="6082" w:author="249326630@qq.com" w:date="2018-12-25T18:25:00Z"/>
        </w:trPr>
        <w:tc>
          <w:tcPr>
            <w:tcW w:w="1413" w:type="dxa"/>
          </w:tcPr>
          <w:p w14:paraId="60FEF5CA" w14:textId="6099A968" w:rsidR="003952CF" w:rsidDel="00E27A9C" w:rsidRDefault="003952CF" w:rsidP="0025112E">
            <w:pPr>
              <w:pStyle w:val="Axure0"/>
              <w:rPr>
                <w:del w:id="6083" w:author="249326630@qq.com" w:date="2018-12-25T18:25:00Z"/>
                <w:lang w:eastAsia="zh-CN"/>
              </w:rPr>
            </w:pPr>
            <w:del w:id="6084" w:author="249326630@qq.com" w:date="2018-12-25T18:25:00Z">
              <w:r w:rsidDel="00E27A9C">
                <w:rPr>
                  <w:rFonts w:hint="eastAsia"/>
                  <w:lang w:eastAsia="zh-CN"/>
                </w:rPr>
                <w:delText>7</w:delText>
              </w:r>
            </w:del>
          </w:p>
        </w:tc>
        <w:tc>
          <w:tcPr>
            <w:tcW w:w="2268" w:type="dxa"/>
          </w:tcPr>
          <w:p w14:paraId="30283CB2" w14:textId="5981ED7C" w:rsidR="003952CF" w:rsidDel="00E27A9C" w:rsidRDefault="005271B7" w:rsidP="0025112E">
            <w:pPr>
              <w:pStyle w:val="Axure0"/>
              <w:rPr>
                <w:del w:id="6085" w:author="249326630@qq.com" w:date="2018-12-25T18:25:00Z"/>
                <w:lang w:eastAsia="zh-CN"/>
              </w:rPr>
            </w:pPr>
            <w:del w:id="6086" w:author="249326630@qq.com" w:date="2018-12-25T18:25:00Z">
              <w:r w:rsidDel="00E27A9C">
                <w:rPr>
                  <w:rFonts w:hint="eastAsia"/>
                  <w:lang w:eastAsia="zh-CN"/>
                </w:rPr>
                <w:delText>真实</w:delText>
              </w:r>
              <w:r w:rsidDel="00E27A9C">
                <w:rPr>
                  <w:lang w:eastAsia="zh-CN"/>
                </w:rPr>
                <w:delText>姓名属性列</w:delText>
              </w:r>
            </w:del>
          </w:p>
        </w:tc>
        <w:tc>
          <w:tcPr>
            <w:tcW w:w="4536" w:type="dxa"/>
          </w:tcPr>
          <w:p w14:paraId="12AD4B3D" w14:textId="35BDB16D" w:rsidR="003952CF" w:rsidDel="00E27A9C" w:rsidRDefault="00784662" w:rsidP="0025112E">
            <w:pPr>
              <w:pStyle w:val="Axure0"/>
              <w:rPr>
                <w:del w:id="6087" w:author="249326630@qq.com" w:date="2018-12-25T18:25:00Z"/>
                <w:lang w:eastAsia="zh-CN"/>
              </w:rPr>
            </w:pPr>
            <w:del w:id="6088" w:author="249326630@qq.com" w:date="2018-12-25T18:25:00Z">
              <w:r w:rsidDel="00E27A9C">
                <w:rPr>
                  <w:rFonts w:hint="eastAsia"/>
                  <w:lang w:eastAsia="zh-CN"/>
                </w:rPr>
                <w:delText>点击将真实</w:delText>
              </w:r>
              <w:r w:rsidDel="00E27A9C">
                <w:rPr>
                  <w:lang w:eastAsia="zh-CN"/>
                </w:rPr>
                <w:delText>姓名</w:delText>
              </w:r>
              <w:r w:rsidDel="00E27A9C">
                <w:rPr>
                  <w:rFonts w:hint="eastAsia"/>
                  <w:lang w:eastAsia="zh-CN"/>
                </w:rPr>
                <w:delText>按照</w:delText>
              </w:r>
              <w:r w:rsidDel="00E27A9C">
                <w:rPr>
                  <w:lang w:eastAsia="zh-CN"/>
                </w:rPr>
                <w:delText>字典序排序</w:delText>
              </w:r>
            </w:del>
          </w:p>
        </w:tc>
      </w:tr>
      <w:tr w:rsidR="003952CF" w:rsidDel="00F85D75" w14:paraId="5656B881" w14:textId="19D5B254" w:rsidTr="0025112E">
        <w:trPr>
          <w:cnfStyle w:val="000000010000" w:firstRow="0" w:lastRow="0" w:firstColumn="0" w:lastColumn="0" w:oddVBand="0" w:evenVBand="0" w:oddHBand="0" w:evenHBand="1" w:firstRowFirstColumn="0" w:firstRowLastColumn="0" w:lastRowFirstColumn="0" w:lastRowLastColumn="0"/>
          <w:cantSplit/>
          <w:del w:id="6089" w:author="249326630@qq.com" w:date="2018-12-25T18:26:00Z"/>
        </w:trPr>
        <w:tc>
          <w:tcPr>
            <w:tcW w:w="1413" w:type="dxa"/>
          </w:tcPr>
          <w:p w14:paraId="406471C4" w14:textId="4930DD9F" w:rsidR="003952CF" w:rsidDel="00F85D75" w:rsidRDefault="003952CF" w:rsidP="0025112E">
            <w:pPr>
              <w:pStyle w:val="Axure0"/>
              <w:rPr>
                <w:del w:id="6090" w:author="249326630@qq.com" w:date="2018-12-25T18:26:00Z"/>
                <w:lang w:eastAsia="zh-CN"/>
              </w:rPr>
            </w:pPr>
            <w:del w:id="6091" w:author="249326630@qq.com" w:date="2018-12-25T18:26:00Z">
              <w:r w:rsidDel="00F85D75">
                <w:rPr>
                  <w:rFonts w:hint="eastAsia"/>
                  <w:lang w:eastAsia="zh-CN"/>
                </w:rPr>
                <w:delText>8</w:delText>
              </w:r>
            </w:del>
          </w:p>
        </w:tc>
        <w:tc>
          <w:tcPr>
            <w:tcW w:w="2268" w:type="dxa"/>
          </w:tcPr>
          <w:p w14:paraId="686D3C73" w14:textId="61643E63" w:rsidR="003952CF" w:rsidDel="00F85D75" w:rsidRDefault="005271B7" w:rsidP="0025112E">
            <w:pPr>
              <w:pStyle w:val="Axure0"/>
              <w:rPr>
                <w:del w:id="6092" w:author="249326630@qq.com" w:date="2018-12-25T18:26:00Z"/>
                <w:lang w:eastAsia="zh-CN"/>
              </w:rPr>
            </w:pPr>
            <w:del w:id="6093" w:author="249326630@qq.com" w:date="2018-12-25T18:26:00Z">
              <w:r w:rsidDel="00F85D75">
                <w:rPr>
                  <w:rFonts w:hint="eastAsia"/>
                  <w:lang w:eastAsia="zh-CN"/>
                </w:rPr>
                <w:delText>证件</w:delText>
              </w:r>
              <w:r w:rsidDel="00F85D75">
                <w:rPr>
                  <w:lang w:eastAsia="zh-CN"/>
                </w:rPr>
                <w:delText>类型属性列</w:delText>
              </w:r>
            </w:del>
          </w:p>
        </w:tc>
        <w:tc>
          <w:tcPr>
            <w:tcW w:w="4536" w:type="dxa"/>
          </w:tcPr>
          <w:p w14:paraId="41B4F639" w14:textId="0D629408" w:rsidR="003952CF" w:rsidDel="00F85D75" w:rsidRDefault="00355C4D" w:rsidP="0025112E">
            <w:pPr>
              <w:pStyle w:val="Axure0"/>
              <w:rPr>
                <w:del w:id="6094" w:author="249326630@qq.com" w:date="2018-12-25T18:26:00Z"/>
                <w:lang w:eastAsia="zh-CN"/>
              </w:rPr>
            </w:pPr>
            <w:del w:id="6095" w:author="249326630@qq.com" w:date="2018-12-25T18:26:00Z">
              <w:r w:rsidDel="00F85D75">
                <w:rPr>
                  <w:rFonts w:hint="eastAsia"/>
                  <w:lang w:eastAsia="zh-CN"/>
                </w:rPr>
                <w:delText>点击将证件</w:delText>
              </w:r>
              <w:r w:rsidDel="00F85D75">
                <w:rPr>
                  <w:lang w:eastAsia="zh-CN"/>
                </w:rPr>
                <w:delText>类型</w:delText>
              </w:r>
              <w:r w:rsidDel="00F85D75">
                <w:rPr>
                  <w:rFonts w:hint="eastAsia"/>
                  <w:lang w:eastAsia="zh-CN"/>
                </w:rPr>
                <w:delText>按照</w:delText>
              </w:r>
              <w:r w:rsidDel="00F85D75">
                <w:rPr>
                  <w:lang w:eastAsia="zh-CN"/>
                </w:rPr>
                <w:delText>字典序排序</w:delText>
              </w:r>
            </w:del>
          </w:p>
        </w:tc>
      </w:tr>
      <w:tr w:rsidR="003952CF" w:rsidDel="00F85D75" w14:paraId="44BEBB8D" w14:textId="6F5560EB" w:rsidTr="0025112E">
        <w:trPr>
          <w:cantSplit/>
          <w:del w:id="6096" w:author="249326630@qq.com" w:date="2018-12-25T18:26:00Z"/>
        </w:trPr>
        <w:tc>
          <w:tcPr>
            <w:tcW w:w="1413" w:type="dxa"/>
          </w:tcPr>
          <w:p w14:paraId="57F117DC" w14:textId="0FA7863C" w:rsidR="003952CF" w:rsidDel="00F85D75" w:rsidRDefault="003952CF" w:rsidP="0025112E">
            <w:pPr>
              <w:pStyle w:val="Axure0"/>
              <w:rPr>
                <w:del w:id="6097" w:author="249326630@qq.com" w:date="2018-12-25T18:26:00Z"/>
                <w:lang w:eastAsia="zh-CN"/>
              </w:rPr>
            </w:pPr>
            <w:del w:id="6098" w:author="249326630@qq.com" w:date="2018-12-25T18:26:00Z">
              <w:r w:rsidDel="00F85D75">
                <w:rPr>
                  <w:rFonts w:hint="eastAsia"/>
                  <w:lang w:eastAsia="zh-CN"/>
                </w:rPr>
                <w:delText>9</w:delText>
              </w:r>
            </w:del>
          </w:p>
        </w:tc>
        <w:tc>
          <w:tcPr>
            <w:tcW w:w="2268" w:type="dxa"/>
          </w:tcPr>
          <w:p w14:paraId="572D3B72" w14:textId="5C3E5DD0" w:rsidR="003952CF" w:rsidDel="00F85D75" w:rsidRDefault="005271B7" w:rsidP="0025112E">
            <w:pPr>
              <w:pStyle w:val="Axure0"/>
              <w:rPr>
                <w:del w:id="6099" w:author="249326630@qq.com" w:date="2018-12-25T18:26:00Z"/>
                <w:lang w:eastAsia="zh-CN"/>
              </w:rPr>
            </w:pPr>
            <w:del w:id="6100" w:author="249326630@qq.com" w:date="2018-12-25T18:26:00Z">
              <w:r w:rsidDel="00F85D75">
                <w:rPr>
                  <w:rFonts w:hint="eastAsia"/>
                  <w:lang w:eastAsia="zh-CN"/>
                </w:rPr>
                <w:delText>证件号</w:delText>
              </w:r>
              <w:r w:rsidDel="00F85D75">
                <w:rPr>
                  <w:lang w:eastAsia="zh-CN"/>
                </w:rPr>
                <w:delText>属性列</w:delText>
              </w:r>
            </w:del>
          </w:p>
        </w:tc>
        <w:tc>
          <w:tcPr>
            <w:tcW w:w="4536" w:type="dxa"/>
          </w:tcPr>
          <w:p w14:paraId="7D4E6D29" w14:textId="25B6C2A1" w:rsidR="003952CF" w:rsidDel="00F85D75" w:rsidRDefault="00355C4D" w:rsidP="0025112E">
            <w:pPr>
              <w:pStyle w:val="Axure0"/>
              <w:rPr>
                <w:del w:id="6101" w:author="249326630@qq.com" w:date="2018-12-25T18:26:00Z"/>
                <w:lang w:eastAsia="zh-CN"/>
              </w:rPr>
            </w:pPr>
            <w:del w:id="6102" w:author="249326630@qq.com" w:date="2018-12-25T18:26:00Z">
              <w:r w:rsidDel="00F85D75">
                <w:rPr>
                  <w:rFonts w:hint="eastAsia"/>
                  <w:lang w:eastAsia="zh-CN"/>
                </w:rPr>
                <w:delText>点击将证件号按照</w:delText>
              </w:r>
              <w:r w:rsidDel="00F85D75">
                <w:rPr>
                  <w:lang w:eastAsia="zh-CN"/>
                </w:rPr>
                <w:delText>字典序排序</w:delText>
              </w:r>
            </w:del>
          </w:p>
        </w:tc>
      </w:tr>
      <w:tr w:rsidR="003952CF" w:rsidDel="00F85D75" w14:paraId="481945C4" w14:textId="64B35FB9" w:rsidTr="0025112E">
        <w:trPr>
          <w:cnfStyle w:val="000000010000" w:firstRow="0" w:lastRow="0" w:firstColumn="0" w:lastColumn="0" w:oddVBand="0" w:evenVBand="0" w:oddHBand="0" w:evenHBand="1" w:firstRowFirstColumn="0" w:firstRowLastColumn="0" w:lastRowFirstColumn="0" w:lastRowLastColumn="0"/>
          <w:cantSplit/>
          <w:del w:id="6103" w:author="249326630@qq.com" w:date="2018-12-25T18:26:00Z"/>
        </w:trPr>
        <w:tc>
          <w:tcPr>
            <w:tcW w:w="1413" w:type="dxa"/>
          </w:tcPr>
          <w:p w14:paraId="642DDB39" w14:textId="343DC539" w:rsidR="003952CF" w:rsidDel="00F85D75" w:rsidRDefault="003952CF" w:rsidP="0025112E">
            <w:pPr>
              <w:pStyle w:val="Axure0"/>
              <w:rPr>
                <w:del w:id="6104" w:author="249326630@qq.com" w:date="2018-12-25T18:26:00Z"/>
                <w:lang w:eastAsia="zh-CN"/>
              </w:rPr>
            </w:pPr>
            <w:del w:id="6105" w:author="249326630@qq.com" w:date="2018-12-25T18:26:00Z">
              <w:r w:rsidDel="00F85D75">
                <w:rPr>
                  <w:rFonts w:hint="eastAsia"/>
                  <w:lang w:eastAsia="zh-CN"/>
                </w:rPr>
                <w:delText>10</w:delText>
              </w:r>
            </w:del>
          </w:p>
        </w:tc>
        <w:tc>
          <w:tcPr>
            <w:tcW w:w="2268" w:type="dxa"/>
          </w:tcPr>
          <w:p w14:paraId="4E401317" w14:textId="59D4F634" w:rsidR="003952CF" w:rsidDel="00F85D75" w:rsidRDefault="005271B7" w:rsidP="0025112E">
            <w:pPr>
              <w:pStyle w:val="Axure0"/>
              <w:rPr>
                <w:del w:id="6106" w:author="249326630@qq.com" w:date="2018-12-25T18:26:00Z"/>
                <w:lang w:eastAsia="zh-CN"/>
              </w:rPr>
            </w:pPr>
            <w:del w:id="6107" w:author="249326630@qq.com" w:date="2018-12-25T18:26:00Z">
              <w:r w:rsidDel="00F85D75">
                <w:rPr>
                  <w:rFonts w:hint="eastAsia"/>
                  <w:lang w:eastAsia="zh-CN"/>
                </w:rPr>
                <w:delText>手持</w:delText>
              </w:r>
              <w:r w:rsidDel="00F85D75">
                <w:rPr>
                  <w:lang w:eastAsia="zh-CN"/>
                </w:rPr>
                <w:delText>证件照属性列</w:delText>
              </w:r>
            </w:del>
          </w:p>
        </w:tc>
        <w:tc>
          <w:tcPr>
            <w:tcW w:w="4536" w:type="dxa"/>
          </w:tcPr>
          <w:p w14:paraId="0B293D17" w14:textId="214B66CC" w:rsidR="003952CF" w:rsidDel="00F85D75" w:rsidRDefault="003C3870" w:rsidP="0025112E">
            <w:pPr>
              <w:pStyle w:val="Axure0"/>
              <w:rPr>
                <w:del w:id="6108" w:author="249326630@qq.com" w:date="2018-12-25T18:26:00Z"/>
                <w:lang w:eastAsia="zh-CN"/>
              </w:rPr>
            </w:pPr>
            <w:del w:id="6109" w:author="249326630@qq.com" w:date="2018-12-25T18:26:00Z">
              <w:r w:rsidDel="00F85D75">
                <w:rPr>
                  <w:rFonts w:hint="eastAsia"/>
                  <w:lang w:eastAsia="zh-CN"/>
                </w:rPr>
                <w:delText>点击</w:delText>
              </w:r>
              <w:r w:rsidR="005B1318" w:rsidDel="00F85D75">
                <w:rPr>
                  <w:rFonts w:hint="eastAsia"/>
                  <w:lang w:eastAsia="zh-CN"/>
                </w:rPr>
                <w:delText>列表</w:delText>
              </w:r>
              <w:r w:rsidR="005B1318" w:rsidDel="00F85D75">
                <w:rPr>
                  <w:lang w:eastAsia="zh-CN"/>
                </w:rPr>
                <w:delText>的某一项</w:delText>
              </w:r>
              <w:r w:rsidDel="00F85D75">
                <w:rPr>
                  <w:rFonts w:hint="eastAsia"/>
                  <w:lang w:eastAsia="zh-CN"/>
                </w:rPr>
                <w:delText>弹出</w:delText>
              </w:r>
              <w:r w:rsidDel="00F85D75">
                <w:rPr>
                  <w:lang w:eastAsia="zh-CN"/>
                </w:rPr>
                <w:delText>手持证件照</w:delText>
              </w:r>
            </w:del>
          </w:p>
        </w:tc>
      </w:tr>
      <w:tr w:rsidR="003952CF" w:rsidDel="00F85D75" w14:paraId="46CF9205" w14:textId="209F03D4" w:rsidTr="0025112E">
        <w:trPr>
          <w:cantSplit/>
          <w:del w:id="6110" w:author="249326630@qq.com" w:date="2018-12-25T18:26:00Z"/>
        </w:trPr>
        <w:tc>
          <w:tcPr>
            <w:tcW w:w="1413" w:type="dxa"/>
          </w:tcPr>
          <w:p w14:paraId="0C9642B4" w14:textId="5ECFEDEF" w:rsidR="003952CF" w:rsidDel="00F85D75" w:rsidRDefault="003952CF" w:rsidP="0025112E">
            <w:pPr>
              <w:pStyle w:val="Axure0"/>
              <w:rPr>
                <w:del w:id="6111" w:author="249326630@qq.com" w:date="2018-12-25T18:26:00Z"/>
                <w:lang w:eastAsia="zh-CN"/>
              </w:rPr>
            </w:pPr>
            <w:del w:id="6112" w:author="249326630@qq.com" w:date="2018-12-25T18:26:00Z">
              <w:r w:rsidDel="00F85D75">
                <w:rPr>
                  <w:rFonts w:hint="eastAsia"/>
                  <w:lang w:eastAsia="zh-CN"/>
                </w:rPr>
                <w:delText>11</w:delText>
              </w:r>
            </w:del>
          </w:p>
        </w:tc>
        <w:tc>
          <w:tcPr>
            <w:tcW w:w="2268" w:type="dxa"/>
          </w:tcPr>
          <w:p w14:paraId="7B89A657" w14:textId="7F6CD5B6" w:rsidR="003952CF" w:rsidDel="00F85D75" w:rsidRDefault="005271B7" w:rsidP="0025112E">
            <w:pPr>
              <w:pStyle w:val="Axure0"/>
              <w:rPr>
                <w:del w:id="6113" w:author="249326630@qq.com" w:date="2018-12-25T18:26:00Z"/>
                <w:lang w:eastAsia="zh-CN"/>
              </w:rPr>
            </w:pPr>
            <w:del w:id="6114" w:author="249326630@qq.com" w:date="2018-12-25T18:26:00Z">
              <w:r w:rsidDel="00F85D75">
                <w:rPr>
                  <w:rFonts w:hint="eastAsia"/>
                  <w:lang w:eastAsia="zh-CN"/>
                </w:rPr>
                <w:delText>申请</w:delText>
              </w:r>
              <w:r w:rsidDel="00F85D75">
                <w:rPr>
                  <w:lang w:eastAsia="zh-CN"/>
                </w:rPr>
                <w:delText>时间属性列</w:delText>
              </w:r>
            </w:del>
          </w:p>
        </w:tc>
        <w:tc>
          <w:tcPr>
            <w:tcW w:w="4536" w:type="dxa"/>
          </w:tcPr>
          <w:p w14:paraId="6ABF4539" w14:textId="354B30E1" w:rsidR="003952CF" w:rsidDel="00F85D75" w:rsidRDefault="00FD7EC7" w:rsidP="00FD7EC7">
            <w:pPr>
              <w:pStyle w:val="Axure0"/>
              <w:rPr>
                <w:del w:id="6115" w:author="249326630@qq.com" w:date="2018-12-25T18:26:00Z"/>
                <w:lang w:eastAsia="zh-CN"/>
              </w:rPr>
            </w:pPr>
            <w:del w:id="6116" w:author="249326630@qq.com" w:date="2018-12-25T18:26:00Z">
              <w:r w:rsidDel="00F85D75">
                <w:rPr>
                  <w:rFonts w:hint="eastAsia"/>
                  <w:lang w:eastAsia="zh-CN"/>
                </w:rPr>
                <w:delText>点击将申请时间按照时间</w:delText>
              </w:r>
              <w:r w:rsidDel="00F85D75">
                <w:rPr>
                  <w:lang w:eastAsia="zh-CN"/>
                </w:rPr>
                <w:delText>序排序</w:delText>
              </w:r>
            </w:del>
          </w:p>
        </w:tc>
      </w:tr>
      <w:tr w:rsidR="003952CF" w:rsidDel="00F85D75" w14:paraId="563E4A36" w14:textId="0CFD8881" w:rsidTr="0025112E">
        <w:trPr>
          <w:cnfStyle w:val="000000010000" w:firstRow="0" w:lastRow="0" w:firstColumn="0" w:lastColumn="0" w:oddVBand="0" w:evenVBand="0" w:oddHBand="0" w:evenHBand="1" w:firstRowFirstColumn="0" w:firstRowLastColumn="0" w:lastRowFirstColumn="0" w:lastRowLastColumn="0"/>
          <w:cantSplit/>
          <w:del w:id="6117" w:author="249326630@qq.com" w:date="2018-12-25T18:26:00Z"/>
        </w:trPr>
        <w:tc>
          <w:tcPr>
            <w:tcW w:w="1413" w:type="dxa"/>
          </w:tcPr>
          <w:p w14:paraId="24219C64" w14:textId="52714993" w:rsidR="003952CF" w:rsidDel="00F85D75" w:rsidRDefault="003952CF" w:rsidP="0025112E">
            <w:pPr>
              <w:pStyle w:val="Axure0"/>
              <w:rPr>
                <w:del w:id="6118" w:author="249326630@qq.com" w:date="2018-12-25T18:26:00Z"/>
                <w:lang w:eastAsia="zh-CN"/>
              </w:rPr>
            </w:pPr>
            <w:del w:id="6119" w:author="249326630@qq.com" w:date="2018-12-25T18:26:00Z">
              <w:r w:rsidDel="00F85D75">
                <w:rPr>
                  <w:rFonts w:hint="eastAsia"/>
                  <w:lang w:eastAsia="zh-CN"/>
                </w:rPr>
                <w:delText>1</w:delText>
              </w:r>
              <w:r w:rsidDel="00F85D75">
                <w:rPr>
                  <w:lang w:eastAsia="zh-CN"/>
                </w:rPr>
                <w:delText>2</w:delText>
              </w:r>
            </w:del>
          </w:p>
        </w:tc>
        <w:tc>
          <w:tcPr>
            <w:tcW w:w="2268" w:type="dxa"/>
          </w:tcPr>
          <w:p w14:paraId="38796240" w14:textId="6EB9704E" w:rsidR="003952CF" w:rsidDel="00F85D75" w:rsidRDefault="005271B7" w:rsidP="0025112E">
            <w:pPr>
              <w:pStyle w:val="Axure0"/>
              <w:rPr>
                <w:del w:id="6120" w:author="249326630@qq.com" w:date="2018-12-25T18:26:00Z"/>
                <w:lang w:eastAsia="zh-CN"/>
              </w:rPr>
            </w:pPr>
            <w:del w:id="6121" w:author="249326630@qq.com" w:date="2018-12-25T18:26:00Z">
              <w:r w:rsidDel="00F85D75">
                <w:rPr>
                  <w:rFonts w:hint="eastAsia"/>
                  <w:lang w:eastAsia="zh-CN"/>
                </w:rPr>
                <w:delText>是否</w:delText>
              </w:r>
              <w:r w:rsidDel="00F85D75">
                <w:rPr>
                  <w:lang w:eastAsia="zh-CN"/>
                </w:rPr>
                <w:delText>通</w:delText>
              </w:r>
              <w:r w:rsidDel="00F85D75">
                <w:rPr>
                  <w:rFonts w:hint="eastAsia"/>
                  <w:lang w:eastAsia="zh-CN"/>
                </w:rPr>
                <w:delText>过</w:delText>
              </w:r>
              <w:r w:rsidDel="00F85D75">
                <w:rPr>
                  <w:lang w:eastAsia="zh-CN"/>
                </w:rPr>
                <w:delText>属性列</w:delText>
              </w:r>
            </w:del>
          </w:p>
        </w:tc>
        <w:tc>
          <w:tcPr>
            <w:tcW w:w="4536" w:type="dxa"/>
          </w:tcPr>
          <w:p w14:paraId="23BAF463" w14:textId="038B2B01" w:rsidR="003952CF" w:rsidDel="00F85D75" w:rsidRDefault="00B22650" w:rsidP="0025112E">
            <w:pPr>
              <w:pStyle w:val="Axure0"/>
              <w:rPr>
                <w:del w:id="6122" w:author="249326630@qq.com" w:date="2018-12-25T18:26:00Z"/>
                <w:lang w:eastAsia="zh-CN"/>
              </w:rPr>
            </w:pPr>
            <w:del w:id="6123" w:author="249326630@qq.com" w:date="2018-12-25T18:26:00Z">
              <w:r w:rsidDel="00F85D75">
                <w:rPr>
                  <w:rFonts w:hint="eastAsia"/>
                  <w:lang w:eastAsia="zh-CN"/>
                </w:rPr>
                <w:delText>无</w:delText>
              </w:r>
            </w:del>
          </w:p>
        </w:tc>
      </w:tr>
      <w:tr w:rsidR="003952CF" w:rsidDel="00F85D75" w14:paraId="7D42ECA5" w14:textId="2E11BCFB" w:rsidTr="0025112E">
        <w:trPr>
          <w:cantSplit/>
          <w:del w:id="6124" w:author="249326630@qq.com" w:date="2018-12-25T18:26:00Z"/>
        </w:trPr>
        <w:tc>
          <w:tcPr>
            <w:tcW w:w="1413" w:type="dxa"/>
          </w:tcPr>
          <w:p w14:paraId="2EB1E810" w14:textId="7C0B0A53" w:rsidR="003952CF" w:rsidDel="00F85D75" w:rsidRDefault="003952CF" w:rsidP="0025112E">
            <w:pPr>
              <w:pStyle w:val="Axure0"/>
              <w:rPr>
                <w:del w:id="6125" w:author="249326630@qq.com" w:date="2018-12-25T18:26:00Z"/>
                <w:lang w:eastAsia="zh-CN"/>
              </w:rPr>
            </w:pPr>
            <w:del w:id="6126" w:author="249326630@qq.com" w:date="2018-12-25T18:26:00Z">
              <w:r w:rsidDel="00F85D75">
                <w:rPr>
                  <w:rFonts w:hint="eastAsia"/>
                  <w:lang w:eastAsia="zh-CN"/>
                </w:rPr>
                <w:delText>1</w:delText>
              </w:r>
              <w:r w:rsidDel="00F85D75">
                <w:rPr>
                  <w:lang w:eastAsia="zh-CN"/>
                </w:rPr>
                <w:delText>3</w:delText>
              </w:r>
            </w:del>
          </w:p>
        </w:tc>
        <w:tc>
          <w:tcPr>
            <w:tcW w:w="2268" w:type="dxa"/>
          </w:tcPr>
          <w:p w14:paraId="7A207D9C" w14:textId="0104C5AD" w:rsidR="003952CF" w:rsidDel="00F85D75" w:rsidRDefault="005271B7" w:rsidP="0025112E">
            <w:pPr>
              <w:pStyle w:val="Axure0"/>
              <w:rPr>
                <w:del w:id="6127" w:author="249326630@qq.com" w:date="2018-12-25T18:26:00Z"/>
                <w:lang w:eastAsia="zh-CN"/>
              </w:rPr>
            </w:pPr>
            <w:del w:id="6128" w:author="249326630@qq.com" w:date="2018-12-25T18:26:00Z">
              <w:r w:rsidDel="00F85D75">
                <w:rPr>
                  <w:rFonts w:hint="eastAsia"/>
                  <w:lang w:eastAsia="zh-CN"/>
                </w:rPr>
                <w:delText>复选</w:delText>
              </w:r>
              <w:r w:rsidDel="00F85D75">
                <w:rPr>
                  <w:lang w:eastAsia="zh-CN"/>
                </w:rPr>
                <w:delText>通过按钮</w:delText>
              </w:r>
            </w:del>
          </w:p>
        </w:tc>
        <w:tc>
          <w:tcPr>
            <w:tcW w:w="4536" w:type="dxa"/>
          </w:tcPr>
          <w:p w14:paraId="4B7FB4AB" w14:textId="04FB0C41" w:rsidR="003952CF" w:rsidDel="00F85D75" w:rsidRDefault="00B22650" w:rsidP="0025112E">
            <w:pPr>
              <w:pStyle w:val="Axure0"/>
              <w:rPr>
                <w:del w:id="6129" w:author="249326630@qq.com" w:date="2018-12-25T18:26:00Z"/>
                <w:lang w:eastAsia="zh-CN"/>
              </w:rPr>
            </w:pPr>
            <w:del w:id="6130" w:author="249326630@qq.com" w:date="2018-12-25T18:26:00Z">
              <w:r w:rsidDel="00F85D75">
                <w:rPr>
                  <w:rFonts w:hint="eastAsia"/>
                  <w:lang w:eastAsia="zh-CN"/>
                </w:rPr>
                <w:delText>点击</w:delText>
              </w:r>
              <w:r w:rsidDel="00F85D75">
                <w:rPr>
                  <w:lang w:eastAsia="zh-CN"/>
                </w:rPr>
                <w:delText>后</w:delText>
              </w:r>
              <w:r w:rsidDel="00F85D75">
                <w:rPr>
                  <w:rFonts w:hint="eastAsia"/>
                  <w:lang w:eastAsia="zh-CN"/>
                </w:rPr>
                <w:delText>对</w:delText>
              </w:r>
              <w:r w:rsidDel="00F85D75">
                <w:rPr>
                  <w:lang w:eastAsia="zh-CN"/>
                </w:rPr>
                <w:delText>复选的用户申请</w:delText>
              </w:r>
              <w:r w:rsidDel="00F85D75">
                <w:rPr>
                  <w:rFonts w:hint="eastAsia"/>
                  <w:lang w:eastAsia="zh-CN"/>
                </w:rPr>
                <w:delText>进行</w:delText>
              </w:r>
              <w:r w:rsidDel="00F85D75">
                <w:rPr>
                  <w:lang w:eastAsia="zh-CN"/>
                </w:rPr>
                <w:delText>审核通过</w:delText>
              </w:r>
            </w:del>
          </w:p>
        </w:tc>
      </w:tr>
      <w:tr w:rsidR="003952CF" w:rsidDel="00F85D75" w14:paraId="04AB36A4" w14:textId="2BD9B6F0" w:rsidTr="0025112E">
        <w:trPr>
          <w:cnfStyle w:val="000000010000" w:firstRow="0" w:lastRow="0" w:firstColumn="0" w:lastColumn="0" w:oddVBand="0" w:evenVBand="0" w:oddHBand="0" w:evenHBand="1" w:firstRowFirstColumn="0" w:firstRowLastColumn="0" w:lastRowFirstColumn="0" w:lastRowLastColumn="0"/>
          <w:cantSplit/>
          <w:del w:id="6131" w:author="249326630@qq.com" w:date="2018-12-25T18:26:00Z"/>
        </w:trPr>
        <w:tc>
          <w:tcPr>
            <w:tcW w:w="1413" w:type="dxa"/>
          </w:tcPr>
          <w:p w14:paraId="0B7D5EB2" w14:textId="003EA072" w:rsidR="003952CF" w:rsidDel="00F85D75" w:rsidRDefault="003952CF" w:rsidP="0025112E">
            <w:pPr>
              <w:pStyle w:val="Axure0"/>
              <w:rPr>
                <w:del w:id="6132" w:author="249326630@qq.com" w:date="2018-12-25T18:26:00Z"/>
                <w:lang w:eastAsia="zh-CN"/>
              </w:rPr>
            </w:pPr>
            <w:del w:id="6133" w:author="249326630@qq.com" w:date="2018-12-25T18:26:00Z">
              <w:r w:rsidDel="00F85D75">
                <w:rPr>
                  <w:rFonts w:hint="eastAsia"/>
                  <w:lang w:eastAsia="zh-CN"/>
                </w:rPr>
                <w:delText>14</w:delText>
              </w:r>
            </w:del>
          </w:p>
        </w:tc>
        <w:tc>
          <w:tcPr>
            <w:tcW w:w="2268" w:type="dxa"/>
          </w:tcPr>
          <w:p w14:paraId="63A683BE" w14:textId="61C06894" w:rsidR="003952CF" w:rsidDel="00F85D75" w:rsidRDefault="005271B7" w:rsidP="0025112E">
            <w:pPr>
              <w:pStyle w:val="Axure0"/>
              <w:rPr>
                <w:del w:id="6134" w:author="249326630@qq.com" w:date="2018-12-25T18:26:00Z"/>
                <w:lang w:eastAsia="zh-CN"/>
              </w:rPr>
            </w:pPr>
            <w:del w:id="6135" w:author="249326630@qq.com" w:date="2018-12-25T18:26:00Z">
              <w:r w:rsidDel="00F85D75">
                <w:rPr>
                  <w:rFonts w:hint="eastAsia"/>
                  <w:lang w:eastAsia="zh-CN"/>
                </w:rPr>
                <w:delText>复选</w:delText>
              </w:r>
              <w:r w:rsidDel="00F85D75">
                <w:rPr>
                  <w:lang w:eastAsia="zh-CN"/>
                </w:rPr>
                <w:delText>拒绝按钮</w:delText>
              </w:r>
            </w:del>
          </w:p>
        </w:tc>
        <w:tc>
          <w:tcPr>
            <w:tcW w:w="4536" w:type="dxa"/>
          </w:tcPr>
          <w:p w14:paraId="0618E8E4" w14:textId="1299A849" w:rsidR="003952CF" w:rsidDel="00F85D75" w:rsidRDefault="00B22650" w:rsidP="0025112E">
            <w:pPr>
              <w:pStyle w:val="Axure0"/>
              <w:rPr>
                <w:del w:id="6136" w:author="249326630@qq.com" w:date="2018-12-25T18:26:00Z"/>
                <w:lang w:eastAsia="zh-CN"/>
              </w:rPr>
            </w:pPr>
            <w:del w:id="6137" w:author="249326630@qq.com" w:date="2018-12-25T18:26:00Z">
              <w:r w:rsidDel="00F85D75">
                <w:rPr>
                  <w:rFonts w:hint="eastAsia"/>
                  <w:lang w:eastAsia="zh-CN"/>
                </w:rPr>
                <w:delText>点击</w:delText>
              </w:r>
              <w:r w:rsidDel="00F85D75">
                <w:rPr>
                  <w:lang w:eastAsia="zh-CN"/>
                </w:rPr>
                <w:delText>后</w:delText>
              </w:r>
              <w:r w:rsidDel="00F85D75">
                <w:rPr>
                  <w:rFonts w:hint="eastAsia"/>
                  <w:lang w:eastAsia="zh-CN"/>
                </w:rPr>
                <w:delText>对</w:delText>
              </w:r>
              <w:r w:rsidDel="00F85D75">
                <w:rPr>
                  <w:lang w:eastAsia="zh-CN"/>
                </w:rPr>
                <w:delText>复选的用户申请</w:delText>
              </w:r>
              <w:r w:rsidDel="00F85D75">
                <w:rPr>
                  <w:rFonts w:hint="eastAsia"/>
                  <w:lang w:eastAsia="zh-CN"/>
                </w:rPr>
                <w:delText>进行</w:delText>
              </w:r>
              <w:r w:rsidDel="00F85D75">
                <w:rPr>
                  <w:lang w:eastAsia="zh-CN"/>
                </w:rPr>
                <w:delText>审核</w:delText>
              </w:r>
              <w:r w:rsidDel="00F85D75">
                <w:rPr>
                  <w:rFonts w:hint="eastAsia"/>
                  <w:lang w:eastAsia="zh-CN"/>
                </w:rPr>
                <w:delText>拒绝</w:delText>
              </w:r>
            </w:del>
          </w:p>
        </w:tc>
      </w:tr>
      <w:tr w:rsidR="003952CF" w:rsidDel="00F85D75" w14:paraId="322F5CD2" w14:textId="3ADEA653" w:rsidTr="0025112E">
        <w:trPr>
          <w:cantSplit/>
          <w:del w:id="6138" w:author="249326630@qq.com" w:date="2018-12-25T18:26:00Z"/>
        </w:trPr>
        <w:tc>
          <w:tcPr>
            <w:tcW w:w="1413" w:type="dxa"/>
          </w:tcPr>
          <w:p w14:paraId="375BF3D1" w14:textId="587F8D2F" w:rsidR="003952CF" w:rsidDel="00F85D75" w:rsidRDefault="003952CF" w:rsidP="0025112E">
            <w:pPr>
              <w:pStyle w:val="Axure0"/>
              <w:rPr>
                <w:del w:id="6139" w:author="249326630@qq.com" w:date="2018-12-25T18:26:00Z"/>
                <w:lang w:eastAsia="zh-CN"/>
              </w:rPr>
            </w:pPr>
            <w:del w:id="6140" w:author="249326630@qq.com" w:date="2018-12-25T18:26:00Z">
              <w:r w:rsidDel="00F85D75">
                <w:rPr>
                  <w:rFonts w:hint="eastAsia"/>
                  <w:lang w:eastAsia="zh-CN"/>
                </w:rPr>
                <w:delText>1</w:delText>
              </w:r>
              <w:r w:rsidDel="00F85D75">
                <w:rPr>
                  <w:lang w:eastAsia="zh-CN"/>
                </w:rPr>
                <w:delText>5</w:delText>
              </w:r>
            </w:del>
          </w:p>
        </w:tc>
        <w:tc>
          <w:tcPr>
            <w:tcW w:w="2268" w:type="dxa"/>
          </w:tcPr>
          <w:p w14:paraId="5DA56247" w14:textId="11249AB4" w:rsidR="003952CF" w:rsidDel="00F85D75" w:rsidRDefault="005271B7" w:rsidP="0025112E">
            <w:pPr>
              <w:pStyle w:val="Axure0"/>
              <w:rPr>
                <w:del w:id="6141" w:author="249326630@qq.com" w:date="2018-12-25T18:26:00Z"/>
                <w:lang w:eastAsia="zh-CN"/>
              </w:rPr>
            </w:pPr>
            <w:del w:id="6142" w:author="249326630@qq.com" w:date="2018-12-25T18:26:00Z">
              <w:r w:rsidDel="00F85D75">
                <w:rPr>
                  <w:rFonts w:hint="eastAsia"/>
                  <w:lang w:eastAsia="zh-CN"/>
                </w:rPr>
                <w:delText>单项</w:delText>
              </w:r>
              <w:r w:rsidDel="00F85D75">
                <w:rPr>
                  <w:lang w:eastAsia="zh-CN"/>
                </w:rPr>
                <w:delText>通过按钮</w:delText>
              </w:r>
            </w:del>
          </w:p>
        </w:tc>
        <w:tc>
          <w:tcPr>
            <w:tcW w:w="4536" w:type="dxa"/>
          </w:tcPr>
          <w:p w14:paraId="2CB83754" w14:textId="73165598" w:rsidR="003952CF" w:rsidDel="00F85D75" w:rsidRDefault="00B22650" w:rsidP="0025112E">
            <w:pPr>
              <w:pStyle w:val="Axure0"/>
              <w:rPr>
                <w:del w:id="6143" w:author="249326630@qq.com" w:date="2018-12-25T18:26:00Z"/>
                <w:lang w:eastAsia="zh-CN"/>
              </w:rPr>
            </w:pPr>
            <w:del w:id="6144" w:author="249326630@qq.com" w:date="2018-12-25T18:26:00Z">
              <w:r w:rsidDel="00F85D75">
                <w:rPr>
                  <w:rFonts w:hint="eastAsia"/>
                  <w:lang w:eastAsia="zh-CN"/>
                </w:rPr>
                <w:delText>点击</w:delText>
              </w:r>
              <w:r w:rsidDel="00F85D75">
                <w:rPr>
                  <w:lang w:eastAsia="zh-CN"/>
                </w:rPr>
                <w:delText>对该项用户申请审核通过</w:delText>
              </w:r>
            </w:del>
          </w:p>
        </w:tc>
      </w:tr>
      <w:tr w:rsidR="003952CF" w:rsidDel="00F85D75" w14:paraId="48395B68" w14:textId="70D3CACE" w:rsidTr="0025112E">
        <w:trPr>
          <w:cnfStyle w:val="000000010000" w:firstRow="0" w:lastRow="0" w:firstColumn="0" w:lastColumn="0" w:oddVBand="0" w:evenVBand="0" w:oddHBand="0" w:evenHBand="1" w:firstRowFirstColumn="0" w:firstRowLastColumn="0" w:lastRowFirstColumn="0" w:lastRowLastColumn="0"/>
          <w:cantSplit/>
          <w:del w:id="6145" w:author="249326630@qq.com" w:date="2018-12-25T18:26:00Z"/>
        </w:trPr>
        <w:tc>
          <w:tcPr>
            <w:tcW w:w="1413" w:type="dxa"/>
          </w:tcPr>
          <w:p w14:paraId="5E08ACD1" w14:textId="25E1D09B" w:rsidR="003952CF" w:rsidDel="00F85D75" w:rsidRDefault="003952CF" w:rsidP="0025112E">
            <w:pPr>
              <w:pStyle w:val="Axure0"/>
              <w:rPr>
                <w:del w:id="6146" w:author="249326630@qq.com" w:date="2018-12-25T18:26:00Z"/>
                <w:lang w:eastAsia="zh-CN"/>
              </w:rPr>
            </w:pPr>
            <w:del w:id="6147" w:author="249326630@qq.com" w:date="2018-12-25T18:26:00Z">
              <w:r w:rsidDel="00F85D75">
                <w:rPr>
                  <w:rFonts w:hint="eastAsia"/>
                  <w:lang w:eastAsia="zh-CN"/>
                </w:rPr>
                <w:delText>16</w:delText>
              </w:r>
            </w:del>
          </w:p>
        </w:tc>
        <w:tc>
          <w:tcPr>
            <w:tcW w:w="2268" w:type="dxa"/>
          </w:tcPr>
          <w:p w14:paraId="0DDAC78A" w14:textId="6206B6FA" w:rsidR="003952CF" w:rsidDel="00F85D75" w:rsidRDefault="005271B7" w:rsidP="0025112E">
            <w:pPr>
              <w:pStyle w:val="Axure0"/>
              <w:rPr>
                <w:del w:id="6148" w:author="249326630@qq.com" w:date="2018-12-25T18:26:00Z"/>
                <w:lang w:eastAsia="zh-CN"/>
              </w:rPr>
            </w:pPr>
            <w:del w:id="6149" w:author="249326630@qq.com" w:date="2018-12-25T18:26:00Z">
              <w:r w:rsidDel="00F85D75">
                <w:rPr>
                  <w:rFonts w:hint="eastAsia"/>
                  <w:lang w:eastAsia="zh-CN"/>
                </w:rPr>
                <w:delText>单项</w:delText>
              </w:r>
              <w:r w:rsidDel="00F85D75">
                <w:rPr>
                  <w:lang w:eastAsia="zh-CN"/>
                </w:rPr>
                <w:delText>拒绝按钮</w:delText>
              </w:r>
            </w:del>
          </w:p>
        </w:tc>
        <w:tc>
          <w:tcPr>
            <w:tcW w:w="4536" w:type="dxa"/>
          </w:tcPr>
          <w:p w14:paraId="1D25A50B" w14:textId="6A198A19" w:rsidR="003952CF" w:rsidDel="00F85D75" w:rsidRDefault="00B22650" w:rsidP="0025112E">
            <w:pPr>
              <w:pStyle w:val="Axure0"/>
              <w:rPr>
                <w:del w:id="6150" w:author="249326630@qq.com" w:date="2018-12-25T18:26:00Z"/>
                <w:lang w:eastAsia="zh-CN"/>
              </w:rPr>
            </w:pPr>
            <w:del w:id="6151" w:author="249326630@qq.com" w:date="2018-12-25T18:26:00Z">
              <w:r w:rsidDel="00F85D75">
                <w:rPr>
                  <w:rFonts w:hint="eastAsia"/>
                  <w:lang w:eastAsia="zh-CN"/>
                </w:rPr>
                <w:delText>点击</w:delText>
              </w:r>
              <w:r w:rsidDel="00F85D75">
                <w:rPr>
                  <w:lang w:eastAsia="zh-CN"/>
                </w:rPr>
                <w:delText>对该项用户申请审核</w:delText>
              </w:r>
              <w:r w:rsidR="003E5F62" w:rsidDel="00F85D75">
                <w:rPr>
                  <w:rFonts w:hint="eastAsia"/>
                  <w:lang w:eastAsia="zh-CN"/>
                </w:rPr>
                <w:delText>拒绝</w:delText>
              </w:r>
            </w:del>
          </w:p>
        </w:tc>
      </w:tr>
    </w:tbl>
    <w:p w14:paraId="2E37EDB2" w14:textId="2217080A" w:rsidR="00AB17C9" w:rsidDel="00E27A9C" w:rsidRDefault="00AB17C9" w:rsidP="00444F6E">
      <w:pPr>
        <w:rPr>
          <w:del w:id="6152" w:author="249326630@qq.com" w:date="2018-12-25T18:25:00Z"/>
        </w:rPr>
      </w:pPr>
    </w:p>
    <w:p w14:paraId="4B97E308" w14:textId="47BD535C" w:rsidR="00444F6E" w:rsidDel="00E27A9C" w:rsidRDefault="00E94B2C" w:rsidP="00444F6E">
      <w:pPr>
        <w:rPr>
          <w:ins w:id="6153" w:author="HerculesHu" w:date="2017-12-23T23:50:00Z"/>
          <w:del w:id="6154" w:author="249326630@qq.com" w:date="2018-12-25T18:25:00Z"/>
        </w:rPr>
      </w:pPr>
      <w:del w:id="6155" w:author="249326630@qq.com" w:date="2018-12-25T18:25:00Z">
        <w:r w:rsidDel="00E27A9C">
          <w:rPr>
            <w:noProof/>
          </w:rPr>
          <w:drawing>
            <wp:inline distT="0" distB="0" distL="0" distR="0" wp14:anchorId="563BF30D" wp14:editId="3E0075C3">
              <wp:extent cx="5274310" cy="328295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3282950"/>
                      </a:xfrm>
                      <a:prstGeom prst="rect">
                        <a:avLst/>
                      </a:prstGeom>
                    </pic:spPr>
                  </pic:pic>
                </a:graphicData>
              </a:graphic>
            </wp:inline>
          </w:drawing>
        </w:r>
      </w:del>
    </w:p>
    <w:p w14:paraId="2AC6E9E4" w14:textId="24D5D6D1" w:rsidR="00636C47" w:rsidDel="00E27A9C" w:rsidRDefault="00636C47" w:rsidP="00636C47">
      <w:pPr>
        <w:jc w:val="center"/>
        <w:rPr>
          <w:ins w:id="6156" w:author="HerculesHu" w:date="2017-12-23T23:50:00Z"/>
          <w:del w:id="6157" w:author="249326630@qq.com" w:date="2018-12-25T18:25:00Z"/>
        </w:rPr>
      </w:pPr>
      <w:ins w:id="6158" w:author="HerculesHu" w:date="2017-12-23T23:50:00Z">
        <w:del w:id="6159" w:author="249326630@qq.com" w:date="2018-12-25T18:25:00Z">
          <w:r w:rsidDel="00E27A9C">
            <w:rPr>
              <w:rFonts w:hint="eastAsia"/>
            </w:rPr>
            <w:delText>（电脑</w:delText>
          </w:r>
          <w:r w:rsidDel="00E27A9C">
            <w:delText>版</w:delText>
          </w:r>
          <w:r w:rsidDel="00E27A9C">
            <w:rPr>
              <w:rFonts w:hint="eastAsia"/>
            </w:rPr>
            <w:delText>）</w:delText>
          </w:r>
        </w:del>
      </w:ins>
    </w:p>
    <w:p w14:paraId="69D3B94F" w14:textId="3A9EDC34" w:rsidR="00636C47" w:rsidDel="00E27A9C" w:rsidRDefault="00636C47" w:rsidP="00444F6E">
      <w:pPr>
        <w:rPr>
          <w:del w:id="6160" w:author="249326630@qq.com" w:date="2018-12-25T18:25:00Z"/>
        </w:rPr>
      </w:pPr>
    </w:p>
    <w:p w14:paraId="71A68A05" w14:textId="7B728D48" w:rsidR="00EF05EA" w:rsidDel="00E27A9C" w:rsidRDefault="00EF05EA" w:rsidP="00444F6E">
      <w:pPr>
        <w:rPr>
          <w:del w:id="6161" w:author="249326630@qq.com" w:date="2018-12-25T18:25:00Z"/>
        </w:rPr>
      </w:pPr>
    </w:p>
    <w:p w14:paraId="7BBA1EDB" w14:textId="74A2ED8D" w:rsidR="000A6DC5" w:rsidDel="00E27A9C" w:rsidRDefault="000A6DC5" w:rsidP="00444F6E">
      <w:pPr>
        <w:rPr>
          <w:del w:id="6162" w:author="249326630@qq.com" w:date="2018-12-25T18:25:00Z"/>
        </w:rPr>
      </w:pPr>
    </w:p>
    <w:p w14:paraId="5CC925DA" w14:textId="4D13E143" w:rsidR="000A6DC5" w:rsidDel="00E27A9C" w:rsidRDefault="000A6DC5">
      <w:pPr>
        <w:pStyle w:val="a2"/>
        <w:rPr>
          <w:del w:id="6163" w:author="249326630@qq.com" w:date="2018-12-25T18:25:00Z"/>
        </w:rPr>
      </w:pPr>
      <w:del w:id="6164" w:author="249326630@qq.com" w:date="2018-12-25T18:25:00Z">
        <w:r w:rsidDel="00E27A9C">
          <w:rPr>
            <w:rFonts w:hint="eastAsia"/>
          </w:rPr>
          <w:delText>用户</w:delText>
        </w:r>
        <w:r w:rsidDel="00E27A9C">
          <w:delText>审核拒绝</w:delText>
        </w:r>
      </w:del>
    </w:p>
    <w:p w14:paraId="1326FBE7" w14:textId="6BDD0A45" w:rsidR="00EF05EA" w:rsidDel="00E27A9C" w:rsidRDefault="00EF05EA" w:rsidP="00444F6E">
      <w:pPr>
        <w:rPr>
          <w:del w:id="6165" w:author="249326630@qq.com" w:date="2018-12-25T18:25:00Z"/>
        </w:rPr>
      </w:pPr>
    </w:p>
    <w:p w14:paraId="5268AAE7" w14:textId="19DFD72E" w:rsidR="000A6DC5" w:rsidDel="00E27A9C" w:rsidRDefault="000A6DC5" w:rsidP="000A6DC5">
      <w:pPr>
        <w:rPr>
          <w:del w:id="6166" w:author="249326630@qq.com" w:date="2018-12-25T18:25:00Z"/>
        </w:rPr>
      </w:pPr>
    </w:p>
    <w:tbl>
      <w:tblPr>
        <w:tblStyle w:val="Axure1"/>
        <w:tblpPr w:leftFromText="180" w:rightFromText="180" w:vertAnchor="text" w:horzAnchor="margin" w:tblpY="-18"/>
        <w:tblW w:w="0" w:type="auto"/>
        <w:tblLook w:val="04A0" w:firstRow="1" w:lastRow="0" w:firstColumn="1" w:lastColumn="0" w:noHBand="0" w:noVBand="1"/>
      </w:tblPr>
      <w:tblGrid>
        <w:gridCol w:w="1413"/>
        <w:gridCol w:w="2268"/>
        <w:gridCol w:w="4536"/>
      </w:tblGrid>
      <w:tr w:rsidR="000A6DC5" w:rsidDel="00E27A9C" w14:paraId="7FE0A529" w14:textId="651952CE" w:rsidTr="0025112E">
        <w:trPr>
          <w:cnfStyle w:val="100000000000" w:firstRow="1" w:lastRow="0" w:firstColumn="0" w:lastColumn="0" w:oddVBand="0" w:evenVBand="0" w:oddHBand="0" w:evenHBand="0" w:firstRowFirstColumn="0" w:firstRowLastColumn="0" w:lastRowFirstColumn="0" w:lastRowLastColumn="0"/>
          <w:cantSplit/>
          <w:tblHeader/>
          <w:del w:id="6167" w:author="249326630@qq.com" w:date="2018-12-25T18:25:00Z"/>
        </w:trPr>
        <w:tc>
          <w:tcPr>
            <w:tcW w:w="1413" w:type="dxa"/>
          </w:tcPr>
          <w:p w14:paraId="14714EBD" w14:textId="560C00CC" w:rsidR="000A6DC5" w:rsidDel="00E27A9C" w:rsidRDefault="000A6DC5" w:rsidP="0025112E">
            <w:pPr>
              <w:pStyle w:val="Axure"/>
              <w:ind w:firstLine="360"/>
              <w:rPr>
                <w:del w:id="6168" w:author="249326630@qq.com" w:date="2018-12-25T18:25:00Z"/>
              </w:rPr>
            </w:pPr>
            <w:del w:id="6169" w:author="249326630@qq.com" w:date="2018-12-25T18:25:00Z">
              <w:r w:rsidDel="00E27A9C">
                <w:delText>脚注</w:delText>
              </w:r>
            </w:del>
          </w:p>
        </w:tc>
        <w:tc>
          <w:tcPr>
            <w:tcW w:w="2268" w:type="dxa"/>
          </w:tcPr>
          <w:p w14:paraId="59E674F0" w14:textId="58BACA23" w:rsidR="000A6DC5" w:rsidDel="00E27A9C" w:rsidRDefault="000A6DC5" w:rsidP="0025112E">
            <w:pPr>
              <w:pStyle w:val="Axure"/>
              <w:ind w:firstLine="360"/>
              <w:rPr>
                <w:del w:id="6170" w:author="249326630@qq.com" w:date="2018-12-25T18:25:00Z"/>
              </w:rPr>
            </w:pPr>
            <w:del w:id="6171" w:author="249326630@qq.com" w:date="2018-12-25T18:25:00Z">
              <w:r w:rsidDel="00E27A9C">
                <w:delText>名称</w:delText>
              </w:r>
            </w:del>
          </w:p>
        </w:tc>
        <w:tc>
          <w:tcPr>
            <w:tcW w:w="4536" w:type="dxa"/>
          </w:tcPr>
          <w:p w14:paraId="7920F194" w14:textId="5DDF930D" w:rsidR="000A6DC5" w:rsidDel="00E27A9C" w:rsidRDefault="000A6DC5" w:rsidP="0025112E">
            <w:pPr>
              <w:pStyle w:val="Axure"/>
              <w:tabs>
                <w:tab w:val="left" w:pos="1190"/>
              </w:tabs>
              <w:ind w:firstLine="360"/>
              <w:rPr>
                <w:del w:id="6172" w:author="249326630@qq.com" w:date="2018-12-25T18:25:00Z"/>
              </w:rPr>
            </w:pPr>
            <w:del w:id="6173" w:author="249326630@qq.com" w:date="2018-12-25T18:25:00Z">
              <w:r w:rsidDel="00E27A9C">
                <w:delText>交互</w:delText>
              </w:r>
              <w:r w:rsidDel="00E27A9C">
                <w:tab/>
              </w:r>
            </w:del>
          </w:p>
        </w:tc>
      </w:tr>
      <w:tr w:rsidR="000A6DC5" w:rsidDel="00E27A9C" w14:paraId="727854AD" w14:textId="52C81AAD" w:rsidTr="0025112E">
        <w:trPr>
          <w:cantSplit/>
          <w:del w:id="6174" w:author="249326630@qq.com" w:date="2018-12-25T18:25:00Z"/>
        </w:trPr>
        <w:tc>
          <w:tcPr>
            <w:tcW w:w="1413" w:type="dxa"/>
          </w:tcPr>
          <w:p w14:paraId="682D1366" w14:textId="3AD1D558" w:rsidR="000A6DC5" w:rsidDel="00E27A9C" w:rsidRDefault="000A6DC5" w:rsidP="0025112E">
            <w:pPr>
              <w:pStyle w:val="Axure0"/>
              <w:ind w:firstLine="360"/>
              <w:rPr>
                <w:del w:id="6175" w:author="249326630@qq.com" w:date="2018-12-25T18:25:00Z"/>
              </w:rPr>
            </w:pPr>
            <w:del w:id="6176" w:author="249326630@qq.com" w:date="2018-12-25T18:25:00Z">
              <w:r w:rsidDel="00E27A9C">
                <w:delText>1</w:delText>
              </w:r>
            </w:del>
          </w:p>
        </w:tc>
        <w:tc>
          <w:tcPr>
            <w:tcW w:w="2268" w:type="dxa"/>
          </w:tcPr>
          <w:p w14:paraId="244E137D" w14:textId="53A52821" w:rsidR="000A6DC5" w:rsidDel="00E27A9C" w:rsidRDefault="000A6DC5" w:rsidP="0025112E">
            <w:pPr>
              <w:pStyle w:val="Axure0"/>
              <w:ind w:firstLine="360"/>
              <w:rPr>
                <w:del w:id="6177" w:author="249326630@qq.com" w:date="2018-12-25T18:25:00Z"/>
              </w:rPr>
            </w:pPr>
            <w:del w:id="6178" w:author="249326630@qq.com" w:date="2018-12-25T18:25:00Z">
              <w:r w:rsidDel="00E27A9C">
                <w:rPr>
                  <w:rFonts w:hint="eastAsia"/>
                  <w:lang w:eastAsia="zh-CN"/>
                </w:rPr>
                <w:delText>关闭</w:delText>
              </w:r>
            </w:del>
          </w:p>
        </w:tc>
        <w:tc>
          <w:tcPr>
            <w:tcW w:w="4536" w:type="dxa"/>
          </w:tcPr>
          <w:p w14:paraId="624E574F" w14:textId="08738529" w:rsidR="000A6DC5" w:rsidDel="00E27A9C" w:rsidRDefault="000A6DC5" w:rsidP="0025112E">
            <w:pPr>
              <w:pStyle w:val="Axure0"/>
              <w:ind w:firstLine="360"/>
              <w:rPr>
                <w:del w:id="6179" w:author="249326630@qq.com" w:date="2018-12-25T18:25:00Z"/>
                <w:lang w:eastAsia="zh-CN"/>
              </w:rPr>
            </w:pPr>
            <w:del w:id="6180" w:author="249326630@qq.com" w:date="2018-12-25T18:25:00Z">
              <w:r w:rsidDel="00E27A9C">
                <w:rPr>
                  <w:rFonts w:hint="eastAsia"/>
                  <w:lang w:eastAsia="zh-CN"/>
                </w:rPr>
                <w:delText>点击后取消拒绝此</w:delText>
              </w:r>
              <w:r w:rsidDel="00E27A9C">
                <w:rPr>
                  <w:lang w:eastAsia="zh-CN"/>
                </w:rPr>
                <w:delText>用户</w:delText>
              </w:r>
            </w:del>
          </w:p>
        </w:tc>
      </w:tr>
      <w:tr w:rsidR="000A6DC5" w:rsidDel="00E27A9C" w14:paraId="49D52361" w14:textId="4912FC2A" w:rsidTr="0025112E">
        <w:trPr>
          <w:cnfStyle w:val="000000010000" w:firstRow="0" w:lastRow="0" w:firstColumn="0" w:lastColumn="0" w:oddVBand="0" w:evenVBand="0" w:oddHBand="0" w:evenHBand="1" w:firstRowFirstColumn="0" w:firstRowLastColumn="0" w:lastRowFirstColumn="0" w:lastRowLastColumn="0"/>
          <w:cantSplit/>
          <w:del w:id="6181" w:author="249326630@qq.com" w:date="2018-12-25T18:25:00Z"/>
        </w:trPr>
        <w:tc>
          <w:tcPr>
            <w:tcW w:w="1413" w:type="dxa"/>
          </w:tcPr>
          <w:p w14:paraId="0D556F08" w14:textId="58B74BAA" w:rsidR="000A6DC5" w:rsidDel="00E27A9C" w:rsidRDefault="000A6DC5" w:rsidP="0025112E">
            <w:pPr>
              <w:pStyle w:val="Axure0"/>
              <w:ind w:firstLine="360"/>
              <w:rPr>
                <w:del w:id="6182" w:author="249326630@qq.com" w:date="2018-12-25T18:25:00Z"/>
                <w:lang w:eastAsia="zh-CN"/>
              </w:rPr>
            </w:pPr>
            <w:del w:id="6183" w:author="249326630@qq.com" w:date="2018-12-25T18:25:00Z">
              <w:r w:rsidDel="00E27A9C">
                <w:rPr>
                  <w:rFonts w:hint="eastAsia"/>
                  <w:lang w:eastAsia="zh-CN"/>
                </w:rPr>
                <w:delText>2</w:delText>
              </w:r>
            </w:del>
          </w:p>
        </w:tc>
        <w:tc>
          <w:tcPr>
            <w:tcW w:w="2268" w:type="dxa"/>
          </w:tcPr>
          <w:p w14:paraId="219134E3" w14:textId="1B931C40" w:rsidR="000A6DC5" w:rsidDel="00E27A9C" w:rsidRDefault="000A6DC5" w:rsidP="0025112E">
            <w:pPr>
              <w:pStyle w:val="Axure0"/>
              <w:ind w:firstLine="360"/>
              <w:rPr>
                <w:del w:id="6184" w:author="249326630@qq.com" w:date="2018-12-25T18:25:00Z"/>
                <w:lang w:eastAsia="zh-CN"/>
              </w:rPr>
            </w:pPr>
            <w:del w:id="6185" w:author="249326630@qq.com" w:date="2018-12-25T18:25:00Z">
              <w:r w:rsidDel="00E27A9C">
                <w:rPr>
                  <w:rFonts w:hint="eastAsia"/>
                  <w:lang w:eastAsia="zh-CN"/>
                </w:rPr>
                <w:delText>取消</w:delText>
              </w:r>
            </w:del>
          </w:p>
        </w:tc>
        <w:tc>
          <w:tcPr>
            <w:tcW w:w="4536" w:type="dxa"/>
          </w:tcPr>
          <w:p w14:paraId="5AA6BE08" w14:textId="074A5106" w:rsidR="000A6DC5" w:rsidDel="00E27A9C" w:rsidRDefault="000A6DC5" w:rsidP="0025112E">
            <w:pPr>
              <w:pStyle w:val="Axure0"/>
              <w:ind w:firstLine="360"/>
              <w:rPr>
                <w:del w:id="6186" w:author="249326630@qq.com" w:date="2018-12-25T18:25:00Z"/>
                <w:lang w:eastAsia="zh-CN"/>
              </w:rPr>
            </w:pPr>
            <w:del w:id="6187" w:author="249326630@qq.com" w:date="2018-12-25T18:25:00Z">
              <w:r w:rsidDel="00E27A9C">
                <w:rPr>
                  <w:rFonts w:hint="eastAsia"/>
                  <w:lang w:eastAsia="zh-CN"/>
                </w:rPr>
                <w:delText>点击后取消拒绝此</w:delText>
              </w:r>
              <w:r w:rsidDel="00E27A9C">
                <w:rPr>
                  <w:lang w:eastAsia="zh-CN"/>
                </w:rPr>
                <w:delText>用户</w:delText>
              </w:r>
            </w:del>
          </w:p>
        </w:tc>
      </w:tr>
      <w:tr w:rsidR="000A6DC5" w:rsidDel="00E27A9C" w14:paraId="00AE39B4" w14:textId="0EA056C2" w:rsidTr="0025112E">
        <w:trPr>
          <w:cantSplit/>
          <w:del w:id="6188" w:author="249326630@qq.com" w:date="2018-12-25T18:25:00Z"/>
        </w:trPr>
        <w:tc>
          <w:tcPr>
            <w:tcW w:w="1413" w:type="dxa"/>
          </w:tcPr>
          <w:p w14:paraId="10BB1E5A" w14:textId="3284E617" w:rsidR="000A6DC5" w:rsidDel="00E27A9C" w:rsidRDefault="000A6DC5" w:rsidP="0025112E">
            <w:pPr>
              <w:pStyle w:val="Axure0"/>
              <w:ind w:firstLine="360"/>
              <w:rPr>
                <w:del w:id="6189" w:author="249326630@qq.com" w:date="2018-12-25T18:25:00Z"/>
                <w:lang w:eastAsia="zh-CN"/>
              </w:rPr>
            </w:pPr>
            <w:del w:id="6190" w:author="249326630@qq.com" w:date="2018-12-25T18:25:00Z">
              <w:r w:rsidDel="00E27A9C">
                <w:rPr>
                  <w:rFonts w:hint="eastAsia"/>
                  <w:lang w:eastAsia="zh-CN"/>
                </w:rPr>
                <w:delText>3</w:delText>
              </w:r>
            </w:del>
          </w:p>
        </w:tc>
        <w:tc>
          <w:tcPr>
            <w:tcW w:w="2268" w:type="dxa"/>
          </w:tcPr>
          <w:p w14:paraId="75881B90" w14:textId="39976E11" w:rsidR="000A6DC5" w:rsidDel="00E27A9C" w:rsidRDefault="000A6DC5" w:rsidP="0025112E">
            <w:pPr>
              <w:pStyle w:val="Axure0"/>
              <w:ind w:firstLine="360"/>
              <w:rPr>
                <w:del w:id="6191" w:author="249326630@qq.com" w:date="2018-12-25T18:25:00Z"/>
                <w:lang w:eastAsia="zh-CN"/>
              </w:rPr>
            </w:pPr>
            <w:del w:id="6192" w:author="249326630@qq.com" w:date="2018-12-25T18:25:00Z">
              <w:r w:rsidDel="00E27A9C">
                <w:rPr>
                  <w:rFonts w:hint="eastAsia"/>
                  <w:lang w:eastAsia="zh-CN"/>
                </w:rPr>
                <w:delText>确认</w:delText>
              </w:r>
            </w:del>
          </w:p>
        </w:tc>
        <w:tc>
          <w:tcPr>
            <w:tcW w:w="4536" w:type="dxa"/>
          </w:tcPr>
          <w:p w14:paraId="01965E59" w14:textId="6D9BD752" w:rsidR="000A6DC5" w:rsidDel="00E27A9C" w:rsidRDefault="000A6DC5" w:rsidP="000A6DC5">
            <w:pPr>
              <w:pStyle w:val="Axure0"/>
              <w:ind w:firstLine="360"/>
              <w:rPr>
                <w:del w:id="6193" w:author="249326630@qq.com" w:date="2018-12-25T18:25:00Z"/>
                <w:lang w:eastAsia="zh-CN"/>
              </w:rPr>
            </w:pPr>
            <w:del w:id="6194" w:author="249326630@qq.com" w:date="2018-12-25T18:25:00Z">
              <w:r w:rsidDel="00E27A9C">
                <w:rPr>
                  <w:rFonts w:hint="eastAsia"/>
                  <w:lang w:eastAsia="zh-CN"/>
                </w:rPr>
                <w:delText>点击后拒绝此</w:delText>
              </w:r>
              <w:r w:rsidDel="00E27A9C">
                <w:rPr>
                  <w:lang w:eastAsia="zh-CN"/>
                </w:rPr>
                <w:delText>用户</w:delText>
              </w:r>
            </w:del>
          </w:p>
        </w:tc>
      </w:tr>
    </w:tbl>
    <w:p w14:paraId="36E858CD" w14:textId="382D0E98" w:rsidR="000A6DC5" w:rsidDel="00E27A9C" w:rsidRDefault="000A6DC5" w:rsidP="000A6DC5">
      <w:pPr>
        <w:rPr>
          <w:del w:id="6195" w:author="249326630@qq.com" w:date="2018-12-25T18:25:00Z"/>
        </w:rPr>
      </w:pPr>
    </w:p>
    <w:p w14:paraId="715DD807" w14:textId="3395A6F3" w:rsidR="000A6DC5" w:rsidDel="00E27A9C" w:rsidRDefault="000A6DC5" w:rsidP="00444F6E">
      <w:pPr>
        <w:rPr>
          <w:del w:id="6196" w:author="249326630@qq.com" w:date="2018-12-25T18:25:00Z"/>
          <w:b/>
        </w:rPr>
      </w:pPr>
    </w:p>
    <w:p w14:paraId="6C9CF456" w14:textId="20956C29" w:rsidR="000A6DC5" w:rsidDel="00E27A9C" w:rsidRDefault="000A6DC5" w:rsidP="00444F6E">
      <w:pPr>
        <w:rPr>
          <w:ins w:id="6197" w:author="HerculesHu" w:date="2017-12-23T23:51:00Z"/>
          <w:del w:id="6198" w:author="249326630@qq.com" w:date="2018-12-25T18:25:00Z"/>
          <w:b/>
        </w:rPr>
      </w:pPr>
      <w:del w:id="6199" w:author="249326630@qq.com" w:date="2018-12-25T18:25:00Z">
        <w:r w:rsidDel="00E27A9C">
          <w:rPr>
            <w:noProof/>
          </w:rPr>
          <w:drawing>
            <wp:inline distT="0" distB="0" distL="0" distR="0" wp14:anchorId="55A5DC8E" wp14:editId="55411DDD">
              <wp:extent cx="5274310" cy="261874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618740"/>
                      </a:xfrm>
                      <a:prstGeom prst="rect">
                        <a:avLst/>
                      </a:prstGeom>
                    </pic:spPr>
                  </pic:pic>
                </a:graphicData>
              </a:graphic>
            </wp:inline>
          </w:drawing>
        </w:r>
      </w:del>
    </w:p>
    <w:p w14:paraId="4672E2B1" w14:textId="262F7D13" w:rsidR="00636C47" w:rsidDel="00E27A9C" w:rsidRDefault="00636C47" w:rsidP="00636C47">
      <w:pPr>
        <w:jc w:val="center"/>
        <w:rPr>
          <w:ins w:id="6200" w:author="HerculesHu" w:date="2017-12-23T23:51:00Z"/>
          <w:del w:id="6201" w:author="249326630@qq.com" w:date="2018-12-25T18:25:00Z"/>
        </w:rPr>
      </w:pPr>
      <w:ins w:id="6202" w:author="HerculesHu" w:date="2017-12-23T23:51:00Z">
        <w:del w:id="6203" w:author="249326630@qq.com" w:date="2018-12-25T18:25:00Z">
          <w:r w:rsidDel="00E27A9C">
            <w:rPr>
              <w:rFonts w:hint="eastAsia"/>
            </w:rPr>
            <w:delText>（电脑</w:delText>
          </w:r>
          <w:r w:rsidDel="00E27A9C">
            <w:delText>版</w:delText>
          </w:r>
          <w:r w:rsidDel="00E27A9C">
            <w:rPr>
              <w:rFonts w:hint="eastAsia"/>
            </w:rPr>
            <w:delText>）</w:delText>
          </w:r>
        </w:del>
      </w:ins>
    </w:p>
    <w:p w14:paraId="7F963814" w14:textId="06DE190D" w:rsidR="00636C47" w:rsidDel="00E27A9C" w:rsidRDefault="00636C47" w:rsidP="00444F6E">
      <w:pPr>
        <w:rPr>
          <w:del w:id="6204" w:author="249326630@qq.com" w:date="2018-12-25T18:25:00Z"/>
          <w:b/>
        </w:rPr>
      </w:pPr>
    </w:p>
    <w:p w14:paraId="46ED0FE1" w14:textId="1173B55B" w:rsidR="000A6DC5" w:rsidRPr="000A6DC5" w:rsidDel="00E27A9C" w:rsidRDefault="000A6DC5" w:rsidP="00444F6E">
      <w:pPr>
        <w:rPr>
          <w:del w:id="6205" w:author="249326630@qq.com" w:date="2018-12-25T18:25:00Z"/>
          <w:b/>
        </w:rPr>
      </w:pPr>
    </w:p>
    <w:p w14:paraId="07706DF7" w14:textId="45784BC8" w:rsidR="00EF05EA" w:rsidDel="00E27A9C" w:rsidRDefault="00EF05EA">
      <w:pPr>
        <w:pStyle w:val="a2"/>
        <w:rPr>
          <w:del w:id="6206" w:author="249326630@qq.com" w:date="2018-12-25T18:25:00Z"/>
        </w:rPr>
      </w:pPr>
      <w:del w:id="6207" w:author="249326630@qq.com" w:date="2018-12-25T18:25:00Z">
        <w:r w:rsidDel="00E27A9C">
          <w:rPr>
            <w:rFonts w:hint="eastAsia"/>
          </w:rPr>
          <w:delText>用户</w:delText>
        </w:r>
        <w:r w:rsidDel="00E27A9C">
          <w:delText>审核复选拒绝</w:delText>
        </w:r>
      </w:del>
    </w:p>
    <w:p w14:paraId="1B6B5747" w14:textId="63338344" w:rsidR="00CE336F" w:rsidDel="00E27A9C" w:rsidRDefault="00CE336F" w:rsidP="00CE336F">
      <w:pPr>
        <w:rPr>
          <w:del w:id="6208" w:author="249326630@qq.com" w:date="2018-12-25T18:25:00Z"/>
        </w:rPr>
      </w:pPr>
    </w:p>
    <w:tbl>
      <w:tblPr>
        <w:tblStyle w:val="Axure1"/>
        <w:tblpPr w:leftFromText="180" w:rightFromText="180" w:vertAnchor="text" w:horzAnchor="margin" w:tblpY="-18"/>
        <w:tblW w:w="0" w:type="auto"/>
        <w:tblLook w:val="04A0" w:firstRow="1" w:lastRow="0" w:firstColumn="1" w:lastColumn="0" w:noHBand="0" w:noVBand="1"/>
      </w:tblPr>
      <w:tblGrid>
        <w:gridCol w:w="1413"/>
        <w:gridCol w:w="2268"/>
        <w:gridCol w:w="4536"/>
      </w:tblGrid>
      <w:tr w:rsidR="00CE336F" w:rsidDel="00E27A9C" w14:paraId="22319A32" w14:textId="05761D27" w:rsidTr="0025112E">
        <w:trPr>
          <w:cnfStyle w:val="100000000000" w:firstRow="1" w:lastRow="0" w:firstColumn="0" w:lastColumn="0" w:oddVBand="0" w:evenVBand="0" w:oddHBand="0" w:evenHBand="0" w:firstRowFirstColumn="0" w:firstRowLastColumn="0" w:lastRowFirstColumn="0" w:lastRowLastColumn="0"/>
          <w:cantSplit/>
          <w:tblHeader/>
          <w:del w:id="6209" w:author="249326630@qq.com" w:date="2018-12-25T18:25:00Z"/>
        </w:trPr>
        <w:tc>
          <w:tcPr>
            <w:tcW w:w="1413" w:type="dxa"/>
          </w:tcPr>
          <w:p w14:paraId="00000EE5" w14:textId="096F5D47" w:rsidR="00CE336F" w:rsidDel="00E27A9C" w:rsidRDefault="00CE336F" w:rsidP="0025112E">
            <w:pPr>
              <w:pStyle w:val="Axure"/>
              <w:ind w:firstLine="360"/>
              <w:rPr>
                <w:del w:id="6210" w:author="249326630@qq.com" w:date="2018-12-25T18:25:00Z"/>
              </w:rPr>
            </w:pPr>
            <w:del w:id="6211" w:author="249326630@qq.com" w:date="2018-12-25T18:25:00Z">
              <w:r w:rsidDel="00E27A9C">
                <w:delText>脚注</w:delText>
              </w:r>
            </w:del>
          </w:p>
        </w:tc>
        <w:tc>
          <w:tcPr>
            <w:tcW w:w="2268" w:type="dxa"/>
          </w:tcPr>
          <w:p w14:paraId="1D482157" w14:textId="6F88C6B9" w:rsidR="00CE336F" w:rsidDel="00E27A9C" w:rsidRDefault="00CE336F" w:rsidP="0025112E">
            <w:pPr>
              <w:pStyle w:val="Axure"/>
              <w:ind w:firstLine="360"/>
              <w:rPr>
                <w:del w:id="6212" w:author="249326630@qq.com" w:date="2018-12-25T18:25:00Z"/>
              </w:rPr>
            </w:pPr>
            <w:del w:id="6213" w:author="249326630@qq.com" w:date="2018-12-25T18:25:00Z">
              <w:r w:rsidDel="00E27A9C">
                <w:delText>名称</w:delText>
              </w:r>
            </w:del>
          </w:p>
        </w:tc>
        <w:tc>
          <w:tcPr>
            <w:tcW w:w="4536" w:type="dxa"/>
          </w:tcPr>
          <w:p w14:paraId="7333B848" w14:textId="2F41AC27" w:rsidR="00CE336F" w:rsidDel="00E27A9C" w:rsidRDefault="00CE336F" w:rsidP="0025112E">
            <w:pPr>
              <w:pStyle w:val="Axure"/>
              <w:tabs>
                <w:tab w:val="left" w:pos="1190"/>
              </w:tabs>
              <w:ind w:firstLine="360"/>
              <w:rPr>
                <w:del w:id="6214" w:author="249326630@qq.com" w:date="2018-12-25T18:25:00Z"/>
              </w:rPr>
            </w:pPr>
            <w:del w:id="6215" w:author="249326630@qq.com" w:date="2018-12-25T18:25:00Z">
              <w:r w:rsidDel="00E27A9C">
                <w:delText>交互</w:delText>
              </w:r>
              <w:r w:rsidDel="00E27A9C">
                <w:tab/>
              </w:r>
            </w:del>
          </w:p>
        </w:tc>
      </w:tr>
      <w:tr w:rsidR="00CE336F" w:rsidDel="00E27A9C" w14:paraId="50C9CCFE" w14:textId="6D8B44AF" w:rsidTr="0025112E">
        <w:trPr>
          <w:cantSplit/>
          <w:del w:id="6216" w:author="249326630@qq.com" w:date="2018-12-25T18:25:00Z"/>
        </w:trPr>
        <w:tc>
          <w:tcPr>
            <w:tcW w:w="1413" w:type="dxa"/>
          </w:tcPr>
          <w:p w14:paraId="63F52357" w14:textId="5131150B" w:rsidR="00CE336F" w:rsidDel="00E27A9C" w:rsidRDefault="00CE336F" w:rsidP="0025112E">
            <w:pPr>
              <w:pStyle w:val="Axure0"/>
              <w:ind w:firstLine="360"/>
              <w:rPr>
                <w:del w:id="6217" w:author="249326630@qq.com" w:date="2018-12-25T18:25:00Z"/>
              </w:rPr>
            </w:pPr>
            <w:del w:id="6218" w:author="249326630@qq.com" w:date="2018-12-25T18:25:00Z">
              <w:r w:rsidDel="00E27A9C">
                <w:delText>1</w:delText>
              </w:r>
            </w:del>
          </w:p>
        </w:tc>
        <w:tc>
          <w:tcPr>
            <w:tcW w:w="2268" w:type="dxa"/>
          </w:tcPr>
          <w:p w14:paraId="4E599CC4" w14:textId="4035624F" w:rsidR="00CE336F" w:rsidDel="00E27A9C" w:rsidRDefault="00CE336F" w:rsidP="0025112E">
            <w:pPr>
              <w:pStyle w:val="Axure0"/>
              <w:ind w:firstLine="360"/>
              <w:rPr>
                <w:del w:id="6219" w:author="249326630@qq.com" w:date="2018-12-25T18:25:00Z"/>
              </w:rPr>
            </w:pPr>
            <w:del w:id="6220" w:author="249326630@qq.com" w:date="2018-12-25T18:25:00Z">
              <w:r w:rsidDel="00E27A9C">
                <w:rPr>
                  <w:rFonts w:hint="eastAsia"/>
                  <w:lang w:eastAsia="zh-CN"/>
                </w:rPr>
                <w:delText>关闭</w:delText>
              </w:r>
            </w:del>
          </w:p>
        </w:tc>
        <w:tc>
          <w:tcPr>
            <w:tcW w:w="4536" w:type="dxa"/>
          </w:tcPr>
          <w:p w14:paraId="5EDFF513" w14:textId="673B6B2B" w:rsidR="00CE336F" w:rsidDel="00E27A9C" w:rsidRDefault="00CE336F" w:rsidP="0025112E">
            <w:pPr>
              <w:pStyle w:val="Axure0"/>
              <w:ind w:firstLine="360"/>
              <w:rPr>
                <w:del w:id="6221" w:author="249326630@qq.com" w:date="2018-12-25T18:25:00Z"/>
                <w:lang w:eastAsia="zh-CN"/>
              </w:rPr>
            </w:pPr>
            <w:del w:id="6222" w:author="249326630@qq.com" w:date="2018-12-25T18:25:00Z">
              <w:r w:rsidDel="00E27A9C">
                <w:rPr>
                  <w:rFonts w:hint="eastAsia"/>
                  <w:lang w:eastAsia="zh-CN"/>
                </w:rPr>
                <w:delText>点击后取消拒绝</w:delText>
              </w:r>
              <w:r w:rsidR="0044436B" w:rsidDel="00E27A9C">
                <w:rPr>
                  <w:rFonts w:hint="eastAsia"/>
                  <w:lang w:eastAsia="zh-CN"/>
                </w:rPr>
                <w:delText>这些</w:delText>
              </w:r>
              <w:r w:rsidR="0044436B" w:rsidDel="00E27A9C">
                <w:rPr>
                  <w:lang w:eastAsia="zh-CN"/>
                </w:rPr>
                <w:delText>用户</w:delText>
              </w:r>
            </w:del>
          </w:p>
        </w:tc>
      </w:tr>
      <w:tr w:rsidR="00CE336F" w:rsidDel="00E27A9C" w14:paraId="1CCD022B" w14:textId="445BAEB0" w:rsidTr="0025112E">
        <w:trPr>
          <w:cnfStyle w:val="000000010000" w:firstRow="0" w:lastRow="0" w:firstColumn="0" w:lastColumn="0" w:oddVBand="0" w:evenVBand="0" w:oddHBand="0" w:evenHBand="1" w:firstRowFirstColumn="0" w:firstRowLastColumn="0" w:lastRowFirstColumn="0" w:lastRowLastColumn="0"/>
          <w:cantSplit/>
          <w:del w:id="6223" w:author="249326630@qq.com" w:date="2018-12-25T18:25:00Z"/>
        </w:trPr>
        <w:tc>
          <w:tcPr>
            <w:tcW w:w="1413" w:type="dxa"/>
          </w:tcPr>
          <w:p w14:paraId="68CA061C" w14:textId="56C0C741" w:rsidR="00CE336F" w:rsidDel="00E27A9C" w:rsidRDefault="00CE336F" w:rsidP="0025112E">
            <w:pPr>
              <w:pStyle w:val="Axure0"/>
              <w:ind w:firstLine="360"/>
              <w:rPr>
                <w:del w:id="6224" w:author="249326630@qq.com" w:date="2018-12-25T18:25:00Z"/>
                <w:lang w:eastAsia="zh-CN"/>
              </w:rPr>
            </w:pPr>
            <w:del w:id="6225" w:author="249326630@qq.com" w:date="2018-12-25T18:25:00Z">
              <w:r w:rsidDel="00E27A9C">
                <w:rPr>
                  <w:rFonts w:hint="eastAsia"/>
                  <w:lang w:eastAsia="zh-CN"/>
                </w:rPr>
                <w:delText>2</w:delText>
              </w:r>
            </w:del>
          </w:p>
        </w:tc>
        <w:tc>
          <w:tcPr>
            <w:tcW w:w="2268" w:type="dxa"/>
          </w:tcPr>
          <w:p w14:paraId="29595835" w14:textId="36ADE62F" w:rsidR="00CE336F" w:rsidDel="00E27A9C" w:rsidRDefault="00CE336F" w:rsidP="0025112E">
            <w:pPr>
              <w:pStyle w:val="Axure0"/>
              <w:ind w:firstLine="360"/>
              <w:rPr>
                <w:del w:id="6226" w:author="249326630@qq.com" w:date="2018-12-25T18:25:00Z"/>
                <w:lang w:eastAsia="zh-CN"/>
              </w:rPr>
            </w:pPr>
            <w:del w:id="6227" w:author="249326630@qq.com" w:date="2018-12-25T18:25:00Z">
              <w:r w:rsidDel="00E27A9C">
                <w:rPr>
                  <w:rFonts w:hint="eastAsia"/>
                  <w:lang w:eastAsia="zh-CN"/>
                </w:rPr>
                <w:delText>取消</w:delText>
              </w:r>
            </w:del>
          </w:p>
        </w:tc>
        <w:tc>
          <w:tcPr>
            <w:tcW w:w="4536" w:type="dxa"/>
          </w:tcPr>
          <w:p w14:paraId="6399C2A4" w14:textId="1A6C35E1" w:rsidR="00CE336F" w:rsidDel="00E27A9C" w:rsidRDefault="00CE336F" w:rsidP="0025112E">
            <w:pPr>
              <w:pStyle w:val="Axure0"/>
              <w:ind w:firstLine="360"/>
              <w:rPr>
                <w:del w:id="6228" w:author="249326630@qq.com" w:date="2018-12-25T18:25:00Z"/>
                <w:lang w:eastAsia="zh-CN"/>
              </w:rPr>
            </w:pPr>
            <w:del w:id="6229" w:author="249326630@qq.com" w:date="2018-12-25T18:25:00Z">
              <w:r w:rsidDel="00E27A9C">
                <w:rPr>
                  <w:rFonts w:hint="eastAsia"/>
                  <w:lang w:eastAsia="zh-CN"/>
                </w:rPr>
                <w:delText>点击后取消拒绝</w:delText>
              </w:r>
              <w:r w:rsidR="0044436B" w:rsidDel="00E27A9C">
                <w:rPr>
                  <w:rFonts w:hint="eastAsia"/>
                  <w:lang w:eastAsia="zh-CN"/>
                </w:rPr>
                <w:delText>这些</w:delText>
              </w:r>
              <w:r w:rsidR="0044436B" w:rsidDel="00E27A9C">
                <w:rPr>
                  <w:lang w:eastAsia="zh-CN"/>
                </w:rPr>
                <w:delText>用户</w:delText>
              </w:r>
            </w:del>
          </w:p>
        </w:tc>
      </w:tr>
      <w:tr w:rsidR="00CE336F" w:rsidDel="00E27A9C" w14:paraId="7DEB6086" w14:textId="338071DE" w:rsidTr="0025112E">
        <w:trPr>
          <w:cantSplit/>
          <w:del w:id="6230" w:author="249326630@qq.com" w:date="2018-12-25T18:25:00Z"/>
        </w:trPr>
        <w:tc>
          <w:tcPr>
            <w:tcW w:w="1413" w:type="dxa"/>
          </w:tcPr>
          <w:p w14:paraId="7FD8F75F" w14:textId="77100572" w:rsidR="00CE336F" w:rsidDel="00E27A9C" w:rsidRDefault="00CE336F" w:rsidP="0025112E">
            <w:pPr>
              <w:pStyle w:val="Axure0"/>
              <w:ind w:firstLine="360"/>
              <w:rPr>
                <w:del w:id="6231" w:author="249326630@qq.com" w:date="2018-12-25T18:25:00Z"/>
                <w:lang w:eastAsia="zh-CN"/>
              </w:rPr>
            </w:pPr>
            <w:del w:id="6232" w:author="249326630@qq.com" w:date="2018-12-25T18:25:00Z">
              <w:r w:rsidDel="00E27A9C">
                <w:rPr>
                  <w:rFonts w:hint="eastAsia"/>
                  <w:lang w:eastAsia="zh-CN"/>
                </w:rPr>
                <w:delText>3</w:delText>
              </w:r>
            </w:del>
          </w:p>
        </w:tc>
        <w:tc>
          <w:tcPr>
            <w:tcW w:w="2268" w:type="dxa"/>
          </w:tcPr>
          <w:p w14:paraId="4196E9DA" w14:textId="7691CBD9" w:rsidR="00CE336F" w:rsidDel="00E27A9C" w:rsidRDefault="00CE336F" w:rsidP="0025112E">
            <w:pPr>
              <w:pStyle w:val="Axure0"/>
              <w:ind w:firstLine="360"/>
              <w:rPr>
                <w:del w:id="6233" w:author="249326630@qq.com" w:date="2018-12-25T18:25:00Z"/>
                <w:lang w:eastAsia="zh-CN"/>
              </w:rPr>
            </w:pPr>
            <w:del w:id="6234" w:author="249326630@qq.com" w:date="2018-12-25T18:25:00Z">
              <w:r w:rsidDel="00E27A9C">
                <w:rPr>
                  <w:rFonts w:hint="eastAsia"/>
                  <w:lang w:eastAsia="zh-CN"/>
                </w:rPr>
                <w:delText>确认</w:delText>
              </w:r>
            </w:del>
          </w:p>
        </w:tc>
        <w:tc>
          <w:tcPr>
            <w:tcW w:w="4536" w:type="dxa"/>
          </w:tcPr>
          <w:p w14:paraId="5596313A" w14:textId="77B9F1DC" w:rsidR="00CE336F" w:rsidDel="00E27A9C" w:rsidRDefault="00CE336F" w:rsidP="0025112E">
            <w:pPr>
              <w:pStyle w:val="Axure0"/>
              <w:ind w:firstLine="360"/>
              <w:rPr>
                <w:del w:id="6235" w:author="249326630@qq.com" w:date="2018-12-25T18:25:00Z"/>
                <w:lang w:eastAsia="zh-CN"/>
              </w:rPr>
            </w:pPr>
            <w:del w:id="6236" w:author="249326630@qq.com" w:date="2018-12-25T18:25:00Z">
              <w:r w:rsidDel="00E27A9C">
                <w:rPr>
                  <w:rFonts w:hint="eastAsia"/>
                  <w:lang w:eastAsia="zh-CN"/>
                </w:rPr>
                <w:delText>点击后拒绝</w:delText>
              </w:r>
              <w:r w:rsidR="0044436B" w:rsidDel="00E27A9C">
                <w:rPr>
                  <w:rFonts w:hint="eastAsia"/>
                  <w:lang w:eastAsia="zh-CN"/>
                </w:rPr>
                <w:delText>这些</w:delText>
              </w:r>
              <w:r w:rsidR="0044436B" w:rsidDel="00E27A9C">
                <w:rPr>
                  <w:lang w:eastAsia="zh-CN"/>
                </w:rPr>
                <w:delText>用户</w:delText>
              </w:r>
            </w:del>
          </w:p>
        </w:tc>
      </w:tr>
    </w:tbl>
    <w:p w14:paraId="4FB6297D" w14:textId="619D2FAF" w:rsidR="00CE336F" w:rsidDel="00E27A9C" w:rsidRDefault="00CE336F" w:rsidP="00EF05EA">
      <w:pPr>
        <w:rPr>
          <w:del w:id="6237" w:author="249326630@qq.com" w:date="2018-12-25T18:25:00Z"/>
        </w:rPr>
      </w:pPr>
    </w:p>
    <w:p w14:paraId="15EB4F3C" w14:textId="060124E6" w:rsidR="00EF05EA" w:rsidDel="00E27A9C" w:rsidRDefault="00EF05EA" w:rsidP="00EF05EA">
      <w:pPr>
        <w:rPr>
          <w:ins w:id="6238" w:author="HerculesHu" w:date="2017-12-23T23:51:00Z"/>
          <w:del w:id="6239" w:author="249326630@qq.com" w:date="2018-12-25T18:25:00Z"/>
        </w:rPr>
      </w:pPr>
      <w:del w:id="6240" w:author="249326630@qq.com" w:date="2018-12-25T18:25:00Z">
        <w:r w:rsidDel="00E27A9C">
          <w:rPr>
            <w:noProof/>
          </w:rPr>
          <w:drawing>
            <wp:inline distT="0" distB="0" distL="0" distR="0" wp14:anchorId="0D595815" wp14:editId="0C28CD8E">
              <wp:extent cx="5274310" cy="2721610"/>
              <wp:effectExtent l="0" t="0" r="254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721610"/>
                      </a:xfrm>
                      <a:prstGeom prst="rect">
                        <a:avLst/>
                      </a:prstGeom>
                    </pic:spPr>
                  </pic:pic>
                </a:graphicData>
              </a:graphic>
            </wp:inline>
          </w:drawing>
        </w:r>
      </w:del>
    </w:p>
    <w:p w14:paraId="2F783694" w14:textId="1F3B835C" w:rsidR="00636C47" w:rsidDel="00E27A9C" w:rsidRDefault="00636C47" w:rsidP="00636C47">
      <w:pPr>
        <w:jc w:val="center"/>
        <w:rPr>
          <w:ins w:id="6241" w:author="HerculesHu" w:date="2017-12-23T23:51:00Z"/>
          <w:del w:id="6242" w:author="249326630@qq.com" w:date="2018-12-25T18:25:00Z"/>
        </w:rPr>
      </w:pPr>
      <w:ins w:id="6243" w:author="HerculesHu" w:date="2017-12-23T23:51:00Z">
        <w:del w:id="6244" w:author="249326630@qq.com" w:date="2018-12-25T18:25:00Z">
          <w:r w:rsidDel="00E27A9C">
            <w:rPr>
              <w:rFonts w:hint="eastAsia"/>
            </w:rPr>
            <w:delText>（电脑</w:delText>
          </w:r>
          <w:r w:rsidDel="00E27A9C">
            <w:delText>版</w:delText>
          </w:r>
          <w:r w:rsidDel="00E27A9C">
            <w:rPr>
              <w:rFonts w:hint="eastAsia"/>
            </w:rPr>
            <w:delText>）</w:delText>
          </w:r>
        </w:del>
      </w:ins>
    </w:p>
    <w:p w14:paraId="02B23567" w14:textId="492B1D57" w:rsidR="00636C47" w:rsidRPr="00EF05EA" w:rsidDel="00E27A9C" w:rsidRDefault="00636C47" w:rsidP="00EF05EA">
      <w:pPr>
        <w:rPr>
          <w:del w:id="6245" w:author="249326630@qq.com" w:date="2018-12-25T18:25:00Z"/>
        </w:rPr>
      </w:pPr>
    </w:p>
    <w:p w14:paraId="5332B62F" w14:textId="746B17F6" w:rsidR="00282820" w:rsidDel="00E27A9C" w:rsidRDefault="00E54CDC">
      <w:pPr>
        <w:pStyle w:val="a1"/>
        <w:rPr>
          <w:del w:id="6246" w:author="249326630@qq.com" w:date="2018-12-25T18:25:00Z"/>
        </w:rPr>
      </w:pPr>
      <w:ins w:id="6247" w:author="吴苏琪" w:date="2018-01-07T03:50:00Z">
        <w:del w:id="6248" w:author="249326630@qq.com" w:date="2018-12-25T18:25:00Z">
          <w:r w:rsidDel="00E27A9C">
            <w:rPr>
              <w:rFonts w:hint="eastAsia"/>
            </w:rPr>
            <w:delText>管理员</w:delText>
          </w:r>
        </w:del>
      </w:ins>
      <w:del w:id="6249" w:author="249326630@qq.com" w:date="2018-12-25T18:25:00Z">
        <w:r w:rsidR="00282820" w:rsidDel="00E27A9C">
          <w:rPr>
            <w:rFonts w:hint="eastAsia"/>
          </w:rPr>
          <w:delText>教师</w:delText>
        </w:r>
        <w:r w:rsidR="00282820" w:rsidDel="00E27A9C">
          <w:delText>管理</w:delText>
        </w:r>
      </w:del>
    </w:p>
    <w:p w14:paraId="39A6D5A2" w14:textId="1F883FE2" w:rsidR="009E212F" w:rsidDel="00E27A9C" w:rsidRDefault="009E212F" w:rsidP="009E212F">
      <w:pPr>
        <w:rPr>
          <w:del w:id="6250" w:author="249326630@qq.com" w:date="2018-12-25T18:25:00Z"/>
        </w:rPr>
      </w:pPr>
    </w:p>
    <w:p w14:paraId="3D75B381" w14:textId="490794F2" w:rsidR="009E212F" w:rsidDel="00E27A9C" w:rsidRDefault="009E212F" w:rsidP="009E212F">
      <w:pPr>
        <w:rPr>
          <w:del w:id="6251" w:author="249326630@qq.com" w:date="2018-12-25T18:25:00Z"/>
        </w:rPr>
      </w:pPr>
    </w:p>
    <w:p w14:paraId="3D41F51C" w14:textId="42E9EB92" w:rsidR="009709FC" w:rsidDel="00E27A9C" w:rsidRDefault="009709FC" w:rsidP="009709FC">
      <w:pPr>
        <w:rPr>
          <w:del w:id="6252" w:author="249326630@qq.com" w:date="2018-12-25T18:25:00Z"/>
        </w:rPr>
      </w:pPr>
    </w:p>
    <w:tbl>
      <w:tblPr>
        <w:tblStyle w:val="Axure1"/>
        <w:tblpPr w:leftFromText="180" w:rightFromText="180" w:vertAnchor="text" w:horzAnchor="margin" w:tblpY="51"/>
        <w:tblW w:w="0" w:type="auto"/>
        <w:tblLook w:val="04A0" w:firstRow="1" w:lastRow="0" w:firstColumn="1" w:lastColumn="0" w:noHBand="0" w:noVBand="1"/>
      </w:tblPr>
      <w:tblGrid>
        <w:gridCol w:w="1413"/>
        <w:gridCol w:w="2268"/>
        <w:gridCol w:w="4536"/>
      </w:tblGrid>
      <w:tr w:rsidR="009709FC" w:rsidDel="00E27A9C" w14:paraId="3104D16A" w14:textId="1A859836" w:rsidTr="0025112E">
        <w:trPr>
          <w:cnfStyle w:val="100000000000" w:firstRow="1" w:lastRow="0" w:firstColumn="0" w:lastColumn="0" w:oddVBand="0" w:evenVBand="0" w:oddHBand="0" w:evenHBand="0" w:firstRowFirstColumn="0" w:firstRowLastColumn="0" w:lastRowFirstColumn="0" w:lastRowLastColumn="0"/>
          <w:cantSplit/>
          <w:tblHeader/>
          <w:del w:id="6253" w:author="249326630@qq.com" w:date="2018-12-25T18:25:00Z"/>
        </w:trPr>
        <w:tc>
          <w:tcPr>
            <w:tcW w:w="1413" w:type="dxa"/>
          </w:tcPr>
          <w:p w14:paraId="26650BD0" w14:textId="2D297A16" w:rsidR="009709FC" w:rsidDel="00E27A9C" w:rsidRDefault="009709FC" w:rsidP="0025112E">
            <w:pPr>
              <w:pStyle w:val="Axure"/>
              <w:rPr>
                <w:del w:id="6254" w:author="249326630@qq.com" w:date="2018-12-25T18:25:00Z"/>
              </w:rPr>
            </w:pPr>
            <w:del w:id="6255" w:author="249326630@qq.com" w:date="2018-12-25T18:25:00Z">
              <w:r w:rsidDel="00E27A9C">
                <w:delText>脚注</w:delText>
              </w:r>
            </w:del>
          </w:p>
        </w:tc>
        <w:tc>
          <w:tcPr>
            <w:tcW w:w="2268" w:type="dxa"/>
          </w:tcPr>
          <w:p w14:paraId="0D82FFD6" w14:textId="7008799A" w:rsidR="009709FC" w:rsidDel="00E27A9C" w:rsidRDefault="009709FC" w:rsidP="0025112E">
            <w:pPr>
              <w:pStyle w:val="Axure"/>
              <w:rPr>
                <w:del w:id="6256" w:author="249326630@qq.com" w:date="2018-12-25T18:25:00Z"/>
              </w:rPr>
            </w:pPr>
            <w:del w:id="6257" w:author="249326630@qq.com" w:date="2018-12-25T18:25:00Z">
              <w:r w:rsidDel="00E27A9C">
                <w:delText>名称</w:delText>
              </w:r>
            </w:del>
          </w:p>
        </w:tc>
        <w:tc>
          <w:tcPr>
            <w:tcW w:w="4536" w:type="dxa"/>
          </w:tcPr>
          <w:p w14:paraId="759D5CFA" w14:textId="36529E09" w:rsidR="009709FC" w:rsidDel="00E27A9C" w:rsidRDefault="009709FC" w:rsidP="0025112E">
            <w:pPr>
              <w:pStyle w:val="Axure"/>
              <w:tabs>
                <w:tab w:val="left" w:pos="1190"/>
              </w:tabs>
              <w:rPr>
                <w:del w:id="6258" w:author="249326630@qq.com" w:date="2018-12-25T18:25:00Z"/>
              </w:rPr>
            </w:pPr>
            <w:del w:id="6259" w:author="249326630@qq.com" w:date="2018-12-25T18:25:00Z">
              <w:r w:rsidDel="00E27A9C">
                <w:delText>交互</w:delText>
              </w:r>
              <w:r w:rsidDel="00E27A9C">
                <w:tab/>
              </w:r>
            </w:del>
          </w:p>
        </w:tc>
      </w:tr>
      <w:tr w:rsidR="009709FC" w:rsidDel="00E27A9C" w14:paraId="7AC35CE1" w14:textId="6B2921A4" w:rsidTr="0025112E">
        <w:trPr>
          <w:cantSplit/>
          <w:del w:id="6260" w:author="249326630@qq.com" w:date="2018-12-25T18:25:00Z"/>
        </w:trPr>
        <w:tc>
          <w:tcPr>
            <w:tcW w:w="1413" w:type="dxa"/>
          </w:tcPr>
          <w:p w14:paraId="20E2AD3F" w14:textId="675A792B" w:rsidR="009709FC" w:rsidDel="00E27A9C" w:rsidRDefault="009709FC" w:rsidP="0025112E">
            <w:pPr>
              <w:pStyle w:val="Axure0"/>
              <w:rPr>
                <w:del w:id="6261" w:author="249326630@qq.com" w:date="2018-12-25T18:25:00Z"/>
              </w:rPr>
            </w:pPr>
            <w:del w:id="6262" w:author="249326630@qq.com" w:date="2018-12-25T18:25:00Z">
              <w:r w:rsidDel="00E27A9C">
                <w:delText>1</w:delText>
              </w:r>
            </w:del>
          </w:p>
        </w:tc>
        <w:tc>
          <w:tcPr>
            <w:tcW w:w="2268" w:type="dxa"/>
          </w:tcPr>
          <w:p w14:paraId="331D0648" w14:textId="4FB8210C" w:rsidR="009709FC" w:rsidDel="00E27A9C" w:rsidRDefault="009709FC" w:rsidP="0025112E">
            <w:pPr>
              <w:pStyle w:val="Axure0"/>
              <w:rPr>
                <w:del w:id="6263" w:author="249326630@qq.com" w:date="2018-12-25T18:25:00Z"/>
                <w:lang w:eastAsia="zh-CN"/>
              </w:rPr>
            </w:pPr>
            <w:del w:id="6264" w:author="249326630@qq.com" w:date="2018-12-25T18:25:00Z">
              <w:r w:rsidDel="00E27A9C">
                <w:rPr>
                  <w:rFonts w:hint="eastAsia"/>
                  <w:lang w:eastAsia="zh-CN"/>
                </w:rPr>
                <w:delText>翻页</w:delText>
              </w:r>
              <w:r w:rsidDel="00E27A9C">
                <w:rPr>
                  <w:lang w:eastAsia="zh-CN"/>
                </w:rPr>
                <w:delText>按钮</w:delText>
              </w:r>
            </w:del>
          </w:p>
        </w:tc>
        <w:tc>
          <w:tcPr>
            <w:tcW w:w="4536" w:type="dxa"/>
          </w:tcPr>
          <w:p w14:paraId="7B86BB10" w14:textId="4FA0E976" w:rsidR="009709FC" w:rsidDel="00E27A9C" w:rsidRDefault="009709FC" w:rsidP="0025112E">
            <w:pPr>
              <w:pStyle w:val="Axure0"/>
              <w:rPr>
                <w:del w:id="6265" w:author="249326630@qq.com" w:date="2018-12-25T18:25:00Z"/>
                <w:lang w:eastAsia="zh-CN"/>
              </w:rPr>
            </w:pPr>
            <w:del w:id="6266" w:author="249326630@qq.com" w:date="2018-12-25T18:25:00Z">
              <w:r w:rsidDel="00E27A9C">
                <w:rPr>
                  <w:rFonts w:hint="eastAsia"/>
                  <w:lang w:eastAsia="zh-CN"/>
                </w:rPr>
                <w:delText>点击进行</w:delText>
              </w:r>
              <w:r w:rsidDel="00E27A9C">
                <w:rPr>
                  <w:lang w:eastAsia="zh-CN"/>
                </w:rPr>
                <w:delText>翻页</w:delText>
              </w:r>
            </w:del>
          </w:p>
        </w:tc>
      </w:tr>
      <w:tr w:rsidR="009709FC" w:rsidDel="00E27A9C" w14:paraId="19C0129A" w14:textId="2B217BB8" w:rsidTr="0025112E">
        <w:trPr>
          <w:cnfStyle w:val="000000010000" w:firstRow="0" w:lastRow="0" w:firstColumn="0" w:lastColumn="0" w:oddVBand="0" w:evenVBand="0" w:oddHBand="0" w:evenHBand="1" w:firstRowFirstColumn="0" w:firstRowLastColumn="0" w:lastRowFirstColumn="0" w:lastRowLastColumn="0"/>
          <w:cantSplit/>
          <w:del w:id="6267" w:author="249326630@qq.com" w:date="2018-12-25T18:25:00Z"/>
        </w:trPr>
        <w:tc>
          <w:tcPr>
            <w:tcW w:w="1413" w:type="dxa"/>
          </w:tcPr>
          <w:p w14:paraId="33CF1E8C" w14:textId="28AA78AB" w:rsidR="009709FC" w:rsidDel="00E27A9C" w:rsidRDefault="009709FC" w:rsidP="0025112E">
            <w:pPr>
              <w:pStyle w:val="Axure0"/>
              <w:rPr>
                <w:del w:id="6268" w:author="249326630@qq.com" w:date="2018-12-25T18:25:00Z"/>
                <w:lang w:eastAsia="zh-CN"/>
              </w:rPr>
            </w:pPr>
            <w:del w:id="6269" w:author="249326630@qq.com" w:date="2018-12-25T18:25:00Z">
              <w:r w:rsidDel="00E27A9C">
                <w:rPr>
                  <w:rFonts w:hint="eastAsia"/>
                  <w:lang w:eastAsia="zh-CN"/>
                </w:rPr>
                <w:delText>2</w:delText>
              </w:r>
            </w:del>
          </w:p>
        </w:tc>
        <w:tc>
          <w:tcPr>
            <w:tcW w:w="2268" w:type="dxa"/>
          </w:tcPr>
          <w:p w14:paraId="2BD3AF9C" w14:textId="510E6DD6" w:rsidR="009709FC" w:rsidDel="00E27A9C" w:rsidRDefault="009709FC" w:rsidP="0025112E">
            <w:pPr>
              <w:pStyle w:val="Axure0"/>
              <w:rPr>
                <w:del w:id="6270" w:author="249326630@qq.com" w:date="2018-12-25T18:25:00Z"/>
                <w:lang w:eastAsia="zh-CN"/>
              </w:rPr>
            </w:pPr>
            <w:del w:id="6271" w:author="249326630@qq.com" w:date="2018-12-25T18:25:00Z">
              <w:r w:rsidDel="00E27A9C">
                <w:rPr>
                  <w:rFonts w:hint="eastAsia"/>
                  <w:lang w:eastAsia="zh-CN"/>
                </w:rPr>
                <w:delText>页码与</w:delText>
              </w:r>
              <w:r w:rsidDel="00E27A9C">
                <w:rPr>
                  <w:lang w:eastAsia="zh-CN"/>
                </w:rPr>
                <w:delText>数量显示条</w:delText>
              </w:r>
            </w:del>
          </w:p>
        </w:tc>
        <w:tc>
          <w:tcPr>
            <w:tcW w:w="4536" w:type="dxa"/>
          </w:tcPr>
          <w:p w14:paraId="7304C9D6" w14:textId="6BB5739F" w:rsidR="009709FC" w:rsidDel="00E27A9C" w:rsidRDefault="009709FC" w:rsidP="0025112E">
            <w:pPr>
              <w:pStyle w:val="Axure0"/>
              <w:rPr>
                <w:del w:id="6272" w:author="249326630@qq.com" w:date="2018-12-25T18:25:00Z"/>
                <w:lang w:eastAsia="zh-CN"/>
              </w:rPr>
            </w:pPr>
            <w:del w:id="6273" w:author="249326630@qq.com" w:date="2018-12-25T18:25:00Z">
              <w:r w:rsidDel="00E27A9C">
                <w:rPr>
                  <w:rFonts w:hint="eastAsia"/>
                  <w:lang w:eastAsia="zh-CN"/>
                </w:rPr>
                <w:delText>显示</w:delText>
              </w:r>
              <w:r w:rsidDel="00E27A9C">
                <w:rPr>
                  <w:lang w:eastAsia="zh-CN"/>
                </w:rPr>
                <w:delText>当前页</w:delText>
              </w:r>
              <w:r w:rsidDel="00E27A9C">
                <w:rPr>
                  <w:rFonts w:hint="eastAsia"/>
                  <w:lang w:eastAsia="zh-CN"/>
                </w:rPr>
                <w:delText>与</w:delText>
              </w:r>
              <w:r w:rsidDel="00E27A9C">
                <w:rPr>
                  <w:lang w:eastAsia="zh-CN"/>
                </w:rPr>
                <w:delText>数量</w:delText>
              </w:r>
            </w:del>
          </w:p>
        </w:tc>
      </w:tr>
      <w:tr w:rsidR="009709FC" w:rsidDel="00E27A9C" w14:paraId="797DED11" w14:textId="53621AC3" w:rsidTr="0025112E">
        <w:trPr>
          <w:cantSplit/>
          <w:del w:id="6274" w:author="249326630@qq.com" w:date="2018-12-25T18:25:00Z"/>
        </w:trPr>
        <w:tc>
          <w:tcPr>
            <w:tcW w:w="1413" w:type="dxa"/>
          </w:tcPr>
          <w:p w14:paraId="78965B29" w14:textId="533BD724" w:rsidR="009709FC" w:rsidDel="00E27A9C" w:rsidRDefault="009709FC" w:rsidP="0025112E">
            <w:pPr>
              <w:pStyle w:val="Axure0"/>
              <w:rPr>
                <w:del w:id="6275" w:author="249326630@qq.com" w:date="2018-12-25T18:25:00Z"/>
                <w:lang w:eastAsia="zh-CN"/>
              </w:rPr>
            </w:pPr>
            <w:del w:id="6276" w:author="249326630@qq.com" w:date="2018-12-25T18:25:00Z">
              <w:r w:rsidDel="00E27A9C">
                <w:rPr>
                  <w:rFonts w:hint="eastAsia"/>
                  <w:lang w:eastAsia="zh-CN"/>
                </w:rPr>
                <w:delText>3</w:delText>
              </w:r>
            </w:del>
          </w:p>
        </w:tc>
        <w:tc>
          <w:tcPr>
            <w:tcW w:w="2268" w:type="dxa"/>
          </w:tcPr>
          <w:p w14:paraId="3B341D18" w14:textId="22D6826D" w:rsidR="009709FC" w:rsidDel="00E27A9C" w:rsidRDefault="009709FC" w:rsidP="0025112E">
            <w:pPr>
              <w:pStyle w:val="Axure0"/>
              <w:rPr>
                <w:del w:id="6277" w:author="249326630@qq.com" w:date="2018-12-25T18:25:00Z"/>
                <w:lang w:eastAsia="zh-CN"/>
              </w:rPr>
            </w:pPr>
            <w:del w:id="6278" w:author="249326630@qq.com" w:date="2018-12-25T18:25:00Z">
              <w:r w:rsidDel="00E27A9C">
                <w:rPr>
                  <w:rFonts w:hint="eastAsia"/>
                  <w:lang w:eastAsia="zh-CN"/>
                </w:rPr>
                <w:delText>清除</w:delText>
              </w:r>
              <w:r w:rsidDel="00E27A9C">
                <w:rPr>
                  <w:lang w:eastAsia="zh-CN"/>
                </w:rPr>
                <w:delText>按钮</w:delText>
              </w:r>
            </w:del>
          </w:p>
        </w:tc>
        <w:tc>
          <w:tcPr>
            <w:tcW w:w="4536" w:type="dxa"/>
          </w:tcPr>
          <w:p w14:paraId="594CFC75" w14:textId="743FEC88" w:rsidR="009709FC" w:rsidDel="00E27A9C" w:rsidRDefault="009709FC" w:rsidP="0025112E">
            <w:pPr>
              <w:pStyle w:val="Axure0"/>
              <w:rPr>
                <w:del w:id="6279" w:author="249326630@qq.com" w:date="2018-12-25T18:25:00Z"/>
                <w:lang w:eastAsia="zh-CN"/>
              </w:rPr>
            </w:pPr>
            <w:del w:id="6280" w:author="249326630@qq.com" w:date="2018-12-25T18:25:00Z">
              <w:r w:rsidDel="00E27A9C">
                <w:rPr>
                  <w:rFonts w:hint="eastAsia"/>
                  <w:lang w:eastAsia="zh-CN"/>
                </w:rPr>
                <w:delText>点击对所有</w:delText>
              </w:r>
              <w:r w:rsidDel="00E27A9C">
                <w:rPr>
                  <w:lang w:eastAsia="zh-CN"/>
                </w:rPr>
                <w:delText>页的</w:delText>
              </w:r>
              <w:r w:rsidDel="00E27A9C">
                <w:rPr>
                  <w:rFonts w:hint="eastAsia"/>
                  <w:lang w:eastAsia="zh-CN"/>
                </w:rPr>
                <w:delText>选择进行</w:delText>
              </w:r>
              <w:r w:rsidDel="00E27A9C">
                <w:rPr>
                  <w:lang w:eastAsia="zh-CN"/>
                </w:rPr>
                <w:delText>清除</w:delText>
              </w:r>
            </w:del>
          </w:p>
        </w:tc>
      </w:tr>
      <w:tr w:rsidR="009709FC" w:rsidDel="00E27A9C" w14:paraId="2FA4491B" w14:textId="6F7B5656" w:rsidTr="0025112E">
        <w:trPr>
          <w:cnfStyle w:val="000000010000" w:firstRow="0" w:lastRow="0" w:firstColumn="0" w:lastColumn="0" w:oddVBand="0" w:evenVBand="0" w:oddHBand="0" w:evenHBand="1" w:firstRowFirstColumn="0" w:firstRowLastColumn="0" w:lastRowFirstColumn="0" w:lastRowLastColumn="0"/>
          <w:cantSplit/>
          <w:del w:id="6281" w:author="249326630@qq.com" w:date="2018-12-25T18:25:00Z"/>
        </w:trPr>
        <w:tc>
          <w:tcPr>
            <w:tcW w:w="1413" w:type="dxa"/>
          </w:tcPr>
          <w:p w14:paraId="6EFC99D6" w14:textId="02AD2063" w:rsidR="009709FC" w:rsidDel="00E27A9C" w:rsidRDefault="009709FC" w:rsidP="0025112E">
            <w:pPr>
              <w:pStyle w:val="Axure0"/>
              <w:rPr>
                <w:del w:id="6282" w:author="249326630@qq.com" w:date="2018-12-25T18:25:00Z"/>
                <w:lang w:eastAsia="zh-CN"/>
              </w:rPr>
            </w:pPr>
            <w:del w:id="6283" w:author="249326630@qq.com" w:date="2018-12-25T18:25:00Z">
              <w:r w:rsidDel="00E27A9C">
                <w:rPr>
                  <w:rFonts w:hint="eastAsia"/>
                  <w:lang w:eastAsia="zh-CN"/>
                </w:rPr>
                <w:delText>4</w:delText>
              </w:r>
            </w:del>
          </w:p>
        </w:tc>
        <w:tc>
          <w:tcPr>
            <w:tcW w:w="2268" w:type="dxa"/>
          </w:tcPr>
          <w:p w14:paraId="6BA69FE6" w14:textId="206AEE5B" w:rsidR="009709FC" w:rsidDel="00E27A9C" w:rsidRDefault="009709FC" w:rsidP="0025112E">
            <w:pPr>
              <w:pStyle w:val="Axure0"/>
              <w:rPr>
                <w:del w:id="6284" w:author="249326630@qq.com" w:date="2018-12-25T18:25:00Z"/>
                <w:lang w:eastAsia="zh-CN"/>
              </w:rPr>
            </w:pPr>
            <w:del w:id="6285" w:author="249326630@qq.com" w:date="2018-12-25T18:25:00Z">
              <w:r w:rsidDel="00E27A9C">
                <w:rPr>
                  <w:rFonts w:hint="eastAsia"/>
                  <w:lang w:eastAsia="zh-CN"/>
                </w:rPr>
                <w:delText>反选</w:delText>
              </w:r>
              <w:r w:rsidDel="00E27A9C">
                <w:rPr>
                  <w:lang w:eastAsia="zh-CN"/>
                </w:rPr>
                <w:delText>按钮</w:delText>
              </w:r>
            </w:del>
          </w:p>
        </w:tc>
        <w:tc>
          <w:tcPr>
            <w:tcW w:w="4536" w:type="dxa"/>
          </w:tcPr>
          <w:p w14:paraId="72512FD1" w14:textId="15EE3BDD" w:rsidR="009709FC" w:rsidDel="00E27A9C" w:rsidRDefault="009709FC" w:rsidP="0025112E">
            <w:pPr>
              <w:pStyle w:val="Axure0"/>
              <w:rPr>
                <w:del w:id="6286" w:author="249326630@qq.com" w:date="2018-12-25T18:25:00Z"/>
                <w:lang w:eastAsia="zh-CN"/>
              </w:rPr>
            </w:pPr>
            <w:del w:id="6287" w:author="249326630@qq.com" w:date="2018-12-25T18:25:00Z">
              <w:r w:rsidDel="00E27A9C">
                <w:rPr>
                  <w:rFonts w:hint="eastAsia"/>
                  <w:lang w:eastAsia="zh-CN"/>
                </w:rPr>
                <w:delText>点击进行所有</w:delText>
              </w:r>
              <w:r w:rsidDel="00E27A9C">
                <w:rPr>
                  <w:lang w:eastAsia="zh-CN"/>
                </w:rPr>
                <w:delText>页的</w:delText>
              </w:r>
              <w:r w:rsidDel="00E27A9C">
                <w:rPr>
                  <w:rFonts w:hint="eastAsia"/>
                  <w:lang w:eastAsia="zh-CN"/>
                </w:rPr>
                <w:delText>反选</w:delText>
              </w:r>
            </w:del>
          </w:p>
        </w:tc>
      </w:tr>
      <w:tr w:rsidR="009709FC" w:rsidDel="00E27A9C" w14:paraId="4B2CD1D6" w14:textId="37EFE12F" w:rsidTr="0025112E">
        <w:trPr>
          <w:cantSplit/>
          <w:del w:id="6288" w:author="249326630@qq.com" w:date="2018-12-25T18:25:00Z"/>
        </w:trPr>
        <w:tc>
          <w:tcPr>
            <w:tcW w:w="1413" w:type="dxa"/>
          </w:tcPr>
          <w:p w14:paraId="4C95651A" w14:textId="0C1E7DA5" w:rsidR="009709FC" w:rsidDel="00E27A9C" w:rsidRDefault="009709FC" w:rsidP="0025112E">
            <w:pPr>
              <w:pStyle w:val="Axure0"/>
              <w:rPr>
                <w:del w:id="6289" w:author="249326630@qq.com" w:date="2018-12-25T18:25:00Z"/>
                <w:lang w:eastAsia="zh-CN"/>
              </w:rPr>
            </w:pPr>
            <w:del w:id="6290" w:author="249326630@qq.com" w:date="2018-12-25T18:25:00Z">
              <w:r w:rsidDel="00E27A9C">
                <w:rPr>
                  <w:rFonts w:hint="eastAsia"/>
                  <w:lang w:eastAsia="zh-CN"/>
                </w:rPr>
                <w:delText>5</w:delText>
              </w:r>
            </w:del>
          </w:p>
        </w:tc>
        <w:tc>
          <w:tcPr>
            <w:tcW w:w="2268" w:type="dxa"/>
          </w:tcPr>
          <w:p w14:paraId="1A547D8D" w14:textId="173402FF" w:rsidR="009709FC" w:rsidDel="00E27A9C" w:rsidRDefault="009709FC" w:rsidP="0025112E">
            <w:pPr>
              <w:pStyle w:val="Axure0"/>
              <w:rPr>
                <w:del w:id="6291" w:author="249326630@qq.com" w:date="2018-12-25T18:25:00Z"/>
                <w:lang w:eastAsia="zh-CN"/>
              </w:rPr>
            </w:pPr>
            <w:del w:id="6292" w:author="249326630@qq.com" w:date="2018-12-25T18:25:00Z">
              <w:r w:rsidDel="00E27A9C">
                <w:rPr>
                  <w:rFonts w:hint="eastAsia"/>
                  <w:lang w:eastAsia="zh-CN"/>
                </w:rPr>
                <w:delText>全选</w:delText>
              </w:r>
              <w:r w:rsidDel="00E27A9C">
                <w:rPr>
                  <w:lang w:eastAsia="zh-CN"/>
                </w:rPr>
                <w:delText>按钮</w:delText>
              </w:r>
            </w:del>
          </w:p>
        </w:tc>
        <w:tc>
          <w:tcPr>
            <w:tcW w:w="4536" w:type="dxa"/>
          </w:tcPr>
          <w:p w14:paraId="36613B4D" w14:textId="7EC71EA7" w:rsidR="009709FC" w:rsidDel="00E27A9C" w:rsidRDefault="009709FC" w:rsidP="0025112E">
            <w:pPr>
              <w:pStyle w:val="Axure0"/>
              <w:rPr>
                <w:del w:id="6293" w:author="249326630@qq.com" w:date="2018-12-25T18:25:00Z"/>
                <w:lang w:eastAsia="zh-CN"/>
              </w:rPr>
            </w:pPr>
            <w:del w:id="6294" w:author="249326630@qq.com" w:date="2018-12-25T18:25:00Z">
              <w:r w:rsidDel="00E27A9C">
                <w:rPr>
                  <w:rFonts w:hint="eastAsia"/>
                  <w:lang w:eastAsia="zh-CN"/>
                </w:rPr>
                <w:delText>点击进行所有</w:delText>
              </w:r>
              <w:r w:rsidDel="00E27A9C">
                <w:rPr>
                  <w:lang w:eastAsia="zh-CN"/>
                </w:rPr>
                <w:delText>页的</w:delText>
              </w:r>
              <w:r w:rsidDel="00E27A9C">
                <w:rPr>
                  <w:rFonts w:hint="eastAsia"/>
                  <w:lang w:eastAsia="zh-CN"/>
                </w:rPr>
                <w:delText>全选</w:delText>
              </w:r>
            </w:del>
          </w:p>
        </w:tc>
      </w:tr>
      <w:tr w:rsidR="009709FC" w:rsidDel="00E27A9C" w14:paraId="74932AB6" w14:textId="58C58922" w:rsidTr="0025112E">
        <w:trPr>
          <w:cnfStyle w:val="000000010000" w:firstRow="0" w:lastRow="0" w:firstColumn="0" w:lastColumn="0" w:oddVBand="0" w:evenVBand="0" w:oddHBand="0" w:evenHBand="1" w:firstRowFirstColumn="0" w:firstRowLastColumn="0" w:lastRowFirstColumn="0" w:lastRowLastColumn="0"/>
          <w:cantSplit/>
          <w:del w:id="6295" w:author="249326630@qq.com" w:date="2018-12-25T18:25:00Z"/>
        </w:trPr>
        <w:tc>
          <w:tcPr>
            <w:tcW w:w="1413" w:type="dxa"/>
          </w:tcPr>
          <w:p w14:paraId="117AE8EB" w14:textId="459183E4" w:rsidR="009709FC" w:rsidDel="00E27A9C" w:rsidRDefault="009709FC" w:rsidP="0025112E">
            <w:pPr>
              <w:pStyle w:val="Axure0"/>
              <w:rPr>
                <w:del w:id="6296" w:author="249326630@qq.com" w:date="2018-12-25T18:25:00Z"/>
                <w:lang w:eastAsia="zh-CN"/>
              </w:rPr>
            </w:pPr>
            <w:del w:id="6297" w:author="249326630@qq.com" w:date="2018-12-25T18:25:00Z">
              <w:r w:rsidDel="00E27A9C">
                <w:rPr>
                  <w:rFonts w:hint="eastAsia"/>
                  <w:lang w:eastAsia="zh-CN"/>
                </w:rPr>
                <w:delText>6</w:delText>
              </w:r>
            </w:del>
          </w:p>
        </w:tc>
        <w:tc>
          <w:tcPr>
            <w:tcW w:w="2268" w:type="dxa"/>
          </w:tcPr>
          <w:p w14:paraId="3346419C" w14:textId="5F50156B" w:rsidR="009709FC" w:rsidDel="00E27A9C" w:rsidRDefault="009709FC" w:rsidP="0025112E">
            <w:pPr>
              <w:pStyle w:val="Axure0"/>
              <w:rPr>
                <w:del w:id="6298" w:author="249326630@qq.com" w:date="2018-12-25T18:25:00Z"/>
                <w:lang w:eastAsia="zh-CN"/>
              </w:rPr>
            </w:pPr>
            <w:del w:id="6299" w:author="249326630@qq.com" w:date="2018-12-25T18:25:00Z">
              <w:r w:rsidDel="00E27A9C">
                <w:rPr>
                  <w:rFonts w:hint="eastAsia"/>
                  <w:lang w:eastAsia="zh-CN"/>
                </w:rPr>
                <w:delText>复选</w:delText>
              </w:r>
              <w:r w:rsidDel="00E27A9C">
                <w:rPr>
                  <w:lang w:eastAsia="zh-CN"/>
                </w:rPr>
                <w:delText>框</w:delText>
              </w:r>
            </w:del>
          </w:p>
        </w:tc>
        <w:tc>
          <w:tcPr>
            <w:tcW w:w="4536" w:type="dxa"/>
          </w:tcPr>
          <w:p w14:paraId="294FC707" w14:textId="5EBECCD9" w:rsidR="009709FC" w:rsidDel="00E27A9C" w:rsidRDefault="009709FC" w:rsidP="0025112E">
            <w:pPr>
              <w:pStyle w:val="Axure0"/>
              <w:rPr>
                <w:del w:id="6300" w:author="249326630@qq.com" w:date="2018-12-25T18:25:00Z"/>
                <w:lang w:eastAsia="zh-CN"/>
              </w:rPr>
            </w:pPr>
            <w:del w:id="6301" w:author="249326630@qq.com" w:date="2018-12-25T18:25:00Z">
              <w:r w:rsidDel="00E27A9C">
                <w:rPr>
                  <w:rFonts w:hint="eastAsia"/>
                  <w:lang w:eastAsia="zh-CN"/>
                </w:rPr>
                <w:delText>点击进行复选</w:delText>
              </w:r>
            </w:del>
          </w:p>
        </w:tc>
      </w:tr>
      <w:tr w:rsidR="009709FC" w:rsidDel="00E27A9C" w14:paraId="32F997C2" w14:textId="5E10BA40" w:rsidTr="0025112E">
        <w:trPr>
          <w:cantSplit/>
          <w:del w:id="6302" w:author="249326630@qq.com" w:date="2018-12-25T18:25:00Z"/>
        </w:trPr>
        <w:tc>
          <w:tcPr>
            <w:tcW w:w="1413" w:type="dxa"/>
          </w:tcPr>
          <w:p w14:paraId="4CDA79C8" w14:textId="59DCAED1" w:rsidR="009709FC" w:rsidDel="00E27A9C" w:rsidRDefault="009709FC" w:rsidP="0025112E">
            <w:pPr>
              <w:pStyle w:val="Axure0"/>
              <w:rPr>
                <w:del w:id="6303" w:author="249326630@qq.com" w:date="2018-12-25T18:25:00Z"/>
                <w:lang w:eastAsia="zh-CN"/>
              </w:rPr>
            </w:pPr>
            <w:del w:id="6304" w:author="249326630@qq.com" w:date="2018-12-25T18:25:00Z">
              <w:r w:rsidDel="00E27A9C">
                <w:rPr>
                  <w:rFonts w:hint="eastAsia"/>
                  <w:lang w:eastAsia="zh-CN"/>
                </w:rPr>
                <w:delText>7</w:delText>
              </w:r>
            </w:del>
          </w:p>
        </w:tc>
        <w:tc>
          <w:tcPr>
            <w:tcW w:w="2268" w:type="dxa"/>
          </w:tcPr>
          <w:p w14:paraId="747EDC9F" w14:textId="3445472F" w:rsidR="009709FC" w:rsidDel="00E27A9C" w:rsidRDefault="005B4230" w:rsidP="0025112E">
            <w:pPr>
              <w:pStyle w:val="Axure0"/>
              <w:rPr>
                <w:del w:id="6305" w:author="249326630@qq.com" w:date="2018-12-25T18:25:00Z"/>
                <w:lang w:eastAsia="zh-CN"/>
              </w:rPr>
            </w:pPr>
            <w:del w:id="6306" w:author="249326630@qq.com" w:date="2018-12-25T18:25:00Z">
              <w:r w:rsidDel="00E27A9C">
                <w:rPr>
                  <w:rFonts w:hint="eastAsia"/>
                  <w:lang w:eastAsia="zh-CN"/>
                </w:rPr>
                <w:delText>教师</w:delText>
              </w:r>
              <w:r w:rsidR="009709FC" w:rsidDel="00E27A9C">
                <w:rPr>
                  <w:lang w:eastAsia="zh-CN"/>
                </w:rPr>
                <w:delText>姓名属性列</w:delText>
              </w:r>
            </w:del>
          </w:p>
        </w:tc>
        <w:tc>
          <w:tcPr>
            <w:tcW w:w="4536" w:type="dxa"/>
          </w:tcPr>
          <w:p w14:paraId="41E2C057" w14:textId="4DC01C76" w:rsidR="009709FC" w:rsidDel="00E27A9C" w:rsidRDefault="009709FC" w:rsidP="0025112E">
            <w:pPr>
              <w:pStyle w:val="Axure0"/>
              <w:rPr>
                <w:del w:id="6307" w:author="249326630@qq.com" w:date="2018-12-25T18:25:00Z"/>
                <w:lang w:eastAsia="zh-CN"/>
              </w:rPr>
            </w:pPr>
            <w:del w:id="6308" w:author="249326630@qq.com" w:date="2018-12-25T18:25:00Z">
              <w:r w:rsidDel="00E27A9C">
                <w:rPr>
                  <w:rFonts w:hint="eastAsia"/>
                  <w:lang w:eastAsia="zh-CN"/>
                </w:rPr>
                <w:delText>点击将</w:delText>
              </w:r>
              <w:r w:rsidR="005B4230" w:rsidDel="00E27A9C">
                <w:rPr>
                  <w:rFonts w:hint="eastAsia"/>
                  <w:lang w:eastAsia="zh-CN"/>
                </w:rPr>
                <w:delText>教师</w:delText>
              </w:r>
              <w:r w:rsidDel="00E27A9C">
                <w:rPr>
                  <w:lang w:eastAsia="zh-CN"/>
                </w:rPr>
                <w:delText>姓名</w:delText>
              </w:r>
              <w:r w:rsidDel="00E27A9C">
                <w:rPr>
                  <w:rFonts w:hint="eastAsia"/>
                  <w:lang w:eastAsia="zh-CN"/>
                </w:rPr>
                <w:delText>按照</w:delText>
              </w:r>
              <w:r w:rsidDel="00E27A9C">
                <w:rPr>
                  <w:lang w:eastAsia="zh-CN"/>
                </w:rPr>
                <w:delText>字典序排序</w:delText>
              </w:r>
            </w:del>
          </w:p>
        </w:tc>
      </w:tr>
      <w:tr w:rsidR="009709FC" w:rsidDel="00E27A9C" w14:paraId="7C225F34" w14:textId="6C8CC94D" w:rsidTr="0025112E">
        <w:trPr>
          <w:cnfStyle w:val="000000010000" w:firstRow="0" w:lastRow="0" w:firstColumn="0" w:lastColumn="0" w:oddVBand="0" w:evenVBand="0" w:oddHBand="0" w:evenHBand="1" w:firstRowFirstColumn="0" w:firstRowLastColumn="0" w:lastRowFirstColumn="0" w:lastRowLastColumn="0"/>
          <w:cantSplit/>
          <w:del w:id="6309" w:author="249326630@qq.com" w:date="2018-12-25T18:25:00Z"/>
        </w:trPr>
        <w:tc>
          <w:tcPr>
            <w:tcW w:w="1413" w:type="dxa"/>
          </w:tcPr>
          <w:p w14:paraId="2C3FB243" w14:textId="42C1ABE5" w:rsidR="009709FC" w:rsidDel="00E27A9C" w:rsidRDefault="009709FC" w:rsidP="0025112E">
            <w:pPr>
              <w:pStyle w:val="Axure0"/>
              <w:rPr>
                <w:del w:id="6310" w:author="249326630@qq.com" w:date="2018-12-25T18:25:00Z"/>
                <w:lang w:eastAsia="zh-CN"/>
              </w:rPr>
            </w:pPr>
            <w:del w:id="6311" w:author="249326630@qq.com" w:date="2018-12-25T18:25:00Z">
              <w:r w:rsidDel="00E27A9C">
                <w:rPr>
                  <w:rFonts w:hint="eastAsia"/>
                  <w:lang w:eastAsia="zh-CN"/>
                </w:rPr>
                <w:delText>8</w:delText>
              </w:r>
            </w:del>
          </w:p>
        </w:tc>
        <w:tc>
          <w:tcPr>
            <w:tcW w:w="2268" w:type="dxa"/>
          </w:tcPr>
          <w:p w14:paraId="22A68471" w14:textId="6D1D83A5" w:rsidR="009709FC" w:rsidDel="00E27A9C" w:rsidRDefault="005B4230" w:rsidP="0025112E">
            <w:pPr>
              <w:pStyle w:val="Axure0"/>
              <w:rPr>
                <w:del w:id="6312" w:author="249326630@qq.com" w:date="2018-12-25T18:25:00Z"/>
                <w:lang w:eastAsia="zh-CN"/>
              </w:rPr>
            </w:pPr>
            <w:del w:id="6313" w:author="249326630@qq.com" w:date="2018-12-25T18:25:00Z">
              <w:r w:rsidDel="00E27A9C">
                <w:rPr>
                  <w:rFonts w:hint="eastAsia"/>
                  <w:lang w:eastAsia="zh-CN"/>
                </w:rPr>
                <w:delText>从业经历</w:delText>
              </w:r>
              <w:r w:rsidR="009709FC" w:rsidDel="00E27A9C">
                <w:rPr>
                  <w:lang w:eastAsia="zh-CN"/>
                </w:rPr>
                <w:delText>属性列</w:delText>
              </w:r>
            </w:del>
          </w:p>
        </w:tc>
        <w:tc>
          <w:tcPr>
            <w:tcW w:w="4536" w:type="dxa"/>
          </w:tcPr>
          <w:p w14:paraId="69339D31" w14:textId="53A142CE" w:rsidR="009709FC" w:rsidDel="00E27A9C" w:rsidRDefault="009709FC" w:rsidP="0025112E">
            <w:pPr>
              <w:pStyle w:val="Axure0"/>
              <w:rPr>
                <w:del w:id="6314" w:author="249326630@qq.com" w:date="2018-12-25T18:25:00Z"/>
                <w:lang w:eastAsia="zh-CN"/>
              </w:rPr>
            </w:pPr>
            <w:del w:id="6315" w:author="249326630@qq.com" w:date="2018-12-25T18:25:00Z">
              <w:r w:rsidDel="00E27A9C">
                <w:rPr>
                  <w:rFonts w:hint="eastAsia"/>
                  <w:lang w:eastAsia="zh-CN"/>
                </w:rPr>
                <w:delText>点击将</w:delText>
              </w:r>
              <w:r w:rsidR="005B4230" w:rsidDel="00E27A9C">
                <w:rPr>
                  <w:rFonts w:hint="eastAsia"/>
                  <w:lang w:eastAsia="zh-CN"/>
                </w:rPr>
                <w:delText>从业经历</w:delText>
              </w:r>
              <w:r w:rsidDel="00E27A9C">
                <w:rPr>
                  <w:rFonts w:hint="eastAsia"/>
                  <w:lang w:eastAsia="zh-CN"/>
                </w:rPr>
                <w:delText>按照</w:delText>
              </w:r>
              <w:r w:rsidDel="00E27A9C">
                <w:rPr>
                  <w:lang w:eastAsia="zh-CN"/>
                </w:rPr>
                <w:delText>字典序排序</w:delText>
              </w:r>
            </w:del>
          </w:p>
        </w:tc>
      </w:tr>
      <w:tr w:rsidR="009709FC" w:rsidDel="00E27A9C" w14:paraId="43858A71" w14:textId="293D5CA3" w:rsidTr="0025112E">
        <w:trPr>
          <w:cantSplit/>
          <w:del w:id="6316" w:author="249326630@qq.com" w:date="2018-12-25T18:25:00Z"/>
        </w:trPr>
        <w:tc>
          <w:tcPr>
            <w:tcW w:w="1413" w:type="dxa"/>
          </w:tcPr>
          <w:p w14:paraId="4DAB3823" w14:textId="375A7AB0" w:rsidR="009709FC" w:rsidDel="00E27A9C" w:rsidRDefault="009709FC" w:rsidP="0025112E">
            <w:pPr>
              <w:pStyle w:val="Axure0"/>
              <w:rPr>
                <w:del w:id="6317" w:author="249326630@qq.com" w:date="2018-12-25T18:25:00Z"/>
                <w:lang w:eastAsia="zh-CN"/>
              </w:rPr>
            </w:pPr>
            <w:del w:id="6318" w:author="249326630@qq.com" w:date="2018-12-25T18:25:00Z">
              <w:r w:rsidDel="00E27A9C">
                <w:rPr>
                  <w:rFonts w:hint="eastAsia"/>
                  <w:lang w:eastAsia="zh-CN"/>
                </w:rPr>
                <w:delText>9</w:delText>
              </w:r>
            </w:del>
          </w:p>
        </w:tc>
        <w:tc>
          <w:tcPr>
            <w:tcW w:w="2268" w:type="dxa"/>
          </w:tcPr>
          <w:p w14:paraId="3C95866F" w14:textId="6453C2CC" w:rsidR="009709FC" w:rsidDel="00E27A9C" w:rsidRDefault="00D30ACA" w:rsidP="0025112E">
            <w:pPr>
              <w:pStyle w:val="Axure0"/>
              <w:rPr>
                <w:del w:id="6319" w:author="249326630@qq.com" w:date="2018-12-25T18:25:00Z"/>
                <w:lang w:eastAsia="zh-CN"/>
              </w:rPr>
            </w:pPr>
            <w:del w:id="6320" w:author="249326630@qq.com" w:date="2018-12-25T18:25:00Z">
              <w:r w:rsidDel="00E27A9C">
                <w:rPr>
                  <w:rFonts w:hint="eastAsia"/>
                  <w:lang w:eastAsia="zh-CN"/>
                </w:rPr>
                <w:delText>所获荣誉</w:delText>
              </w:r>
              <w:r w:rsidR="009709FC" w:rsidDel="00E27A9C">
                <w:rPr>
                  <w:lang w:eastAsia="zh-CN"/>
                </w:rPr>
                <w:delText>属性列</w:delText>
              </w:r>
            </w:del>
          </w:p>
        </w:tc>
        <w:tc>
          <w:tcPr>
            <w:tcW w:w="4536" w:type="dxa"/>
          </w:tcPr>
          <w:p w14:paraId="4F53237E" w14:textId="2993E177" w:rsidR="009709FC" w:rsidDel="00E27A9C" w:rsidRDefault="009709FC" w:rsidP="0025112E">
            <w:pPr>
              <w:pStyle w:val="Axure0"/>
              <w:rPr>
                <w:del w:id="6321" w:author="249326630@qq.com" w:date="2018-12-25T18:25:00Z"/>
                <w:lang w:eastAsia="zh-CN"/>
              </w:rPr>
            </w:pPr>
            <w:del w:id="6322" w:author="249326630@qq.com" w:date="2018-12-25T18:25:00Z">
              <w:r w:rsidDel="00E27A9C">
                <w:rPr>
                  <w:rFonts w:hint="eastAsia"/>
                  <w:lang w:eastAsia="zh-CN"/>
                </w:rPr>
                <w:delText>点击将</w:delText>
              </w:r>
              <w:r w:rsidR="00D30ACA" w:rsidDel="00E27A9C">
                <w:rPr>
                  <w:rFonts w:hint="eastAsia"/>
                  <w:lang w:eastAsia="zh-CN"/>
                </w:rPr>
                <w:delText>所获荣誉</w:delText>
              </w:r>
              <w:r w:rsidDel="00E27A9C">
                <w:rPr>
                  <w:rFonts w:hint="eastAsia"/>
                  <w:lang w:eastAsia="zh-CN"/>
                </w:rPr>
                <w:delText>按照</w:delText>
              </w:r>
              <w:r w:rsidDel="00E27A9C">
                <w:rPr>
                  <w:lang w:eastAsia="zh-CN"/>
                </w:rPr>
                <w:delText>字典序排序</w:delText>
              </w:r>
            </w:del>
          </w:p>
        </w:tc>
      </w:tr>
      <w:tr w:rsidR="009709FC" w:rsidDel="00E27A9C" w14:paraId="0752732A" w14:textId="6C2E84E5" w:rsidTr="0025112E">
        <w:trPr>
          <w:cnfStyle w:val="000000010000" w:firstRow="0" w:lastRow="0" w:firstColumn="0" w:lastColumn="0" w:oddVBand="0" w:evenVBand="0" w:oddHBand="0" w:evenHBand="1" w:firstRowFirstColumn="0" w:firstRowLastColumn="0" w:lastRowFirstColumn="0" w:lastRowLastColumn="0"/>
          <w:cantSplit/>
          <w:del w:id="6323" w:author="249326630@qq.com" w:date="2018-12-25T18:25:00Z"/>
        </w:trPr>
        <w:tc>
          <w:tcPr>
            <w:tcW w:w="1413" w:type="dxa"/>
          </w:tcPr>
          <w:p w14:paraId="751CD994" w14:textId="4E9C7B88" w:rsidR="009709FC" w:rsidDel="00E27A9C" w:rsidRDefault="009709FC" w:rsidP="0025112E">
            <w:pPr>
              <w:pStyle w:val="Axure0"/>
              <w:rPr>
                <w:del w:id="6324" w:author="249326630@qq.com" w:date="2018-12-25T18:25:00Z"/>
                <w:lang w:eastAsia="zh-CN"/>
              </w:rPr>
            </w:pPr>
            <w:del w:id="6325" w:author="249326630@qq.com" w:date="2018-12-25T18:25:00Z">
              <w:r w:rsidDel="00E27A9C">
                <w:rPr>
                  <w:rFonts w:hint="eastAsia"/>
                  <w:lang w:eastAsia="zh-CN"/>
                </w:rPr>
                <w:delText>10</w:delText>
              </w:r>
            </w:del>
          </w:p>
        </w:tc>
        <w:tc>
          <w:tcPr>
            <w:tcW w:w="2268" w:type="dxa"/>
          </w:tcPr>
          <w:p w14:paraId="6ED3FC5F" w14:textId="0D489630" w:rsidR="009709FC" w:rsidDel="00E27A9C" w:rsidRDefault="007B0DBF" w:rsidP="0025112E">
            <w:pPr>
              <w:pStyle w:val="Axure0"/>
              <w:rPr>
                <w:del w:id="6326" w:author="249326630@qq.com" w:date="2018-12-25T18:25:00Z"/>
                <w:lang w:eastAsia="zh-CN"/>
              </w:rPr>
            </w:pPr>
            <w:del w:id="6327" w:author="249326630@qq.com" w:date="2018-12-25T18:25:00Z">
              <w:r w:rsidDel="00E27A9C">
                <w:rPr>
                  <w:rFonts w:hint="eastAsia"/>
                  <w:lang w:eastAsia="zh-CN"/>
                </w:rPr>
                <w:delText>联系</w:delText>
              </w:r>
              <w:r w:rsidDel="00E27A9C">
                <w:rPr>
                  <w:lang w:eastAsia="zh-CN"/>
                </w:rPr>
                <w:delText>方式</w:delText>
              </w:r>
              <w:r w:rsidR="009709FC" w:rsidDel="00E27A9C">
                <w:rPr>
                  <w:lang w:eastAsia="zh-CN"/>
                </w:rPr>
                <w:delText>属性列</w:delText>
              </w:r>
            </w:del>
          </w:p>
        </w:tc>
        <w:tc>
          <w:tcPr>
            <w:tcW w:w="4536" w:type="dxa"/>
          </w:tcPr>
          <w:p w14:paraId="5585C138" w14:textId="43D8B898" w:rsidR="009709FC" w:rsidDel="00E27A9C" w:rsidRDefault="007B0DBF" w:rsidP="0025112E">
            <w:pPr>
              <w:pStyle w:val="Axure0"/>
              <w:rPr>
                <w:del w:id="6328" w:author="249326630@qq.com" w:date="2018-12-25T18:25:00Z"/>
                <w:lang w:eastAsia="zh-CN"/>
              </w:rPr>
            </w:pPr>
            <w:del w:id="6329" w:author="249326630@qq.com" w:date="2018-12-25T18:25:00Z">
              <w:r w:rsidDel="00E27A9C">
                <w:rPr>
                  <w:rFonts w:hint="eastAsia"/>
                  <w:lang w:eastAsia="zh-CN"/>
                </w:rPr>
                <w:delText>点击将联系</w:delText>
              </w:r>
              <w:r w:rsidDel="00E27A9C">
                <w:rPr>
                  <w:lang w:eastAsia="zh-CN"/>
                </w:rPr>
                <w:delText>方式</w:delText>
              </w:r>
              <w:r w:rsidDel="00E27A9C">
                <w:rPr>
                  <w:rFonts w:hint="eastAsia"/>
                  <w:lang w:eastAsia="zh-CN"/>
                </w:rPr>
                <w:delText>按照</w:delText>
              </w:r>
              <w:r w:rsidDel="00E27A9C">
                <w:rPr>
                  <w:lang w:eastAsia="zh-CN"/>
                </w:rPr>
                <w:delText>字典序排序</w:delText>
              </w:r>
            </w:del>
          </w:p>
        </w:tc>
      </w:tr>
      <w:tr w:rsidR="009709FC" w:rsidDel="00E27A9C" w14:paraId="6BADEAA6" w14:textId="322C54C0" w:rsidTr="0025112E">
        <w:trPr>
          <w:cantSplit/>
          <w:del w:id="6330" w:author="249326630@qq.com" w:date="2018-12-25T18:25:00Z"/>
        </w:trPr>
        <w:tc>
          <w:tcPr>
            <w:tcW w:w="1413" w:type="dxa"/>
          </w:tcPr>
          <w:p w14:paraId="0118C25E" w14:textId="42580760" w:rsidR="009709FC" w:rsidDel="00E27A9C" w:rsidRDefault="009709FC" w:rsidP="0025112E">
            <w:pPr>
              <w:pStyle w:val="Axure0"/>
              <w:rPr>
                <w:del w:id="6331" w:author="249326630@qq.com" w:date="2018-12-25T18:25:00Z"/>
                <w:lang w:eastAsia="zh-CN"/>
              </w:rPr>
            </w:pPr>
            <w:del w:id="6332" w:author="249326630@qq.com" w:date="2018-12-25T18:25:00Z">
              <w:r w:rsidDel="00E27A9C">
                <w:rPr>
                  <w:rFonts w:hint="eastAsia"/>
                  <w:lang w:eastAsia="zh-CN"/>
                </w:rPr>
                <w:delText>11</w:delText>
              </w:r>
            </w:del>
          </w:p>
        </w:tc>
        <w:tc>
          <w:tcPr>
            <w:tcW w:w="2268" w:type="dxa"/>
          </w:tcPr>
          <w:p w14:paraId="2DE534CA" w14:textId="6B98571B" w:rsidR="009709FC" w:rsidDel="00E27A9C" w:rsidRDefault="00970944" w:rsidP="0025112E">
            <w:pPr>
              <w:pStyle w:val="Axure0"/>
              <w:rPr>
                <w:del w:id="6333" w:author="249326630@qq.com" w:date="2018-12-25T18:25:00Z"/>
                <w:lang w:eastAsia="zh-CN"/>
              </w:rPr>
            </w:pPr>
            <w:del w:id="6334" w:author="249326630@qq.com" w:date="2018-12-25T18:25:00Z">
              <w:r w:rsidDel="00E27A9C">
                <w:rPr>
                  <w:rFonts w:hint="eastAsia"/>
                  <w:lang w:eastAsia="zh-CN"/>
                </w:rPr>
                <w:delText>教师图片</w:delText>
              </w:r>
              <w:r w:rsidDel="00E27A9C">
                <w:rPr>
                  <w:lang w:eastAsia="zh-CN"/>
                </w:rPr>
                <w:delText>属性列</w:delText>
              </w:r>
            </w:del>
          </w:p>
        </w:tc>
        <w:tc>
          <w:tcPr>
            <w:tcW w:w="4536" w:type="dxa"/>
          </w:tcPr>
          <w:p w14:paraId="4D26FC67" w14:textId="00A76DCF" w:rsidR="009709FC" w:rsidDel="00E27A9C" w:rsidRDefault="00970944" w:rsidP="0025112E">
            <w:pPr>
              <w:pStyle w:val="Axure0"/>
              <w:rPr>
                <w:del w:id="6335" w:author="249326630@qq.com" w:date="2018-12-25T18:25:00Z"/>
                <w:lang w:eastAsia="zh-CN"/>
              </w:rPr>
            </w:pPr>
            <w:del w:id="6336" w:author="249326630@qq.com" w:date="2018-12-25T18:25:00Z">
              <w:r w:rsidDel="00E27A9C">
                <w:rPr>
                  <w:rFonts w:hint="eastAsia"/>
                  <w:lang w:eastAsia="zh-CN"/>
                </w:rPr>
                <w:delText>点击列表</w:delText>
              </w:r>
              <w:r w:rsidDel="00E27A9C">
                <w:rPr>
                  <w:lang w:eastAsia="zh-CN"/>
                </w:rPr>
                <w:delText>某一项</w:delText>
              </w:r>
              <w:r w:rsidR="00E1145B" w:rsidDel="00E27A9C">
                <w:rPr>
                  <w:rFonts w:hint="eastAsia"/>
                  <w:lang w:eastAsia="zh-CN"/>
                </w:rPr>
                <w:delText>的教师图片，</w:delText>
              </w:r>
              <w:r w:rsidDel="00E27A9C">
                <w:rPr>
                  <w:rFonts w:hint="eastAsia"/>
                  <w:lang w:eastAsia="zh-CN"/>
                </w:rPr>
                <w:delText>弹出</w:delText>
              </w:r>
              <w:r w:rsidR="00DB4D37" w:rsidDel="00E27A9C">
                <w:rPr>
                  <w:rFonts w:hint="eastAsia"/>
                  <w:lang w:eastAsia="zh-CN"/>
                </w:rPr>
                <w:delText>此教师</w:delText>
              </w:r>
              <w:r w:rsidR="00DB4D37" w:rsidDel="00E27A9C">
                <w:rPr>
                  <w:lang w:eastAsia="zh-CN"/>
                </w:rPr>
                <w:delText>的</w:delText>
              </w:r>
              <w:r w:rsidR="00E1145B" w:rsidDel="00E27A9C">
                <w:rPr>
                  <w:rFonts w:hint="eastAsia"/>
                  <w:lang w:eastAsia="zh-CN"/>
                </w:rPr>
                <w:delText>教师图片</w:delText>
              </w:r>
            </w:del>
          </w:p>
        </w:tc>
      </w:tr>
      <w:tr w:rsidR="009709FC" w:rsidDel="00E27A9C" w14:paraId="75E0234F" w14:textId="15684318" w:rsidTr="0025112E">
        <w:trPr>
          <w:cnfStyle w:val="000000010000" w:firstRow="0" w:lastRow="0" w:firstColumn="0" w:lastColumn="0" w:oddVBand="0" w:evenVBand="0" w:oddHBand="0" w:evenHBand="1" w:firstRowFirstColumn="0" w:firstRowLastColumn="0" w:lastRowFirstColumn="0" w:lastRowLastColumn="0"/>
          <w:cantSplit/>
          <w:del w:id="6337" w:author="249326630@qq.com" w:date="2018-12-25T18:25:00Z"/>
        </w:trPr>
        <w:tc>
          <w:tcPr>
            <w:tcW w:w="1413" w:type="dxa"/>
          </w:tcPr>
          <w:p w14:paraId="0A0FC1C4" w14:textId="67631067" w:rsidR="009709FC" w:rsidDel="00E27A9C" w:rsidRDefault="009709FC" w:rsidP="0025112E">
            <w:pPr>
              <w:pStyle w:val="Axure0"/>
              <w:rPr>
                <w:del w:id="6338" w:author="249326630@qq.com" w:date="2018-12-25T18:25:00Z"/>
                <w:lang w:eastAsia="zh-CN"/>
              </w:rPr>
            </w:pPr>
            <w:del w:id="6339" w:author="249326630@qq.com" w:date="2018-12-25T18:25:00Z">
              <w:r w:rsidDel="00E27A9C">
                <w:rPr>
                  <w:rFonts w:hint="eastAsia"/>
                  <w:lang w:eastAsia="zh-CN"/>
                </w:rPr>
                <w:delText>1</w:delText>
              </w:r>
              <w:r w:rsidDel="00E27A9C">
                <w:rPr>
                  <w:lang w:eastAsia="zh-CN"/>
                </w:rPr>
                <w:delText>2</w:delText>
              </w:r>
            </w:del>
          </w:p>
        </w:tc>
        <w:tc>
          <w:tcPr>
            <w:tcW w:w="2268" w:type="dxa"/>
          </w:tcPr>
          <w:p w14:paraId="19893F91" w14:textId="4D825383" w:rsidR="009709FC" w:rsidDel="00E27A9C" w:rsidRDefault="00E574AC" w:rsidP="0025112E">
            <w:pPr>
              <w:pStyle w:val="Axure0"/>
              <w:rPr>
                <w:del w:id="6340" w:author="249326630@qq.com" w:date="2018-12-25T18:25:00Z"/>
                <w:lang w:eastAsia="zh-CN"/>
              </w:rPr>
            </w:pPr>
            <w:del w:id="6341" w:author="249326630@qq.com" w:date="2018-12-25T18:25:00Z">
              <w:r w:rsidDel="00E27A9C">
                <w:rPr>
                  <w:rFonts w:hint="eastAsia"/>
                  <w:lang w:eastAsia="zh-CN"/>
                </w:rPr>
                <w:delText>所开课程</w:delText>
              </w:r>
              <w:r w:rsidDel="00E27A9C">
                <w:rPr>
                  <w:lang w:eastAsia="zh-CN"/>
                </w:rPr>
                <w:delText>属性列</w:delText>
              </w:r>
            </w:del>
          </w:p>
        </w:tc>
        <w:tc>
          <w:tcPr>
            <w:tcW w:w="4536" w:type="dxa"/>
          </w:tcPr>
          <w:p w14:paraId="41585C77" w14:textId="1E4342D9" w:rsidR="009709FC" w:rsidDel="00E27A9C" w:rsidRDefault="00E574AC" w:rsidP="0025112E">
            <w:pPr>
              <w:pStyle w:val="Axure0"/>
              <w:rPr>
                <w:del w:id="6342" w:author="249326630@qq.com" w:date="2018-12-25T18:25:00Z"/>
                <w:lang w:eastAsia="zh-CN"/>
              </w:rPr>
            </w:pPr>
            <w:del w:id="6343" w:author="249326630@qq.com" w:date="2018-12-25T18:25:00Z">
              <w:r w:rsidDel="00E27A9C">
                <w:rPr>
                  <w:rFonts w:hint="eastAsia"/>
                  <w:lang w:eastAsia="zh-CN"/>
                </w:rPr>
                <w:delText>点击</w:delText>
              </w:r>
              <w:r w:rsidDel="00E27A9C">
                <w:rPr>
                  <w:lang w:eastAsia="zh-CN"/>
                </w:rPr>
                <w:delText>将</w:delText>
              </w:r>
              <w:r w:rsidDel="00E27A9C">
                <w:rPr>
                  <w:rFonts w:hint="eastAsia"/>
                  <w:lang w:eastAsia="zh-CN"/>
                </w:rPr>
                <w:delText>所开课程先</w:delText>
              </w:r>
              <w:r w:rsidDel="00E27A9C">
                <w:rPr>
                  <w:lang w:eastAsia="zh-CN"/>
                </w:rPr>
                <w:delText>按照多少排序，</w:delText>
              </w:r>
              <w:r w:rsidDel="00E27A9C">
                <w:rPr>
                  <w:rFonts w:hint="eastAsia"/>
                  <w:lang w:eastAsia="zh-CN"/>
                </w:rPr>
                <w:delText>再</w:delText>
              </w:r>
              <w:r w:rsidDel="00E27A9C">
                <w:rPr>
                  <w:lang w:eastAsia="zh-CN"/>
                </w:rPr>
                <w:delText>按照字典</w:delText>
              </w:r>
              <w:r w:rsidR="0038238A" w:rsidDel="00E27A9C">
                <w:rPr>
                  <w:rFonts w:hint="eastAsia"/>
                  <w:lang w:eastAsia="zh-CN"/>
                </w:rPr>
                <w:delText>序</w:delText>
              </w:r>
              <w:r w:rsidDel="00E27A9C">
                <w:rPr>
                  <w:lang w:eastAsia="zh-CN"/>
                </w:rPr>
                <w:delText>排序</w:delText>
              </w:r>
            </w:del>
          </w:p>
        </w:tc>
      </w:tr>
      <w:tr w:rsidR="009709FC" w:rsidDel="00E27A9C" w14:paraId="7B8B30FB" w14:textId="06EE2CD7" w:rsidTr="0025112E">
        <w:trPr>
          <w:cantSplit/>
          <w:del w:id="6344" w:author="249326630@qq.com" w:date="2018-12-25T18:25:00Z"/>
        </w:trPr>
        <w:tc>
          <w:tcPr>
            <w:tcW w:w="1413" w:type="dxa"/>
          </w:tcPr>
          <w:p w14:paraId="32B784FC" w14:textId="36671C90" w:rsidR="009709FC" w:rsidDel="00E27A9C" w:rsidRDefault="009709FC" w:rsidP="0025112E">
            <w:pPr>
              <w:pStyle w:val="Axure0"/>
              <w:rPr>
                <w:del w:id="6345" w:author="249326630@qq.com" w:date="2018-12-25T18:25:00Z"/>
                <w:lang w:eastAsia="zh-CN"/>
              </w:rPr>
            </w:pPr>
            <w:del w:id="6346" w:author="249326630@qq.com" w:date="2018-12-25T18:25:00Z">
              <w:r w:rsidDel="00E27A9C">
                <w:rPr>
                  <w:rFonts w:hint="eastAsia"/>
                  <w:lang w:eastAsia="zh-CN"/>
                </w:rPr>
                <w:delText>1</w:delText>
              </w:r>
              <w:r w:rsidDel="00E27A9C">
                <w:rPr>
                  <w:lang w:eastAsia="zh-CN"/>
                </w:rPr>
                <w:delText>3</w:delText>
              </w:r>
            </w:del>
          </w:p>
        </w:tc>
        <w:tc>
          <w:tcPr>
            <w:tcW w:w="2268" w:type="dxa"/>
          </w:tcPr>
          <w:p w14:paraId="457597FB" w14:textId="3513448F" w:rsidR="009709FC" w:rsidDel="00E27A9C" w:rsidRDefault="00BA1938" w:rsidP="0025112E">
            <w:pPr>
              <w:pStyle w:val="Axure0"/>
              <w:rPr>
                <w:del w:id="6347" w:author="249326630@qq.com" w:date="2018-12-25T18:25:00Z"/>
                <w:lang w:eastAsia="zh-CN"/>
              </w:rPr>
            </w:pPr>
            <w:del w:id="6348" w:author="249326630@qq.com" w:date="2018-12-25T18:25:00Z">
              <w:r w:rsidDel="00E27A9C">
                <w:rPr>
                  <w:rFonts w:hint="eastAsia"/>
                  <w:lang w:eastAsia="zh-CN"/>
                </w:rPr>
                <w:delText>新增教师</w:delText>
              </w:r>
              <w:r w:rsidDel="00E27A9C">
                <w:rPr>
                  <w:lang w:eastAsia="zh-CN"/>
                </w:rPr>
                <w:delText>按钮</w:delText>
              </w:r>
            </w:del>
          </w:p>
        </w:tc>
        <w:tc>
          <w:tcPr>
            <w:tcW w:w="4536" w:type="dxa"/>
          </w:tcPr>
          <w:p w14:paraId="4B544941" w14:textId="30F6CB9E" w:rsidR="009709FC" w:rsidDel="00E27A9C" w:rsidRDefault="009709FC" w:rsidP="00BA1938">
            <w:pPr>
              <w:pStyle w:val="Axure0"/>
              <w:rPr>
                <w:del w:id="6349" w:author="249326630@qq.com" w:date="2018-12-25T18:25:00Z"/>
                <w:lang w:eastAsia="zh-CN"/>
              </w:rPr>
            </w:pPr>
            <w:del w:id="6350" w:author="249326630@qq.com" w:date="2018-12-25T18:25:00Z">
              <w:r w:rsidDel="00E27A9C">
                <w:rPr>
                  <w:rFonts w:hint="eastAsia"/>
                  <w:lang w:eastAsia="zh-CN"/>
                </w:rPr>
                <w:delText>点击</w:delText>
              </w:r>
              <w:r w:rsidR="00BA1938" w:rsidDel="00E27A9C">
                <w:rPr>
                  <w:rFonts w:hint="eastAsia"/>
                  <w:lang w:eastAsia="zh-CN"/>
                </w:rPr>
                <w:delText>弹出新增</w:delText>
              </w:r>
              <w:r w:rsidR="00BA1938" w:rsidDel="00E27A9C">
                <w:rPr>
                  <w:lang w:eastAsia="zh-CN"/>
                </w:rPr>
                <w:delText>教师框</w:delText>
              </w:r>
            </w:del>
          </w:p>
        </w:tc>
      </w:tr>
      <w:tr w:rsidR="009709FC" w:rsidDel="00E27A9C" w14:paraId="35FFB882" w14:textId="189E1D3D" w:rsidTr="0025112E">
        <w:trPr>
          <w:cnfStyle w:val="000000010000" w:firstRow="0" w:lastRow="0" w:firstColumn="0" w:lastColumn="0" w:oddVBand="0" w:evenVBand="0" w:oddHBand="0" w:evenHBand="1" w:firstRowFirstColumn="0" w:firstRowLastColumn="0" w:lastRowFirstColumn="0" w:lastRowLastColumn="0"/>
          <w:cantSplit/>
          <w:del w:id="6351" w:author="249326630@qq.com" w:date="2018-12-25T18:25:00Z"/>
        </w:trPr>
        <w:tc>
          <w:tcPr>
            <w:tcW w:w="1413" w:type="dxa"/>
          </w:tcPr>
          <w:p w14:paraId="25E2FC61" w14:textId="420982D5" w:rsidR="009709FC" w:rsidDel="00E27A9C" w:rsidRDefault="009709FC" w:rsidP="0025112E">
            <w:pPr>
              <w:pStyle w:val="Axure0"/>
              <w:rPr>
                <w:del w:id="6352" w:author="249326630@qq.com" w:date="2018-12-25T18:25:00Z"/>
                <w:lang w:eastAsia="zh-CN"/>
              </w:rPr>
            </w:pPr>
            <w:del w:id="6353" w:author="249326630@qq.com" w:date="2018-12-25T18:25:00Z">
              <w:r w:rsidDel="00E27A9C">
                <w:rPr>
                  <w:rFonts w:hint="eastAsia"/>
                  <w:lang w:eastAsia="zh-CN"/>
                </w:rPr>
                <w:delText>14</w:delText>
              </w:r>
            </w:del>
          </w:p>
        </w:tc>
        <w:tc>
          <w:tcPr>
            <w:tcW w:w="2268" w:type="dxa"/>
          </w:tcPr>
          <w:p w14:paraId="0FF8DDFF" w14:textId="15F8B741" w:rsidR="009709FC" w:rsidDel="00E27A9C" w:rsidRDefault="009709FC" w:rsidP="0025112E">
            <w:pPr>
              <w:pStyle w:val="Axure0"/>
              <w:rPr>
                <w:del w:id="6354" w:author="249326630@qq.com" w:date="2018-12-25T18:25:00Z"/>
                <w:lang w:eastAsia="zh-CN"/>
              </w:rPr>
            </w:pPr>
            <w:del w:id="6355" w:author="249326630@qq.com" w:date="2018-12-25T18:25:00Z">
              <w:r w:rsidDel="00E27A9C">
                <w:rPr>
                  <w:rFonts w:hint="eastAsia"/>
                  <w:lang w:eastAsia="zh-CN"/>
                </w:rPr>
                <w:delText>复选</w:delText>
              </w:r>
              <w:r w:rsidR="00830398" w:rsidDel="00E27A9C">
                <w:rPr>
                  <w:rFonts w:hint="eastAsia"/>
                  <w:lang w:eastAsia="zh-CN"/>
                </w:rPr>
                <w:delText>删除</w:delText>
              </w:r>
              <w:r w:rsidDel="00E27A9C">
                <w:rPr>
                  <w:lang w:eastAsia="zh-CN"/>
                </w:rPr>
                <w:delText>按钮</w:delText>
              </w:r>
            </w:del>
          </w:p>
        </w:tc>
        <w:tc>
          <w:tcPr>
            <w:tcW w:w="4536" w:type="dxa"/>
          </w:tcPr>
          <w:p w14:paraId="5969416C" w14:textId="12CE8A58" w:rsidR="009709FC" w:rsidDel="00E27A9C" w:rsidRDefault="009709FC" w:rsidP="00830398">
            <w:pPr>
              <w:pStyle w:val="Axure0"/>
              <w:rPr>
                <w:del w:id="6356" w:author="249326630@qq.com" w:date="2018-12-25T18:25:00Z"/>
                <w:lang w:eastAsia="zh-CN"/>
              </w:rPr>
            </w:pPr>
            <w:del w:id="6357" w:author="249326630@qq.com" w:date="2018-12-25T18:25:00Z">
              <w:r w:rsidDel="00E27A9C">
                <w:rPr>
                  <w:rFonts w:hint="eastAsia"/>
                  <w:lang w:eastAsia="zh-CN"/>
                </w:rPr>
                <w:delText>点击</w:delText>
              </w:r>
              <w:r w:rsidDel="00E27A9C">
                <w:rPr>
                  <w:lang w:eastAsia="zh-CN"/>
                </w:rPr>
                <w:delText>后</w:delText>
              </w:r>
              <w:r w:rsidDel="00E27A9C">
                <w:rPr>
                  <w:rFonts w:hint="eastAsia"/>
                  <w:lang w:eastAsia="zh-CN"/>
                </w:rPr>
                <w:delText>对</w:delText>
              </w:r>
              <w:r w:rsidR="009A6CBA" w:rsidDel="00E27A9C">
                <w:rPr>
                  <w:lang w:eastAsia="zh-CN"/>
                </w:rPr>
                <w:delText>复选的用户</w:delText>
              </w:r>
              <w:r w:rsidDel="00E27A9C">
                <w:rPr>
                  <w:rFonts w:hint="eastAsia"/>
                  <w:lang w:eastAsia="zh-CN"/>
                </w:rPr>
                <w:delText>进行</w:delText>
              </w:r>
              <w:r w:rsidR="00830398" w:rsidDel="00E27A9C">
                <w:rPr>
                  <w:rFonts w:hint="eastAsia"/>
                  <w:lang w:eastAsia="zh-CN"/>
                </w:rPr>
                <w:delText>教师资格</w:delText>
              </w:r>
              <w:r w:rsidR="00830398" w:rsidDel="00E27A9C">
                <w:rPr>
                  <w:lang w:eastAsia="zh-CN"/>
                </w:rPr>
                <w:delText>删除</w:delText>
              </w:r>
            </w:del>
          </w:p>
        </w:tc>
      </w:tr>
      <w:tr w:rsidR="009709FC" w:rsidDel="00E27A9C" w14:paraId="044B7DFD" w14:textId="39DA8CB1" w:rsidTr="0025112E">
        <w:trPr>
          <w:cantSplit/>
          <w:del w:id="6358" w:author="249326630@qq.com" w:date="2018-12-25T18:25:00Z"/>
        </w:trPr>
        <w:tc>
          <w:tcPr>
            <w:tcW w:w="1413" w:type="dxa"/>
          </w:tcPr>
          <w:p w14:paraId="2E5618C3" w14:textId="719FDF34" w:rsidR="009709FC" w:rsidDel="00E27A9C" w:rsidRDefault="009709FC" w:rsidP="0025112E">
            <w:pPr>
              <w:pStyle w:val="Axure0"/>
              <w:rPr>
                <w:del w:id="6359" w:author="249326630@qq.com" w:date="2018-12-25T18:25:00Z"/>
                <w:lang w:eastAsia="zh-CN"/>
              </w:rPr>
            </w:pPr>
            <w:del w:id="6360" w:author="249326630@qq.com" w:date="2018-12-25T18:25:00Z">
              <w:r w:rsidDel="00E27A9C">
                <w:rPr>
                  <w:rFonts w:hint="eastAsia"/>
                  <w:lang w:eastAsia="zh-CN"/>
                </w:rPr>
                <w:delText>1</w:delText>
              </w:r>
              <w:r w:rsidDel="00E27A9C">
                <w:rPr>
                  <w:lang w:eastAsia="zh-CN"/>
                </w:rPr>
                <w:delText>5</w:delText>
              </w:r>
            </w:del>
          </w:p>
        </w:tc>
        <w:tc>
          <w:tcPr>
            <w:tcW w:w="2268" w:type="dxa"/>
          </w:tcPr>
          <w:p w14:paraId="3800B9E5" w14:textId="23F54268" w:rsidR="009709FC" w:rsidDel="00E27A9C" w:rsidRDefault="009868EB" w:rsidP="0025112E">
            <w:pPr>
              <w:pStyle w:val="Axure0"/>
              <w:rPr>
                <w:del w:id="6361" w:author="249326630@qq.com" w:date="2018-12-25T18:25:00Z"/>
                <w:lang w:eastAsia="zh-CN"/>
              </w:rPr>
            </w:pPr>
            <w:del w:id="6362" w:author="249326630@qq.com" w:date="2018-12-25T18:25:00Z">
              <w:r w:rsidDel="00E27A9C">
                <w:rPr>
                  <w:rFonts w:hint="eastAsia"/>
                  <w:lang w:eastAsia="zh-CN"/>
                </w:rPr>
                <w:delText>教师图片</w:delText>
              </w:r>
            </w:del>
          </w:p>
        </w:tc>
        <w:tc>
          <w:tcPr>
            <w:tcW w:w="4536" w:type="dxa"/>
          </w:tcPr>
          <w:p w14:paraId="0EE863DB" w14:textId="24E9D69A" w:rsidR="009709FC" w:rsidDel="00E27A9C" w:rsidRDefault="000D4905" w:rsidP="0025112E">
            <w:pPr>
              <w:pStyle w:val="Axure0"/>
              <w:rPr>
                <w:del w:id="6363" w:author="249326630@qq.com" w:date="2018-12-25T18:25:00Z"/>
                <w:lang w:eastAsia="zh-CN"/>
              </w:rPr>
            </w:pPr>
            <w:del w:id="6364" w:author="249326630@qq.com" w:date="2018-12-25T18:25:00Z">
              <w:r w:rsidDel="00E27A9C">
                <w:rPr>
                  <w:rFonts w:hint="eastAsia"/>
                  <w:lang w:eastAsia="zh-CN"/>
                </w:rPr>
                <w:delText>点击</w:delText>
              </w:r>
              <w:r w:rsidR="007F40EC" w:rsidDel="00E27A9C">
                <w:rPr>
                  <w:rFonts w:hint="eastAsia"/>
                  <w:lang w:eastAsia="zh-CN"/>
                </w:rPr>
                <w:delText>，</w:delText>
              </w:r>
              <w:r w:rsidDel="00E27A9C">
                <w:rPr>
                  <w:rFonts w:hint="eastAsia"/>
                  <w:lang w:eastAsia="zh-CN"/>
                </w:rPr>
                <w:delText>弹出此教师</w:delText>
              </w:r>
              <w:r w:rsidDel="00E27A9C">
                <w:rPr>
                  <w:lang w:eastAsia="zh-CN"/>
                </w:rPr>
                <w:delText>的</w:delText>
              </w:r>
              <w:r w:rsidDel="00E27A9C">
                <w:rPr>
                  <w:rFonts w:hint="eastAsia"/>
                  <w:lang w:eastAsia="zh-CN"/>
                </w:rPr>
                <w:delText>教师图片</w:delText>
              </w:r>
            </w:del>
          </w:p>
        </w:tc>
      </w:tr>
      <w:tr w:rsidR="009709FC" w:rsidDel="00E27A9C" w14:paraId="0AD210A5" w14:textId="51B24610" w:rsidTr="0025112E">
        <w:trPr>
          <w:cnfStyle w:val="000000010000" w:firstRow="0" w:lastRow="0" w:firstColumn="0" w:lastColumn="0" w:oddVBand="0" w:evenVBand="0" w:oddHBand="0" w:evenHBand="1" w:firstRowFirstColumn="0" w:firstRowLastColumn="0" w:lastRowFirstColumn="0" w:lastRowLastColumn="0"/>
          <w:cantSplit/>
          <w:del w:id="6365" w:author="249326630@qq.com" w:date="2018-12-25T18:25:00Z"/>
        </w:trPr>
        <w:tc>
          <w:tcPr>
            <w:tcW w:w="1413" w:type="dxa"/>
          </w:tcPr>
          <w:p w14:paraId="5F2CF394" w14:textId="072A2A12" w:rsidR="009709FC" w:rsidDel="00E27A9C" w:rsidRDefault="009709FC" w:rsidP="0025112E">
            <w:pPr>
              <w:pStyle w:val="Axure0"/>
              <w:rPr>
                <w:del w:id="6366" w:author="249326630@qq.com" w:date="2018-12-25T18:25:00Z"/>
                <w:lang w:eastAsia="zh-CN"/>
              </w:rPr>
            </w:pPr>
            <w:del w:id="6367" w:author="249326630@qq.com" w:date="2018-12-25T18:25:00Z">
              <w:r w:rsidDel="00E27A9C">
                <w:rPr>
                  <w:rFonts w:hint="eastAsia"/>
                  <w:lang w:eastAsia="zh-CN"/>
                </w:rPr>
                <w:delText>16</w:delText>
              </w:r>
            </w:del>
          </w:p>
        </w:tc>
        <w:tc>
          <w:tcPr>
            <w:tcW w:w="2268" w:type="dxa"/>
          </w:tcPr>
          <w:p w14:paraId="5A895619" w14:textId="628A9EC6" w:rsidR="009709FC" w:rsidDel="00E27A9C" w:rsidRDefault="009709FC" w:rsidP="0025112E">
            <w:pPr>
              <w:pStyle w:val="Axure0"/>
              <w:rPr>
                <w:del w:id="6368" w:author="249326630@qq.com" w:date="2018-12-25T18:25:00Z"/>
                <w:lang w:eastAsia="zh-CN"/>
              </w:rPr>
            </w:pPr>
            <w:del w:id="6369" w:author="249326630@qq.com" w:date="2018-12-25T18:25:00Z">
              <w:r w:rsidDel="00E27A9C">
                <w:rPr>
                  <w:rFonts w:hint="eastAsia"/>
                  <w:lang w:eastAsia="zh-CN"/>
                </w:rPr>
                <w:delText>单项</w:delText>
              </w:r>
              <w:r w:rsidR="009A6CBA" w:rsidDel="00E27A9C">
                <w:rPr>
                  <w:rFonts w:hint="eastAsia"/>
                  <w:lang w:eastAsia="zh-CN"/>
                </w:rPr>
                <w:delText>删除</w:delText>
              </w:r>
              <w:r w:rsidDel="00E27A9C">
                <w:rPr>
                  <w:lang w:eastAsia="zh-CN"/>
                </w:rPr>
                <w:delText>按钮</w:delText>
              </w:r>
            </w:del>
          </w:p>
        </w:tc>
        <w:tc>
          <w:tcPr>
            <w:tcW w:w="4536" w:type="dxa"/>
          </w:tcPr>
          <w:p w14:paraId="61B8D50C" w14:textId="527AF267" w:rsidR="009709FC" w:rsidDel="00E27A9C" w:rsidRDefault="009709FC" w:rsidP="0025112E">
            <w:pPr>
              <w:pStyle w:val="Axure0"/>
              <w:rPr>
                <w:del w:id="6370" w:author="249326630@qq.com" w:date="2018-12-25T18:25:00Z"/>
                <w:lang w:eastAsia="zh-CN"/>
              </w:rPr>
            </w:pPr>
            <w:del w:id="6371" w:author="249326630@qq.com" w:date="2018-12-25T18:25:00Z">
              <w:r w:rsidDel="00E27A9C">
                <w:rPr>
                  <w:rFonts w:hint="eastAsia"/>
                  <w:lang w:eastAsia="zh-CN"/>
                </w:rPr>
                <w:delText>点击</w:delText>
              </w:r>
              <w:r w:rsidDel="00E27A9C">
                <w:rPr>
                  <w:lang w:eastAsia="zh-CN"/>
                </w:rPr>
                <w:delText>对该项用户</w:delText>
              </w:r>
              <w:r w:rsidR="009A6CBA" w:rsidDel="00E27A9C">
                <w:rPr>
                  <w:rFonts w:hint="eastAsia"/>
                  <w:lang w:eastAsia="zh-CN"/>
                </w:rPr>
                <w:delText>进行教师资格</w:delText>
              </w:r>
              <w:r w:rsidR="009A6CBA" w:rsidDel="00E27A9C">
                <w:rPr>
                  <w:lang w:eastAsia="zh-CN"/>
                </w:rPr>
                <w:delText>删除</w:delText>
              </w:r>
            </w:del>
          </w:p>
        </w:tc>
      </w:tr>
    </w:tbl>
    <w:p w14:paraId="37D530E8" w14:textId="3F36BC30" w:rsidR="009709FC" w:rsidDel="00E27A9C" w:rsidRDefault="009709FC" w:rsidP="009709FC">
      <w:pPr>
        <w:rPr>
          <w:del w:id="6372" w:author="249326630@qq.com" w:date="2018-12-25T18:25:00Z"/>
        </w:rPr>
      </w:pPr>
    </w:p>
    <w:p w14:paraId="094B3B10" w14:textId="31DE5840" w:rsidR="009E212F" w:rsidRPr="009709FC" w:rsidDel="00E27A9C" w:rsidRDefault="009E212F" w:rsidP="009E212F">
      <w:pPr>
        <w:rPr>
          <w:del w:id="6373" w:author="249326630@qq.com" w:date="2018-12-25T18:25:00Z"/>
        </w:rPr>
      </w:pPr>
    </w:p>
    <w:p w14:paraId="4FFA177F" w14:textId="39EC6EC9" w:rsidR="009E212F" w:rsidDel="00E27A9C" w:rsidRDefault="009E212F" w:rsidP="009E212F">
      <w:pPr>
        <w:rPr>
          <w:del w:id="6374" w:author="249326630@qq.com" w:date="2018-12-25T18:25:00Z"/>
        </w:rPr>
      </w:pPr>
    </w:p>
    <w:p w14:paraId="4810823E" w14:textId="72197A9F" w:rsidR="009E212F" w:rsidDel="00E27A9C" w:rsidRDefault="009E212F" w:rsidP="009E212F">
      <w:pPr>
        <w:rPr>
          <w:ins w:id="6375" w:author="HerculesHu" w:date="2017-12-23T23:51:00Z"/>
          <w:del w:id="6376" w:author="249326630@qq.com" w:date="2018-12-25T18:25:00Z"/>
        </w:rPr>
      </w:pPr>
      <w:del w:id="6377" w:author="249326630@qq.com" w:date="2018-12-25T18:25:00Z">
        <w:r w:rsidDel="00E27A9C">
          <w:rPr>
            <w:noProof/>
          </w:rPr>
          <w:drawing>
            <wp:inline distT="0" distB="0" distL="0" distR="0" wp14:anchorId="0C7AA29E" wp14:editId="3AB1C73B">
              <wp:extent cx="5274310" cy="330073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3300730"/>
                      </a:xfrm>
                      <a:prstGeom prst="rect">
                        <a:avLst/>
                      </a:prstGeom>
                    </pic:spPr>
                  </pic:pic>
                </a:graphicData>
              </a:graphic>
            </wp:inline>
          </w:drawing>
        </w:r>
      </w:del>
    </w:p>
    <w:p w14:paraId="628A6EAD" w14:textId="0041A6BE" w:rsidR="00636C47" w:rsidDel="00E27A9C" w:rsidRDefault="00636C47" w:rsidP="00636C47">
      <w:pPr>
        <w:jc w:val="center"/>
        <w:rPr>
          <w:ins w:id="6378" w:author="HerculesHu" w:date="2017-12-23T23:51:00Z"/>
          <w:del w:id="6379" w:author="249326630@qq.com" w:date="2018-12-25T18:25:00Z"/>
        </w:rPr>
      </w:pPr>
      <w:ins w:id="6380" w:author="HerculesHu" w:date="2017-12-23T23:51:00Z">
        <w:del w:id="6381" w:author="249326630@qq.com" w:date="2018-12-25T18:25:00Z">
          <w:r w:rsidDel="00E27A9C">
            <w:rPr>
              <w:rFonts w:hint="eastAsia"/>
            </w:rPr>
            <w:delText>（电脑</w:delText>
          </w:r>
          <w:r w:rsidDel="00E27A9C">
            <w:delText>版</w:delText>
          </w:r>
          <w:r w:rsidDel="00E27A9C">
            <w:rPr>
              <w:rFonts w:hint="eastAsia"/>
            </w:rPr>
            <w:delText>）</w:delText>
          </w:r>
        </w:del>
      </w:ins>
    </w:p>
    <w:p w14:paraId="5E9E2926" w14:textId="71A66CDC" w:rsidR="00636C47" w:rsidDel="00E27A9C" w:rsidRDefault="00636C47" w:rsidP="009E212F">
      <w:pPr>
        <w:rPr>
          <w:del w:id="6382" w:author="249326630@qq.com" w:date="2018-12-25T18:25:00Z"/>
        </w:rPr>
      </w:pPr>
    </w:p>
    <w:p w14:paraId="6E7A6146" w14:textId="18AB29B7" w:rsidR="009E212F" w:rsidDel="00E27A9C" w:rsidRDefault="009E212F" w:rsidP="009E212F">
      <w:pPr>
        <w:rPr>
          <w:del w:id="6383" w:author="249326630@qq.com" w:date="2018-12-25T18:25:00Z"/>
        </w:rPr>
      </w:pPr>
    </w:p>
    <w:p w14:paraId="107A8737" w14:textId="72FE1F32" w:rsidR="00F63085" w:rsidDel="00E27A9C" w:rsidRDefault="00F63085">
      <w:pPr>
        <w:pStyle w:val="a2"/>
        <w:rPr>
          <w:del w:id="6384" w:author="249326630@qq.com" w:date="2018-12-25T18:25:00Z"/>
        </w:rPr>
      </w:pPr>
      <w:del w:id="6385" w:author="249326630@qq.com" w:date="2018-12-25T18:25:00Z">
        <w:r w:rsidDel="00E27A9C">
          <w:rPr>
            <w:rFonts w:hint="eastAsia"/>
          </w:rPr>
          <w:delText>新增</w:delText>
        </w:r>
        <w:r w:rsidDel="00E27A9C">
          <w:delText>教师</w:delText>
        </w:r>
      </w:del>
    </w:p>
    <w:p w14:paraId="415D51AD" w14:textId="0D87A993" w:rsidR="00F63085" w:rsidDel="00E27A9C" w:rsidRDefault="00F63085" w:rsidP="00F63085">
      <w:pPr>
        <w:rPr>
          <w:del w:id="6386" w:author="249326630@qq.com" w:date="2018-12-25T18:25:00Z"/>
        </w:rPr>
      </w:pPr>
    </w:p>
    <w:p w14:paraId="6C5E9ACE" w14:textId="288116AA" w:rsidR="00B27115" w:rsidDel="00E27A9C" w:rsidRDefault="00B27115" w:rsidP="00B27115">
      <w:pPr>
        <w:rPr>
          <w:del w:id="6387" w:author="249326630@qq.com" w:date="2018-12-25T18:25:00Z"/>
        </w:rPr>
      </w:pPr>
    </w:p>
    <w:tbl>
      <w:tblPr>
        <w:tblStyle w:val="Axure1"/>
        <w:tblpPr w:leftFromText="180" w:rightFromText="180" w:vertAnchor="text" w:horzAnchor="margin" w:tblpY="-18"/>
        <w:tblW w:w="0" w:type="auto"/>
        <w:tblLook w:val="04A0" w:firstRow="1" w:lastRow="0" w:firstColumn="1" w:lastColumn="0" w:noHBand="0" w:noVBand="1"/>
      </w:tblPr>
      <w:tblGrid>
        <w:gridCol w:w="1413"/>
        <w:gridCol w:w="2268"/>
        <w:gridCol w:w="4536"/>
      </w:tblGrid>
      <w:tr w:rsidR="00B27115" w:rsidDel="00E27A9C" w14:paraId="4CFC3656" w14:textId="78CF2F7F" w:rsidTr="0025112E">
        <w:trPr>
          <w:cnfStyle w:val="100000000000" w:firstRow="1" w:lastRow="0" w:firstColumn="0" w:lastColumn="0" w:oddVBand="0" w:evenVBand="0" w:oddHBand="0" w:evenHBand="0" w:firstRowFirstColumn="0" w:firstRowLastColumn="0" w:lastRowFirstColumn="0" w:lastRowLastColumn="0"/>
          <w:cantSplit/>
          <w:tblHeader/>
          <w:del w:id="6388" w:author="249326630@qq.com" w:date="2018-12-25T18:25:00Z"/>
        </w:trPr>
        <w:tc>
          <w:tcPr>
            <w:tcW w:w="1413" w:type="dxa"/>
          </w:tcPr>
          <w:p w14:paraId="0465B1DF" w14:textId="29C9D0FC" w:rsidR="00B27115" w:rsidDel="00E27A9C" w:rsidRDefault="00B27115" w:rsidP="0025112E">
            <w:pPr>
              <w:pStyle w:val="Axure"/>
              <w:ind w:firstLine="360"/>
              <w:rPr>
                <w:del w:id="6389" w:author="249326630@qq.com" w:date="2018-12-25T18:25:00Z"/>
              </w:rPr>
            </w:pPr>
            <w:del w:id="6390" w:author="249326630@qq.com" w:date="2018-12-25T18:25:00Z">
              <w:r w:rsidDel="00E27A9C">
                <w:delText>脚注</w:delText>
              </w:r>
            </w:del>
          </w:p>
        </w:tc>
        <w:tc>
          <w:tcPr>
            <w:tcW w:w="2268" w:type="dxa"/>
          </w:tcPr>
          <w:p w14:paraId="4C65742E" w14:textId="7AF121BE" w:rsidR="00B27115" w:rsidDel="00E27A9C" w:rsidRDefault="00B27115" w:rsidP="0025112E">
            <w:pPr>
              <w:pStyle w:val="Axure"/>
              <w:ind w:firstLine="360"/>
              <w:rPr>
                <w:del w:id="6391" w:author="249326630@qq.com" w:date="2018-12-25T18:25:00Z"/>
              </w:rPr>
            </w:pPr>
            <w:del w:id="6392" w:author="249326630@qq.com" w:date="2018-12-25T18:25:00Z">
              <w:r w:rsidDel="00E27A9C">
                <w:delText>名称</w:delText>
              </w:r>
            </w:del>
          </w:p>
        </w:tc>
        <w:tc>
          <w:tcPr>
            <w:tcW w:w="4536" w:type="dxa"/>
          </w:tcPr>
          <w:p w14:paraId="6B26DD14" w14:textId="7B9AB2ED" w:rsidR="00B27115" w:rsidDel="00E27A9C" w:rsidRDefault="00B27115" w:rsidP="0025112E">
            <w:pPr>
              <w:pStyle w:val="Axure"/>
              <w:tabs>
                <w:tab w:val="left" w:pos="1190"/>
              </w:tabs>
              <w:ind w:firstLine="360"/>
              <w:rPr>
                <w:del w:id="6393" w:author="249326630@qq.com" w:date="2018-12-25T18:25:00Z"/>
              </w:rPr>
            </w:pPr>
            <w:del w:id="6394" w:author="249326630@qq.com" w:date="2018-12-25T18:25:00Z">
              <w:r w:rsidDel="00E27A9C">
                <w:delText>交互</w:delText>
              </w:r>
              <w:r w:rsidDel="00E27A9C">
                <w:tab/>
              </w:r>
            </w:del>
          </w:p>
        </w:tc>
      </w:tr>
      <w:tr w:rsidR="00B27115" w:rsidDel="00E27A9C" w14:paraId="45B49093" w14:textId="726BF4E5" w:rsidTr="0025112E">
        <w:trPr>
          <w:cantSplit/>
          <w:del w:id="6395" w:author="249326630@qq.com" w:date="2018-12-25T18:25:00Z"/>
        </w:trPr>
        <w:tc>
          <w:tcPr>
            <w:tcW w:w="1413" w:type="dxa"/>
          </w:tcPr>
          <w:p w14:paraId="02BD54A4" w14:textId="168B3E88" w:rsidR="00B27115" w:rsidDel="00E27A9C" w:rsidRDefault="00B27115" w:rsidP="0025112E">
            <w:pPr>
              <w:pStyle w:val="Axure0"/>
              <w:ind w:firstLine="360"/>
              <w:rPr>
                <w:del w:id="6396" w:author="249326630@qq.com" w:date="2018-12-25T18:25:00Z"/>
              </w:rPr>
            </w:pPr>
            <w:del w:id="6397" w:author="249326630@qq.com" w:date="2018-12-25T18:25:00Z">
              <w:r w:rsidDel="00E27A9C">
                <w:delText>1</w:delText>
              </w:r>
            </w:del>
          </w:p>
        </w:tc>
        <w:tc>
          <w:tcPr>
            <w:tcW w:w="2268" w:type="dxa"/>
          </w:tcPr>
          <w:p w14:paraId="3464D16C" w14:textId="20DA4690" w:rsidR="00B27115" w:rsidDel="00E27A9C" w:rsidRDefault="00B27115" w:rsidP="0025112E">
            <w:pPr>
              <w:pStyle w:val="Axure0"/>
              <w:ind w:firstLine="360"/>
              <w:rPr>
                <w:del w:id="6398" w:author="249326630@qq.com" w:date="2018-12-25T18:25:00Z"/>
              </w:rPr>
            </w:pPr>
            <w:del w:id="6399" w:author="249326630@qq.com" w:date="2018-12-25T18:25:00Z">
              <w:r w:rsidDel="00E27A9C">
                <w:rPr>
                  <w:rFonts w:hint="eastAsia"/>
                  <w:lang w:eastAsia="zh-CN"/>
                </w:rPr>
                <w:delText>关闭</w:delText>
              </w:r>
            </w:del>
          </w:p>
        </w:tc>
        <w:tc>
          <w:tcPr>
            <w:tcW w:w="4536" w:type="dxa"/>
          </w:tcPr>
          <w:p w14:paraId="1AC2FEC5" w14:textId="1074F872" w:rsidR="00B27115" w:rsidDel="00E27A9C" w:rsidRDefault="00B27115" w:rsidP="00D96DE1">
            <w:pPr>
              <w:pStyle w:val="Axure0"/>
              <w:ind w:firstLine="360"/>
              <w:rPr>
                <w:del w:id="6400" w:author="249326630@qq.com" w:date="2018-12-25T18:25:00Z"/>
                <w:lang w:eastAsia="zh-CN"/>
              </w:rPr>
            </w:pPr>
            <w:del w:id="6401" w:author="249326630@qq.com" w:date="2018-12-25T18:25:00Z">
              <w:r w:rsidDel="00E27A9C">
                <w:rPr>
                  <w:rFonts w:hint="eastAsia"/>
                  <w:lang w:eastAsia="zh-CN"/>
                </w:rPr>
                <w:delText>点击后取消</w:delText>
              </w:r>
              <w:r w:rsidR="00D96DE1" w:rsidDel="00E27A9C">
                <w:rPr>
                  <w:rFonts w:hint="eastAsia"/>
                  <w:lang w:eastAsia="zh-CN"/>
                </w:rPr>
                <w:delText>新增教师</w:delText>
              </w:r>
            </w:del>
          </w:p>
        </w:tc>
      </w:tr>
      <w:tr w:rsidR="00B27115" w:rsidDel="00E27A9C" w14:paraId="25B25006" w14:textId="2FA5AECB" w:rsidTr="0025112E">
        <w:trPr>
          <w:cnfStyle w:val="000000010000" w:firstRow="0" w:lastRow="0" w:firstColumn="0" w:lastColumn="0" w:oddVBand="0" w:evenVBand="0" w:oddHBand="0" w:evenHBand="1" w:firstRowFirstColumn="0" w:firstRowLastColumn="0" w:lastRowFirstColumn="0" w:lastRowLastColumn="0"/>
          <w:cantSplit/>
          <w:del w:id="6402" w:author="249326630@qq.com" w:date="2018-12-25T18:25:00Z"/>
        </w:trPr>
        <w:tc>
          <w:tcPr>
            <w:tcW w:w="1413" w:type="dxa"/>
          </w:tcPr>
          <w:p w14:paraId="3B1B3C68" w14:textId="131CE4C6" w:rsidR="00B27115" w:rsidDel="00E27A9C" w:rsidRDefault="00B27115" w:rsidP="0025112E">
            <w:pPr>
              <w:pStyle w:val="Axure0"/>
              <w:ind w:firstLine="360"/>
              <w:rPr>
                <w:del w:id="6403" w:author="249326630@qq.com" w:date="2018-12-25T18:25:00Z"/>
                <w:lang w:eastAsia="zh-CN"/>
              </w:rPr>
            </w:pPr>
            <w:del w:id="6404" w:author="249326630@qq.com" w:date="2018-12-25T18:25:00Z">
              <w:r w:rsidDel="00E27A9C">
                <w:rPr>
                  <w:rFonts w:hint="eastAsia"/>
                  <w:lang w:eastAsia="zh-CN"/>
                </w:rPr>
                <w:delText>2</w:delText>
              </w:r>
            </w:del>
          </w:p>
        </w:tc>
        <w:tc>
          <w:tcPr>
            <w:tcW w:w="2268" w:type="dxa"/>
          </w:tcPr>
          <w:p w14:paraId="1EE935EE" w14:textId="6ACE7F1E" w:rsidR="00B27115" w:rsidDel="00E27A9C" w:rsidRDefault="0025112E" w:rsidP="0025112E">
            <w:pPr>
              <w:pStyle w:val="Axure0"/>
              <w:ind w:firstLine="360"/>
              <w:rPr>
                <w:del w:id="6405" w:author="249326630@qq.com" w:date="2018-12-25T18:25:00Z"/>
                <w:lang w:eastAsia="zh-CN"/>
              </w:rPr>
            </w:pPr>
            <w:del w:id="6406" w:author="249326630@qq.com" w:date="2018-12-25T18:25:00Z">
              <w:r w:rsidDel="00E27A9C">
                <w:rPr>
                  <w:rFonts w:hint="eastAsia"/>
                  <w:lang w:eastAsia="zh-CN"/>
                </w:rPr>
                <w:delText>教师名称</w:delText>
              </w:r>
              <w:r w:rsidR="008012F4" w:rsidDel="00E27A9C">
                <w:rPr>
                  <w:rFonts w:hint="eastAsia"/>
                  <w:lang w:eastAsia="zh-CN"/>
                </w:rPr>
                <w:delText>输入</w:delText>
              </w:r>
              <w:r w:rsidDel="00E27A9C">
                <w:rPr>
                  <w:lang w:eastAsia="zh-CN"/>
                </w:rPr>
                <w:delText>框</w:delText>
              </w:r>
            </w:del>
          </w:p>
        </w:tc>
        <w:tc>
          <w:tcPr>
            <w:tcW w:w="4536" w:type="dxa"/>
          </w:tcPr>
          <w:p w14:paraId="73C69E42" w14:textId="646C73DC" w:rsidR="00B27115" w:rsidDel="00E27A9C" w:rsidRDefault="00B27115" w:rsidP="0025112E">
            <w:pPr>
              <w:pStyle w:val="Axure0"/>
              <w:ind w:firstLine="360"/>
              <w:rPr>
                <w:del w:id="6407" w:author="249326630@qq.com" w:date="2018-12-25T18:25:00Z"/>
                <w:lang w:eastAsia="zh-CN"/>
              </w:rPr>
            </w:pPr>
            <w:del w:id="6408" w:author="249326630@qq.com" w:date="2018-12-25T18:25:00Z">
              <w:r w:rsidDel="00E27A9C">
                <w:rPr>
                  <w:rFonts w:hint="eastAsia"/>
                  <w:lang w:eastAsia="zh-CN"/>
                </w:rPr>
                <w:delText>点击后取消拒绝这些</w:delText>
              </w:r>
              <w:r w:rsidDel="00E27A9C">
                <w:rPr>
                  <w:lang w:eastAsia="zh-CN"/>
                </w:rPr>
                <w:delText>用户</w:delText>
              </w:r>
            </w:del>
          </w:p>
        </w:tc>
      </w:tr>
      <w:tr w:rsidR="00B27115" w:rsidDel="00E27A9C" w14:paraId="57C94F3C" w14:textId="2D2FE048" w:rsidTr="0025112E">
        <w:trPr>
          <w:cantSplit/>
          <w:del w:id="6409" w:author="249326630@qq.com" w:date="2018-12-25T18:25:00Z"/>
        </w:trPr>
        <w:tc>
          <w:tcPr>
            <w:tcW w:w="1413" w:type="dxa"/>
          </w:tcPr>
          <w:p w14:paraId="44B4CE5F" w14:textId="6DFC10D5" w:rsidR="00B27115" w:rsidDel="00E27A9C" w:rsidRDefault="00B27115" w:rsidP="0025112E">
            <w:pPr>
              <w:pStyle w:val="Axure0"/>
              <w:ind w:firstLine="360"/>
              <w:rPr>
                <w:del w:id="6410" w:author="249326630@qq.com" w:date="2018-12-25T18:25:00Z"/>
                <w:lang w:eastAsia="zh-CN"/>
              </w:rPr>
            </w:pPr>
            <w:del w:id="6411" w:author="249326630@qq.com" w:date="2018-12-25T18:25:00Z">
              <w:r w:rsidDel="00E27A9C">
                <w:rPr>
                  <w:rFonts w:hint="eastAsia"/>
                  <w:lang w:eastAsia="zh-CN"/>
                </w:rPr>
                <w:delText>3</w:delText>
              </w:r>
            </w:del>
          </w:p>
        </w:tc>
        <w:tc>
          <w:tcPr>
            <w:tcW w:w="2268" w:type="dxa"/>
          </w:tcPr>
          <w:p w14:paraId="675DE455" w14:textId="13416224" w:rsidR="00B27115" w:rsidDel="00E27A9C" w:rsidRDefault="008A425D" w:rsidP="0025112E">
            <w:pPr>
              <w:pStyle w:val="Axure0"/>
              <w:ind w:firstLine="360"/>
              <w:rPr>
                <w:del w:id="6412" w:author="249326630@qq.com" w:date="2018-12-25T18:25:00Z"/>
                <w:lang w:eastAsia="zh-CN"/>
              </w:rPr>
            </w:pPr>
            <w:del w:id="6413" w:author="249326630@qq.com" w:date="2018-12-25T18:25:00Z">
              <w:r w:rsidDel="00E27A9C">
                <w:rPr>
                  <w:rFonts w:hint="eastAsia"/>
                  <w:lang w:eastAsia="zh-CN"/>
                </w:rPr>
                <w:delText>证件</w:delText>
              </w:r>
              <w:r w:rsidDel="00E27A9C">
                <w:rPr>
                  <w:lang w:eastAsia="zh-CN"/>
                </w:rPr>
                <w:delText>号</w:delText>
              </w:r>
              <w:r w:rsidR="008012F4" w:rsidDel="00E27A9C">
                <w:rPr>
                  <w:rFonts w:hint="eastAsia"/>
                  <w:lang w:eastAsia="zh-CN"/>
                </w:rPr>
                <w:delText>输入</w:delText>
              </w:r>
              <w:r w:rsidR="008012F4" w:rsidDel="00E27A9C">
                <w:rPr>
                  <w:lang w:eastAsia="zh-CN"/>
                </w:rPr>
                <w:delText>框</w:delText>
              </w:r>
            </w:del>
          </w:p>
        </w:tc>
        <w:tc>
          <w:tcPr>
            <w:tcW w:w="4536" w:type="dxa"/>
          </w:tcPr>
          <w:p w14:paraId="180D7835" w14:textId="12ADB61B" w:rsidR="00B27115" w:rsidDel="00E27A9C" w:rsidRDefault="00B27115" w:rsidP="0025112E">
            <w:pPr>
              <w:pStyle w:val="Axure0"/>
              <w:ind w:firstLine="360"/>
              <w:rPr>
                <w:del w:id="6414" w:author="249326630@qq.com" w:date="2018-12-25T18:25:00Z"/>
                <w:lang w:eastAsia="zh-CN"/>
              </w:rPr>
            </w:pPr>
            <w:del w:id="6415" w:author="249326630@qq.com" w:date="2018-12-25T18:25:00Z">
              <w:r w:rsidDel="00E27A9C">
                <w:rPr>
                  <w:rFonts w:hint="eastAsia"/>
                  <w:lang w:eastAsia="zh-CN"/>
                </w:rPr>
                <w:delText>点击后拒绝这些</w:delText>
              </w:r>
              <w:r w:rsidDel="00E27A9C">
                <w:rPr>
                  <w:lang w:eastAsia="zh-CN"/>
                </w:rPr>
                <w:delText>用户</w:delText>
              </w:r>
            </w:del>
          </w:p>
        </w:tc>
      </w:tr>
      <w:tr w:rsidR="00801D4A" w:rsidDel="00E27A9C" w14:paraId="6A9CF895" w14:textId="354B3B3B" w:rsidTr="0025112E">
        <w:trPr>
          <w:cnfStyle w:val="000000010000" w:firstRow="0" w:lastRow="0" w:firstColumn="0" w:lastColumn="0" w:oddVBand="0" w:evenVBand="0" w:oddHBand="0" w:evenHBand="1" w:firstRowFirstColumn="0" w:firstRowLastColumn="0" w:lastRowFirstColumn="0" w:lastRowLastColumn="0"/>
          <w:cantSplit/>
          <w:del w:id="6416" w:author="249326630@qq.com" w:date="2018-12-25T18:25:00Z"/>
        </w:trPr>
        <w:tc>
          <w:tcPr>
            <w:tcW w:w="1413" w:type="dxa"/>
          </w:tcPr>
          <w:p w14:paraId="25C25175" w14:textId="683FBBD1" w:rsidR="00801D4A" w:rsidDel="00E27A9C" w:rsidRDefault="00801D4A" w:rsidP="0025112E">
            <w:pPr>
              <w:pStyle w:val="Axure0"/>
              <w:ind w:firstLine="360"/>
              <w:rPr>
                <w:del w:id="6417" w:author="249326630@qq.com" w:date="2018-12-25T18:25:00Z"/>
                <w:lang w:eastAsia="zh-CN"/>
              </w:rPr>
            </w:pPr>
            <w:del w:id="6418" w:author="249326630@qq.com" w:date="2018-12-25T18:25:00Z">
              <w:r w:rsidDel="00E27A9C">
                <w:rPr>
                  <w:rFonts w:hint="eastAsia"/>
                  <w:lang w:eastAsia="zh-CN"/>
                </w:rPr>
                <w:delText>4</w:delText>
              </w:r>
            </w:del>
          </w:p>
        </w:tc>
        <w:tc>
          <w:tcPr>
            <w:tcW w:w="2268" w:type="dxa"/>
          </w:tcPr>
          <w:p w14:paraId="2ABBBF29" w14:textId="41522957" w:rsidR="00801D4A" w:rsidDel="00E27A9C" w:rsidRDefault="008012F4" w:rsidP="0025112E">
            <w:pPr>
              <w:pStyle w:val="Axure0"/>
              <w:ind w:firstLine="360"/>
              <w:rPr>
                <w:del w:id="6419" w:author="249326630@qq.com" w:date="2018-12-25T18:25:00Z"/>
                <w:lang w:eastAsia="zh-CN"/>
              </w:rPr>
            </w:pPr>
            <w:del w:id="6420" w:author="249326630@qq.com" w:date="2018-12-25T18:25:00Z">
              <w:r w:rsidDel="00E27A9C">
                <w:rPr>
                  <w:lang w:eastAsia="zh-CN"/>
                </w:rPr>
                <w:delText>授课</w:delText>
              </w:r>
              <w:r w:rsidDel="00E27A9C">
                <w:rPr>
                  <w:rFonts w:hint="eastAsia"/>
                  <w:lang w:eastAsia="zh-CN"/>
                </w:rPr>
                <w:delText>或</w:delText>
              </w:r>
              <w:r w:rsidDel="00E27A9C">
                <w:rPr>
                  <w:lang w:eastAsia="zh-CN"/>
                </w:rPr>
                <w:delText>从业经历</w:delText>
              </w:r>
              <w:r w:rsidDel="00E27A9C">
                <w:rPr>
                  <w:rFonts w:hint="eastAsia"/>
                  <w:lang w:eastAsia="zh-CN"/>
                </w:rPr>
                <w:delText>输入</w:delText>
              </w:r>
              <w:r w:rsidDel="00E27A9C">
                <w:rPr>
                  <w:lang w:eastAsia="zh-CN"/>
                </w:rPr>
                <w:delText>框</w:delText>
              </w:r>
            </w:del>
          </w:p>
        </w:tc>
        <w:tc>
          <w:tcPr>
            <w:tcW w:w="4536" w:type="dxa"/>
          </w:tcPr>
          <w:p w14:paraId="7FA15092" w14:textId="2586893A" w:rsidR="00801D4A" w:rsidDel="00E27A9C" w:rsidRDefault="008012F4" w:rsidP="0025112E">
            <w:pPr>
              <w:pStyle w:val="Axure0"/>
              <w:ind w:firstLine="360"/>
              <w:rPr>
                <w:del w:id="6421" w:author="249326630@qq.com" w:date="2018-12-25T18:25:00Z"/>
                <w:lang w:eastAsia="zh-CN"/>
              </w:rPr>
            </w:pPr>
            <w:del w:id="6422" w:author="249326630@qq.com" w:date="2018-12-25T18:25:00Z">
              <w:r w:rsidDel="00E27A9C">
                <w:rPr>
                  <w:rFonts w:hint="eastAsia"/>
                  <w:lang w:eastAsia="zh-CN"/>
                </w:rPr>
                <w:delText>填写</w:delText>
              </w:r>
              <w:r w:rsidDel="00E27A9C">
                <w:rPr>
                  <w:lang w:eastAsia="zh-CN"/>
                </w:rPr>
                <w:delText>授课</w:delText>
              </w:r>
              <w:r w:rsidDel="00E27A9C">
                <w:rPr>
                  <w:rFonts w:hint="eastAsia"/>
                  <w:lang w:eastAsia="zh-CN"/>
                </w:rPr>
                <w:delText>或</w:delText>
              </w:r>
              <w:r w:rsidDel="00E27A9C">
                <w:rPr>
                  <w:lang w:eastAsia="zh-CN"/>
                </w:rPr>
                <w:delText>从业经历</w:delText>
              </w:r>
            </w:del>
          </w:p>
        </w:tc>
      </w:tr>
      <w:tr w:rsidR="00801D4A" w:rsidDel="00E27A9C" w14:paraId="454F945C" w14:textId="425C2A05" w:rsidTr="0025112E">
        <w:trPr>
          <w:cantSplit/>
          <w:del w:id="6423" w:author="249326630@qq.com" w:date="2018-12-25T18:25:00Z"/>
        </w:trPr>
        <w:tc>
          <w:tcPr>
            <w:tcW w:w="1413" w:type="dxa"/>
          </w:tcPr>
          <w:p w14:paraId="0ABB7FD9" w14:textId="0FE225FF" w:rsidR="00801D4A" w:rsidDel="00E27A9C" w:rsidRDefault="00801D4A" w:rsidP="0025112E">
            <w:pPr>
              <w:pStyle w:val="Axure0"/>
              <w:ind w:firstLine="360"/>
              <w:rPr>
                <w:del w:id="6424" w:author="249326630@qq.com" w:date="2018-12-25T18:25:00Z"/>
                <w:lang w:eastAsia="zh-CN"/>
              </w:rPr>
            </w:pPr>
            <w:del w:id="6425" w:author="249326630@qq.com" w:date="2018-12-25T18:25:00Z">
              <w:r w:rsidDel="00E27A9C">
                <w:rPr>
                  <w:rFonts w:hint="eastAsia"/>
                  <w:lang w:eastAsia="zh-CN"/>
                </w:rPr>
                <w:delText>5</w:delText>
              </w:r>
            </w:del>
          </w:p>
        </w:tc>
        <w:tc>
          <w:tcPr>
            <w:tcW w:w="2268" w:type="dxa"/>
          </w:tcPr>
          <w:p w14:paraId="56246546" w14:textId="0ECBDB3E" w:rsidR="00801D4A" w:rsidDel="00E27A9C" w:rsidRDefault="008012F4" w:rsidP="0025112E">
            <w:pPr>
              <w:pStyle w:val="Axure0"/>
              <w:ind w:firstLine="360"/>
              <w:rPr>
                <w:del w:id="6426" w:author="249326630@qq.com" w:date="2018-12-25T18:25:00Z"/>
                <w:lang w:eastAsia="zh-CN"/>
              </w:rPr>
            </w:pPr>
            <w:del w:id="6427" w:author="249326630@qq.com" w:date="2018-12-25T18:25:00Z">
              <w:r w:rsidDel="00E27A9C">
                <w:rPr>
                  <w:lang w:eastAsia="zh-CN"/>
                </w:rPr>
                <w:delText>所获荣誉</w:delText>
              </w:r>
              <w:r w:rsidDel="00E27A9C">
                <w:rPr>
                  <w:rFonts w:hint="eastAsia"/>
                  <w:lang w:eastAsia="zh-CN"/>
                </w:rPr>
                <w:delText>输入</w:delText>
              </w:r>
              <w:r w:rsidDel="00E27A9C">
                <w:rPr>
                  <w:lang w:eastAsia="zh-CN"/>
                </w:rPr>
                <w:delText>框</w:delText>
              </w:r>
            </w:del>
          </w:p>
        </w:tc>
        <w:tc>
          <w:tcPr>
            <w:tcW w:w="4536" w:type="dxa"/>
          </w:tcPr>
          <w:p w14:paraId="4D4E062C" w14:textId="644EE961" w:rsidR="00801D4A" w:rsidDel="00E27A9C" w:rsidRDefault="008012F4" w:rsidP="0025112E">
            <w:pPr>
              <w:pStyle w:val="Axure0"/>
              <w:ind w:firstLine="360"/>
              <w:rPr>
                <w:del w:id="6428" w:author="249326630@qq.com" w:date="2018-12-25T18:25:00Z"/>
                <w:lang w:eastAsia="zh-CN"/>
              </w:rPr>
            </w:pPr>
            <w:del w:id="6429" w:author="249326630@qq.com" w:date="2018-12-25T18:25:00Z">
              <w:r w:rsidDel="00E27A9C">
                <w:rPr>
                  <w:rFonts w:hint="eastAsia"/>
                  <w:lang w:eastAsia="zh-CN"/>
                </w:rPr>
                <w:delText>填写</w:delText>
              </w:r>
              <w:r w:rsidDel="00E27A9C">
                <w:rPr>
                  <w:lang w:eastAsia="zh-CN"/>
                </w:rPr>
                <w:delText>所获荣誉</w:delText>
              </w:r>
            </w:del>
          </w:p>
        </w:tc>
      </w:tr>
      <w:tr w:rsidR="00801D4A" w:rsidDel="00E27A9C" w14:paraId="2C9B2411" w14:textId="2FE5F141" w:rsidTr="0025112E">
        <w:trPr>
          <w:cnfStyle w:val="000000010000" w:firstRow="0" w:lastRow="0" w:firstColumn="0" w:lastColumn="0" w:oddVBand="0" w:evenVBand="0" w:oddHBand="0" w:evenHBand="1" w:firstRowFirstColumn="0" w:firstRowLastColumn="0" w:lastRowFirstColumn="0" w:lastRowLastColumn="0"/>
          <w:cantSplit/>
          <w:del w:id="6430" w:author="249326630@qq.com" w:date="2018-12-25T18:25:00Z"/>
        </w:trPr>
        <w:tc>
          <w:tcPr>
            <w:tcW w:w="1413" w:type="dxa"/>
          </w:tcPr>
          <w:p w14:paraId="33B64199" w14:textId="6F93090B" w:rsidR="00801D4A" w:rsidDel="00E27A9C" w:rsidRDefault="00801D4A" w:rsidP="0025112E">
            <w:pPr>
              <w:pStyle w:val="Axure0"/>
              <w:ind w:firstLine="360"/>
              <w:rPr>
                <w:del w:id="6431" w:author="249326630@qq.com" w:date="2018-12-25T18:25:00Z"/>
                <w:lang w:eastAsia="zh-CN"/>
              </w:rPr>
            </w:pPr>
            <w:del w:id="6432" w:author="249326630@qq.com" w:date="2018-12-25T18:25:00Z">
              <w:r w:rsidDel="00E27A9C">
                <w:rPr>
                  <w:rFonts w:hint="eastAsia"/>
                  <w:lang w:eastAsia="zh-CN"/>
                </w:rPr>
                <w:delText>6</w:delText>
              </w:r>
            </w:del>
          </w:p>
        </w:tc>
        <w:tc>
          <w:tcPr>
            <w:tcW w:w="2268" w:type="dxa"/>
          </w:tcPr>
          <w:p w14:paraId="71FF4F97" w14:textId="49C56201" w:rsidR="00801D4A" w:rsidDel="00E27A9C" w:rsidRDefault="008012F4" w:rsidP="0025112E">
            <w:pPr>
              <w:pStyle w:val="Axure0"/>
              <w:ind w:firstLine="360"/>
              <w:rPr>
                <w:del w:id="6433" w:author="249326630@qq.com" w:date="2018-12-25T18:25:00Z"/>
                <w:lang w:eastAsia="zh-CN"/>
              </w:rPr>
            </w:pPr>
            <w:del w:id="6434" w:author="249326630@qq.com" w:date="2018-12-25T18:25:00Z">
              <w:r w:rsidDel="00E27A9C">
                <w:rPr>
                  <w:lang w:eastAsia="zh-CN"/>
                </w:rPr>
                <w:delText>联系方式</w:delText>
              </w:r>
              <w:r w:rsidDel="00E27A9C">
                <w:rPr>
                  <w:rFonts w:hint="eastAsia"/>
                  <w:lang w:eastAsia="zh-CN"/>
                </w:rPr>
                <w:delText>输入</w:delText>
              </w:r>
              <w:r w:rsidDel="00E27A9C">
                <w:rPr>
                  <w:lang w:eastAsia="zh-CN"/>
                </w:rPr>
                <w:delText>框</w:delText>
              </w:r>
            </w:del>
          </w:p>
        </w:tc>
        <w:tc>
          <w:tcPr>
            <w:tcW w:w="4536" w:type="dxa"/>
          </w:tcPr>
          <w:p w14:paraId="6A9D38DB" w14:textId="5BFA6447" w:rsidR="00801D4A" w:rsidDel="00E27A9C" w:rsidRDefault="008012F4" w:rsidP="0025112E">
            <w:pPr>
              <w:pStyle w:val="Axure0"/>
              <w:ind w:firstLine="360"/>
              <w:rPr>
                <w:del w:id="6435" w:author="249326630@qq.com" w:date="2018-12-25T18:25:00Z"/>
                <w:lang w:eastAsia="zh-CN"/>
              </w:rPr>
            </w:pPr>
            <w:del w:id="6436" w:author="249326630@qq.com" w:date="2018-12-25T18:25:00Z">
              <w:r w:rsidDel="00E27A9C">
                <w:rPr>
                  <w:rFonts w:hint="eastAsia"/>
                  <w:lang w:eastAsia="zh-CN"/>
                </w:rPr>
                <w:delText>填写</w:delText>
              </w:r>
              <w:r w:rsidDel="00E27A9C">
                <w:rPr>
                  <w:lang w:eastAsia="zh-CN"/>
                </w:rPr>
                <w:delText>联系方式</w:delText>
              </w:r>
            </w:del>
          </w:p>
        </w:tc>
      </w:tr>
      <w:tr w:rsidR="00801D4A" w:rsidDel="00E27A9C" w14:paraId="5D3E801B" w14:textId="07BE78BD" w:rsidTr="0025112E">
        <w:trPr>
          <w:cantSplit/>
          <w:del w:id="6437" w:author="249326630@qq.com" w:date="2018-12-25T18:25:00Z"/>
        </w:trPr>
        <w:tc>
          <w:tcPr>
            <w:tcW w:w="1413" w:type="dxa"/>
          </w:tcPr>
          <w:p w14:paraId="73F5E88D" w14:textId="76FB4CED" w:rsidR="00801D4A" w:rsidDel="00E27A9C" w:rsidRDefault="00801D4A" w:rsidP="0025112E">
            <w:pPr>
              <w:pStyle w:val="Axure0"/>
              <w:ind w:firstLine="360"/>
              <w:rPr>
                <w:del w:id="6438" w:author="249326630@qq.com" w:date="2018-12-25T18:25:00Z"/>
                <w:lang w:eastAsia="zh-CN"/>
              </w:rPr>
            </w:pPr>
            <w:del w:id="6439" w:author="249326630@qq.com" w:date="2018-12-25T18:25:00Z">
              <w:r w:rsidDel="00E27A9C">
                <w:rPr>
                  <w:rFonts w:hint="eastAsia"/>
                  <w:lang w:eastAsia="zh-CN"/>
                </w:rPr>
                <w:delText>7</w:delText>
              </w:r>
            </w:del>
          </w:p>
        </w:tc>
        <w:tc>
          <w:tcPr>
            <w:tcW w:w="2268" w:type="dxa"/>
          </w:tcPr>
          <w:p w14:paraId="3BE76993" w14:textId="38EB0BBA" w:rsidR="00801D4A" w:rsidDel="00E27A9C" w:rsidRDefault="008012F4" w:rsidP="0025112E">
            <w:pPr>
              <w:pStyle w:val="Axure0"/>
              <w:ind w:firstLine="360"/>
              <w:rPr>
                <w:del w:id="6440" w:author="249326630@qq.com" w:date="2018-12-25T18:25:00Z"/>
                <w:lang w:eastAsia="zh-CN"/>
              </w:rPr>
            </w:pPr>
            <w:del w:id="6441" w:author="249326630@qq.com" w:date="2018-12-25T18:25:00Z">
              <w:r w:rsidDel="00E27A9C">
                <w:rPr>
                  <w:rFonts w:hint="eastAsia"/>
                  <w:lang w:eastAsia="zh-CN"/>
                </w:rPr>
                <w:delText>教师</w:delText>
              </w:r>
              <w:r w:rsidDel="00E27A9C">
                <w:rPr>
                  <w:lang w:eastAsia="zh-CN"/>
                </w:rPr>
                <w:delText>图片</w:delText>
              </w:r>
              <w:r w:rsidDel="00E27A9C">
                <w:rPr>
                  <w:rFonts w:hint="eastAsia"/>
                  <w:lang w:eastAsia="zh-CN"/>
                </w:rPr>
                <w:delText>上传</w:delText>
              </w:r>
              <w:r w:rsidDel="00E27A9C">
                <w:rPr>
                  <w:lang w:eastAsia="zh-CN"/>
                </w:rPr>
                <w:delText>按钮</w:delText>
              </w:r>
            </w:del>
          </w:p>
        </w:tc>
        <w:tc>
          <w:tcPr>
            <w:tcW w:w="4536" w:type="dxa"/>
          </w:tcPr>
          <w:p w14:paraId="37CA0C16" w14:textId="39EE584E" w:rsidR="00801D4A" w:rsidDel="00E27A9C" w:rsidRDefault="008012F4" w:rsidP="0025112E">
            <w:pPr>
              <w:pStyle w:val="Axure0"/>
              <w:ind w:firstLine="360"/>
              <w:rPr>
                <w:del w:id="6442" w:author="249326630@qq.com" w:date="2018-12-25T18:25:00Z"/>
                <w:lang w:eastAsia="zh-CN"/>
              </w:rPr>
            </w:pPr>
            <w:del w:id="6443" w:author="249326630@qq.com" w:date="2018-12-25T18:25:00Z">
              <w:r w:rsidDel="00E27A9C">
                <w:rPr>
                  <w:rFonts w:hint="eastAsia"/>
                  <w:lang w:eastAsia="zh-CN"/>
                </w:rPr>
                <w:delText>点击选择</w:delText>
              </w:r>
              <w:r w:rsidDel="00E27A9C">
                <w:rPr>
                  <w:lang w:eastAsia="zh-CN"/>
                </w:rPr>
                <w:delText>教师图片</w:delText>
              </w:r>
              <w:r w:rsidDel="00E27A9C">
                <w:rPr>
                  <w:rFonts w:hint="eastAsia"/>
                  <w:lang w:eastAsia="zh-CN"/>
                </w:rPr>
                <w:delText>进行</w:delText>
              </w:r>
              <w:r w:rsidDel="00E27A9C">
                <w:rPr>
                  <w:lang w:eastAsia="zh-CN"/>
                </w:rPr>
                <w:delText>上传</w:delText>
              </w:r>
            </w:del>
          </w:p>
        </w:tc>
      </w:tr>
      <w:tr w:rsidR="00801D4A" w:rsidDel="00E27A9C" w14:paraId="5F2362A2" w14:textId="419C8033" w:rsidTr="0025112E">
        <w:trPr>
          <w:cnfStyle w:val="000000010000" w:firstRow="0" w:lastRow="0" w:firstColumn="0" w:lastColumn="0" w:oddVBand="0" w:evenVBand="0" w:oddHBand="0" w:evenHBand="1" w:firstRowFirstColumn="0" w:firstRowLastColumn="0" w:lastRowFirstColumn="0" w:lastRowLastColumn="0"/>
          <w:cantSplit/>
          <w:del w:id="6444" w:author="249326630@qq.com" w:date="2018-12-25T18:25:00Z"/>
        </w:trPr>
        <w:tc>
          <w:tcPr>
            <w:tcW w:w="1413" w:type="dxa"/>
          </w:tcPr>
          <w:p w14:paraId="29E525D0" w14:textId="4A6EDCFB" w:rsidR="00801D4A" w:rsidDel="00E27A9C" w:rsidRDefault="00801D4A" w:rsidP="0025112E">
            <w:pPr>
              <w:pStyle w:val="Axure0"/>
              <w:ind w:firstLine="360"/>
              <w:rPr>
                <w:del w:id="6445" w:author="249326630@qq.com" w:date="2018-12-25T18:25:00Z"/>
                <w:lang w:eastAsia="zh-CN"/>
              </w:rPr>
            </w:pPr>
            <w:del w:id="6446" w:author="249326630@qq.com" w:date="2018-12-25T18:25:00Z">
              <w:r w:rsidDel="00E27A9C">
                <w:rPr>
                  <w:rFonts w:hint="eastAsia"/>
                  <w:lang w:eastAsia="zh-CN"/>
                </w:rPr>
                <w:delText>8</w:delText>
              </w:r>
            </w:del>
          </w:p>
        </w:tc>
        <w:tc>
          <w:tcPr>
            <w:tcW w:w="2268" w:type="dxa"/>
          </w:tcPr>
          <w:p w14:paraId="56E85595" w14:textId="6A32AFF1" w:rsidR="00801D4A" w:rsidDel="00E27A9C" w:rsidRDefault="00942E9B" w:rsidP="0025112E">
            <w:pPr>
              <w:pStyle w:val="Axure0"/>
              <w:ind w:firstLine="360"/>
              <w:rPr>
                <w:del w:id="6447" w:author="249326630@qq.com" w:date="2018-12-25T18:25:00Z"/>
                <w:lang w:eastAsia="zh-CN"/>
              </w:rPr>
            </w:pPr>
            <w:del w:id="6448" w:author="249326630@qq.com" w:date="2018-12-25T18:25:00Z">
              <w:r w:rsidDel="00E27A9C">
                <w:rPr>
                  <w:rFonts w:hint="eastAsia"/>
                  <w:lang w:eastAsia="zh-CN"/>
                </w:rPr>
                <w:delText>保存按钮</w:delText>
              </w:r>
            </w:del>
          </w:p>
        </w:tc>
        <w:tc>
          <w:tcPr>
            <w:tcW w:w="4536" w:type="dxa"/>
          </w:tcPr>
          <w:p w14:paraId="2A2817BC" w14:textId="2085A1CA" w:rsidR="00801D4A" w:rsidDel="00E27A9C" w:rsidRDefault="00942E9B" w:rsidP="0025112E">
            <w:pPr>
              <w:pStyle w:val="Axure0"/>
              <w:ind w:firstLine="360"/>
              <w:rPr>
                <w:del w:id="6449" w:author="249326630@qq.com" w:date="2018-12-25T18:25:00Z"/>
                <w:lang w:eastAsia="zh-CN"/>
              </w:rPr>
            </w:pPr>
            <w:del w:id="6450" w:author="249326630@qq.com" w:date="2018-12-25T18:25:00Z">
              <w:r w:rsidDel="00E27A9C">
                <w:rPr>
                  <w:rFonts w:hint="eastAsia"/>
                  <w:lang w:eastAsia="zh-CN"/>
                </w:rPr>
                <w:delText>点击</w:delText>
              </w:r>
              <w:r w:rsidDel="00E27A9C">
                <w:rPr>
                  <w:lang w:eastAsia="zh-CN"/>
                </w:rPr>
                <w:delText>保存教师信息并新增教师</w:delText>
              </w:r>
            </w:del>
          </w:p>
        </w:tc>
      </w:tr>
    </w:tbl>
    <w:p w14:paraId="10A9EDF1" w14:textId="2BEEF8C0" w:rsidR="00F63085" w:rsidDel="00E27A9C" w:rsidRDefault="00F63085" w:rsidP="00F63085">
      <w:pPr>
        <w:rPr>
          <w:del w:id="6451" w:author="249326630@qq.com" w:date="2018-12-25T18:25:00Z"/>
        </w:rPr>
      </w:pPr>
    </w:p>
    <w:p w14:paraId="60FB6A8A" w14:textId="15C6A4E2" w:rsidR="00F63085" w:rsidDel="00E27A9C" w:rsidRDefault="00BC3A6D">
      <w:pPr>
        <w:ind w:firstLineChars="600" w:firstLine="1260"/>
        <w:rPr>
          <w:ins w:id="6452" w:author="HerculesHu" w:date="2017-12-23T23:51:00Z"/>
          <w:del w:id="6453" w:author="249326630@qq.com" w:date="2018-12-25T18:25:00Z"/>
        </w:rPr>
        <w:pPrChange w:id="6454" w:author="HerculesHu" w:date="2017-12-24T00:15:00Z">
          <w:pPr/>
        </w:pPrChange>
      </w:pPr>
      <w:del w:id="6455" w:author="249326630@qq.com" w:date="2018-12-25T18:25:00Z">
        <w:r w:rsidDel="00E27A9C">
          <w:rPr>
            <w:noProof/>
          </w:rPr>
          <w:drawing>
            <wp:inline distT="0" distB="0" distL="0" distR="0" wp14:anchorId="439E2661" wp14:editId="1B534C43">
              <wp:extent cx="3746218" cy="6023986"/>
              <wp:effectExtent l="0" t="0" r="698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750067" cy="6030176"/>
                      </a:xfrm>
                      <a:prstGeom prst="rect">
                        <a:avLst/>
                      </a:prstGeom>
                    </pic:spPr>
                  </pic:pic>
                </a:graphicData>
              </a:graphic>
            </wp:inline>
          </w:drawing>
        </w:r>
      </w:del>
    </w:p>
    <w:p w14:paraId="4B18B879" w14:textId="7FD30AB3" w:rsidR="00636C47" w:rsidDel="00E27A9C" w:rsidRDefault="00636C47" w:rsidP="00636C47">
      <w:pPr>
        <w:jc w:val="center"/>
        <w:rPr>
          <w:ins w:id="6456" w:author="HerculesHu" w:date="2017-12-23T23:51:00Z"/>
          <w:del w:id="6457" w:author="249326630@qq.com" w:date="2018-12-25T18:25:00Z"/>
        </w:rPr>
      </w:pPr>
      <w:ins w:id="6458" w:author="HerculesHu" w:date="2017-12-23T23:51:00Z">
        <w:del w:id="6459" w:author="249326630@qq.com" w:date="2018-12-25T18:25:00Z">
          <w:r w:rsidDel="00E27A9C">
            <w:rPr>
              <w:rFonts w:hint="eastAsia"/>
            </w:rPr>
            <w:delText>（电脑</w:delText>
          </w:r>
          <w:r w:rsidDel="00E27A9C">
            <w:delText>版</w:delText>
          </w:r>
          <w:r w:rsidDel="00E27A9C">
            <w:rPr>
              <w:rFonts w:hint="eastAsia"/>
            </w:rPr>
            <w:delText>）</w:delText>
          </w:r>
        </w:del>
      </w:ins>
    </w:p>
    <w:p w14:paraId="6871F51B" w14:textId="5E4E74B4" w:rsidR="00636C47" w:rsidRPr="00F63085" w:rsidDel="00E27A9C" w:rsidRDefault="00636C47" w:rsidP="00F63085">
      <w:pPr>
        <w:rPr>
          <w:del w:id="6460" w:author="249326630@qq.com" w:date="2018-12-25T18:25:00Z"/>
        </w:rPr>
      </w:pPr>
    </w:p>
    <w:p w14:paraId="414C5124" w14:textId="02E00B04" w:rsidR="00F63085" w:rsidDel="00E27A9C" w:rsidRDefault="00F63085" w:rsidP="009E212F">
      <w:pPr>
        <w:rPr>
          <w:del w:id="6461" w:author="249326630@qq.com" w:date="2018-12-25T18:25:00Z"/>
        </w:rPr>
      </w:pPr>
    </w:p>
    <w:p w14:paraId="23F2E839" w14:textId="7BD67493" w:rsidR="002B3B2D" w:rsidDel="00E27A9C" w:rsidRDefault="002B3B2D">
      <w:pPr>
        <w:pStyle w:val="a2"/>
        <w:rPr>
          <w:del w:id="6462" w:author="249326630@qq.com" w:date="2018-12-25T18:25:00Z"/>
        </w:rPr>
      </w:pPr>
      <w:del w:id="6463" w:author="249326630@qq.com" w:date="2018-12-25T18:25:00Z">
        <w:r w:rsidDel="00E27A9C">
          <w:rPr>
            <w:rFonts w:hint="eastAsia"/>
          </w:rPr>
          <w:delText>删除</w:delText>
        </w:r>
        <w:r w:rsidDel="00E27A9C">
          <w:delText>教师</w:delText>
        </w:r>
        <w:r w:rsidDel="00E27A9C">
          <w:rPr>
            <w:rFonts w:hint="eastAsia"/>
          </w:rPr>
          <w:delText>提示</w:delText>
        </w:r>
      </w:del>
    </w:p>
    <w:p w14:paraId="069FC9F1" w14:textId="452E1B81" w:rsidR="003B2E35" w:rsidDel="00E27A9C" w:rsidRDefault="003B2E35" w:rsidP="003B2E35">
      <w:pPr>
        <w:rPr>
          <w:del w:id="6464" w:author="249326630@qq.com" w:date="2018-12-25T18:25:00Z"/>
        </w:rPr>
      </w:pPr>
    </w:p>
    <w:p w14:paraId="055A6651" w14:textId="14E203A0" w:rsidR="00430548" w:rsidDel="00E27A9C" w:rsidRDefault="00430548" w:rsidP="003B2E35">
      <w:pPr>
        <w:rPr>
          <w:del w:id="6465" w:author="249326630@qq.com" w:date="2018-12-25T18:25:00Z"/>
        </w:rPr>
      </w:pPr>
    </w:p>
    <w:p w14:paraId="62B1EDC0" w14:textId="3DB1C9D9" w:rsidR="00430548" w:rsidDel="00E27A9C" w:rsidRDefault="00430548" w:rsidP="00430548">
      <w:pPr>
        <w:rPr>
          <w:del w:id="6466" w:author="249326630@qq.com" w:date="2018-12-25T18:25:00Z"/>
        </w:rPr>
      </w:pPr>
    </w:p>
    <w:tbl>
      <w:tblPr>
        <w:tblStyle w:val="Axure1"/>
        <w:tblpPr w:leftFromText="180" w:rightFromText="180" w:vertAnchor="text" w:horzAnchor="margin" w:tblpY="-18"/>
        <w:tblW w:w="0" w:type="auto"/>
        <w:tblLook w:val="04A0" w:firstRow="1" w:lastRow="0" w:firstColumn="1" w:lastColumn="0" w:noHBand="0" w:noVBand="1"/>
      </w:tblPr>
      <w:tblGrid>
        <w:gridCol w:w="1413"/>
        <w:gridCol w:w="2268"/>
        <w:gridCol w:w="4536"/>
      </w:tblGrid>
      <w:tr w:rsidR="00430548" w:rsidDel="00E27A9C" w14:paraId="2F04DB9A" w14:textId="61AA2F1F" w:rsidTr="00CF3095">
        <w:trPr>
          <w:cnfStyle w:val="100000000000" w:firstRow="1" w:lastRow="0" w:firstColumn="0" w:lastColumn="0" w:oddVBand="0" w:evenVBand="0" w:oddHBand="0" w:evenHBand="0" w:firstRowFirstColumn="0" w:firstRowLastColumn="0" w:lastRowFirstColumn="0" w:lastRowLastColumn="0"/>
          <w:cantSplit/>
          <w:tblHeader/>
          <w:del w:id="6467" w:author="249326630@qq.com" w:date="2018-12-25T18:25:00Z"/>
        </w:trPr>
        <w:tc>
          <w:tcPr>
            <w:tcW w:w="1413" w:type="dxa"/>
          </w:tcPr>
          <w:p w14:paraId="5EFAD50F" w14:textId="5CB49022" w:rsidR="00430548" w:rsidDel="00E27A9C" w:rsidRDefault="00430548" w:rsidP="00CF3095">
            <w:pPr>
              <w:pStyle w:val="Axure"/>
              <w:ind w:firstLine="360"/>
              <w:rPr>
                <w:del w:id="6468" w:author="249326630@qq.com" w:date="2018-12-25T18:25:00Z"/>
              </w:rPr>
            </w:pPr>
            <w:del w:id="6469" w:author="249326630@qq.com" w:date="2018-12-25T18:25:00Z">
              <w:r w:rsidDel="00E27A9C">
                <w:delText>脚注</w:delText>
              </w:r>
            </w:del>
          </w:p>
        </w:tc>
        <w:tc>
          <w:tcPr>
            <w:tcW w:w="2268" w:type="dxa"/>
          </w:tcPr>
          <w:p w14:paraId="57CC9962" w14:textId="24CAAA42" w:rsidR="00430548" w:rsidDel="00E27A9C" w:rsidRDefault="00430548" w:rsidP="00CF3095">
            <w:pPr>
              <w:pStyle w:val="Axure"/>
              <w:ind w:firstLine="360"/>
              <w:rPr>
                <w:del w:id="6470" w:author="249326630@qq.com" w:date="2018-12-25T18:25:00Z"/>
              </w:rPr>
            </w:pPr>
            <w:del w:id="6471" w:author="249326630@qq.com" w:date="2018-12-25T18:25:00Z">
              <w:r w:rsidDel="00E27A9C">
                <w:delText>名称</w:delText>
              </w:r>
            </w:del>
          </w:p>
        </w:tc>
        <w:tc>
          <w:tcPr>
            <w:tcW w:w="4536" w:type="dxa"/>
          </w:tcPr>
          <w:p w14:paraId="5F2524E2" w14:textId="427A1CA8" w:rsidR="00430548" w:rsidDel="00E27A9C" w:rsidRDefault="00430548" w:rsidP="00CF3095">
            <w:pPr>
              <w:pStyle w:val="Axure"/>
              <w:tabs>
                <w:tab w:val="left" w:pos="1190"/>
              </w:tabs>
              <w:ind w:firstLine="360"/>
              <w:rPr>
                <w:del w:id="6472" w:author="249326630@qq.com" w:date="2018-12-25T18:25:00Z"/>
              </w:rPr>
            </w:pPr>
            <w:del w:id="6473" w:author="249326630@qq.com" w:date="2018-12-25T18:25:00Z">
              <w:r w:rsidDel="00E27A9C">
                <w:delText>交互</w:delText>
              </w:r>
              <w:r w:rsidDel="00E27A9C">
                <w:tab/>
              </w:r>
            </w:del>
          </w:p>
        </w:tc>
      </w:tr>
      <w:tr w:rsidR="00430548" w:rsidDel="00E27A9C" w14:paraId="693C9992" w14:textId="54E86ED7" w:rsidTr="00CF3095">
        <w:trPr>
          <w:cantSplit/>
          <w:del w:id="6474" w:author="249326630@qq.com" w:date="2018-12-25T18:25:00Z"/>
        </w:trPr>
        <w:tc>
          <w:tcPr>
            <w:tcW w:w="1413" w:type="dxa"/>
          </w:tcPr>
          <w:p w14:paraId="68697331" w14:textId="71A5726E" w:rsidR="00430548" w:rsidDel="00E27A9C" w:rsidRDefault="00430548" w:rsidP="00CF3095">
            <w:pPr>
              <w:pStyle w:val="Axure0"/>
              <w:ind w:firstLine="360"/>
              <w:rPr>
                <w:del w:id="6475" w:author="249326630@qq.com" w:date="2018-12-25T18:25:00Z"/>
              </w:rPr>
            </w:pPr>
            <w:del w:id="6476" w:author="249326630@qq.com" w:date="2018-12-25T18:25:00Z">
              <w:r w:rsidDel="00E27A9C">
                <w:delText>1</w:delText>
              </w:r>
            </w:del>
          </w:p>
        </w:tc>
        <w:tc>
          <w:tcPr>
            <w:tcW w:w="2268" w:type="dxa"/>
          </w:tcPr>
          <w:p w14:paraId="30750D3F" w14:textId="3EB57F75" w:rsidR="00430548" w:rsidDel="00E27A9C" w:rsidRDefault="00430548" w:rsidP="00CF3095">
            <w:pPr>
              <w:pStyle w:val="Axure0"/>
              <w:ind w:firstLine="360"/>
              <w:rPr>
                <w:del w:id="6477" w:author="249326630@qq.com" w:date="2018-12-25T18:25:00Z"/>
              </w:rPr>
            </w:pPr>
            <w:del w:id="6478" w:author="249326630@qq.com" w:date="2018-12-25T18:25:00Z">
              <w:r w:rsidDel="00E27A9C">
                <w:rPr>
                  <w:rFonts w:hint="eastAsia"/>
                  <w:lang w:eastAsia="zh-CN"/>
                </w:rPr>
                <w:delText>关闭</w:delText>
              </w:r>
            </w:del>
          </w:p>
        </w:tc>
        <w:tc>
          <w:tcPr>
            <w:tcW w:w="4536" w:type="dxa"/>
          </w:tcPr>
          <w:p w14:paraId="1589F9B0" w14:textId="73245BF3" w:rsidR="00430548" w:rsidDel="00E27A9C" w:rsidRDefault="00E120B3" w:rsidP="00CF3095">
            <w:pPr>
              <w:pStyle w:val="Axure0"/>
              <w:ind w:firstLine="360"/>
              <w:rPr>
                <w:del w:id="6479" w:author="249326630@qq.com" w:date="2018-12-25T18:25:00Z"/>
                <w:lang w:eastAsia="zh-CN"/>
              </w:rPr>
            </w:pPr>
            <w:del w:id="6480" w:author="249326630@qq.com" w:date="2018-12-25T18:25:00Z">
              <w:r w:rsidDel="00E27A9C">
                <w:rPr>
                  <w:rFonts w:hint="eastAsia"/>
                  <w:lang w:eastAsia="zh-CN"/>
                </w:rPr>
                <w:delText>点击后取消删除教师</w:delText>
              </w:r>
            </w:del>
          </w:p>
        </w:tc>
      </w:tr>
      <w:tr w:rsidR="00430548" w:rsidDel="00E27A9C" w14:paraId="05C2FABE" w14:textId="546F748E" w:rsidTr="00CF3095">
        <w:trPr>
          <w:cnfStyle w:val="000000010000" w:firstRow="0" w:lastRow="0" w:firstColumn="0" w:lastColumn="0" w:oddVBand="0" w:evenVBand="0" w:oddHBand="0" w:evenHBand="1" w:firstRowFirstColumn="0" w:firstRowLastColumn="0" w:lastRowFirstColumn="0" w:lastRowLastColumn="0"/>
          <w:cantSplit/>
          <w:del w:id="6481" w:author="249326630@qq.com" w:date="2018-12-25T18:25:00Z"/>
        </w:trPr>
        <w:tc>
          <w:tcPr>
            <w:tcW w:w="1413" w:type="dxa"/>
          </w:tcPr>
          <w:p w14:paraId="54DC5E90" w14:textId="00C4E0D9" w:rsidR="00430548" w:rsidDel="00E27A9C" w:rsidRDefault="00430548" w:rsidP="00CF3095">
            <w:pPr>
              <w:pStyle w:val="Axure0"/>
              <w:ind w:firstLine="360"/>
              <w:rPr>
                <w:del w:id="6482" w:author="249326630@qq.com" w:date="2018-12-25T18:25:00Z"/>
                <w:lang w:eastAsia="zh-CN"/>
              </w:rPr>
            </w:pPr>
            <w:del w:id="6483" w:author="249326630@qq.com" w:date="2018-12-25T18:25:00Z">
              <w:r w:rsidDel="00E27A9C">
                <w:rPr>
                  <w:rFonts w:hint="eastAsia"/>
                  <w:lang w:eastAsia="zh-CN"/>
                </w:rPr>
                <w:delText>2</w:delText>
              </w:r>
            </w:del>
          </w:p>
        </w:tc>
        <w:tc>
          <w:tcPr>
            <w:tcW w:w="2268" w:type="dxa"/>
          </w:tcPr>
          <w:p w14:paraId="2524A310" w14:textId="45F4D2EC" w:rsidR="00430548" w:rsidDel="00E27A9C" w:rsidRDefault="00430548" w:rsidP="00CF3095">
            <w:pPr>
              <w:pStyle w:val="Axure0"/>
              <w:ind w:firstLine="360"/>
              <w:rPr>
                <w:del w:id="6484" w:author="249326630@qq.com" w:date="2018-12-25T18:25:00Z"/>
                <w:lang w:eastAsia="zh-CN"/>
              </w:rPr>
            </w:pPr>
            <w:del w:id="6485" w:author="249326630@qq.com" w:date="2018-12-25T18:25:00Z">
              <w:r w:rsidDel="00E27A9C">
                <w:rPr>
                  <w:rFonts w:hint="eastAsia"/>
                  <w:lang w:eastAsia="zh-CN"/>
                </w:rPr>
                <w:delText>取消</w:delText>
              </w:r>
            </w:del>
          </w:p>
        </w:tc>
        <w:tc>
          <w:tcPr>
            <w:tcW w:w="4536" w:type="dxa"/>
          </w:tcPr>
          <w:p w14:paraId="0990741C" w14:textId="769BDCB8" w:rsidR="00430548" w:rsidDel="00E27A9C" w:rsidRDefault="00430548" w:rsidP="00CF3095">
            <w:pPr>
              <w:pStyle w:val="Axure0"/>
              <w:ind w:firstLine="360"/>
              <w:rPr>
                <w:del w:id="6486" w:author="249326630@qq.com" w:date="2018-12-25T18:25:00Z"/>
                <w:lang w:eastAsia="zh-CN"/>
              </w:rPr>
            </w:pPr>
            <w:del w:id="6487" w:author="249326630@qq.com" w:date="2018-12-25T18:25:00Z">
              <w:r w:rsidDel="00E27A9C">
                <w:rPr>
                  <w:rFonts w:hint="eastAsia"/>
                  <w:lang w:eastAsia="zh-CN"/>
                </w:rPr>
                <w:delText>点击后</w:delText>
              </w:r>
              <w:r w:rsidR="00E120B3" w:rsidDel="00E27A9C">
                <w:rPr>
                  <w:rFonts w:hint="eastAsia"/>
                  <w:lang w:eastAsia="zh-CN"/>
                </w:rPr>
                <w:delText>取消删除教师</w:delText>
              </w:r>
            </w:del>
          </w:p>
        </w:tc>
      </w:tr>
      <w:tr w:rsidR="00430548" w:rsidDel="00E27A9C" w14:paraId="3E298ECB" w14:textId="32C9CC33" w:rsidTr="00CF3095">
        <w:trPr>
          <w:cantSplit/>
          <w:del w:id="6488" w:author="249326630@qq.com" w:date="2018-12-25T18:25:00Z"/>
        </w:trPr>
        <w:tc>
          <w:tcPr>
            <w:tcW w:w="1413" w:type="dxa"/>
          </w:tcPr>
          <w:p w14:paraId="2419F0B7" w14:textId="29A0207A" w:rsidR="00430548" w:rsidDel="00E27A9C" w:rsidRDefault="00430548" w:rsidP="00CF3095">
            <w:pPr>
              <w:pStyle w:val="Axure0"/>
              <w:ind w:firstLine="360"/>
              <w:rPr>
                <w:del w:id="6489" w:author="249326630@qq.com" w:date="2018-12-25T18:25:00Z"/>
                <w:lang w:eastAsia="zh-CN"/>
              </w:rPr>
            </w:pPr>
            <w:del w:id="6490" w:author="249326630@qq.com" w:date="2018-12-25T18:25:00Z">
              <w:r w:rsidDel="00E27A9C">
                <w:rPr>
                  <w:rFonts w:hint="eastAsia"/>
                  <w:lang w:eastAsia="zh-CN"/>
                </w:rPr>
                <w:delText>3</w:delText>
              </w:r>
            </w:del>
          </w:p>
        </w:tc>
        <w:tc>
          <w:tcPr>
            <w:tcW w:w="2268" w:type="dxa"/>
          </w:tcPr>
          <w:p w14:paraId="12345DF9" w14:textId="564F6409" w:rsidR="00430548" w:rsidDel="00E27A9C" w:rsidRDefault="00430548" w:rsidP="00CF3095">
            <w:pPr>
              <w:pStyle w:val="Axure0"/>
              <w:ind w:firstLine="360"/>
              <w:rPr>
                <w:del w:id="6491" w:author="249326630@qq.com" w:date="2018-12-25T18:25:00Z"/>
                <w:lang w:eastAsia="zh-CN"/>
              </w:rPr>
            </w:pPr>
            <w:del w:id="6492" w:author="249326630@qq.com" w:date="2018-12-25T18:25:00Z">
              <w:r w:rsidDel="00E27A9C">
                <w:rPr>
                  <w:rFonts w:hint="eastAsia"/>
                  <w:lang w:eastAsia="zh-CN"/>
                </w:rPr>
                <w:delText>确认</w:delText>
              </w:r>
            </w:del>
          </w:p>
        </w:tc>
        <w:tc>
          <w:tcPr>
            <w:tcW w:w="4536" w:type="dxa"/>
          </w:tcPr>
          <w:p w14:paraId="7E05C37D" w14:textId="0FCC7C50" w:rsidR="00430548" w:rsidDel="00E27A9C" w:rsidRDefault="00430548" w:rsidP="00CF3095">
            <w:pPr>
              <w:pStyle w:val="Axure0"/>
              <w:ind w:firstLine="360"/>
              <w:rPr>
                <w:del w:id="6493" w:author="249326630@qq.com" w:date="2018-12-25T18:25:00Z"/>
                <w:lang w:eastAsia="zh-CN"/>
              </w:rPr>
            </w:pPr>
            <w:del w:id="6494" w:author="249326630@qq.com" w:date="2018-12-25T18:25:00Z">
              <w:r w:rsidDel="00E27A9C">
                <w:rPr>
                  <w:rFonts w:hint="eastAsia"/>
                  <w:lang w:eastAsia="zh-CN"/>
                </w:rPr>
                <w:delText>点击后</w:delText>
              </w:r>
              <w:r w:rsidR="00E120B3" w:rsidDel="00E27A9C">
                <w:rPr>
                  <w:rFonts w:hint="eastAsia"/>
                  <w:lang w:eastAsia="zh-CN"/>
                </w:rPr>
                <w:delText>确认删除教师</w:delText>
              </w:r>
            </w:del>
          </w:p>
        </w:tc>
      </w:tr>
    </w:tbl>
    <w:p w14:paraId="5B57C94D" w14:textId="02AB90C8" w:rsidR="00430548" w:rsidDel="00E27A9C" w:rsidRDefault="00430548" w:rsidP="00430548">
      <w:pPr>
        <w:rPr>
          <w:del w:id="6495" w:author="249326630@qq.com" w:date="2018-12-25T18:25:00Z"/>
        </w:rPr>
      </w:pPr>
    </w:p>
    <w:p w14:paraId="7493D94C" w14:textId="0ADDEA61" w:rsidR="00430548" w:rsidDel="00E27A9C" w:rsidRDefault="00430548" w:rsidP="003B2E35">
      <w:pPr>
        <w:rPr>
          <w:del w:id="6496" w:author="249326630@qq.com" w:date="2018-12-25T18:25:00Z"/>
        </w:rPr>
      </w:pPr>
    </w:p>
    <w:p w14:paraId="79CB3605" w14:textId="7172AC79" w:rsidR="003B2E35" w:rsidDel="00E27A9C" w:rsidRDefault="003B2E35" w:rsidP="003B2E35">
      <w:pPr>
        <w:rPr>
          <w:ins w:id="6497" w:author="HerculesHu" w:date="2017-12-23T23:51:00Z"/>
          <w:del w:id="6498" w:author="249326630@qq.com" w:date="2018-12-25T18:25:00Z"/>
        </w:rPr>
      </w:pPr>
      <w:del w:id="6499" w:author="249326630@qq.com" w:date="2018-12-25T18:25:00Z">
        <w:r w:rsidDel="00E27A9C">
          <w:rPr>
            <w:noProof/>
          </w:rPr>
          <w:drawing>
            <wp:inline distT="0" distB="0" distL="0" distR="0" wp14:anchorId="2DBD8730" wp14:editId="2862146D">
              <wp:extent cx="5274310" cy="284480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844800"/>
                      </a:xfrm>
                      <a:prstGeom prst="rect">
                        <a:avLst/>
                      </a:prstGeom>
                    </pic:spPr>
                  </pic:pic>
                </a:graphicData>
              </a:graphic>
            </wp:inline>
          </w:drawing>
        </w:r>
      </w:del>
    </w:p>
    <w:p w14:paraId="1946FDA8" w14:textId="2E0517C5" w:rsidR="00636C47" w:rsidDel="00E27A9C" w:rsidRDefault="00636C47" w:rsidP="00636C47">
      <w:pPr>
        <w:jc w:val="center"/>
        <w:rPr>
          <w:ins w:id="6500" w:author="HerculesHu" w:date="2017-12-23T23:51:00Z"/>
          <w:del w:id="6501" w:author="249326630@qq.com" w:date="2018-12-25T18:25:00Z"/>
        </w:rPr>
      </w:pPr>
      <w:ins w:id="6502" w:author="HerculesHu" w:date="2017-12-23T23:51:00Z">
        <w:del w:id="6503" w:author="249326630@qq.com" w:date="2018-12-25T18:25:00Z">
          <w:r w:rsidDel="00E27A9C">
            <w:rPr>
              <w:rFonts w:hint="eastAsia"/>
            </w:rPr>
            <w:delText>（电脑</w:delText>
          </w:r>
          <w:r w:rsidDel="00E27A9C">
            <w:delText>版</w:delText>
          </w:r>
          <w:r w:rsidDel="00E27A9C">
            <w:rPr>
              <w:rFonts w:hint="eastAsia"/>
            </w:rPr>
            <w:delText>）</w:delText>
          </w:r>
        </w:del>
      </w:ins>
    </w:p>
    <w:p w14:paraId="4815AEFA" w14:textId="146D9B17" w:rsidR="00636C47" w:rsidRPr="003B2E35" w:rsidDel="00E27A9C" w:rsidRDefault="00636C47" w:rsidP="003B2E35">
      <w:pPr>
        <w:rPr>
          <w:del w:id="6504" w:author="249326630@qq.com" w:date="2018-12-25T18:25:00Z"/>
        </w:rPr>
      </w:pPr>
    </w:p>
    <w:p w14:paraId="1C528CBC" w14:textId="6249AD83" w:rsidR="00282820" w:rsidDel="00E27A9C" w:rsidRDefault="00E54CDC">
      <w:pPr>
        <w:pStyle w:val="a1"/>
        <w:rPr>
          <w:del w:id="6505" w:author="249326630@qq.com" w:date="2018-12-25T18:25:00Z"/>
        </w:rPr>
      </w:pPr>
      <w:ins w:id="6506" w:author="吴苏琪" w:date="2018-01-07T03:50:00Z">
        <w:del w:id="6507" w:author="249326630@qq.com" w:date="2018-12-25T18:25:00Z">
          <w:r w:rsidDel="00E27A9C">
            <w:rPr>
              <w:rFonts w:hint="eastAsia"/>
            </w:rPr>
            <w:delText>管理员</w:delText>
          </w:r>
        </w:del>
      </w:ins>
      <w:del w:id="6508" w:author="249326630@qq.com" w:date="2018-12-25T18:25:00Z">
        <w:r w:rsidR="00282820" w:rsidDel="00E27A9C">
          <w:rPr>
            <w:rFonts w:hint="eastAsia"/>
          </w:rPr>
          <w:delText>举报</w:delText>
        </w:r>
        <w:r w:rsidR="00282820" w:rsidDel="00E27A9C">
          <w:delText>管理</w:delText>
        </w:r>
      </w:del>
    </w:p>
    <w:p w14:paraId="4C4A0BE9" w14:textId="4AC0C08C" w:rsidR="00050CF2" w:rsidDel="00E27A9C" w:rsidRDefault="00050CF2" w:rsidP="00050CF2">
      <w:pPr>
        <w:rPr>
          <w:del w:id="6509" w:author="249326630@qq.com" w:date="2018-12-25T18:25:00Z"/>
        </w:rPr>
      </w:pPr>
    </w:p>
    <w:p w14:paraId="05B19FD9" w14:textId="5FA7A33C" w:rsidR="00050CF2" w:rsidRPr="00DA3230" w:rsidDel="00E27A9C" w:rsidRDefault="00050CF2" w:rsidP="00050CF2">
      <w:pPr>
        <w:rPr>
          <w:del w:id="6510" w:author="249326630@qq.com" w:date="2018-12-25T18:25:00Z"/>
        </w:rPr>
      </w:pPr>
    </w:p>
    <w:tbl>
      <w:tblPr>
        <w:tblStyle w:val="Axure1"/>
        <w:tblpPr w:leftFromText="180" w:rightFromText="180" w:vertAnchor="text" w:horzAnchor="margin" w:tblpY="51"/>
        <w:tblW w:w="0" w:type="auto"/>
        <w:tblLook w:val="04A0" w:firstRow="1" w:lastRow="0" w:firstColumn="1" w:lastColumn="0" w:noHBand="0" w:noVBand="1"/>
      </w:tblPr>
      <w:tblGrid>
        <w:gridCol w:w="1413"/>
        <w:gridCol w:w="2268"/>
        <w:gridCol w:w="4536"/>
      </w:tblGrid>
      <w:tr w:rsidR="00E71FFD" w:rsidDel="00E27A9C" w14:paraId="427FA618" w14:textId="518775C7" w:rsidTr="00CF3095">
        <w:trPr>
          <w:cnfStyle w:val="100000000000" w:firstRow="1" w:lastRow="0" w:firstColumn="0" w:lastColumn="0" w:oddVBand="0" w:evenVBand="0" w:oddHBand="0" w:evenHBand="0" w:firstRowFirstColumn="0" w:firstRowLastColumn="0" w:lastRowFirstColumn="0" w:lastRowLastColumn="0"/>
          <w:cantSplit/>
          <w:tblHeader/>
          <w:del w:id="6511" w:author="249326630@qq.com" w:date="2018-12-25T18:25:00Z"/>
        </w:trPr>
        <w:tc>
          <w:tcPr>
            <w:tcW w:w="1413" w:type="dxa"/>
          </w:tcPr>
          <w:p w14:paraId="633FC511" w14:textId="2B19B335" w:rsidR="00E71FFD" w:rsidDel="00E27A9C" w:rsidRDefault="00E71FFD" w:rsidP="00CF3095">
            <w:pPr>
              <w:pStyle w:val="Axure"/>
              <w:rPr>
                <w:del w:id="6512" w:author="249326630@qq.com" w:date="2018-12-25T18:25:00Z"/>
              </w:rPr>
            </w:pPr>
            <w:del w:id="6513" w:author="249326630@qq.com" w:date="2018-12-25T18:25:00Z">
              <w:r w:rsidDel="00E27A9C">
                <w:delText>脚注</w:delText>
              </w:r>
            </w:del>
          </w:p>
        </w:tc>
        <w:tc>
          <w:tcPr>
            <w:tcW w:w="2268" w:type="dxa"/>
          </w:tcPr>
          <w:p w14:paraId="20781B48" w14:textId="62BBEF6B" w:rsidR="00E71FFD" w:rsidDel="00E27A9C" w:rsidRDefault="00E71FFD" w:rsidP="00CF3095">
            <w:pPr>
              <w:pStyle w:val="Axure"/>
              <w:rPr>
                <w:del w:id="6514" w:author="249326630@qq.com" w:date="2018-12-25T18:25:00Z"/>
              </w:rPr>
            </w:pPr>
            <w:del w:id="6515" w:author="249326630@qq.com" w:date="2018-12-25T18:25:00Z">
              <w:r w:rsidDel="00E27A9C">
                <w:delText>名称</w:delText>
              </w:r>
            </w:del>
          </w:p>
        </w:tc>
        <w:tc>
          <w:tcPr>
            <w:tcW w:w="4536" w:type="dxa"/>
          </w:tcPr>
          <w:p w14:paraId="3ABB6788" w14:textId="4FF3A82C" w:rsidR="00E71FFD" w:rsidDel="00E27A9C" w:rsidRDefault="00E71FFD" w:rsidP="00CF3095">
            <w:pPr>
              <w:pStyle w:val="Axure"/>
              <w:tabs>
                <w:tab w:val="left" w:pos="1190"/>
              </w:tabs>
              <w:rPr>
                <w:del w:id="6516" w:author="249326630@qq.com" w:date="2018-12-25T18:25:00Z"/>
              </w:rPr>
            </w:pPr>
            <w:del w:id="6517" w:author="249326630@qq.com" w:date="2018-12-25T18:25:00Z">
              <w:r w:rsidDel="00E27A9C">
                <w:delText>交互</w:delText>
              </w:r>
              <w:r w:rsidDel="00E27A9C">
                <w:tab/>
              </w:r>
            </w:del>
          </w:p>
        </w:tc>
      </w:tr>
      <w:tr w:rsidR="00E71FFD" w:rsidDel="00E27A9C" w14:paraId="088CB266" w14:textId="60D460EC" w:rsidTr="00CF3095">
        <w:trPr>
          <w:cantSplit/>
          <w:del w:id="6518" w:author="249326630@qq.com" w:date="2018-12-25T18:25:00Z"/>
        </w:trPr>
        <w:tc>
          <w:tcPr>
            <w:tcW w:w="1413" w:type="dxa"/>
          </w:tcPr>
          <w:p w14:paraId="3613D0D1" w14:textId="1EB6A473" w:rsidR="00E71FFD" w:rsidDel="00E27A9C" w:rsidRDefault="00E71FFD" w:rsidP="00CF3095">
            <w:pPr>
              <w:pStyle w:val="Axure0"/>
              <w:rPr>
                <w:del w:id="6519" w:author="249326630@qq.com" w:date="2018-12-25T18:25:00Z"/>
              </w:rPr>
            </w:pPr>
            <w:del w:id="6520" w:author="249326630@qq.com" w:date="2018-12-25T18:25:00Z">
              <w:r w:rsidDel="00E27A9C">
                <w:delText>1</w:delText>
              </w:r>
            </w:del>
          </w:p>
        </w:tc>
        <w:tc>
          <w:tcPr>
            <w:tcW w:w="2268" w:type="dxa"/>
          </w:tcPr>
          <w:p w14:paraId="313EC38F" w14:textId="70169465" w:rsidR="00E71FFD" w:rsidDel="00E27A9C" w:rsidRDefault="00E71FFD" w:rsidP="00CF3095">
            <w:pPr>
              <w:pStyle w:val="Axure0"/>
              <w:rPr>
                <w:del w:id="6521" w:author="249326630@qq.com" w:date="2018-12-25T18:25:00Z"/>
                <w:lang w:eastAsia="zh-CN"/>
              </w:rPr>
            </w:pPr>
            <w:del w:id="6522" w:author="249326630@qq.com" w:date="2018-12-25T18:25:00Z">
              <w:r w:rsidDel="00E27A9C">
                <w:rPr>
                  <w:rFonts w:hint="eastAsia"/>
                  <w:lang w:eastAsia="zh-CN"/>
                </w:rPr>
                <w:delText>翻页</w:delText>
              </w:r>
              <w:r w:rsidDel="00E27A9C">
                <w:rPr>
                  <w:lang w:eastAsia="zh-CN"/>
                </w:rPr>
                <w:delText>按钮</w:delText>
              </w:r>
            </w:del>
          </w:p>
        </w:tc>
        <w:tc>
          <w:tcPr>
            <w:tcW w:w="4536" w:type="dxa"/>
          </w:tcPr>
          <w:p w14:paraId="4FE1126D" w14:textId="46CDD0E9" w:rsidR="00E71FFD" w:rsidDel="00E27A9C" w:rsidRDefault="00E71FFD" w:rsidP="00CF3095">
            <w:pPr>
              <w:pStyle w:val="Axure0"/>
              <w:rPr>
                <w:del w:id="6523" w:author="249326630@qq.com" w:date="2018-12-25T18:25:00Z"/>
                <w:lang w:eastAsia="zh-CN"/>
              </w:rPr>
            </w:pPr>
            <w:del w:id="6524" w:author="249326630@qq.com" w:date="2018-12-25T18:25:00Z">
              <w:r w:rsidDel="00E27A9C">
                <w:rPr>
                  <w:rFonts w:hint="eastAsia"/>
                  <w:lang w:eastAsia="zh-CN"/>
                </w:rPr>
                <w:delText>点击进行</w:delText>
              </w:r>
              <w:r w:rsidDel="00E27A9C">
                <w:rPr>
                  <w:lang w:eastAsia="zh-CN"/>
                </w:rPr>
                <w:delText>翻页</w:delText>
              </w:r>
            </w:del>
          </w:p>
        </w:tc>
      </w:tr>
      <w:tr w:rsidR="00E71FFD" w:rsidDel="00E27A9C" w14:paraId="30C4AE9A" w14:textId="590CB7F0" w:rsidTr="00CF3095">
        <w:trPr>
          <w:cnfStyle w:val="000000010000" w:firstRow="0" w:lastRow="0" w:firstColumn="0" w:lastColumn="0" w:oddVBand="0" w:evenVBand="0" w:oddHBand="0" w:evenHBand="1" w:firstRowFirstColumn="0" w:firstRowLastColumn="0" w:lastRowFirstColumn="0" w:lastRowLastColumn="0"/>
          <w:cantSplit/>
          <w:del w:id="6525" w:author="249326630@qq.com" w:date="2018-12-25T18:25:00Z"/>
        </w:trPr>
        <w:tc>
          <w:tcPr>
            <w:tcW w:w="1413" w:type="dxa"/>
          </w:tcPr>
          <w:p w14:paraId="18A49B85" w14:textId="15171816" w:rsidR="00E71FFD" w:rsidDel="00E27A9C" w:rsidRDefault="00E71FFD" w:rsidP="00CF3095">
            <w:pPr>
              <w:pStyle w:val="Axure0"/>
              <w:rPr>
                <w:del w:id="6526" w:author="249326630@qq.com" w:date="2018-12-25T18:25:00Z"/>
                <w:lang w:eastAsia="zh-CN"/>
              </w:rPr>
            </w:pPr>
            <w:del w:id="6527" w:author="249326630@qq.com" w:date="2018-12-25T18:25:00Z">
              <w:r w:rsidDel="00E27A9C">
                <w:rPr>
                  <w:rFonts w:hint="eastAsia"/>
                  <w:lang w:eastAsia="zh-CN"/>
                </w:rPr>
                <w:delText>2</w:delText>
              </w:r>
            </w:del>
          </w:p>
        </w:tc>
        <w:tc>
          <w:tcPr>
            <w:tcW w:w="2268" w:type="dxa"/>
          </w:tcPr>
          <w:p w14:paraId="7DEEF416" w14:textId="4A909E45" w:rsidR="00E71FFD" w:rsidDel="00E27A9C" w:rsidRDefault="00E71FFD" w:rsidP="00CF3095">
            <w:pPr>
              <w:pStyle w:val="Axure0"/>
              <w:rPr>
                <w:del w:id="6528" w:author="249326630@qq.com" w:date="2018-12-25T18:25:00Z"/>
                <w:lang w:eastAsia="zh-CN"/>
              </w:rPr>
            </w:pPr>
            <w:del w:id="6529" w:author="249326630@qq.com" w:date="2018-12-25T18:25:00Z">
              <w:r w:rsidDel="00E27A9C">
                <w:rPr>
                  <w:rFonts w:hint="eastAsia"/>
                  <w:lang w:eastAsia="zh-CN"/>
                </w:rPr>
                <w:delText>页码与</w:delText>
              </w:r>
              <w:r w:rsidDel="00E27A9C">
                <w:rPr>
                  <w:lang w:eastAsia="zh-CN"/>
                </w:rPr>
                <w:delText>数量显示条</w:delText>
              </w:r>
            </w:del>
          </w:p>
        </w:tc>
        <w:tc>
          <w:tcPr>
            <w:tcW w:w="4536" w:type="dxa"/>
          </w:tcPr>
          <w:p w14:paraId="5316E7BA" w14:textId="58D75CB7" w:rsidR="00E71FFD" w:rsidDel="00E27A9C" w:rsidRDefault="00E71FFD" w:rsidP="00CF3095">
            <w:pPr>
              <w:pStyle w:val="Axure0"/>
              <w:rPr>
                <w:del w:id="6530" w:author="249326630@qq.com" w:date="2018-12-25T18:25:00Z"/>
                <w:lang w:eastAsia="zh-CN"/>
              </w:rPr>
            </w:pPr>
            <w:del w:id="6531" w:author="249326630@qq.com" w:date="2018-12-25T18:25:00Z">
              <w:r w:rsidDel="00E27A9C">
                <w:rPr>
                  <w:rFonts w:hint="eastAsia"/>
                  <w:lang w:eastAsia="zh-CN"/>
                </w:rPr>
                <w:delText>显示</w:delText>
              </w:r>
              <w:r w:rsidDel="00E27A9C">
                <w:rPr>
                  <w:lang w:eastAsia="zh-CN"/>
                </w:rPr>
                <w:delText>当前页</w:delText>
              </w:r>
              <w:r w:rsidDel="00E27A9C">
                <w:rPr>
                  <w:rFonts w:hint="eastAsia"/>
                  <w:lang w:eastAsia="zh-CN"/>
                </w:rPr>
                <w:delText>与</w:delText>
              </w:r>
              <w:r w:rsidDel="00E27A9C">
                <w:rPr>
                  <w:lang w:eastAsia="zh-CN"/>
                </w:rPr>
                <w:delText>数量</w:delText>
              </w:r>
            </w:del>
          </w:p>
        </w:tc>
      </w:tr>
      <w:tr w:rsidR="00E71FFD" w:rsidDel="00E27A9C" w14:paraId="2E17319B" w14:textId="625521FF" w:rsidTr="00CF3095">
        <w:trPr>
          <w:cantSplit/>
          <w:del w:id="6532" w:author="249326630@qq.com" w:date="2018-12-25T18:25:00Z"/>
        </w:trPr>
        <w:tc>
          <w:tcPr>
            <w:tcW w:w="1413" w:type="dxa"/>
          </w:tcPr>
          <w:p w14:paraId="046B103B" w14:textId="14421F0F" w:rsidR="00E71FFD" w:rsidDel="00E27A9C" w:rsidRDefault="00E71FFD" w:rsidP="00CF3095">
            <w:pPr>
              <w:pStyle w:val="Axure0"/>
              <w:rPr>
                <w:del w:id="6533" w:author="249326630@qq.com" w:date="2018-12-25T18:25:00Z"/>
                <w:lang w:eastAsia="zh-CN"/>
              </w:rPr>
            </w:pPr>
            <w:del w:id="6534" w:author="249326630@qq.com" w:date="2018-12-25T18:25:00Z">
              <w:r w:rsidDel="00E27A9C">
                <w:rPr>
                  <w:rFonts w:hint="eastAsia"/>
                  <w:lang w:eastAsia="zh-CN"/>
                </w:rPr>
                <w:delText>3</w:delText>
              </w:r>
            </w:del>
          </w:p>
        </w:tc>
        <w:tc>
          <w:tcPr>
            <w:tcW w:w="2268" w:type="dxa"/>
          </w:tcPr>
          <w:p w14:paraId="1A5A6973" w14:textId="5CC2DCE6" w:rsidR="00E71FFD" w:rsidDel="00E27A9C" w:rsidRDefault="00E71FFD" w:rsidP="00CF3095">
            <w:pPr>
              <w:pStyle w:val="Axure0"/>
              <w:rPr>
                <w:del w:id="6535" w:author="249326630@qq.com" w:date="2018-12-25T18:25:00Z"/>
                <w:lang w:eastAsia="zh-CN"/>
              </w:rPr>
            </w:pPr>
            <w:del w:id="6536" w:author="249326630@qq.com" w:date="2018-12-25T18:25:00Z">
              <w:r w:rsidDel="00E27A9C">
                <w:rPr>
                  <w:rFonts w:hint="eastAsia"/>
                  <w:lang w:eastAsia="zh-CN"/>
                </w:rPr>
                <w:delText>清除</w:delText>
              </w:r>
              <w:r w:rsidDel="00E27A9C">
                <w:rPr>
                  <w:lang w:eastAsia="zh-CN"/>
                </w:rPr>
                <w:delText>按钮</w:delText>
              </w:r>
            </w:del>
          </w:p>
        </w:tc>
        <w:tc>
          <w:tcPr>
            <w:tcW w:w="4536" w:type="dxa"/>
          </w:tcPr>
          <w:p w14:paraId="198C153B" w14:textId="6AD757ED" w:rsidR="00E71FFD" w:rsidDel="00E27A9C" w:rsidRDefault="00E71FFD" w:rsidP="00CF3095">
            <w:pPr>
              <w:pStyle w:val="Axure0"/>
              <w:rPr>
                <w:del w:id="6537" w:author="249326630@qq.com" w:date="2018-12-25T18:25:00Z"/>
                <w:lang w:eastAsia="zh-CN"/>
              </w:rPr>
            </w:pPr>
            <w:del w:id="6538" w:author="249326630@qq.com" w:date="2018-12-25T18:25:00Z">
              <w:r w:rsidDel="00E27A9C">
                <w:rPr>
                  <w:rFonts w:hint="eastAsia"/>
                  <w:lang w:eastAsia="zh-CN"/>
                </w:rPr>
                <w:delText>点击对所有</w:delText>
              </w:r>
              <w:r w:rsidDel="00E27A9C">
                <w:rPr>
                  <w:lang w:eastAsia="zh-CN"/>
                </w:rPr>
                <w:delText>页的</w:delText>
              </w:r>
              <w:r w:rsidDel="00E27A9C">
                <w:rPr>
                  <w:rFonts w:hint="eastAsia"/>
                  <w:lang w:eastAsia="zh-CN"/>
                </w:rPr>
                <w:delText>选择进行</w:delText>
              </w:r>
              <w:r w:rsidDel="00E27A9C">
                <w:rPr>
                  <w:lang w:eastAsia="zh-CN"/>
                </w:rPr>
                <w:delText>清除</w:delText>
              </w:r>
            </w:del>
          </w:p>
        </w:tc>
      </w:tr>
      <w:tr w:rsidR="00E71FFD" w:rsidDel="00E27A9C" w14:paraId="5549D6F7" w14:textId="5C2EE2F6" w:rsidTr="00CF3095">
        <w:trPr>
          <w:cnfStyle w:val="000000010000" w:firstRow="0" w:lastRow="0" w:firstColumn="0" w:lastColumn="0" w:oddVBand="0" w:evenVBand="0" w:oddHBand="0" w:evenHBand="1" w:firstRowFirstColumn="0" w:firstRowLastColumn="0" w:lastRowFirstColumn="0" w:lastRowLastColumn="0"/>
          <w:cantSplit/>
          <w:del w:id="6539" w:author="249326630@qq.com" w:date="2018-12-25T18:25:00Z"/>
        </w:trPr>
        <w:tc>
          <w:tcPr>
            <w:tcW w:w="1413" w:type="dxa"/>
          </w:tcPr>
          <w:p w14:paraId="4AD6D17D" w14:textId="4022BD44" w:rsidR="00E71FFD" w:rsidDel="00E27A9C" w:rsidRDefault="00E71FFD" w:rsidP="00CF3095">
            <w:pPr>
              <w:pStyle w:val="Axure0"/>
              <w:rPr>
                <w:del w:id="6540" w:author="249326630@qq.com" w:date="2018-12-25T18:25:00Z"/>
                <w:lang w:eastAsia="zh-CN"/>
              </w:rPr>
            </w:pPr>
            <w:del w:id="6541" w:author="249326630@qq.com" w:date="2018-12-25T18:25:00Z">
              <w:r w:rsidDel="00E27A9C">
                <w:rPr>
                  <w:rFonts w:hint="eastAsia"/>
                  <w:lang w:eastAsia="zh-CN"/>
                </w:rPr>
                <w:delText>4</w:delText>
              </w:r>
            </w:del>
          </w:p>
        </w:tc>
        <w:tc>
          <w:tcPr>
            <w:tcW w:w="2268" w:type="dxa"/>
          </w:tcPr>
          <w:p w14:paraId="2E2F7B82" w14:textId="4E0B8F12" w:rsidR="00E71FFD" w:rsidDel="00E27A9C" w:rsidRDefault="00E71FFD" w:rsidP="00CF3095">
            <w:pPr>
              <w:pStyle w:val="Axure0"/>
              <w:rPr>
                <w:del w:id="6542" w:author="249326630@qq.com" w:date="2018-12-25T18:25:00Z"/>
                <w:lang w:eastAsia="zh-CN"/>
              </w:rPr>
            </w:pPr>
            <w:del w:id="6543" w:author="249326630@qq.com" w:date="2018-12-25T18:25:00Z">
              <w:r w:rsidDel="00E27A9C">
                <w:rPr>
                  <w:rFonts w:hint="eastAsia"/>
                  <w:lang w:eastAsia="zh-CN"/>
                </w:rPr>
                <w:delText>反选</w:delText>
              </w:r>
              <w:r w:rsidDel="00E27A9C">
                <w:rPr>
                  <w:lang w:eastAsia="zh-CN"/>
                </w:rPr>
                <w:delText>按钮</w:delText>
              </w:r>
            </w:del>
          </w:p>
        </w:tc>
        <w:tc>
          <w:tcPr>
            <w:tcW w:w="4536" w:type="dxa"/>
          </w:tcPr>
          <w:p w14:paraId="6EA1EE8F" w14:textId="4CC27C7F" w:rsidR="00E71FFD" w:rsidDel="00E27A9C" w:rsidRDefault="00E71FFD" w:rsidP="00CF3095">
            <w:pPr>
              <w:pStyle w:val="Axure0"/>
              <w:rPr>
                <w:del w:id="6544" w:author="249326630@qq.com" w:date="2018-12-25T18:25:00Z"/>
                <w:lang w:eastAsia="zh-CN"/>
              </w:rPr>
            </w:pPr>
            <w:del w:id="6545" w:author="249326630@qq.com" w:date="2018-12-25T18:25:00Z">
              <w:r w:rsidDel="00E27A9C">
                <w:rPr>
                  <w:rFonts w:hint="eastAsia"/>
                  <w:lang w:eastAsia="zh-CN"/>
                </w:rPr>
                <w:delText>点击进行所有</w:delText>
              </w:r>
              <w:r w:rsidDel="00E27A9C">
                <w:rPr>
                  <w:lang w:eastAsia="zh-CN"/>
                </w:rPr>
                <w:delText>页的</w:delText>
              </w:r>
              <w:r w:rsidDel="00E27A9C">
                <w:rPr>
                  <w:rFonts w:hint="eastAsia"/>
                  <w:lang w:eastAsia="zh-CN"/>
                </w:rPr>
                <w:delText>反选</w:delText>
              </w:r>
            </w:del>
          </w:p>
        </w:tc>
      </w:tr>
      <w:tr w:rsidR="00E71FFD" w:rsidDel="00E27A9C" w14:paraId="318B82CC" w14:textId="32CFD8A1" w:rsidTr="00CF3095">
        <w:trPr>
          <w:cantSplit/>
          <w:del w:id="6546" w:author="249326630@qq.com" w:date="2018-12-25T18:25:00Z"/>
        </w:trPr>
        <w:tc>
          <w:tcPr>
            <w:tcW w:w="1413" w:type="dxa"/>
          </w:tcPr>
          <w:p w14:paraId="0CC894AE" w14:textId="79762A3B" w:rsidR="00E71FFD" w:rsidDel="00E27A9C" w:rsidRDefault="00E71FFD" w:rsidP="00CF3095">
            <w:pPr>
              <w:pStyle w:val="Axure0"/>
              <w:rPr>
                <w:del w:id="6547" w:author="249326630@qq.com" w:date="2018-12-25T18:25:00Z"/>
                <w:lang w:eastAsia="zh-CN"/>
              </w:rPr>
            </w:pPr>
            <w:del w:id="6548" w:author="249326630@qq.com" w:date="2018-12-25T18:25:00Z">
              <w:r w:rsidDel="00E27A9C">
                <w:rPr>
                  <w:rFonts w:hint="eastAsia"/>
                  <w:lang w:eastAsia="zh-CN"/>
                </w:rPr>
                <w:delText>5</w:delText>
              </w:r>
            </w:del>
          </w:p>
        </w:tc>
        <w:tc>
          <w:tcPr>
            <w:tcW w:w="2268" w:type="dxa"/>
          </w:tcPr>
          <w:p w14:paraId="05FC8D9D" w14:textId="52C85213" w:rsidR="00E71FFD" w:rsidDel="00E27A9C" w:rsidRDefault="00E71FFD" w:rsidP="00CF3095">
            <w:pPr>
              <w:pStyle w:val="Axure0"/>
              <w:rPr>
                <w:del w:id="6549" w:author="249326630@qq.com" w:date="2018-12-25T18:25:00Z"/>
                <w:lang w:eastAsia="zh-CN"/>
              </w:rPr>
            </w:pPr>
            <w:del w:id="6550" w:author="249326630@qq.com" w:date="2018-12-25T18:25:00Z">
              <w:r w:rsidDel="00E27A9C">
                <w:rPr>
                  <w:rFonts w:hint="eastAsia"/>
                  <w:lang w:eastAsia="zh-CN"/>
                </w:rPr>
                <w:delText>全选</w:delText>
              </w:r>
              <w:r w:rsidDel="00E27A9C">
                <w:rPr>
                  <w:lang w:eastAsia="zh-CN"/>
                </w:rPr>
                <w:delText>按钮</w:delText>
              </w:r>
            </w:del>
          </w:p>
        </w:tc>
        <w:tc>
          <w:tcPr>
            <w:tcW w:w="4536" w:type="dxa"/>
          </w:tcPr>
          <w:p w14:paraId="44D16E91" w14:textId="1EC2D0C5" w:rsidR="00E71FFD" w:rsidDel="00E27A9C" w:rsidRDefault="00E71FFD" w:rsidP="00CF3095">
            <w:pPr>
              <w:pStyle w:val="Axure0"/>
              <w:rPr>
                <w:del w:id="6551" w:author="249326630@qq.com" w:date="2018-12-25T18:25:00Z"/>
                <w:lang w:eastAsia="zh-CN"/>
              </w:rPr>
            </w:pPr>
            <w:del w:id="6552" w:author="249326630@qq.com" w:date="2018-12-25T18:25:00Z">
              <w:r w:rsidDel="00E27A9C">
                <w:rPr>
                  <w:rFonts w:hint="eastAsia"/>
                  <w:lang w:eastAsia="zh-CN"/>
                </w:rPr>
                <w:delText>点击进行所有</w:delText>
              </w:r>
              <w:r w:rsidDel="00E27A9C">
                <w:rPr>
                  <w:lang w:eastAsia="zh-CN"/>
                </w:rPr>
                <w:delText>页的</w:delText>
              </w:r>
              <w:r w:rsidDel="00E27A9C">
                <w:rPr>
                  <w:rFonts w:hint="eastAsia"/>
                  <w:lang w:eastAsia="zh-CN"/>
                </w:rPr>
                <w:delText>全选</w:delText>
              </w:r>
            </w:del>
          </w:p>
        </w:tc>
      </w:tr>
      <w:tr w:rsidR="00E71FFD" w:rsidDel="00E27A9C" w14:paraId="7FC4D974" w14:textId="39A7324B" w:rsidTr="00CF3095">
        <w:trPr>
          <w:cnfStyle w:val="000000010000" w:firstRow="0" w:lastRow="0" w:firstColumn="0" w:lastColumn="0" w:oddVBand="0" w:evenVBand="0" w:oddHBand="0" w:evenHBand="1" w:firstRowFirstColumn="0" w:firstRowLastColumn="0" w:lastRowFirstColumn="0" w:lastRowLastColumn="0"/>
          <w:cantSplit/>
          <w:del w:id="6553" w:author="249326630@qq.com" w:date="2018-12-25T18:25:00Z"/>
        </w:trPr>
        <w:tc>
          <w:tcPr>
            <w:tcW w:w="1413" w:type="dxa"/>
          </w:tcPr>
          <w:p w14:paraId="5025A8F2" w14:textId="71D18EC4" w:rsidR="00E71FFD" w:rsidDel="00E27A9C" w:rsidRDefault="00E71FFD" w:rsidP="00CF3095">
            <w:pPr>
              <w:pStyle w:val="Axure0"/>
              <w:rPr>
                <w:del w:id="6554" w:author="249326630@qq.com" w:date="2018-12-25T18:25:00Z"/>
                <w:lang w:eastAsia="zh-CN"/>
              </w:rPr>
            </w:pPr>
            <w:del w:id="6555" w:author="249326630@qq.com" w:date="2018-12-25T18:25:00Z">
              <w:r w:rsidDel="00E27A9C">
                <w:rPr>
                  <w:rFonts w:hint="eastAsia"/>
                  <w:lang w:eastAsia="zh-CN"/>
                </w:rPr>
                <w:delText>6</w:delText>
              </w:r>
            </w:del>
          </w:p>
        </w:tc>
        <w:tc>
          <w:tcPr>
            <w:tcW w:w="2268" w:type="dxa"/>
          </w:tcPr>
          <w:p w14:paraId="4FCF27C7" w14:textId="42ED84BA" w:rsidR="00E71FFD" w:rsidDel="00E27A9C" w:rsidRDefault="00E71FFD" w:rsidP="00CF3095">
            <w:pPr>
              <w:pStyle w:val="Axure0"/>
              <w:rPr>
                <w:del w:id="6556" w:author="249326630@qq.com" w:date="2018-12-25T18:25:00Z"/>
                <w:lang w:eastAsia="zh-CN"/>
              </w:rPr>
            </w:pPr>
            <w:del w:id="6557" w:author="249326630@qq.com" w:date="2018-12-25T18:25:00Z">
              <w:r w:rsidDel="00E27A9C">
                <w:rPr>
                  <w:rFonts w:hint="eastAsia"/>
                  <w:lang w:eastAsia="zh-CN"/>
                </w:rPr>
                <w:delText>复选</w:delText>
              </w:r>
              <w:r w:rsidDel="00E27A9C">
                <w:rPr>
                  <w:lang w:eastAsia="zh-CN"/>
                </w:rPr>
                <w:delText>框</w:delText>
              </w:r>
            </w:del>
          </w:p>
        </w:tc>
        <w:tc>
          <w:tcPr>
            <w:tcW w:w="4536" w:type="dxa"/>
          </w:tcPr>
          <w:p w14:paraId="5935CB4B" w14:textId="69429050" w:rsidR="00E71FFD" w:rsidDel="00E27A9C" w:rsidRDefault="00E71FFD" w:rsidP="00CF3095">
            <w:pPr>
              <w:pStyle w:val="Axure0"/>
              <w:rPr>
                <w:del w:id="6558" w:author="249326630@qq.com" w:date="2018-12-25T18:25:00Z"/>
                <w:lang w:eastAsia="zh-CN"/>
              </w:rPr>
            </w:pPr>
            <w:del w:id="6559" w:author="249326630@qq.com" w:date="2018-12-25T18:25:00Z">
              <w:r w:rsidDel="00E27A9C">
                <w:rPr>
                  <w:rFonts w:hint="eastAsia"/>
                  <w:lang w:eastAsia="zh-CN"/>
                </w:rPr>
                <w:delText>点击进行复选</w:delText>
              </w:r>
            </w:del>
          </w:p>
        </w:tc>
      </w:tr>
      <w:tr w:rsidR="00E71FFD" w:rsidDel="00E27A9C" w14:paraId="18763628" w14:textId="04446FF7" w:rsidTr="00CF3095">
        <w:trPr>
          <w:cantSplit/>
          <w:del w:id="6560" w:author="249326630@qq.com" w:date="2018-12-25T18:25:00Z"/>
        </w:trPr>
        <w:tc>
          <w:tcPr>
            <w:tcW w:w="1413" w:type="dxa"/>
          </w:tcPr>
          <w:p w14:paraId="3DD735D8" w14:textId="04F282A1" w:rsidR="00E71FFD" w:rsidDel="00E27A9C" w:rsidRDefault="00E71FFD" w:rsidP="00CF3095">
            <w:pPr>
              <w:pStyle w:val="Axure0"/>
              <w:rPr>
                <w:del w:id="6561" w:author="249326630@qq.com" w:date="2018-12-25T18:25:00Z"/>
                <w:lang w:eastAsia="zh-CN"/>
              </w:rPr>
            </w:pPr>
            <w:del w:id="6562" w:author="249326630@qq.com" w:date="2018-12-25T18:25:00Z">
              <w:r w:rsidDel="00E27A9C">
                <w:rPr>
                  <w:rFonts w:hint="eastAsia"/>
                  <w:lang w:eastAsia="zh-CN"/>
                </w:rPr>
                <w:delText>7</w:delText>
              </w:r>
            </w:del>
          </w:p>
        </w:tc>
        <w:tc>
          <w:tcPr>
            <w:tcW w:w="2268" w:type="dxa"/>
          </w:tcPr>
          <w:p w14:paraId="04397F4E" w14:textId="126656A4" w:rsidR="00E71FFD" w:rsidDel="00E27A9C" w:rsidRDefault="00E71FFD" w:rsidP="00CF3095">
            <w:pPr>
              <w:pStyle w:val="Axure0"/>
              <w:rPr>
                <w:del w:id="6563" w:author="249326630@qq.com" w:date="2018-12-25T18:25:00Z"/>
                <w:lang w:eastAsia="zh-CN"/>
              </w:rPr>
            </w:pPr>
            <w:del w:id="6564" w:author="249326630@qq.com" w:date="2018-12-25T18:25:00Z">
              <w:r w:rsidDel="00E27A9C">
                <w:rPr>
                  <w:rFonts w:hint="eastAsia"/>
                  <w:lang w:eastAsia="zh-CN"/>
                </w:rPr>
                <w:delText>单项删除</w:delText>
              </w:r>
              <w:r w:rsidDel="00E27A9C">
                <w:rPr>
                  <w:lang w:eastAsia="zh-CN"/>
                </w:rPr>
                <w:delText>按钮</w:delText>
              </w:r>
            </w:del>
          </w:p>
        </w:tc>
        <w:tc>
          <w:tcPr>
            <w:tcW w:w="4536" w:type="dxa"/>
          </w:tcPr>
          <w:p w14:paraId="2CD59307" w14:textId="2CC45D85" w:rsidR="00E71FFD" w:rsidDel="00E27A9C" w:rsidRDefault="00E71FFD" w:rsidP="00C06EEF">
            <w:pPr>
              <w:pStyle w:val="Axure0"/>
              <w:rPr>
                <w:del w:id="6565" w:author="249326630@qq.com" w:date="2018-12-25T18:25:00Z"/>
                <w:lang w:eastAsia="zh-CN"/>
              </w:rPr>
            </w:pPr>
            <w:del w:id="6566" w:author="249326630@qq.com" w:date="2018-12-25T18:25:00Z">
              <w:r w:rsidDel="00E27A9C">
                <w:rPr>
                  <w:rFonts w:hint="eastAsia"/>
                  <w:lang w:eastAsia="zh-CN"/>
                </w:rPr>
                <w:delText>点击</w:delText>
              </w:r>
              <w:r w:rsidDel="00E27A9C">
                <w:rPr>
                  <w:lang w:eastAsia="zh-CN"/>
                </w:rPr>
                <w:delText>对该项</w:delText>
              </w:r>
              <w:r w:rsidR="00C06EEF" w:rsidDel="00E27A9C">
                <w:rPr>
                  <w:rFonts w:hint="eastAsia"/>
                  <w:lang w:eastAsia="zh-CN"/>
                </w:rPr>
                <w:delText>举报贴</w:delText>
              </w:r>
              <w:r w:rsidR="00C06EEF" w:rsidDel="00E27A9C">
                <w:rPr>
                  <w:lang w:eastAsia="zh-CN"/>
                </w:rPr>
                <w:delText>进行删除</w:delText>
              </w:r>
            </w:del>
          </w:p>
        </w:tc>
      </w:tr>
      <w:tr w:rsidR="00E71FFD" w:rsidDel="00E27A9C" w14:paraId="38871D78" w14:textId="414AC66B" w:rsidTr="00CF3095">
        <w:trPr>
          <w:cnfStyle w:val="000000010000" w:firstRow="0" w:lastRow="0" w:firstColumn="0" w:lastColumn="0" w:oddVBand="0" w:evenVBand="0" w:oddHBand="0" w:evenHBand="1" w:firstRowFirstColumn="0" w:firstRowLastColumn="0" w:lastRowFirstColumn="0" w:lastRowLastColumn="0"/>
          <w:cantSplit/>
          <w:del w:id="6567" w:author="249326630@qq.com" w:date="2018-12-25T18:25:00Z"/>
        </w:trPr>
        <w:tc>
          <w:tcPr>
            <w:tcW w:w="1413" w:type="dxa"/>
          </w:tcPr>
          <w:p w14:paraId="0A08625E" w14:textId="0FD3CFB8" w:rsidR="00E71FFD" w:rsidDel="00E27A9C" w:rsidRDefault="00E71FFD" w:rsidP="00CF3095">
            <w:pPr>
              <w:pStyle w:val="Axure0"/>
              <w:rPr>
                <w:del w:id="6568" w:author="249326630@qq.com" w:date="2018-12-25T18:25:00Z"/>
                <w:lang w:eastAsia="zh-CN"/>
              </w:rPr>
            </w:pPr>
            <w:del w:id="6569" w:author="249326630@qq.com" w:date="2018-12-25T18:25:00Z">
              <w:r w:rsidDel="00E27A9C">
                <w:rPr>
                  <w:rFonts w:hint="eastAsia"/>
                  <w:lang w:eastAsia="zh-CN"/>
                </w:rPr>
                <w:delText>8</w:delText>
              </w:r>
            </w:del>
          </w:p>
        </w:tc>
        <w:tc>
          <w:tcPr>
            <w:tcW w:w="2268" w:type="dxa"/>
          </w:tcPr>
          <w:p w14:paraId="7EB26EB6" w14:textId="33A9EF7C" w:rsidR="00E71FFD" w:rsidDel="00E27A9C" w:rsidRDefault="00D01828" w:rsidP="00CF3095">
            <w:pPr>
              <w:pStyle w:val="Axure0"/>
              <w:rPr>
                <w:del w:id="6570" w:author="249326630@qq.com" w:date="2018-12-25T18:25:00Z"/>
                <w:lang w:eastAsia="zh-CN"/>
              </w:rPr>
            </w:pPr>
            <w:del w:id="6571" w:author="249326630@qq.com" w:date="2018-12-25T18:25:00Z">
              <w:r w:rsidDel="00E27A9C">
                <w:rPr>
                  <w:rFonts w:hint="eastAsia"/>
                  <w:lang w:eastAsia="zh-CN"/>
                </w:rPr>
                <w:delText>复选删除</w:delText>
              </w:r>
              <w:r w:rsidDel="00E27A9C">
                <w:rPr>
                  <w:lang w:eastAsia="zh-CN"/>
                </w:rPr>
                <w:delText>按钮</w:delText>
              </w:r>
            </w:del>
          </w:p>
        </w:tc>
        <w:tc>
          <w:tcPr>
            <w:tcW w:w="4536" w:type="dxa"/>
          </w:tcPr>
          <w:p w14:paraId="1E4E2FA9" w14:textId="7013C3C8" w:rsidR="00E71FFD" w:rsidDel="00E27A9C" w:rsidRDefault="00D01828" w:rsidP="00CF3095">
            <w:pPr>
              <w:pStyle w:val="Axure0"/>
              <w:rPr>
                <w:del w:id="6572" w:author="249326630@qq.com" w:date="2018-12-25T18:25:00Z"/>
                <w:lang w:eastAsia="zh-CN"/>
              </w:rPr>
            </w:pPr>
            <w:del w:id="6573" w:author="249326630@qq.com" w:date="2018-12-25T18:25:00Z">
              <w:r w:rsidDel="00E27A9C">
                <w:rPr>
                  <w:rFonts w:hint="eastAsia"/>
                  <w:lang w:eastAsia="zh-CN"/>
                </w:rPr>
                <w:delText>点击</w:delText>
              </w:r>
              <w:r w:rsidDel="00E27A9C">
                <w:rPr>
                  <w:lang w:eastAsia="zh-CN"/>
                </w:rPr>
                <w:delText>后</w:delText>
              </w:r>
              <w:r w:rsidDel="00E27A9C">
                <w:rPr>
                  <w:rFonts w:hint="eastAsia"/>
                  <w:lang w:eastAsia="zh-CN"/>
                </w:rPr>
                <w:delText>对</w:delText>
              </w:r>
              <w:r w:rsidDel="00E27A9C">
                <w:rPr>
                  <w:lang w:eastAsia="zh-CN"/>
                </w:rPr>
                <w:delText>复选的</w:delText>
              </w:r>
              <w:r w:rsidR="00C06EEF" w:rsidDel="00E27A9C">
                <w:rPr>
                  <w:rFonts w:hint="eastAsia"/>
                  <w:lang w:eastAsia="zh-CN"/>
                </w:rPr>
                <w:delText>举报贴</w:delText>
              </w:r>
              <w:r w:rsidR="00C06EEF" w:rsidDel="00E27A9C">
                <w:rPr>
                  <w:lang w:eastAsia="zh-CN"/>
                </w:rPr>
                <w:delText>进行删除</w:delText>
              </w:r>
            </w:del>
          </w:p>
        </w:tc>
      </w:tr>
      <w:tr w:rsidR="00E71FFD" w:rsidDel="00E27A9C" w14:paraId="73918877" w14:textId="09CB3960" w:rsidTr="00CF3095">
        <w:trPr>
          <w:cantSplit/>
          <w:del w:id="6574" w:author="249326630@qq.com" w:date="2018-12-25T18:25:00Z"/>
        </w:trPr>
        <w:tc>
          <w:tcPr>
            <w:tcW w:w="1413" w:type="dxa"/>
          </w:tcPr>
          <w:p w14:paraId="32824B7A" w14:textId="6F85EE41" w:rsidR="00E71FFD" w:rsidDel="00E27A9C" w:rsidRDefault="00E71FFD" w:rsidP="00CF3095">
            <w:pPr>
              <w:pStyle w:val="Axure0"/>
              <w:rPr>
                <w:del w:id="6575" w:author="249326630@qq.com" w:date="2018-12-25T18:25:00Z"/>
                <w:lang w:eastAsia="zh-CN"/>
              </w:rPr>
            </w:pPr>
            <w:del w:id="6576" w:author="249326630@qq.com" w:date="2018-12-25T18:25:00Z">
              <w:r w:rsidDel="00E27A9C">
                <w:rPr>
                  <w:rFonts w:hint="eastAsia"/>
                  <w:lang w:eastAsia="zh-CN"/>
                </w:rPr>
                <w:delText>9</w:delText>
              </w:r>
            </w:del>
          </w:p>
        </w:tc>
        <w:tc>
          <w:tcPr>
            <w:tcW w:w="2268" w:type="dxa"/>
          </w:tcPr>
          <w:p w14:paraId="4B965AB7" w14:textId="03ED3AF7" w:rsidR="00E71FFD" w:rsidDel="00E27A9C" w:rsidRDefault="003540D9" w:rsidP="00CF3095">
            <w:pPr>
              <w:pStyle w:val="Axure0"/>
              <w:rPr>
                <w:del w:id="6577" w:author="249326630@qq.com" w:date="2018-12-25T18:25:00Z"/>
                <w:lang w:eastAsia="zh-CN"/>
              </w:rPr>
            </w:pPr>
            <w:del w:id="6578" w:author="249326630@qq.com" w:date="2018-12-25T18:25:00Z">
              <w:r w:rsidDel="00E27A9C">
                <w:rPr>
                  <w:rFonts w:hint="eastAsia"/>
                  <w:lang w:eastAsia="zh-CN"/>
                </w:rPr>
                <w:delText>被举报</w:delText>
              </w:r>
              <w:r w:rsidDel="00E27A9C">
                <w:rPr>
                  <w:lang w:eastAsia="zh-CN"/>
                </w:rPr>
                <w:delText>贴</w:delText>
              </w:r>
              <w:r w:rsidDel="00E27A9C">
                <w:rPr>
                  <w:rFonts w:hint="eastAsia"/>
                  <w:lang w:eastAsia="zh-CN"/>
                </w:rPr>
                <w:delText>子</w:delText>
              </w:r>
              <w:r w:rsidDel="00E27A9C">
                <w:rPr>
                  <w:lang w:eastAsia="zh-CN"/>
                </w:rPr>
                <w:delText>属性列</w:delText>
              </w:r>
            </w:del>
          </w:p>
        </w:tc>
        <w:tc>
          <w:tcPr>
            <w:tcW w:w="4536" w:type="dxa"/>
          </w:tcPr>
          <w:p w14:paraId="6222FEB0" w14:textId="06732125" w:rsidR="00E71FFD" w:rsidDel="00E27A9C" w:rsidRDefault="00E71FFD" w:rsidP="00CF3095">
            <w:pPr>
              <w:pStyle w:val="Axure0"/>
              <w:rPr>
                <w:del w:id="6579" w:author="249326630@qq.com" w:date="2018-12-25T18:25:00Z"/>
                <w:lang w:eastAsia="zh-CN"/>
              </w:rPr>
            </w:pPr>
            <w:del w:id="6580" w:author="249326630@qq.com" w:date="2018-12-25T18:25:00Z">
              <w:r w:rsidDel="00E27A9C">
                <w:rPr>
                  <w:rFonts w:hint="eastAsia"/>
                  <w:lang w:eastAsia="zh-CN"/>
                </w:rPr>
                <w:delText>点击将</w:delText>
              </w:r>
              <w:r w:rsidR="003540D9" w:rsidDel="00E27A9C">
                <w:rPr>
                  <w:rFonts w:hint="eastAsia"/>
                  <w:lang w:eastAsia="zh-CN"/>
                </w:rPr>
                <w:delText>被举报</w:delText>
              </w:r>
              <w:r w:rsidR="003540D9" w:rsidDel="00E27A9C">
                <w:rPr>
                  <w:lang w:eastAsia="zh-CN"/>
                </w:rPr>
                <w:delText>贴</w:delText>
              </w:r>
              <w:r w:rsidR="003540D9" w:rsidDel="00E27A9C">
                <w:rPr>
                  <w:rFonts w:hint="eastAsia"/>
                  <w:lang w:eastAsia="zh-CN"/>
                </w:rPr>
                <w:delText>子</w:delText>
              </w:r>
              <w:r w:rsidR="005346CC" w:rsidDel="00E27A9C">
                <w:rPr>
                  <w:rFonts w:hint="eastAsia"/>
                  <w:lang w:eastAsia="zh-CN"/>
                </w:rPr>
                <w:delText>内容</w:delText>
              </w:r>
              <w:r w:rsidR="00135131" w:rsidDel="00E27A9C">
                <w:rPr>
                  <w:rFonts w:hint="eastAsia"/>
                  <w:lang w:eastAsia="zh-CN"/>
                </w:rPr>
                <w:delText>进行</w:delText>
              </w:r>
              <w:r w:rsidDel="00E27A9C">
                <w:rPr>
                  <w:lang w:eastAsia="zh-CN"/>
                </w:rPr>
                <w:delText>字典序排序</w:delText>
              </w:r>
            </w:del>
          </w:p>
        </w:tc>
      </w:tr>
      <w:tr w:rsidR="00E71FFD" w:rsidDel="00E27A9C" w14:paraId="66551BBF" w14:textId="7228E7EB" w:rsidTr="00CF3095">
        <w:trPr>
          <w:cnfStyle w:val="000000010000" w:firstRow="0" w:lastRow="0" w:firstColumn="0" w:lastColumn="0" w:oddVBand="0" w:evenVBand="0" w:oddHBand="0" w:evenHBand="1" w:firstRowFirstColumn="0" w:firstRowLastColumn="0" w:lastRowFirstColumn="0" w:lastRowLastColumn="0"/>
          <w:cantSplit/>
          <w:del w:id="6581" w:author="249326630@qq.com" w:date="2018-12-25T18:25:00Z"/>
        </w:trPr>
        <w:tc>
          <w:tcPr>
            <w:tcW w:w="1413" w:type="dxa"/>
          </w:tcPr>
          <w:p w14:paraId="312D37F7" w14:textId="379E071B" w:rsidR="00E71FFD" w:rsidDel="00E27A9C" w:rsidRDefault="00E71FFD" w:rsidP="00CF3095">
            <w:pPr>
              <w:pStyle w:val="Axure0"/>
              <w:rPr>
                <w:del w:id="6582" w:author="249326630@qq.com" w:date="2018-12-25T18:25:00Z"/>
                <w:lang w:eastAsia="zh-CN"/>
              </w:rPr>
            </w:pPr>
            <w:del w:id="6583" w:author="249326630@qq.com" w:date="2018-12-25T18:25:00Z">
              <w:r w:rsidDel="00E27A9C">
                <w:rPr>
                  <w:rFonts w:hint="eastAsia"/>
                  <w:lang w:eastAsia="zh-CN"/>
                </w:rPr>
                <w:delText>10</w:delText>
              </w:r>
            </w:del>
          </w:p>
        </w:tc>
        <w:tc>
          <w:tcPr>
            <w:tcW w:w="2268" w:type="dxa"/>
          </w:tcPr>
          <w:p w14:paraId="2EC8C697" w14:textId="75A81EBE" w:rsidR="00E71FFD" w:rsidDel="00E27A9C" w:rsidRDefault="00135131" w:rsidP="00CF3095">
            <w:pPr>
              <w:pStyle w:val="Axure0"/>
              <w:rPr>
                <w:del w:id="6584" w:author="249326630@qq.com" w:date="2018-12-25T18:25:00Z"/>
                <w:lang w:eastAsia="zh-CN"/>
              </w:rPr>
            </w:pPr>
            <w:del w:id="6585" w:author="249326630@qq.com" w:date="2018-12-25T18:25:00Z">
              <w:r w:rsidDel="00E27A9C">
                <w:rPr>
                  <w:rFonts w:hint="eastAsia"/>
                  <w:lang w:eastAsia="zh-CN"/>
                </w:rPr>
                <w:delText>被举报次数</w:delText>
              </w:r>
              <w:r w:rsidR="00E71FFD" w:rsidDel="00E27A9C">
                <w:rPr>
                  <w:lang w:eastAsia="zh-CN"/>
                </w:rPr>
                <w:delText>属性列</w:delText>
              </w:r>
            </w:del>
          </w:p>
        </w:tc>
        <w:tc>
          <w:tcPr>
            <w:tcW w:w="4536" w:type="dxa"/>
          </w:tcPr>
          <w:p w14:paraId="677749BF" w14:textId="01D8B874" w:rsidR="00E71FFD" w:rsidDel="00E27A9C" w:rsidRDefault="00E71FFD" w:rsidP="00D25D0A">
            <w:pPr>
              <w:pStyle w:val="Axure0"/>
              <w:rPr>
                <w:del w:id="6586" w:author="249326630@qq.com" w:date="2018-12-25T18:25:00Z"/>
                <w:lang w:eastAsia="zh-CN"/>
              </w:rPr>
            </w:pPr>
            <w:del w:id="6587" w:author="249326630@qq.com" w:date="2018-12-25T18:25:00Z">
              <w:r w:rsidDel="00E27A9C">
                <w:rPr>
                  <w:rFonts w:hint="eastAsia"/>
                  <w:lang w:eastAsia="zh-CN"/>
                </w:rPr>
                <w:delText>点击</w:delText>
              </w:r>
              <w:r w:rsidR="00BD2963" w:rsidDel="00E27A9C">
                <w:rPr>
                  <w:rFonts w:hint="eastAsia"/>
                  <w:lang w:eastAsia="zh-CN"/>
                </w:rPr>
                <w:delText>将</w:delText>
              </w:r>
              <w:r w:rsidR="00D25D0A" w:rsidDel="00E27A9C">
                <w:rPr>
                  <w:rFonts w:hint="eastAsia"/>
                  <w:lang w:eastAsia="zh-CN"/>
                </w:rPr>
                <w:delText>被</w:delText>
              </w:r>
              <w:r w:rsidR="00BD2963" w:rsidDel="00E27A9C">
                <w:rPr>
                  <w:rFonts w:hint="eastAsia"/>
                  <w:lang w:eastAsia="zh-CN"/>
                </w:rPr>
                <w:delText>举报</w:delText>
              </w:r>
              <w:r w:rsidR="00BD2963" w:rsidDel="00E27A9C">
                <w:rPr>
                  <w:lang w:eastAsia="zh-CN"/>
                </w:rPr>
                <w:delText>次数</w:delText>
              </w:r>
              <w:r w:rsidR="00D25D0A" w:rsidDel="00E27A9C">
                <w:rPr>
                  <w:rFonts w:hint="eastAsia"/>
                  <w:lang w:eastAsia="zh-CN"/>
                </w:rPr>
                <w:delText>按照</w:delText>
              </w:r>
              <w:r w:rsidR="00D25D0A" w:rsidDel="00E27A9C">
                <w:rPr>
                  <w:lang w:eastAsia="zh-CN"/>
                </w:rPr>
                <w:delText>数字</w:delText>
              </w:r>
              <w:r w:rsidR="00D25D0A" w:rsidDel="00E27A9C">
                <w:rPr>
                  <w:rFonts w:hint="eastAsia"/>
                  <w:lang w:eastAsia="zh-CN"/>
                </w:rPr>
                <w:delText>序</w:delText>
              </w:r>
              <w:r w:rsidR="00BD2963" w:rsidDel="00E27A9C">
                <w:rPr>
                  <w:lang w:eastAsia="zh-CN"/>
                </w:rPr>
                <w:delText>进行</w:delText>
              </w:r>
              <w:r w:rsidDel="00E27A9C">
                <w:rPr>
                  <w:lang w:eastAsia="zh-CN"/>
                </w:rPr>
                <w:delText>排序</w:delText>
              </w:r>
            </w:del>
          </w:p>
        </w:tc>
      </w:tr>
      <w:tr w:rsidR="00E71FFD" w:rsidDel="00E27A9C" w14:paraId="65CCA995" w14:textId="7D158301" w:rsidTr="00CF3095">
        <w:trPr>
          <w:cantSplit/>
          <w:del w:id="6588" w:author="249326630@qq.com" w:date="2018-12-25T18:25:00Z"/>
        </w:trPr>
        <w:tc>
          <w:tcPr>
            <w:tcW w:w="1413" w:type="dxa"/>
          </w:tcPr>
          <w:p w14:paraId="6A1655C9" w14:textId="515F6B51" w:rsidR="00E71FFD" w:rsidDel="00E27A9C" w:rsidRDefault="00E71FFD" w:rsidP="00CF3095">
            <w:pPr>
              <w:pStyle w:val="Axure0"/>
              <w:rPr>
                <w:del w:id="6589" w:author="249326630@qq.com" w:date="2018-12-25T18:25:00Z"/>
                <w:lang w:eastAsia="zh-CN"/>
              </w:rPr>
            </w:pPr>
            <w:del w:id="6590" w:author="249326630@qq.com" w:date="2018-12-25T18:25:00Z">
              <w:r w:rsidDel="00E27A9C">
                <w:rPr>
                  <w:rFonts w:hint="eastAsia"/>
                  <w:lang w:eastAsia="zh-CN"/>
                </w:rPr>
                <w:delText>11</w:delText>
              </w:r>
            </w:del>
          </w:p>
        </w:tc>
        <w:tc>
          <w:tcPr>
            <w:tcW w:w="2268" w:type="dxa"/>
          </w:tcPr>
          <w:p w14:paraId="75E5F355" w14:textId="5D52AE96" w:rsidR="00E71FFD" w:rsidDel="00E27A9C" w:rsidRDefault="00147D5B" w:rsidP="00CF3095">
            <w:pPr>
              <w:pStyle w:val="Axure0"/>
              <w:rPr>
                <w:del w:id="6591" w:author="249326630@qq.com" w:date="2018-12-25T18:25:00Z"/>
                <w:lang w:eastAsia="zh-CN"/>
              </w:rPr>
            </w:pPr>
            <w:del w:id="6592" w:author="249326630@qq.com" w:date="2018-12-25T18:25:00Z">
              <w:r w:rsidDel="00E27A9C">
                <w:rPr>
                  <w:rFonts w:hint="eastAsia"/>
                  <w:lang w:eastAsia="zh-CN"/>
                </w:rPr>
                <w:delText>直达链接</w:delText>
              </w:r>
              <w:r w:rsidDel="00E27A9C">
                <w:rPr>
                  <w:lang w:eastAsia="zh-CN"/>
                </w:rPr>
                <w:delText>属性</w:delText>
              </w:r>
              <w:r w:rsidDel="00E27A9C">
                <w:rPr>
                  <w:rFonts w:hint="eastAsia"/>
                  <w:lang w:eastAsia="zh-CN"/>
                </w:rPr>
                <w:delText>列</w:delText>
              </w:r>
            </w:del>
          </w:p>
        </w:tc>
        <w:tc>
          <w:tcPr>
            <w:tcW w:w="4536" w:type="dxa"/>
          </w:tcPr>
          <w:p w14:paraId="11B4F2A0" w14:textId="59967BBA" w:rsidR="00E71FFD" w:rsidDel="00E27A9C" w:rsidRDefault="00E46B72" w:rsidP="00147D5B">
            <w:pPr>
              <w:pStyle w:val="Axure0"/>
              <w:rPr>
                <w:del w:id="6593" w:author="249326630@qq.com" w:date="2018-12-25T18:25:00Z"/>
                <w:lang w:eastAsia="zh-CN"/>
              </w:rPr>
            </w:pPr>
            <w:del w:id="6594" w:author="249326630@qq.com" w:date="2018-12-25T18:25:00Z">
              <w:r w:rsidDel="00E27A9C">
                <w:rPr>
                  <w:rFonts w:hint="eastAsia"/>
                  <w:lang w:eastAsia="zh-CN"/>
                </w:rPr>
                <w:delText>无</w:delText>
              </w:r>
            </w:del>
          </w:p>
        </w:tc>
      </w:tr>
      <w:tr w:rsidR="00E71FFD" w:rsidDel="00E27A9C" w14:paraId="7467D1DA" w14:textId="16F64B88" w:rsidTr="00CF3095">
        <w:trPr>
          <w:cnfStyle w:val="000000010000" w:firstRow="0" w:lastRow="0" w:firstColumn="0" w:lastColumn="0" w:oddVBand="0" w:evenVBand="0" w:oddHBand="0" w:evenHBand="1" w:firstRowFirstColumn="0" w:firstRowLastColumn="0" w:lastRowFirstColumn="0" w:lastRowLastColumn="0"/>
          <w:cantSplit/>
          <w:del w:id="6595" w:author="249326630@qq.com" w:date="2018-12-25T18:25:00Z"/>
        </w:trPr>
        <w:tc>
          <w:tcPr>
            <w:tcW w:w="1413" w:type="dxa"/>
          </w:tcPr>
          <w:p w14:paraId="7792A193" w14:textId="0E8B6582" w:rsidR="00E71FFD" w:rsidDel="00E27A9C" w:rsidRDefault="00E71FFD" w:rsidP="00CF3095">
            <w:pPr>
              <w:pStyle w:val="Axure0"/>
              <w:rPr>
                <w:del w:id="6596" w:author="249326630@qq.com" w:date="2018-12-25T18:25:00Z"/>
                <w:lang w:eastAsia="zh-CN"/>
              </w:rPr>
            </w:pPr>
            <w:del w:id="6597" w:author="249326630@qq.com" w:date="2018-12-25T18:25:00Z">
              <w:r w:rsidDel="00E27A9C">
                <w:rPr>
                  <w:rFonts w:hint="eastAsia"/>
                  <w:lang w:eastAsia="zh-CN"/>
                </w:rPr>
                <w:delText>1</w:delText>
              </w:r>
              <w:r w:rsidDel="00E27A9C">
                <w:rPr>
                  <w:lang w:eastAsia="zh-CN"/>
                </w:rPr>
                <w:delText>2</w:delText>
              </w:r>
            </w:del>
          </w:p>
        </w:tc>
        <w:tc>
          <w:tcPr>
            <w:tcW w:w="2268" w:type="dxa"/>
          </w:tcPr>
          <w:p w14:paraId="4F4D8C8C" w14:textId="66B3D8B3" w:rsidR="00E71FFD" w:rsidDel="00E27A9C" w:rsidRDefault="004938D3" w:rsidP="00CF3095">
            <w:pPr>
              <w:pStyle w:val="Axure0"/>
              <w:rPr>
                <w:del w:id="6598" w:author="249326630@qq.com" w:date="2018-12-25T18:25:00Z"/>
                <w:lang w:eastAsia="zh-CN"/>
              </w:rPr>
            </w:pPr>
            <w:del w:id="6599" w:author="249326630@qq.com" w:date="2018-12-25T18:25:00Z">
              <w:r w:rsidDel="00E27A9C">
                <w:rPr>
                  <w:rFonts w:hint="eastAsia"/>
                  <w:lang w:eastAsia="zh-CN"/>
                </w:rPr>
                <w:delText>操作</w:delText>
              </w:r>
              <w:r w:rsidR="00E71FFD" w:rsidDel="00E27A9C">
                <w:rPr>
                  <w:lang w:eastAsia="zh-CN"/>
                </w:rPr>
                <w:delText>属性列</w:delText>
              </w:r>
            </w:del>
          </w:p>
        </w:tc>
        <w:tc>
          <w:tcPr>
            <w:tcW w:w="4536" w:type="dxa"/>
          </w:tcPr>
          <w:p w14:paraId="6D15B258" w14:textId="700550B6" w:rsidR="00E71FFD" w:rsidDel="00E27A9C" w:rsidRDefault="004938D3" w:rsidP="00CF3095">
            <w:pPr>
              <w:pStyle w:val="Axure0"/>
              <w:rPr>
                <w:del w:id="6600" w:author="249326630@qq.com" w:date="2018-12-25T18:25:00Z"/>
                <w:lang w:eastAsia="zh-CN"/>
              </w:rPr>
            </w:pPr>
            <w:del w:id="6601" w:author="249326630@qq.com" w:date="2018-12-25T18:25:00Z">
              <w:r w:rsidDel="00E27A9C">
                <w:rPr>
                  <w:rFonts w:hint="eastAsia"/>
                  <w:lang w:eastAsia="zh-CN"/>
                </w:rPr>
                <w:delText>无</w:delText>
              </w:r>
            </w:del>
          </w:p>
        </w:tc>
      </w:tr>
      <w:tr w:rsidR="00E71FFD" w:rsidDel="00E27A9C" w14:paraId="7BEE288C" w14:textId="1C094855" w:rsidTr="00CF3095">
        <w:trPr>
          <w:cantSplit/>
          <w:del w:id="6602" w:author="249326630@qq.com" w:date="2018-12-25T18:25:00Z"/>
        </w:trPr>
        <w:tc>
          <w:tcPr>
            <w:tcW w:w="1413" w:type="dxa"/>
          </w:tcPr>
          <w:p w14:paraId="4DEA8A03" w14:textId="4D5C47E5" w:rsidR="00E71FFD" w:rsidDel="00E27A9C" w:rsidRDefault="00E71FFD" w:rsidP="00CF3095">
            <w:pPr>
              <w:pStyle w:val="Axure0"/>
              <w:rPr>
                <w:del w:id="6603" w:author="249326630@qq.com" w:date="2018-12-25T18:25:00Z"/>
                <w:lang w:eastAsia="zh-CN"/>
              </w:rPr>
            </w:pPr>
            <w:del w:id="6604" w:author="249326630@qq.com" w:date="2018-12-25T18:25:00Z">
              <w:r w:rsidDel="00E27A9C">
                <w:rPr>
                  <w:rFonts w:hint="eastAsia"/>
                  <w:lang w:eastAsia="zh-CN"/>
                </w:rPr>
                <w:delText>1</w:delText>
              </w:r>
              <w:r w:rsidDel="00E27A9C">
                <w:rPr>
                  <w:lang w:eastAsia="zh-CN"/>
                </w:rPr>
                <w:delText>3</w:delText>
              </w:r>
            </w:del>
          </w:p>
        </w:tc>
        <w:tc>
          <w:tcPr>
            <w:tcW w:w="2268" w:type="dxa"/>
          </w:tcPr>
          <w:p w14:paraId="39BD6BA2" w14:textId="5517C40E" w:rsidR="00E71FFD" w:rsidDel="00E27A9C" w:rsidRDefault="004938D3" w:rsidP="00CF3095">
            <w:pPr>
              <w:pStyle w:val="Axure0"/>
              <w:rPr>
                <w:del w:id="6605" w:author="249326630@qq.com" w:date="2018-12-25T18:25:00Z"/>
                <w:lang w:eastAsia="zh-CN"/>
              </w:rPr>
            </w:pPr>
            <w:del w:id="6606" w:author="249326630@qq.com" w:date="2018-12-25T18:25:00Z">
              <w:r w:rsidDel="00E27A9C">
                <w:rPr>
                  <w:rFonts w:hint="eastAsia"/>
                  <w:lang w:eastAsia="zh-CN"/>
                </w:rPr>
                <w:delText>直达链接标志</w:delText>
              </w:r>
            </w:del>
          </w:p>
        </w:tc>
        <w:tc>
          <w:tcPr>
            <w:tcW w:w="4536" w:type="dxa"/>
          </w:tcPr>
          <w:p w14:paraId="32D6F7D3" w14:textId="31FEEE50" w:rsidR="00E71FFD" w:rsidDel="00E27A9C" w:rsidRDefault="004938D3" w:rsidP="00CF3095">
            <w:pPr>
              <w:pStyle w:val="Axure0"/>
              <w:rPr>
                <w:del w:id="6607" w:author="249326630@qq.com" w:date="2018-12-25T18:25:00Z"/>
                <w:lang w:eastAsia="zh-CN"/>
              </w:rPr>
            </w:pPr>
            <w:del w:id="6608" w:author="249326630@qq.com" w:date="2018-12-25T18:25:00Z">
              <w:r w:rsidDel="00E27A9C">
                <w:rPr>
                  <w:rFonts w:hint="eastAsia"/>
                  <w:lang w:eastAsia="zh-CN"/>
                </w:rPr>
                <w:delText>点击链接到</w:delText>
              </w:r>
              <w:r w:rsidDel="00E27A9C">
                <w:rPr>
                  <w:lang w:eastAsia="zh-CN"/>
                </w:rPr>
                <w:delText>具体帖子页</w:delText>
              </w:r>
            </w:del>
          </w:p>
        </w:tc>
      </w:tr>
    </w:tbl>
    <w:p w14:paraId="6183BB22" w14:textId="2B28B37B" w:rsidR="00DA3230" w:rsidRPr="00E71FFD" w:rsidDel="00E27A9C" w:rsidRDefault="00DA3230" w:rsidP="00050CF2">
      <w:pPr>
        <w:rPr>
          <w:del w:id="6609" w:author="249326630@qq.com" w:date="2018-12-25T18:25:00Z"/>
        </w:rPr>
      </w:pPr>
    </w:p>
    <w:p w14:paraId="18DB4A34" w14:textId="537A3DEA" w:rsidR="00000F10" w:rsidDel="00E27A9C" w:rsidRDefault="00000F10" w:rsidP="00050CF2">
      <w:pPr>
        <w:rPr>
          <w:del w:id="6610" w:author="249326630@qq.com" w:date="2018-12-25T18:25:00Z"/>
        </w:rPr>
      </w:pPr>
    </w:p>
    <w:p w14:paraId="0725C639" w14:textId="65E9B6C7" w:rsidR="00000F10" w:rsidDel="00E27A9C" w:rsidRDefault="00DA3230" w:rsidP="00050CF2">
      <w:pPr>
        <w:rPr>
          <w:ins w:id="6611" w:author="HerculesHu" w:date="2017-12-23T23:51:00Z"/>
          <w:del w:id="6612" w:author="249326630@qq.com" w:date="2018-12-25T18:25:00Z"/>
        </w:rPr>
      </w:pPr>
      <w:del w:id="6613" w:author="249326630@qq.com" w:date="2018-12-25T18:25:00Z">
        <w:r w:rsidDel="00E27A9C">
          <w:rPr>
            <w:noProof/>
          </w:rPr>
          <w:drawing>
            <wp:inline distT="0" distB="0" distL="0" distR="0" wp14:anchorId="74AF3541" wp14:editId="508BA540">
              <wp:extent cx="5274310" cy="337185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3371850"/>
                      </a:xfrm>
                      <a:prstGeom prst="rect">
                        <a:avLst/>
                      </a:prstGeom>
                    </pic:spPr>
                  </pic:pic>
                </a:graphicData>
              </a:graphic>
            </wp:inline>
          </w:drawing>
        </w:r>
      </w:del>
    </w:p>
    <w:p w14:paraId="44E22216" w14:textId="38B7665B" w:rsidR="00636C47" w:rsidDel="00E27A9C" w:rsidRDefault="00636C47" w:rsidP="00636C47">
      <w:pPr>
        <w:jc w:val="center"/>
        <w:rPr>
          <w:ins w:id="6614" w:author="HerculesHu" w:date="2017-12-23T23:51:00Z"/>
          <w:del w:id="6615" w:author="249326630@qq.com" w:date="2018-12-25T18:25:00Z"/>
        </w:rPr>
      </w:pPr>
      <w:ins w:id="6616" w:author="HerculesHu" w:date="2017-12-23T23:51:00Z">
        <w:del w:id="6617" w:author="249326630@qq.com" w:date="2018-12-25T18:25:00Z">
          <w:r w:rsidDel="00E27A9C">
            <w:rPr>
              <w:rFonts w:hint="eastAsia"/>
            </w:rPr>
            <w:delText>（电脑</w:delText>
          </w:r>
          <w:r w:rsidDel="00E27A9C">
            <w:delText>版</w:delText>
          </w:r>
          <w:r w:rsidDel="00E27A9C">
            <w:rPr>
              <w:rFonts w:hint="eastAsia"/>
            </w:rPr>
            <w:delText>）</w:delText>
          </w:r>
        </w:del>
      </w:ins>
    </w:p>
    <w:p w14:paraId="23196165" w14:textId="6EDE7E28" w:rsidR="00636C47" w:rsidDel="00E27A9C" w:rsidRDefault="00636C47" w:rsidP="00050CF2">
      <w:pPr>
        <w:rPr>
          <w:del w:id="6618" w:author="249326630@qq.com" w:date="2018-12-25T18:25:00Z"/>
        </w:rPr>
      </w:pPr>
    </w:p>
    <w:p w14:paraId="52AAEC5F" w14:textId="26D739BE" w:rsidR="00000F10" w:rsidDel="00E27A9C" w:rsidRDefault="00A75A38">
      <w:pPr>
        <w:pStyle w:val="a2"/>
        <w:rPr>
          <w:del w:id="6619" w:author="249326630@qq.com" w:date="2018-12-25T18:25:00Z"/>
        </w:rPr>
      </w:pPr>
      <w:del w:id="6620" w:author="249326630@qq.com" w:date="2018-12-25T18:25:00Z">
        <w:r w:rsidDel="00E27A9C">
          <w:rPr>
            <w:rFonts w:hint="eastAsia"/>
          </w:rPr>
          <w:delText>举报</w:delText>
        </w:r>
        <w:r w:rsidDel="00E27A9C">
          <w:delText>贴删除</w:delText>
        </w:r>
        <w:r w:rsidDel="00E27A9C">
          <w:rPr>
            <w:rFonts w:hint="eastAsia"/>
          </w:rPr>
          <w:delText>确认</w:delText>
        </w:r>
      </w:del>
    </w:p>
    <w:p w14:paraId="316971A6" w14:textId="044DC5AF" w:rsidR="00A75A38" w:rsidDel="00E27A9C" w:rsidRDefault="00A75A38" w:rsidP="00A75A38">
      <w:pPr>
        <w:rPr>
          <w:del w:id="6621" w:author="249326630@qq.com" w:date="2018-12-25T18:25:00Z"/>
        </w:rPr>
      </w:pPr>
    </w:p>
    <w:p w14:paraId="5A37F00E" w14:textId="36A57CC7" w:rsidR="00A75A38" w:rsidDel="00E27A9C" w:rsidRDefault="00A75A38" w:rsidP="00A75A38">
      <w:pPr>
        <w:rPr>
          <w:del w:id="6622" w:author="249326630@qq.com" w:date="2018-12-25T18:25:00Z"/>
        </w:rPr>
      </w:pPr>
    </w:p>
    <w:p w14:paraId="66BF13B4" w14:textId="05B0AC99" w:rsidR="00A75A38" w:rsidDel="00E27A9C" w:rsidRDefault="00A75A38" w:rsidP="00A75A38">
      <w:pPr>
        <w:rPr>
          <w:del w:id="6623" w:author="249326630@qq.com" w:date="2018-12-25T18:25:00Z"/>
        </w:rPr>
      </w:pPr>
    </w:p>
    <w:tbl>
      <w:tblPr>
        <w:tblStyle w:val="Axure1"/>
        <w:tblpPr w:leftFromText="180" w:rightFromText="180" w:vertAnchor="text" w:horzAnchor="margin" w:tblpY="-18"/>
        <w:tblW w:w="0" w:type="auto"/>
        <w:tblLook w:val="04A0" w:firstRow="1" w:lastRow="0" w:firstColumn="1" w:lastColumn="0" w:noHBand="0" w:noVBand="1"/>
      </w:tblPr>
      <w:tblGrid>
        <w:gridCol w:w="1413"/>
        <w:gridCol w:w="2268"/>
        <w:gridCol w:w="4536"/>
      </w:tblGrid>
      <w:tr w:rsidR="00A75A38" w:rsidDel="00E27A9C" w14:paraId="6749DCDF" w14:textId="24BCB3AE" w:rsidTr="00CF3095">
        <w:trPr>
          <w:cnfStyle w:val="100000000000" w:firstRow="1" w:lastRow="0" w:firstColumn="0" w:lastColumn="0" w:oddVBand="0" w:evenVBand="0" w:oddHBand="0" w:evenHBand="0" w:firstRowFirstColumn="0" w:firstRowLastColumn="0" w:lastRowFirstColumn="0" w:lastRowLastColumn="0"/>
          <w:cantSplit/>
          <w:tblHeader/>
          <w:del w:id="6624" w:author="249326630@qq.com" w:date="2018-12-25T18:25:00Z"/>
        </w:trPr>
        <w:tc>
          <w:tcPr>
            <w:tcW w:w="1413" w:type="dxa"/>
          </w:tcPr>
          <w:p w14:paraId="4B63C851" w14:textId="7A888667" w:rsidR="00A75A38" w:rsidDel="00E27A9C" w:rsidRDefault="00A75A38" w:rsidP="00CF3095">
            <w:pPr>
              <w:pStyle w:val="Axure"/>
              <w:ind w:firstLine="360"/>
              <w:rPr>
                <w:del w:id="6625" w:author="249326630@qq.com" w:date="2018-12-25T18:25:00Z"/>
              </w:rPr>
            </w:pPr>
            <w:del w:id="6626" w:author="249326630@qq.com" w:date="2018-12-25T18:25:00Z">
              <w:r w:rsidDel="00E27A9C">
                <w:delText>脚注</w:delText>
              </w:r>
            </w:del>
          </w:p>
        </w:tc>
        <w:tc>
          <w:tcPr>
            <w:tcW w:w="2268" w:type="dxa"/>
          </w:tcPr>
          <w:p w14:paraId="4E08A2CB" w14:textId="282EC1C8" w:rsidR="00A75A38" w:rsidDel="00E27A9C" w:rsidRDefault="00A75A38" w:rsidP="00CF3095">
            <w:pPr>
              <w:pStyle w:val="Axure"/>
              <w:ind w:firstLine="360"/>
              <w:rPr>
                <w:del w:id="6627" w:author="249326630@qq.com" w:date="2018-12-25T18:25:00Z"/>
              </w:rPr>
            </w:pPr>
            <w:del w:id="6628" w:author="249326630@qq.com" w:date="2018-12-25T18:25:00Z">
              <w:r w:rsidDel="00E27A9C">
                <w:delText>名称</w:delText>
              </w:r>
            </w:del>
          </w:p>
        </w:tc>
        <w:tc>
          <w:tcPr>
            <w:tcW w:w="4536" w:type="dxa"/>
          </w:tcPr>
          <w:p w14:paraId="3C5A17A5" w14:textId="3C6C6071" w:rsidR="00A75A38" w:rsidDel="00E27A9C" w:rsidRDefault="00A75A38" w:rsidP="00CF3095">
            <w:pPr>
              <w:pStyle w:val="Axure"/>
              <w:tabs>
                <w:tab w:val="left" w:pos="1190"/>
              </w:tabs>
              <w:ind w:firstLine="360"/>
              <w:rPr>
                <w:del w:id="6629" w:author="249326630@qq.com" w:date="2018-12-25T18:25:00Z"/>
              </w:rPr>
            </w:pPr>
            <w:del w:id="6630" w:author="249326630@qq.com" w:date="2018-12-25T18:25:00Z">
              <w:r w:rsidDel="00E27A9C">
                <w:delText>交互</w:delText>
              </w:r>
              <w:r w:rsidDel="00E27A9C">
                <w:tab/>
              </w:r>
            </w:del>
          </w:p>
        </w:tc>
      </w:tr>
      <w:tr w:rsidR="00A75A38" w:rsidDel="00E27A9C" w14:paraId="7F99A6C9" w14:textId="4E46D09B" w:rsidTr="00CF3095">
        <w:trPr>
          <w:cantSplit/>
          <w:del w:id="6631" w:author="249326630@qq.com" w:date="2018-12-25T18:25:00Z"/>
        </w:trPr>
        <w:tc>
          <w:tcPr>
            <w:tcW w:w="1413" w:type="dxa"/>
          </w:tcPr>
          <w:p w14:paraId="17AB3F3D" w14:textId="745D0C24" w:rsidR="00A75A38" w:rsidDel="00E27A9C" w:rsidRDefault="00A75A38" w:rsidP="00CF3095">
            <w:pPr>
              <w:pStyle w:val="Axure0"/>
              <w:ind w:firstLine="360"/>
              <w:rPr>
                <w:del w:id="6632" w:author="249326630@qq.com" w:date="2018-12-25T18:25:00Z"/>
              </w:rPr>
            </w:pPr>
            <w:del w:id="6633" w:author="249326630@qq.com" w:date="2018-12-25T18:25:00Z">
              <w:r w:rsidDel="00E27A9C">
                <w:delText>1</w:delText>
              </w:r>
            </w:del>
          </w:p>
        </w:tc>
        <w:tc>
          <w:tcPr>
            <w:tcW w:w="2268" w:type="dxa"/>
          </w:tcPr>
          <w:p w14:paraId="1FA5D40A" w14:textId="2F49F1EC" w:rsidR="00A75A38" w:rsidDel="00E27A9C" w:rsidRDefault="00A75A38" w:rsidP="00CF3095">
            <w:pPr>
              <w:pStyle w:val="Axure0"/>
              <w:ind w:firstLine="360"/>
              <w:rPr>
                <w:del w:id="6634" w:author="249326630@qq.com" w:date="2018-12-25T18:25:00Z"/>
              </w:rPr>
            </w:pPr>
            <w:del w:id="6635" w:author="249326630@qq.com" w:date="2018-12-25T18:25:00Z">
              <w:r w:rsidDel="00E27A9C">
                <w:rPr>
                  <w:rFonts w:hint="eastAsia"/>
                  <w:lang w:eastAsia="zh-CN"/>
                </w:rPr>
                <w:delText>关闭</w:delText>
              </w:r>
            </w:del>
          </w:p>
        </w:tc>
        <w:tc>
          <w:tcPr>
            <w:tcW w:w="4536" w:type="dxa"/>
          </w:tcPr>
          <w:p w14:paraId="37C4450C" w14:textId="272B96D9" w:rsidR="00A75A38" w:rsidDel="00E27A9C" w:rsidRDefault="00A75A38" w:rsidP="00A75A38">
            <w:pPr>
              <w:pStyle w:val="Axure0"/>
              <w:ind w:firstLine="360"/>
              <w:rPr>
                <w:del w:id="6636" w:author="249326630@qq.com" w:date="2018-12-25T18:25:00Z"/>
                <w:lang w:eastAsia="zh-CN"/>
              </w:rPr>
            </w:pPr>
            <w:del w:id="6637" w:author="249326630@qq.com" w:date="2018-12-25T18:25:00Z">
              <w:r w:rsidDel="00E27A9C">
                <w:rPr>
                  <w:rFonts w:hint="eastAsia"/>
                  <w:lang w:eastAsia="zh-CN"/>
                </w:rPr>
                <w:delText>点击后取消删除举报贴</w:delText>
              </w:r>
            </w:del>
          </w:p>
        </w:tc>
      </w:tr>
      <w:tr w:rsidR="00A75A38" w:rsidDel="00E27A9C" w14:paraId="3016906B" w14:textId="51007AD7" w:rsidTr="00CF3095">
        <w:trPr>
          <w:cnfStyle w:val="000000010000" w:firstRow="0" w:lastRow="0" w:firstColumn="0" w:lastColumn="0" w:oddVBand="0" w:evenVBand="0" w:oddHBand="0" w:evenHBand="1" w:firstRowFirstColumn="0" w:firstRowLastColumn="0" w:lastRowFirstColumn="0" w:lastRowLastColumn="0"/>
          <w:cantSplit/>
          <w:del w:id="6638" w:author="249326630@qq.com" w:date="2018-12-25T18:25:00Z"/>
        </w:trPr>
        <w:tc>
          <w:tcPr>
            <w:tcW w:w="1413" w:type="dxa"/>
          </w:tcPr>
          <w:p w14:paraId="44A06D86" w14:textId="426E3386" w:rsidR="00A75A38" w:rsidDel="00E27A9C" w:rsidRDefault="00A75A38" w:rsidP="00CF3095">
            <w:pPr>
              <w:pStyle w:val="Axure0"/>
              <w:ind w:firstLine="360"/>
              <w:rPr>
                <w:del w:id="6639" w:author="249326630@qq.com" w:date="2018-12-25T18:25:00Z"/>
                <w:lang w:eastAsia="zh-CN"/>
              </w:rPr>
            </w:pPr>
            <w:del w:id="6640" w:author="249326630@qq.com" w:date="2018-12-25T18:25:00Z">
              <w:r w:rsidDel="00E27A9C">
                <w:rPr>
                  <w:rFonts w:hint="eastAsia"/>
                  <w:lang w:eastAsia="zh-CN"/>
                </w:rPr>
                <w:delText>2</w:delText>
              </w:r>
            </w:del>
          </w:p>
        </w:tc>
        <w:tc>
          <w:tcPr>
            <w:tcW w:w="2268" w:type="dxa"/>
          </w:tcPr>
          <w:p w14:paraId="599674EF" w14:textId="6B5038B6" w:rsidR="00A75A38" w:rsidDel="00E27A9C" w:rsidRDefault="00A75A38" w:rsidP="00CF3095">
            <w:pPr>
              <w:pStyle w:val="Axure0"/>
              <w:ind w:firstLine="360"/>
              <w:rPr>
                <w:del w:id="6641" w:author="249326630@qq.com" w:date="2018-12-25T18:25:00Z"/>
                <w:lang w:eastAsia="zh-CN"/>
              </w:rPr>
            </w:pPr>
            <w:del w:id="6642" w:author="249326630@qq.com" w:date="2018-12-25T18:25:00Z">
              <w:r w:rsidDel="00E27A9C">
                <w:rPr>
                  <w:rFonts w:hint="eastAsia"/>
                  <w:lang w:eastAsia="zh-CN"/>
                </w:rPr>
                <w:delText>取消</w:delText>
              </w:r>
            </w:del>
          </w:p>
        </w:tc>
        <w:tc>
          <w:tcPr>
            <w:tcW w:w="4536" w:type="dxa"/>
          </w:tcPr>
          <w:p w14:paraId="7C10EB0F" w14:textId="31597C40" w:rsidR="00A75A38" w:rsidDel="00E27A9C" w:rsidRDefault="00A75A38" w:rsidP="00CF3095">
            <w:pPr>
              <w:pStyle w:val="Axure0"/>
              <w:ind w:firstLine="360"/>
              <w:rPr>
                <w:del w:id="6643" w:author="249326630@qq.com" w:date="2018-12-25T18:25:00Z"/>
                <w:lang w:eastAsia="zh-CN"/>
              </w:rPr>
            </w:pPr>
            <w:del w:id="6644" w:author="249326630@qq.com" w:date="2018-12-25T18:25:00Z">
              <w:r w:rsidDel="00E27A9C">
                <w:rPr>
                  <w:rFonts w:hint="eastAsia"/>
                  <w:lang w:eastAsia="zh-CN"/>
                </w:rPr>
                <w:delText>点击后取消删除举报贴</w:delText>
              </w:r>
            </w:del>
          </w:p>
        </w:tc>
      </w:tr>
      <w:tr w:rsidR="00A75A38" w:rsidDel="00E27A9C" w14:paraId="64ED7E21" w14:textId="143E459A" w:rsidTr="00CF3095">
        <w:trPr>
          <w:cantSplit/>
          <w:del w:id="6645" w:author="249326630@qq.com" w:date="2018-12-25T18:25:00Z"/>
        </w:trPr>
        <w:tc>
          <w:tcPr>
            <w:tcW w:w="1413" w:type="dxa"/>
          </w:tcPr>
          <w:p w14:paraId="6CAF16FC" w14:textId="26795637" w:rsidR="00A75A38" w:rsidDel="00E27A9C" w:rsidRDefault="00A75A38" w:rsidP="00CF3095">
            <w:pPr>
              <w:pStyle w:val="Axure0"/>
              <w:ind w:firstLine="360"/>
              <w:rPr>
                <w:del w:id="6646" w:author="249326630@qq.com" w:date="2018-12-25T18:25:00Z"/>
                <w:lang w:eastAsia="zh-CN"/>
              </w:rPr>
            </w:pPr>
            <w:del w:id="6647" w:author="249326630@qq.com" w:date="2018-12-25T18:25:00Z">
              <w:r w:rsidDel="00E27A9C">
                <w:rPr>
                  <w:rFonts w:hint="eastAsia"/>
                  <w:lang w:eastAsia="zh-CN"/>
                </w:rPr>
                <w:delText>3</w:delText>
              </w:r>
            </w:del>
          </w:p>
        </w:tc>
        <w:tc>
          <w:tcPr>
            <w:tcW w:w="2268" w:type="dxa"/>
          </w:tcPr>
          <w:p w14:paraId="1411B1A5" w14:textId="03957269" w:rsidR="00A75A38" w:rsidDel="00E27A9C" w:rsidRDefault="00A75A38" w:rsidP="00CF3095">
            <w:pPr>
              <w:pStyle w:val="Axure0"/>
              <w:ind w:firstLine="360"/>
              <w:rPr>
                <w:del w:id="6648" w:author="249326630@qq.com" w:date="2018-12-25T18:25:00Z"/>
                <w:lang w:eastAsia="zh-CN"/>
              </w:rPr>
            </w:pPr>
            <w:del w:id="6649" w:author="249326630@qq.com" w:date="2018-12-25T18:25:00Z">
              <w:r w:rsidDel="00E27A9C">
                <w:rPr>
                  <w:rFonts w:hint="eastAsia"/>
                  <w:lang w:eastAsia="zh-CN"/>
                </w:rPr>
                <w:delText>确认</w:delText>
              </w:r>
            </w:del>
          </w:p>
        </w:tc>
        <w:tc>
          <w:tcPr>
            <w:tcW w:w="4536" w:type="dxa"/>
          </w:tcPr>
          <w:p w14:paraId="05D8B03B" w14:textId="5F066ADB" w:rsidR="00A75A38" w:rsidDel="00E27A9C" w:rsidRDefault="00A75A38" w:rsidP="00CF3095">
            <w:pPr>
              <w:pStyle w:val="Axure0"/>
              <w:ind w:firstLine="360"/>
              <w:rPr>
                <w:del w:id="6650" w:author="249326630@qq.com" w:date="2018-12-25T18:25:00Z"/>
                <w:lang w:eastAsia="zh-CN"/>
              </w:rPr>
            </w:pPr>
            <w:del w:id="6651" w:author="249326630@qq.com" w:date="2018-12-25T18:25:00Z">
              <w:r w:rsidDel="00E27A9C">
                <w:rPr>
                  <w:rFonts w:hint="eastAsia"/>
                  <w:lang w:eastAsia="zh-CN"/>
                </w:rPr>
                <w:delText>点击后确认删除举报贴</w:delText>
              </w:r>
            </w:del>
          </w:p>
        </w:tc>
      </w:tr>
    </w:tbl>
    <w:p w14:paraId="060CA8C2" w14:textId="3400E9F5" w:rsidR="00A75A38" w:rsidDel="00E27A9C" w:rsidRDefault="00A75A38" w:rsidP="00A75A38">
      <w:pPr>
        <w:rPr>
          <w:del w:id="6652" w:author="249326630@qq.com" w:date="2018-12-25T18:25:00Z"/>
        </w:rPr>
      </w:pPr>
    </w:p>
    <w:p w14:paraId="2A8A6A97" w14:textId="221C1AA5" w:rsidR="00A75A38" w:rsidDel="00E27A9C" w:rsidRDefault="00A75A38" w:rsidP="00A75A38">
      <w:pPr>
        <w:rPr>
          <w:del w:id="6653" w:author="249326630@qq.com" w:date="2018-12-25T18:25:00Z"/>
        </w:rPr>
      </w:pPr>
    </w:p>
    <w:p w14:paraId="5D4169B1" w14:textId="780B2527" w:rsidR="00A75A38" w:rsidDel="00E27A9C" w:rsidRDefault="00A75A38" w:rsidP="00A75A38">
      <w:pPr>
        <w:rPr>
          <w:ins w:id="6654" w:author="HerculesHu" w:date="2017-12-23T23:51:00Z"/>
          <w:del w:id="6655" w:author="249326630@qq.com" w:date="2018-12-25T18:25:00Z"/>
        </w:rPr>
      </w:pPr>
      <w:del w:id="6656" w:author="249326630@qq.com" w:date="2018-12-25T18:25:00Z">
        <w:r w:rsidDel="00E27A9C">
          <w:rPr>
            <w:noProof/>
          </w:rPr>
          <w:drawing>
            <wp:inline distT="0" distB="0" distL="0" distR="0" wp14:anchorId="64242CF4" wp14:editId="5ADD6BB9">
              <wp:extent cx="4733925" cy="2457450"/>
              <wp:effectExtent l="0" t="0" r="952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733925" cy="2457450"/>
                      </a:xfrm>
                      <a:prstGeom prst="rect">
                        <a:avLst/>
                      </a:prstGeom>
                    </pic:spPr>
                  </pic:pic>
                </a:graphicData>
              </a:graphic>
            </wp:inline>
          </w:drawing>
        </w:r>
      </w:del>
    </w:p>
    <w:p w14:paraId="454960B7" w14:textId="586C8D51" w:rsidR="00636C47" w:rsidDel="00E27A9C" w:rsidRDefault="00636C47" w:rsidP="00636C47">
      <w:pPr>
        <w:jc w:val="center"/>
        <w:rPr>
          <w:ins w:id="6657" w:author="HerculesHu" w:date="2017-12-23T23:51:00Z"/>
          <w:del w:id="6658" w:author="249326630@qq.com" w:date="2018-12-25T18:25:00Z"/>
        </w:rPr>
      </w:pPr>
      <w:ins w:id="6659" w:author="HerculesHu" w:date="2017-12-23T23:51:00Z">
        <w:del w:id="6660" w:author="249326630@qq.com" w:date="2018-12-25T18:25:00Z">
          <w:r w:rsidDel="00E27A9C">
            <w:rPr>
              <w:rFonts w:hint="eastAsia"/>
            </w:rPr>
            <w:delText>（电脑</w:delText>
          </w:r>
          <w:r w:rsidDel="00E27A9C">
            <w:delText>版</w:delText>
          </w:r>
          <w:r w:rsidDel="00E27A9C">
            <w:rPr>
              <w:rFonts w:hint="eastAsia"/>
            </w:rPr>
            <w:delText>）</w:delText>
          </w:r>
        </w:del>
      </w:ins>
    </w:p>
    <w:p w14:paraId="7ADE2E0B" w14:textId="577653C9" w:rsidR="00636C47" w:rsidRPr="00A75A38" w:rsidDel="00E27A9C" w:rsidRDefault="00636C47" w:rsidP="00A75A38">
      <w:pPr>
        <w:rPr>
          <w:del w:id="6661" w:author="249326630@qq.com" w:date="2018-12-25T18:25:00Z"/>
        </w:rPr>
      </w:pPr>
    </w:p>
    <w:p w14:paraId="7DD054F3" w14:textId="15BA4F79" w:rsidR="00282820" w:rsidDel="00E27A9C" w:rsidRDefault="00E54CDC">
      <w:pPr>
        <w:pStyle w:val="a1"/>
        <w:rPr>
          <w:del w:id="6662" w:author="249326630@qq.com" w:date="2018-12-25T18:25:00Z"/>
        </w:rPr>
      </w:pPr>
      <w:ins w:id="6663" w:author="吴苏琪" w:date="2018-01-07T03:50:00Z">
        <w:del w:id="6664" w:author="249326630@qq.com" w:date="2018-12-25T18:25:00Z">
          <w:r w:rsidDel="00E27A9C">
            <w:rPr>
              <w:rFonts w:hint="eastAsia"/>
            </w:rPr>
            <w:delText>管理员</w:delText>
          </w:r>
        </w:del>
      </w:ins>
      <w:del w:id="6665" w:author="249326630@qq.com" w:date="2018-12-25T18:25:00Z">
        <w:r w:rsidR="00282820" w:rsidDel="00E27A9C">
          <w:rPr>
            <w:rFonts w:hint="eastAsia"/>
          </w:rPr>
          <w:delText>特殊</w:delText>
        </w:r>
        <w:r w:rsidR="00282820" w:rsidDel="00E27A9C">
          <w:delText>帖管理</w:delText>
        </w:r>
      </w:del>
    </w:p>
    <w:p w14:paraId="1107D47B" w14:textId="6618C211" w:rsidR="00316E95" w:rsidRPr="00DA3230" w:rsidDel="00E27A9C" w:rsidRDefault="00316E95" w:rsidP="00316E95">
      <w:pPr>
        <w:rPr>
          <w:del w:id="6666" w:author="249326630@qq.com" w:date="2018-12-25T18:25:00Z"/>
        </w:rPr>
      </w:pPr>
      <w:del w:id="6667" w:author="249326630@qq.com" w:date="2018-12-25T18:25:00Z">
        <w:r w:rsidDel="00E27A9C">
          <w:rPr>
            <w:rFonts w:hint="eastAsia"/>
          </w:rPr>
          <w:delText xml:space="preserve"> </w:delText>
        </w:r>
      </w:del>
    </w:p>
    <w:tbl>
      <w:tblPr>
        <w:tblStyle w:val="Axure1"/>
        <w:tblpPr w:leftFromText="180" w:rightFromText="180" w:vertAnchor="text" w:horzAnchor="margin" w:tblpY="51"/>
        <w:tblW w:w="0" w:type="auto"/>
        <w:tblLook w:val="04A0" w:firstRow="1" w:lastRow="0" w:firstColumn="1" w:lastColumn="0" w:noHBand="0" w:noVBand="1"/>
      </w:tblPr>
      <w:tblGrid>
        <w:gridCol w:w="1413"/>
        <w:gridCol w:w="2268"/>
        <w:gridCol w:w="4536"/>
      </w:tblGrid>
      <w:tr w:rsidR="00316E95" w:rsidDel="00E27A9C" w14:paraId="152AB646" w14:textId="47F5DC31" w:rsidTr="00CF3095">
        <w:trPr>
          <w:cnfStyle w:val="100000000000" w:firstRow="1" w:lastRow="0" w:firstColumn="0" w:lastColumn="0" w:oddVBand="0" w:evenVBand="0" w:oddHBand="0" w:evenHBand="0" w:firstRowFirstColumn="0" w:firstRowLastColumn="0" w:lastRowFirstColumn="0" w:lastRowLastColumn="0"/>
          <w:cantSplit/>
          <w:tblHeader/>
          <w:del w:id="6668" w:author="249326630@qq.com" w:date="2018-12-25T18:25:00Z"/>
        </w:trPr>
        <w:tc>
          <w:tcPr>
            <w:tcW w:w="1413" w:type="dxa"/>
          </w:tcPr>
          <w:p w14:paraId="746F2D80" w14:textId="6CD78D0C" w:rsidR="00316E95" w:rsidDel="00E27A9C" w:rsidRDefault="00316E95" w:rsidP="00CF3095">
            <w:pPr>
              <w:pStyle w:val="Axure"/>
              <w:rPr>
                <w:del w:id="6669" w:author="249326630@qq.com" w:date="2018-12-25T18:25:00Z"/>
              </w:rPr>
            </w:pPr>
            <w:del w:id="6670" w:author="249326630@qq.com" w:date="2018-12-25T18:25:00Z">
              <w:r w:rsidDel="00E27A9C">
                <w:delText>脚注</w:delText>
              </w:r>
            </w:del>
          </w:p>
        </w:tc>
        <w:tc>
          <w:tcPr>
            <w:tcW w:w="2268" w:type="dxa"/>
          </w:tcPr>
          <w:p w14:paraId="683177E4" w14:textId="69D41D14" w:rsidR="00316E95" w:rsidDel="00E27A9C" w:rsidRDefault="00316E95" w:rsidP="00CF3095">
            <w:pPr>
              <w:pStyle w:val="Axure"/>
              <w:rPr>
                <w:del w:id="6671" w:author="249326630@qq.com" w:date="2018-12-25T18:25:00Z"/>
              </w:rPr>
            </w:pPr>
            <w:del w:id="6672" w:author="249326630@qq.com" w:date="2018-12-25T18:25:00Z">
              <w:r w:rsidDel="00E27A9C">
                <w:delText>名称</w:delText>
              </w:r>
            </w:del>
          </w:p>
        </w:tc>
        <w:tc>
          <w:tcPr>
            <w:tcW w:w="4536" w:type="dxa"/>
          </w:tcPr>
          <w:p w14:paraId="4CD1515A" w14:textId="5165C2FA" w:rsidR="00316E95" w:rsidDel="00E27A9C" w:rsidRDefault="00316E95" w:rsidP="00CF3095">
            <w:pPr>
              <w:pStyle w:val="Axure"/>
              <w:tabs>
                <w:tab w:val="left" w:pos="1190"/>
              </w:tabs>
              <w:rPr>
                <w:del w:id="6673" w:author="249326630@qq.com" w:date="2018-12-25T18:25:00Z"/>
              </w:rPr>
            </w:pPr>
            <w:del w:id="6674" w:author="249326630@qq.com" w:date="2018-12-25T18:25:00Z">
              <w:r w:rsidDel="00E27A9C">
                <w:delText>交互</w:delText>
              </w:r>
              <w:r w:rsidDel="00E27A9C">
                <w:tab/>
              </w:r>
            </w:del>
          </w:p>
        </w:tc>
      </w:tr>
      <w:tr w:rsidR="00316E95" w:rsidDel="00E27A9C" w14:paraId="1555283C" w14:textId="5D628871" w:rsidTr="00CF3095">
        <w:trPr>
          <w:cantSplit/>
          <w:del w:id="6675" w:author="249326630@qq.com" w:date="2018-12-25T18:25:00Z"/>
        </w:trPr>
        <w:tc>
          <w:tcPr>
            <w:tcW w:w="1413" w:type="dxa"/>
          </w:tcPr>
          <w:p w14:paraId="229F6756" w14:textId="19E33AFC" w:rsidR="00316E95" w:rsidDel="00E27A9C" w:rsidRDefault="00316E95" w:rsidP="00CF3095">
            <w:pPr>
              <w:pStyle w:val="Axure0"/>
              <w:rPr>
                <w:del w:id="6676" w:author="249326630@qq.com" w:date="2018-12-25T18:25:00Z"/>
              </w:rPr>
            </w:pPr>
            <w:del w:id="6677" w:author="249326630@qq.com" w:date="2018-12-25T18:25:00Z">
              <w:r w:rsidDel="00E27A9C">
                <w:delText>1</w:delText>
              </w:r>
            </w:del>
          </w:p>
        </w:tc>
        <w:tc>
          <w:tcPr>
            <w:tcW w:w="2268" w:type="dxa"/>
          </w:tcPr>
          <w:p w14:paraId="584C01CB" w14:textId="5213D791" w:rsidR="00316E95" w:rsidDel="00E27A9C" w:rsidRDefault="00316E95" w:rsidP="00CF3095">
            <w:pPr>
              <w:pStyle w:val="Axure0"/>
              <w:rPr>
                <w:del w:id="6678" w:author="249326630@qq.com" w:date="2018-12-25T18:25:00Z"/>
                <w:lang w:eastAsia="zh-CN"/>
              </w:rPr>
            </w:pPr>
            <w:del w:id="6679" w:author="249326630@qq.com" w:date="2018-12-25T18:25:00Z">
              <w:r w:rsidDel="00E27A9C">
                <w:rPr>
                  <w:rFonts w:hint="eastAsia"/>
                  <w:lang w:eastAsia="zh-CN"/>
                </w:rPr>
                <w:delText>翻页</w:delText>
              </w:r>
              <w:r w:rsidDel="00E27A9C">
                <w:rPr>
                  <w:lang w:eastAsia="zh-CN"/>
                </w:rPr>
                <w:delText>按钮</w:delText>
              </w:r>
            </w:del>
          </w:p>
        </w:tc>
        <w:tc>
          <w:tcPr>
            <w:tcW w:w="4536" w:type="dxa"/>
          </w:tcPr>
          <w:p w14:paraId="76EDA162" w14:textId="4348DD67" w:rsidR="00316E95" w:rsidDel="00E27A9C" w:rsidRDefault="00316E95" w:rsidP="00CF3095">
            <w:pPr>
              <w:pStyle w:val="Axure0"/>
              <w:rPr>
                <w:del w:id="6680" w:author="249326630@qq.com" w:date="2018-12-25T18:25:00Z"/>
                <w:lang w:eastAsia="zh-CN"/>
              </w:rPr>
            </w:pPr>
            <w:del w:id="6681" w:author="249326630@qq.com" w:date="2018-12-25T18:25:00Z">
              <w:r w:rsidDel="00E27A9C">
                <w:rPr>
                  <w:rFonts w:hint="eastAsia"/>
                  <w:lang w:eastAsia="zh-CN"/>
                </w:rPr>
                <w:delText>点击进行</w:delText>
              </w:r>
              <w:r w:rsidDel="00E27A9C">
                <w:rPr>
                  <w:lang w:eastAsia="zh-CN"/>
                </w:rPr>
                <w:delText>翻页</w:delText>
              </w:r>
            </w:del>
          </w:p>
        </w:tc>
      </w:tr>
      <w:tr w:rsidR="00316E95" w:rsidDel="00E27A9C" w14:paraId="12EFD385" w14:textId="223FB088" w:rsidTr="00CF3095">
        <w:trPr>
          <w:cnfStyle w:val="000000010000" w:firstRow="0" w:lastRow="0" w:firstColumn="0" w:lastColumn="0" w:oddVBand="0" w:evenVBand="0" w:oddHBand="0" w:evenHBand="1" w:firstRowFirstColumn="0" w:firstRowLastColumn="0" w:lastRowFirstColumn="0" w:lastRowLastColumn="0"/>
          <w:cantSplit/>
          <w:del w:id="6682" w:author="249326630@qq.com" w:date="2018-12-25T18:25:00Z"/>
        </w:trPr>
        <w:tc>
          <w:tcPr>
            <w:tcW w:w="1413" w:type="dxa"/>
          </w:tcPr>
          <w:p w14:paraId="7EF5548B" w14:textId="6969ED04" w:rsidR="00316E95" w:rsidDel="00E27A9C" w:rsidRDefault="00316E95" w:rsidP="00CF3095">
            <w:pPr>
              <w:pStyle w:val="Axure0"/>
              <w:rPr>
                <w:del w:id="6683" w:author="249326630@qq.com" w:date="2018-12-25T18:25:00Z"/>
                <w:lang w:eastAsia="zh-CN"/>
              </w:rPr>
            </w:pPr>
            <w:del w:id="6684" w:author="249326630@qq.com" w:date="2018-12-25T18:25:00Z">
              <w:r w:rsidDel="00E27A9C">
                <w:rPr>
                  <w:rFonts w:hint="eastAsia"/>
                  <w:lang w:eastAsia="zh-CN"/>
                </w:rPr>
                <w:delText>2</w:delText>
              </w:r>
            </w:del>
          </w:p>
        </w:tc>
        <w:tc>
          <w:tcPr>
            <w:tcW w:w="2268" w:type="dxa"/>
          </w:tcPr>
          <w:p w14:paraId="24B95507" w14:textId="538D975D" w:rsidR="00316E95" w:rsidDel="00E27A9C" w:rsidRDefault="00316E95" w:rsidP="00CF3095">
            <w:pPr>
              <w:pStyle w:val="Axure0"/>
              <w:rPr>
                <w:del w:id="6685" w:author="249326630@qq.com" w:date="2018-12-25T18:25:00Z"/>
                <w:lang w:eastAsia="zh-CN"/>
              </w:rPr>
            </w:pPr>
            <w:del w:id="6686" w:author="249326630@qq.com" w:date="2018-12-25T18:25:00Z">
              <w:r w:rsidDel="00E27A9C">
                <w:rPr>
                  <w:rFonts w:hint="eastAsia"/>
                  <w:lang w:eastAsia="zh-CN"/>
                </w:rPr>
                <w:delText>页码与</w:delText>
              </w:r>
              <w:r w:rsidDel="00E27A9C">
                <w:rPr>
                  <w:lang w:eastAsia="zh-CN"/>
                </w:rPr>
                <w:delText>数量显示条</w:delText>
              </w:r>
            </w:del>
          </w:p>
        </w:tc>
        <w:tc>
          <w:tcPr>
            <w:tcW w:w="4536" w:type="dxa"/>
          </w:tcPr>
          <w:p w14:paraId="74FFC32F" w14:textId="1F15CBFF" w:rsidR="00316E95" w:rsidDel="00E27A9C" w:rsidRDefault="00316E95" w:rsidP="00CF3095">
            <w:pPr>
              <w:pStyle w:val="Axure0"/>
              <w:rPr>
                <w:del w:id="6687" w:author="249326630@qq.com" w:date="2018-12-25T18:25:00Z"/>
                <w:lang w:eastAsia="zh-CN"/>
              </w:rPr>
            </w:pPr>
            <w:del w:id="6688" w:author="249326630@qq.com" w:date="2018-12-25T18:25:00Z">
              <w:r w:rsidDel="00E27A9C">
                <w:rPr>
                  <w:rFonts w:hint="eastAsia"/>
                  <w:lang w:eastAsia="zh-CN"/>
                </w:rPr>
                <w:delText>显示</w:delText>
              </w:r>
              <w:r w:rsidDel="00E27A9C">
                <w:rPr>
                  <w:lang w:eastAsia="zh-CN"/>
                </w:rPr>
                <w:delText>当前页</w:delText>
              </w:r>
              <w:r w:rsidDel="00E27A9C">
                <w:rPr>
                  <w:rFonts w:hint="eastAsia"/>
                  <w:lang w:eastAsia="zh-CN"/>
                </w:rPr>
                <w:delText>与</w:delText>
              </w:r>
              <w:r w:rsidDel="00E27A9C">
                <w:rPr>
                  <w:lang w:eastAsia="zh-CN"/>
                </w:rPr>
                <w:delText>数量</w:delText>
              </w:r>
            </w:del>
          </w:p>
        </w:tc>
      </w:tr>
      <w:tr w:rsidR="00316E95" w:rsidDel="00E27A9C" w14:paraId="1B698061" w14:textId="0EB6F790" w:rsidTr="00CF3095">
        <w:trPr>
          <w:cantSplit/>
          <w:del w:id="6689" w:author="249326630@qq.com" w:date="2018-12-25T18:25:00Z"/>
        </w:trPr>
        <w:tc>
          <w:tcPr>
            <w:tcW w:w="1413" w:type="dxa"/>
          </w:tcPr>
          <w:p w14:paraId="15924918" w14:textId="1C88B0D2" w:rsidR="00316E95" w:rsidDel="00E27A9C" w:rsidRDefault="00316E95" w:rsidP="00CF3095">
            <w:pPr>
              <w:pStyle w:val="Axure0"/>
              <w:rPr>
                <w:del w:id="6690" w:author="249326630@qq.com" w:date="2018-12-25T18:25:00Z"/>
                <w:lang w:eastAsia="zh-CN"/>
              </w:rPr>
            </w:pPr>
            <w:del w:id="6691" w:author="249326630@qq.com" w:date="2018-12-25T18:25:00Z">
              <w:r w:rsidDel="00E27A9C">
                <w:rPr>
                  <w:rFonts w:hint="eastAsia"/>
                  <w:lang w:eastAsia="zh-CN"/>
                </w:rPr>
                <w:delText>3</w:delText>
              </w:r>
            </w:del>
          </w:p>
        </w:tc>
        <w:tc>
          <w:tcPr>
            <w:tcW w:w="2268" w:type="dxa"/>
          </w:tcPr>
          <w:p w14:paraId="280AE4E7" w14:textId="22E697C3" w:rsidR="00316E95" w:rsidDel="00E27A9C" w:rsidRDefault="00316E95" w:rsidP="00CF3095">
            <w:pPr>
              <w:pStyle w:val="Axure0"/>
              <w:rPr>
                <w:del w:id="6692" w:author="249326630@qq.com" w:date="2018-12-25T18:25:00Z"/>
                <w:lang w:eastAsia="zh-CN"/>
              </w:rPr>
            </w:pPr>
            <w:del w:id="6693" w:author="249326630@qq.com" w:date="2018-12-25T18:25:00Z">
              <w:r w:rsidDel="00E27A9C">
                <w:rPr>
                  <w:rFonts w:hint="eastAsia"/>
                  <w:lang w:eastAsia="zh-CN"/>
                </w:rPr>
                <w:delText>清除</w:delText>
              </w:r>
              <w:r w:rsidDel="00E27A9C">
                <w:rPr>
                  <w:lang w:eastAsia="zh-CN"/>
                </w:rPr>
                <w:delText>按钮</w:delText>
              </w:r>
            </w:del>
          </w:p>
        </w:tc>
        <w:tc>
          <w:tcPr>
            <w:tcW w:w="4536" w:type="dxa"/>
          </w:tcPr>
          <w:p w14:paraId="44FC3AD3" w14:textId="72E9CEFF" w:rsidR="00316E95" w:rsidDel="00E27A9C" w:rsidRDefault="00316E95" w:rsidP="00CF3095">
            <w:pPr>
              <w:pStyle w:val="Axure0"/>
              <w:rPr>
                <w:del w:id="6694" w:author="249326630@qq.com" w:date="2018-12-25T18:25:00Z"/>
                <w:lang w:eastAsia="zh-CN"/>
              </w:rPr>
            </w:pPr>
            <w:del w:id="6695" w:author="249326630@qq.com" w:date="2018-12-25T18:25:00Z">
              <w:r w:rsidDel="00E27A9C">
                <w:rPr>
                  <w:rFonts w:hint="eastAsia"/>
                  <w:lang w:eastAsia="zh-CN"/>
                </w:rPr>
                <w:delText>点击对所有</w:delText>
              </w:r>
              <w:r w:rsidDel="00E27A9C">
                <w:rPr>
                  <w:lang w:eastAsia="zh-CN"/>
                </w:rPr>
                <w:delText>页的</w:delText>
              </w:r>
              <w:r w:rsidDel="00E27A9C">
                <w:rPr>
                  <w:rFonts w:hint="eastAsia"/>
                  <w:lang w:eastAsia="zh-CN"/>
                </w:rPr>
                <w:delText>选择进行</w:delText>
              </w:r>
              <w:r w:rsidDel="00E27A9C">
                <w:rPr>
                  <w:lang w:eastAsia="zh-CN"/>
                </w:rPr>
                <w:delText>清除</w:delText>
              </w:r>
            </w:del>
          </w:p>
        </w:tc>
      </w:tr>
      <w:tr w:rsidR="00316E95" w:rsidDel="00E27A9C" w14:paraId="58257EC0" w14:textId="1E8EFF5F" w:rsidTr="00CF3095">
        <w:trPr>
          <w:cnfStyle w:val="000000010000" w:firstRow="0" w:lastRow="0" w:firstColumn="0" w:lastColumn="0" w:oddVBand="0" w:evenVBand="0" w:oddHBand="0" w:evenHBand="1" w:firstRowFirstColumn="0" w:firstRowLastColumn="0" w:lastRowFirstColumn="0" w:lastRowLastColumn="0"/>
          <w:cantSplit/>
          <w:del w:id="6696" w:author="249326630@qq.com" w:date="2018-12-25T18:25:00Z"/>
        </w:trPr>
        <w:tc>
          <w:tcPr>
            <w:tcW w:w="1413" w:type="dxa"/>
          </w:tcPr>
          <w:p w14:paraId="396EC6E8" w14:textId="7956C39A" w:rsidR="00316E95" w:rsidDel="00E27A9C" w:rsidRDefault="00316E95" w:rsidP="00CF3095">
            <w:pPr>
              <w:pStyle w:val="Axure0"/>
              <w:rPr>
                <w:del w:id="6697" w:author="249326630@qq.com" w:date="2018-12-25T18:25:00Z"/>
                <w:lang w:eastAsia="zh-CN"/>
              </w:rPr>
            </w:pPr>
            <w:del w:id="6698" w:author="249326630@qq.com" w:date="2018-12-25T18:25:00Z">
              <w:r w:rsidDel="00E27A9C">
                <w:rPr>
                  <w:rFonts w:hint="eastAsia"/>
                  <w:lang w:eastAsia="zh-CN"/>
                </w:rPr>
                <w:delText>4</w:delText>
              </w:r>
            </w:del>
          </w:p>
        </w:tc>
        <w:tc>
          <w:tcPr>
            <w:tcW w:w="2268" w:type="dxa"/>
          </w:tcPr>
          <w:p w14:paraId="69D17890" w14:textId="709439DB" w:rsidR="00316E95" w:rsidDel="00E27A9C" w:rsidRDefault="00316E95" w:rsidP="00CF3095">
            <w:pPr>
              <w:pStyle w:val="Axure0"/>
              <w:rPr>
                <w:del w:id="6699" w:author="249326630@qq.com" w:date="2018-12-25T18:25:00Z"/>
                <w:lang w:eastAsia="zh-CN"/>
              </w:rPr>
            </w:pPr>
            <w:del w:id="6700" w:author="249326630@qq.com" w:date="2018-12-25T18:25:00Z">
              <w:r w:rsidDel="00E27A9C">
                <w:rPr>
                  <w:rFonts w:hint="eastAsia"/>
                  <w:lang w:eastAsia="zh-CN"/>
                </w:rPr>
                <w:delText>反选</w:delText>
              </w:r>
              <w:r w:rsidDel="00E27A9C">
                <w:rPr>
                  <w:lang w:eastAsia="zh-CN"/>
                </w:rPr>
                <w:delText>按钮</w:delText>
              </w:r>
            </w:del>
          </w:p>
        </w:tc>
        <w:tc>
          <w:tcPr>
            <w:tcW w:w="4536" w:type="dxa"/>
          </w:tcPr>
          <w:p w14:paraId="240B14B1" w14:textId="21CF08BD" w:rsidR="00316E95" w:rsidDel="00E27A9C" w:rsidRDefault="00316E95" w:rsidP="00CF3095">
            <w:pPr>
              <w:pStyle w:val="Axure0"/>
              <w:rPr>
                <w:del w:id="6701" w:author="249326630@qq.com" w:date="2018-12-25T18:25:00Z"/>
                <w:lang w:eastAsia="zh-CN"/>
              </w:rPr>
            </w:pPr>
            <w:del w:id="6702" w:author="249326630@qq.com" w:date="2018-12-25T18:25:00Z">
              <w:r w:rsidDel="00E27A9C">
                <w:rPr>
                  <w:rFonts w:hint="eastAsia"/>
                  <w:lang w:eastAsia="zh-CN"/>
                </w:rPr>
                <w:delText>点击进行所有</w:delText>
              </w:r>
              <w:r w:rsidDel="00E27A9C">
                <w:rPr>
                  <w:lang w:eastAsia="zh-CN"/>
                </w:rPr>
                <w:delText>页的</w:delText>
              </w:r>
              <w:r w:rsidDel="00E27A9C">
                <w:rPr>
                  <w:rFonts w:hint="eastAsia"/>
                  <w:lang w:eastAsia="zh-CN"/>
                </w:rPr>
                <w:delText>反选</w:delText>
              </w:r>
            </w:del>
          </w:p>
        </w:tc>
      </w:tr>
      <w:tr w:rsidR="00316E95" w:rsidDel="00E27A9C" w14:paraId="4715FEF6" w14:textId="7D5DA42C" w:rsidTr="00CF3095">
        <w:trPr>
          <w:cantSplit/>
          <w:del w:id="6703" w:author="249326630@qq.com" w:date="2018-12-25T18:25:00Z"/>
        </w:trPr>
        <w:tc>
          <w:tcPr>
            <w:tcW w:w="1413" w:type="dxa"/>
          </w:tcPr>
          <w:p w14:paraId="317C6B49" w14:textId="483D8035" w:rsidR="00316E95" w:rsidDel="00E27A9C" w:rsidRDefault="00316E95" w:rsidP="00CF3095">
            <w:pPr>
              <w:pStyle w:val="Axure0"/>
              <w:rPr>
                <w:del w:id="6704" w:author="249326630@qq.com" w:date="2018-12-25T18:25:00Z"/>
                <w:lang w:eastAsia="zh-CN"/>
              </w:rPr>
            </w:pPr>
            <w:del w:id="6705" w:author="249326630@qq.com" w:date="2018-12-25T18:25:00Z">
              <w:r w:rsidDel="00E27A9C">
                <w:rPr>
                  <w:rFonts w:hint="eastAsia"/>
                  <w:lang w:eastAsia="zh-CN"/>
                </w:rPr>
                <w:delText>5</w:delText>
              </w:r>
            </w:del>
          </w:p>
        </w:tc>
        <w:tc>
          <w:tcPr>
            <w:tcW w:w="2268" w:type="dxa"/>
          </w:tcPr>
          <w:p w14:paraId="0D2C99B4" w14:textId="5780A5EE" w:rsidR="00316E95" w:rsidDel="00E27A9C" w:rsidRDefault="00316E95" w:rsidP="00CF3095">
            <w:pPr>
              <w:pStyle w:val="Axure0"/>
              <w:rPr>
                <w:del w:id="6706" w:author="249326630@qq.com" w:date="2018-12-25T18:25:00Z"/>
                <w:lang w:eastAsia="zh-CN"/>
              </w:rPr>
            </w:pPr>
            <w:del w:id="6707" w:author="249326630@qq.com" w:date="2018-12-25T18:25:00Z">
              <w:r w:rsidDel="00E27A9C">
                <w:rPr>
                  <w:rFonts w:hint="eastAsia"/>
                  <w:lang w:eastAsia="zh-CN"/>
                </w:rPr>
                <w:delText>全选</w:delText>
              </w:r>
              <w:r w:rsidDel="00E27A9C">
                <w:rPr>
                  <w:lang w:eastAsia="zh-CN"/>
                </w:rPr>
                <w:delText>按钮</w:delText>
              </w:r>
            </w:del>
          </w:p>
        </w:tc>
        <w:tc>
          <w:tcPr>
            <w:tcW w:w="4536" w:type="dxa"/>
          </w:tcPr>
          <w:p w14:paraId="03113B20" w14:textId="57E167F2" w:rsidR="00316E95" w:rsidDel="00E27A9C" w:rsidRDefault="00316E95" w:rsidP="00CF3095">
            <w:pPr>
              <w:pStyle w:val="Axure0"/>
              <w:rPr>
                <w:del w:id="6708" w:author="249326630@qq.com" w:date="2018-12-25T18:25:00Z"/>
                <w:lang w:eastAsia="zh-CN"/>
              </w:rPr>
            </w:pPr>
            <w:del w:id="6709" w:author="249326630@qq.com" w:date="2018-12-25T18:25:00Z">
              <w:r w:rsidDel="00E27A9C">
                <w:rPr>
                  <w:rFonts w:hint="eastAsia"/>
                  <w:lang w:eastAsia="zh-CN"/>
                </w:rPr>
                <w:delText>点击进行所有</w:delText>
              </w:r>
              <w:r w:rsidDel="00E27A9C">
                <w:rPr>
                  <w:lang w:eastAsia="zh-CN"/>
                </w:rPr>
                <w:delText>页的</w:delText>
              </w:r>
              <w:r w:rsidDel="00E27A9C">
                <w:rPr>
                  <w:rFonts w:hint="eastAsia"/>
                  <w:lang w:eastAsia="zh-CN"/>
                </w:rPr>
                <w:delText>全选</w:delText>
              </w:r>
            </w:del>
          </w:p>
        </w:tc>
      </w:tr>
      <w:tr w:rsidR="00316E95" w:rsidDel="00E27A9C" w14:paraId="4E166E62" w14:textId="702A27CE" w:rsidTr="00CF3095">
        <w:trPr>
          <w:cnfStyle w:val="000000010000" w:firstRow="0" w:lastRow="0" w:firstColumn="0" w:lastColumn="0" w:oddVBand="0" w:evenVBand="0" w:oddHBand="0" w:evenHBand="1" w:firstRowFirstColumn="0" w:firstRowLastColumn="0" w:lastRowFirstColumn="0" w:lastRowLastColumn="0"/>
          <w:cantSplit/>
          <w:del w:id="6710" w:author="249326630@qq.com" w:date="2018-12-25T18:25:00Z"/>
        </w:trPr>
        <w:tc>
          <w:tcPr>
            <w:tcW w:w="1413" w:type="dxa"/>
          </w:tcPr>
          <w:p w14:paraId="31E2F006" w14:textId="47E5CD64" w:rsidR="00316E95" w:rsidDel="00E27A9C" w:rsidRDefault="00316E95" w:rsidP="00CF3095">
            <w:pPr>
              <w:pStyle w:val="Axure0"/>
              <w:rPr>
                <w:del w:id="6711" w:author="249326630@qq.com" w:date="2018-12-25T18:25:00Z"/>
                <w:lang w:eastAsia="zh-CN"/>
              </w:rPr>
            </w:pPr>
            <w:del w:id="6712" w:author="249326630@qq.com" w:date="2018-12-25T18:25:00Z">
              <w:r w:rsidDel="00E27A9C">
                <w:rPr>
                  <w:rFonts w:hint="eastAsia"/>
                  <w:lang w:eastAsia="zh-CN"/>
                </w:rPr>
                <w:delText>6</w:delText>
              </w:r>
            </w:del>
          </w:p>
        </w:tc>
        <w:tc>
          <w:tcPr>
            <w:tcW w:w="2268" w:type="dxa"/>
          </w:tcPr>
          <w:p w14:paraId="6A1ED9B0" w14:textId="13C2F371" w:rsidR="00316E95" w:rsidDel="00E27A9C" w:rsidRDefault="00316E95" w:rsidP="00CF3095">
            <w:pPr>
              <w:pStyle w:val="Axure0"/>
              <w:rPr>
                <w:del w:id="6713" w:author="249326630@qq.com" w:date="2018-12-25T18:25:00Z"/>
                <w:lang w:eastAsia="zh-CN"/>
              </w:rPr>
            </w:pPr>
            <w:del w:id="6714" w:author="249326630@qq.com" w:date="2018-12-25T18:25:00Z">
              <w:r w:rsidDel="00E27A9C">
                <w:rPr>
                  <w:rFonts w:hint="eastAsia"/>
                  <w:lang w:eastAsia="zh-CN"/>
                </w:rPr>
                <w:delText>复选</w:delText>
              </w:r>
              <w:r w:rsidDel="00E27A9C">
                <w:rPr>
                  <w:lang w:eastAsia="zh-CN"/>
                </w:rPr>
                <w:delText>框</w:delText>
              </w:r>
            </w:del>
          </w:p>
        </w:tc>
        <w:tc>
          <w:tcPr>
            <w:tcW w:w="4536" w:type="dxa"/>
          </w:tcPr>
          <w:p w14:paraId="3C922807" w14:textId="19B92E19" w:rsidR="00316E95" w:rsidDel="00E27A9C" w:rsidRDefault="00316E95" w:rsidP="00CF3095">
            <w:pPr>
              <w:pStyle w:val="Axure0"/>
              <w:rPr>
                <w:del w:id="6715" w:author="249326630@qq.com" w:date="2018-12-25T18:25:00Z"/>
                <w:lang w:eastAsia="zh-CN"/>
              </w:rPr>
            </w:pPr>
            <w:del w:id="6716" w:author="249326630@qq.com" w:date="2018-12-25T18:25:00Z">
              <w:r w:rsidDel="00E27A9C">
                <w:rPr>
                  <w:rFonts w:hint="eastAsia"/>
                  <w:lang w:eastAsia="zh-CN"/>
                </w:rPr>
                <w:delText>点击进行复选</w:delText>
              </w:r>
            </w:del>
          </w:p>
        </w:tc>
      </w:tr>
      <w:tr w:rsidR="00316E95" w:rsidDel="00E27A9C" w14:paraId="144DDAB5" w14:textId="2E8974E4" w:rsidTr="00CF3095">
        <w:trPr>
          <w:cantSplit/>
          <w:del w:id="6717" w:author="249326630@qq.com" w:date="2018-12-25T18:25:00Z"/>
        </w:trPr>
        <w:tc>
          <w:tcPr>
            <w:tcW w:w="1413" w:type="dxa"/>
          </w:tcPr>
          <w:p w14:paraId="4D957746" w14:textId="45D0D53F" w:rsidR="00316E95" w:rsidDel="00E27A9C" w:rsidRDefault="00316E95" w:rsidP="00CF3095">
            <w:pPr>
              <w:pStyle w:val="Axure0"/>
              <w:rPr>
                <w:del w:id="6718" w:author="249326630@qq.com" w:date="2018-12-25T18:25:00Z"/>
                <w:lang w:eastAsia="zh-CN"/>
              </w:rPr>
            </w:pPr>
            <w:del w:id="6719" w:author="249326630@qq.com" w:date="2018-12-25T18:25:00Z">
              <w:r w:rsidDel="00E27A9C">
                <w:rPr>
                  <w:rFonts w:hint="eastAsia"/>
                  <w:lang w:eastAsia="zh-CN"/>
                </w:rPr>
                <w:delText>7</w:delText>
              </w:r>
            </w:del>
          </w:p>
        </w:tc>
        <w:tc>
          <w:tcPr>
            <w:tcW w:w="2268" w:type="dxa"/>
          </w:tcPr>
          <w:p w14:paraId="7A0D91D1" w14:textId="365FE867" w:rsidR="00316E95" w:rsidDel="00E27A9C" w:rsidRDefault="00316E95" w:rsidP="00CF3095">
            <w:pPr>
              <w:pStyle w:val="Axure0"/>
              <w:rPr>
                <w:del w:id="6720" w:author="249326630@qq.com" w:date="2018-12-25T18:25:00Z"/>
                <w:lang w:eastAsia="zh-CN"/>
              </w:rPr>
            </w:pPr>
            <w:del w:id="6721" w:author="249326630@qq.com" w:date="2018-12-25T18:25:00Z">
              <w:r w:rsidDel="00E27A9C">
                <w:rPr>
                  <w:rFonts w:hint="eastAsia"/>
                  <w:lang w:eastAsia="zh-CN"/>
                </w:rPr>
                <w:delText>单项删除</w:delText>
              </w:r>
              <w:r w:rsidDel="00E27A9C">
                <w:rPr>
                  <w:lang w:eastAsia="zh-CN"/>
                </w:rPr>
                <w:delText>按钮</w:delText>
              </w:r>
            </w:del>
          </w:p>
        </w:tc>
        <w:tc>
          <w:tcPr>
            <w:tcW w:w="4536" w:type="dxa"/>
          </w:tcPr>
          <w:p w14:paraId="759FF383" w14:textId="46867027" w:rsidR="00316E95" w:rsidDel="00E27A9C" w:rsidRDefault="00316E95" w:rsidP="009A55F4">
            <w:pPr>
              <w:pStyle w:val="Axure0"/>
              <w:rPr>
                <w:del w:id="6722" w:author="249326630@qq.com" w:date="2018-12-25T18:25:00Z"/>
                <w:lang w:eastAsia="zh-CN"/>
              </w:rPr>
            </w:pPr>
            <w:del w:id="6723" w:author="249326630@qq.com" w:date="2018-12-25T18:25:00Z">
              <w:r w:rsidDel="00E27A9C">
                <w:rPr>
                  <w:rFonts w:hint="eastAsia"/>
                  <w:lang w:eastAsia="zh-CN"/>
                </w:rPr>
                <w:delText>点击</w:delText>
              </w:r>
              <w:r w:rsidDel="00E27A9C">
                <w:rPr>
                  <w:lang w:eastAsia="zh-CN"/>
                </w:rPr>
                <w:delText>对该项</w:delText>
              </w:r>
              <w:r w:rsidR="009A55F4" w:rsidDel="00E27A9C">
                <w:rPr>
                  <w:rFonts w:hint="eastAsia"/>
                  <w:lang w:eastAsia="zh-CN"/>
                </w:rPr>
                <w:delText>特殊</w:delText>
              </w:r>
              <w:r w:rsidDel="00E27A9C">
                <w:rPr>
                  <w:rFonts w:hint="eastAsia"/>
                  <w:lang w:eastAsia="zh-CN"/>
                </w:rPr>
                <w:delText>贴</w:delText>
              </w:r>
              <w:r w:rsidDel="00E27A9C">
                <w:rPr>
                  <w:lang w:eastAsia="zh-CN"/>
                </w:rPr>
                <w:delText>进行</w:delText>
              </w:r>
              <w:r w:rsidR="00E84123" w:rsidDel="00E27A9C">
                <w:rPr>
                  <w:rFonts w:hint="eastAsia"/>
                  <w:lang w:eastAsia="zh-CN"/>
                </w:rPr>
                <w:delText>在</w:delText>
              </w:r>
              <w:r w:rsidR="00E84123" w:rsidDel="00E27A9C">
                <w:rPr>
                  <w:lang w:eastAsia="zh-CN"/>
                </w:rPr>
                <w:delText>列表中的</w:delText>
              </w:r>
              <w:r w:rsidR="00E84123" w:rsidDel="00E27A9C">
                <w:rPr>
                  <w:rFonts w:hint="eastAsia"/>
                  <w:lang w:eastAsia="zh-CN"/>
                </w:rPr>
                <w:delText>清</w:delText>
              </w:r>
              <w:r w:rsidDel="00E27A9C">
                <w:rPr>
                  <w:lang w:eastAsia="zh-CN"/>
                </w:rPr>
                <w:delText>除</w:delText>
              </w:r>
            </w:del>
          </w:p>
        </w:tc>
      </w:tr>
      <w:tr w:rsidR="00316E95" w:rsidDel="00E27A9C" w14:paraId="38A73056" w14:textId="6F6C0C06" w:rsidTr="00CF3095">
        <w:trPr>
          <w:cnfStyle w:val="000000010000" w:firstRow="0" w:lastRow="0" w:firstColumn="0" w:lastColumn="0" w:oddVBand="0" w:evenVBand="0" w:oddHBand="0" w:evenHBand="1" w:firstRowFirstColumn="0" w:firstRowLastColumn="0" w:lastRowFirstColumn="0" w:lastRowLastColumn="0"/>
          <w:cantSplit/>
          <w:del w:id="6724" w:author="249326630@qq.com" w:date="2018-12-25T18:25:00Z"/>
        </w:trPr>
        <w:tc>
          <w:tcPr>
            <w:tcW w:w="1413" w:type="dxa"/>
          </w:tcPr>
          <w:p w14:paraId="09CC1DCF" w14:textId="03DC36E5" w:rsidR="00316E95" w:rsidDel="00E27A9C" w:rsidRDefault="00316E95" w:rsidP="00CF3095">
            <w:pPr>
              <w:pStyle w:val="Axure0"/>
              <w:rPr>
                <w:del w:id="6725" w:author="249326630@qq.com" w:date="2018-12-25T18:25:00Z"/>
                <w:lang w:eastAsia="zh-CN"/>
              </w:rPr>
            </w:pPr>
            <w:del w:id="6726" w:author="249326630@qq.com" w:date="2018-12-25T18:25:00Z">
              <w:r w:rsidDel="00E27A9C">
                <w:rPr>
                  <w:rFonts w:hint="eastAsia"/>
                  <w:lang w:eastAsia="zh-CN"/>
                </w:rPr>
                <w:delText>8</w:delText>
              </w:r>
            </w:del>
          </w:p>
        </w:tc>
        <w:tc>
          <w:tcPr>
            <w:tcW w:w="2268" w:type="dxa"/>
          </w:tcPr>
          <w:p w14:paraId="76A04FAF" w14:textId="0256615E" w:rsidR="00316E95" w:rsidDel="00E27A9C" w:rsidRDefault="008A04ED" w:rsidP="00CF3095">
            <w:pPr>
              <w:pStyle w:val="Axure0"/>
              <w:rPr>
                <w:del w:id="6727" w:author="249326630@qq.com" w:date="2018-12-25T18:25:00Z"/>
                <w:lang w:eastAsia="zh-CN"/>
              </w:rPr>
            </w:pPr>
            <w:del w:id="6728" w:author="249326630@qq.com" w:date="2018-12-25T18:25:00Z">
              <w:r w:rsidDel="00E27A9C">
                <w:rPr>
                  <w:rFonts w:hint="eastAsia"/>
                  <w:lang w:eastAsia="zh-CN"/>
                </w:rPr>
                <w:delText>置顶</w:delText>
              </w:r>
              <w:r w:rsidDel="00E27A9C">
                <w:rPr>
                  <w:lang w:eastAsia="zh-CN"/>
                </w:rPr>
                <w:delText>帖勾选</w:delText>
              </w:r>
              <w:r w:rsidDel="00E27A9C">
                <w:rPr>
                  <w:rFonts w:hint="eastAsia"/>
                  <w:lang w:eastAsia="zh-CN"/>
                </w:rPr>
                <w:delText>器</w:delText>
              </w:r>
            </w:del>
          </w:p>
        </w:tc>
        <w:tc>
          <w:tcPr>
            <w:tcW w:w="4536" w:type="dxa"/>
          </w:tcPr>
          <w:p w14:paraId="7F1DE355" w14:textId="14327981" w:rsidR="00316E95" w:rsidDel="00E27A9C" w:rsidRDefault="003D5279" w:rsidP="00CF3095">
            <w:pPr>
              <w:pStyle w:val="Axure0"/>
              <w:rPr>
                <w:del w:id="6729" w:author="249326630@qq.com" w:date="2018-12-25T18:25:00Z"/>
                <w:lang w:eastAsia="zh-CN"/>
              </w:rPr>
            </w:pPr>
            <w:del w:id="6730" w:author="249326630@qq.com" w:date="2018-12-25T18:25:00Z">
              <w:r w:rsidDel="00E27A9C">
                <w:rPr>
                  <w:rFonts w:hint="eastAsia"/>
                  <w:lang w:eastAsia="zh-CN"/>
                </w:rPr>
                <w:delText>对帖子</w:delText>
              </w:r>
              <w:r w:rsidDel="00E27A9C">
                <w:rPr>
                  <w:lang w:eastAsia="zh-CN"/>
                </w:rPr>
                <w:delText>设置或者取消</w:delText>
              </w:r>
              <w:r w:rsidDel="00E27A9C">
                <w:rPr>
                  <w:rFonts w:hint="eastAsia"/>
                  <w:lang w:eastAsia="zh-CN"/>
                </w:rPr>
                <w:delText>置顶</w:delText>
              </w:r>
            </w:del>
          </w:p>
        </w:tc>
      </w:tr>
      <w:tr w:rsidR="00316E95" w:rsidDel="00E27A9C" w14:paraId="63CC9235" w14:textId="621C9930" w:rsidTr="00CF3095">
        <w:trPr>
          <w:cantSplit/>
          <w:del w:id="6731" w:author="249326630@qq.com" w:date="2018-12-25T18:25:00Z"/>
        </w:trPr>
        <w:tc>
          <w:tcPr>
            <w:tcW w:w="1413" w:type="dxa"/>
          </w:tcPr>
          <w:p w14:paraId="00F621D9" w14:textId="3079C3E7" w:rsidR="00316E95" w:rsidDel="00E27A9C" w:rsidRDefault="00316E95" w:rsidP="00CF3095">
            <w:pPr>
              <w:pStyle w:val="Axure0"/>
              <w:rPr>
                <w:del w:id="6732" w:author="249326630@qq.com" w:date="2018-12-25T18:25:00Z"/>
                <w:lang w:eastAsia="zh-CN"/>
              </w:rPr>
            </w:pPr>
            <w:del w:id="6733" w:author="249326630@qq.com" w:date="2018-12-25T18:25:00Z">
              <w:r w:rsidDel="00E27A9C">
                <w:rPr>
                  <w:rFonts w:hint="eastAsia"/>
                  <w:lang w:eastAsia="zh-CN"/>
                </w:rPr>
                <w:delText>9</w:delText>
              </w:r>
            </w:del>
          </w:p>
        </w:tc>
        <w:tc>
          <w:tcPr>
            <w:tcW w:w="2268" w:type="dxa"/>
          </w:tcPr>
          <w:p w14:paraId="7D7D23B2" w14:textId="068D42C2" w:rsidR="00316E95" w:rsidDel="00E27A9C" w:rsidRDefault="008A04ED" w:rsidP="00CF3095">
            <w:pPr>
              <w:pStyle w:val="Axure0"/>
              <w:rPr>
                <w:del w:id="6734" w:author="249326630@qq.com" w:date="2018-12-25T18:25:00Z"/>
                <w:lang w:eastAsia="zh-CN"/>
              </w:rPr>
            </w:pPr>
            <w:del w:id="6735" w:author="249326630@qq.com" w:date="2018-12-25T18:25:00Z">
              <w:r w:rsidDel="00E27A9C">
                <w:rPr>
                  <w:rFonts w:hint="eastAsia"/>
                  <w:lang w:eastAsia="zh-CN"/>
                </w:rPr>
                <w:delText>精华</w:delText>
              </w:r>
              <w:r w:rsidDel="00E27A9C">
                <w:rPr>
                  <w:lang w:eastAsia="zh-CN"/>
                </w:rPr>
                <w:delText>帖勾选</w:delText>
              </w:r>
              <w:r w:rsidDel="00E27A9C">
                <w:rPr>
                  <w:rFonts w:hint="eastAsia"/>
                  <w:lang w:eastAsia="zh-CN"/>
                </w:rPr>
                <w:delText>器</w:delText>
              </w:r>
            </w:del>
          </w:p>
        </w:tc>
        <w:tc>
          <w:tcPr>
            <w:tcW w:w="4536" w:type="dxa"/>
          </w:tcPr>
          <w:p w14:paraId="44CF67C4" w14:textId="01A99743" w:rsidR="00316E95" w:rsidDel="00E27A9C" w:rsidRDefault="003D5279" w:rsidP="00CF3095">
            <w:pPr>
              <w:pStyle w:val="Axure0"/>
              <w:rPr>
                <w:del w:id="6736" w:author="249326630@qq.com" w:date="2018-12-25T18:25:00Z"/>
                <w:lang w:eastAsia="zh-CN"/>
              </w:rPr>
            </w:pPr>
            <w:del w:id="6737" w:author="249326630@qq.com" w:date="2018-12-25T18:25:00Z">
              <w:r w:rsidDel="00E27A9C">
                <w:rPr>
                  <w:rFonts w:hint="eastAsia"/>
                  <w:lang w:eastAsia="zh-CN"/>
                </w:rPr>
                <w:delText>对帖子</w:delText>
              </w:r>
              <w:r w:rsidDel="00E27A9C">
                <w:rPr>
                  <w:lang w:eastAsia="zh-CN"/>
                </w:rPr>
                <w:delText>设置或者取消精华</w:delText>
              </w:r>
            </w:del>
          </w:p>
        </w:tc>
      </w:tr>
      <w:tr w:rsidR="00316E95" w:rsidDel="00E27A9C" w14:paraId="55BE6EDB" w14:textId="61C74DAE" w:rsidTr="00CF3095">
        <w:trPr>
          <w:cnfStyle w:val="000000010000" w:firstRow="0" w:lastRow="0" w:firstColumn="0" w:lastColumn="0" w:oddVBand="0" w:evenVBand="0" w:oddHBand="0" w:evenHBand="1" w:firstRowFirstColumn="0" w:firstRowLastColumn="0" w:lastRowFirstColumn="0" w:lastRowLastColumn="0"/>
          <w:cantSplit/>
          <w:del w:id="6738" w:author="249326630@qq.com" w:date="2018-12-25T18:25:00Z"/>
        </w:trPr>
        <w:tc>
          <w:tcPr>
            <w:tcW w:w="1413" w:type="dxa"/>
          </w:tcPr>
          <w:p w14:paraId="3A11EA73" w14:textId="3B69F2E4" w:rsidR="00316E95" w:rsidDel="00E27A9C" w:rsidRDefault="00316E95" w:rsidP="00CF3095">
            <w:pPr>
              <w:pStyle w:val="Axure0"/>
              <w:rPr>
                <w:del w:id="6739" w:author="249326630@qq.com" w:date="2018-12-25T18:25:00Z"/>
                <w:lang w:eastAsia="zh-CN"/>
              </w:rPr>
            </w:pPr>
            <w:del w:id="6740" w:author="249326630@qq.com" w:date="2018-12-25T18:25:00Z">
              <w:r w:rsidDel="00E27A9C">
                <w:rPr>
                  <w:rFonts w:hint="eastAsia"/>
                  <w:lang w:eastAsia="zh-CN"/>
                </w:rPr>
                <w:delText>10</w:delText>
              </w:r>
            </w:del>
          </w:p>
        </w:tc>
        <w:tc>
          <w:tcPr>
            <w:tcW w:w="2268" w:type="dxa"/>
          </w:tcPr>
          <w:p w14:paraId="5C5C0688" w14:textId="5DFE6A38" w:rsidR="00316E95" w:rsidDel="00E27A9C" w:rsidRDefault="003D5279" w:rsidP="00483AFE">
            <w:pPr>
              <w:pStyle w:val="Axure0"/>
              <w:rPr>
                <w:del w:id="6741" w:author="249326630@qq.com" w:date="2018-12-25T18:25:00Z"/>
                <w:lang w:eastAsia="zh-CN"/>
              </w:rPr>
            </w:pPr>
            <w:del w:id="6742" w:author="249326630@qq.com" w:date="2018-12-25T18:25:00Z">
              <w:r w:rsidDel="00E27A9C">
                <w:rPr>
                  <w:rFonts w:hint="eastAsia"/>
                  <w:lang w:eastAsia="zh-CN"/>
                </w:rPr>
                <w:delText>来源</w:delText>
              </w:r>
              <w:r w:rsidR="00483AFE" w:rsidDel="00E27A9C">
                <w:rPr>
                  <w:rFonts w:hint="eastAsia"/>
                  <w:lang w:eastAsia="zh-CN"/>
                </w:rPr>
                <w:delText>链接</w:delText>
              </w:r>
              <w:r w:rsidR="008A04ED" w:rsidDel="00E27A9C">
                <w:rPr>
                  <w:rFonts w:hint="eastAsia"/>
                  <w:lang w:eastAsia="zh-CN"/>
                </w:rPr>
                <w:delText>定位</w:delText>
              </w:r>
              <w:r w:rsidR="00483AFE" w:rsidDel="00E27A9C">
                <w:rPr>
                  <w:rFonts w:hint="eastAsia"/>
                  <w:lang w:eastAsia="zh-CN"/>
                </w:rPr>
                <w:delText>标志</w:delText>
              </w:r>
            </w:del>
          </w:p>
        </w:tc>
        <w:tc>
          <w:tcPr>
            <w:tcW w:w="4536" w:type="dxa"/>
          </w:tcPr>
          <w:p w14:paraId="5173778E" w14:textId="011A1C96" w:rsidR="00316E95" w:rsidDel="00E27A9C" w:rsidRDefault="003D5279" w:rsidP="00CF3095">
            <w:pPr>
              <w:pStyle w:val="Axure0"/>
              <w:rPr>
                <w:del w:id="6743" w:author="249326630@qq.com" w:date="2018-12-25T18:25:00Z"/>
                <w:lang w:eastAsia="zh-CN"/>
              </w:rPr>
            </w:pPr>
            <w:del w:id="6744" w:author="249326630@qq.com" w:date="2018-12-25T18:25:00Z">
              <w:r w:rsidDel="00E27A9C">
                <w:rPr>
                  <w:rFonts w:hint="eastAsia"/>
                  <w:lang w:eastAsia="zh-CN"/>
                </w:rPr>
                <w:delText>链接定位</w:delText>
              </w:r>
              <w:r w:rsidDel="00E27A9C">
                <w:rPr>
                  <w:lang w:eastAsia="zh-CN"/>
                </w:rPr>
                <w:delText>到帖子地址</w:delText>
              </w:r>
            </w:del>
          </w:p>
        </w:tc>
      </w:tr>
      <w:tr w:rsidR="00316E95" w:rsidDel="00E27A9C" w14:paraId="129C9376" w14:textId="053E60AB" w:rsidTr="00CF3095">
        <w:trPr>
          <w:cantSplit/>
          <w:del w:id="6745" w:author="249326630@qq.com" w:date="2018-12-25T18:25:00Z"/>
        </w:trPr>
        <w:tc>
          <w:tcPr>
            <w:tcW w:w="1413" w:type="dxa"/>
          </w:tcPr>
          <w:p w14:paraId="05AFB376" w14:textId="1BB27DFE" w:rsidR="00316E95" w:rsidDel="00E27A9C" w:rsidRDefault="00316E95" w:rsidP="00CF3095">
            <w:pPr>
              <w:pStyle w:val="Axure0"/>
              <w:rPr>
                <w:del w:id="6746" w:author="249326630@qq.com" w:date="2018-12-25T18:25:00Z"/>
                <w:lang w:eastAsia="zh-CN"/>
              </w:rPr>
            </w:pPr>
            <w:del w:id="6747" w:author="249326630@qq.com" w:date="2018-12-25T18:25:00Z">
              <w:r w:rsidDel="00E27A9C">
                <w:rPr>
                  <w:rFonts w:hint="eastAsia"/>
                  <w:lang w:eastAsia="zh-CN"/>
                </w:rPr>
                <w:delText>11</w:delText>
              </w:r>
            </w:del>
          </w:p>
        </w:tc>
        <w:tc>
          <w:tcPr>
            <w:tcW w:w="2268" w:type="dxa"/>
          </w:tcPr>
          <w:p w14:paraId="4084588F" w14:textId="2C11EF97" w:rsidR="00316E95" w:rsidDel="00E27A9C" w:rsidRDefault="0050206C" w:rsidP="00CF3095">
            <w:pPr>
              <w:pStyle w:val="Axure0"/>
              <w:rPr>
                <w:del w:id="6748" w:author="249326630@qq.com" w:date="2018-12-25T18:25:00Z"/>
                <w:lang w:eastAsia="zh-CN"/>
              </w:rPr>
            </w:pPr>
            <w:del w:id="6749" w:author="249326630@qq.com" w:date="2018-12-25T18:25:00Z">
              <w:r w:rsidDel="00E27A9C">
                <w:rPr>
                  <w:rFonts w:hint="eastAsia"/>
                  <w:lang w:eastAsia="zh-CN"/>
                </w:rPr>
                <w:delText>所有帖子</w:delText>
              </w:r>
              <w:r w:rsidR="00316E95" w:rsidDel="00E27A9C">
                <w:rPr>
                  <w:lang w:eastAsia="zh-CN"/>
                </w:rPr>
                <w:delText>属性</w:delText>
              </w:r>
              <w:r w:rsidR="00316E95" w:rsidDel="00E27A9C">
                <w:rPr>
                  <w:rFonts w:hint="eastAsia"/>
                  <w:lang w:eastAsia="zh-CN"/>
                </w:rPr>
                <w:delText>列</w:delText>
              </w:r>
            </w:del>
          </w:p>
        </w:tc>
        <w:tc>
          <w:tcPr>
            <w:tcW w:w="4536" w:type="dxa"/>
          </w:tcPr>
          <w:p w14:paraId="3046439C" w14:textId="537687A3" w:rsidR="00316E95" w:rsidDel="00E27A9C" w:rsidRDefault="003D5279" w:rsidP="00CF3095">
            <w:pPr>
              <w:pStyle w:val="Axure0"/>
              <w:rPr>
                <w:del w:id="6750" w:author="249326630@qq.com" w:date="2018-12-25T18:25:00Z"/>
                <w:lang w:eastAsia="zh-CN"/>
              </w:rPr>
            </w:pPr>
            <w:del w:id="6751" w:author="249326630@qq.com" w:date="2018-12-25T18:25:00Z">
              <w:r w:rsidDel="00E27A9C">
                <w:rPr>
                  <w:rFonts w:hint="eastAsia"/>
                  <w:lang w:eastAsia="zh-CN"/>
                </w:rPr>
                <w:delText>点击</w:delText>
              </w:r>
              <w:r w:rsidDel="00E27A9C">
                <w:rPr>
                  <w:lang w:eastAsia="zh-CN"/>
                </w:rPr>
                <w:delText>将帖子内容</w:delText>
              </w:r>
              <w:r w:rsidDel="00E27A9C">
                <w:rPr>
                  <w:rFonts w:hint="eastAsia"/>
                  <w:lang w:eastAsia="zh-CN"/>
                </w:rPr>
                <w:delText>进行</w:delText>
              </w:r>
              <w:r w:rsidDel="00E27A9C">
                <w:rPr>
                  <w:lang w:eastAsia="zh-CN"/>
                </w:rPr>
                <w:delText>字典序排序</w:delText>
              </w:r>
            </w:del>
          </w:p>
        </w:tc>
      </w:tr>
      <w:tr w:rsidR="00316E95" w:rsidDel="00E27A9C" w14:paraId="36E8AF3E" w14:textId="0B96AC3F" w:rsidTr="00CF3095">
        <w:trPr>
          <w:cnfStyle w:val="000000010000" w:firstRow="0" w:lastRow="0" w:firstColumn="0" w:lastColumn="0" w:oddVBand="0" w:evenVBand="0" w:oddHBand="0" w:evenHBand="1" w:firstRowFirstColumn="0" w:firstRowLastColumn="0" w:lastRowFirstColumn="0" w:lastRowLastColumn="0"/>
          <w:cantSplit/>
          <w:del w:id="6752" w:author="249326630@qq.com" w:date="2018-12-25T18:25:00Z"/>
        </w:trPr>
        <w:tc>
          <w:tcPr>
            <w:tcW w:w="1413" w:type="dxa"/>
          </w:tcPr>
          <w:p w14:paraId="1BD1DCE7" w14:textId="6D2ADD69" w:rsidR="00316E95" w:rsidDel="00E27A9C" w:rsidRDefault="00316E95" w:rsidP="00CF3095">
            <w:pPr>
              <w:pStyle w:val="Axure0"/>
              <w:rPr>
                <w:del w:id="6753" w:author="249326630@qq.com" w:date="2018-12-25T18:25:00Z"/>
                <w:lang w:eastAsia="zh-CN"/>
              </w:rPr>
            </w:pPr>
            <w:del w:id="6754" w:author="249326630@qq.com" w:date="2018-12-25T18:25:00Z">
              <w:r w:rsidDel="00E27A9C">
                <w:rPr>
                  <w:rFonts w:hint="eastAsia"/>
                  <w:lang w:eastAsia="zh-CN"/>
                </w:rPr>
                <w:delText>1</w:delText>
              </w:r>
              <w:r w:rsidDel="00E27A9C">
                <w:rPr>
                  <w:lang w:eastAsia="zh-CN"/>
                </w:rPr>
                <w:delText>2</w:delText>
              </w:r>
            </w:del>
          </w:p>
        </w:tc>
        <w:tc>
          <w:tcPr>
            <w:tcW w:w="2268" w:type="dxa"/>
          </w:tcPr>
          <w:p w14:paraId="5D1444E3" w14:textId="66E2ACCD" w:rsidR="00316E95" w:rsidDel="00E27A9C" w:rsidRDefault="0050206C" w:rsidP="00CF3095">
            <w:pPr>
              <w:pStyle w:val="Axure0"/>
              <w:rPr>
                <w:del w:id="6755" w:author="249326630@qq.com" w:date="2018-12-25T18:25:00Z"/>
                <w:lang w:eastAsia="zh-CN"/>
              </w:rPr>
            </w:pPr>
            <w:del w:id="6756" w:author="249326630@qq.com" w:date="2018-12-25T18:25:00Z">
              <w:r w:rsidDel="00E27A9C">
                <w:rPr>
                  <w:rFonts w:hint="eastAsia"/>
                  <w:lang w:eastAsia="zh-CN"/>
                </w:rPr>
                <w:delText>来源</w:delText>
              </w:r>
              <w:r w:rsidDel="00E27A9C">
                <w:rPr>
                  <w:lang w:eastAsia="zh-CN"/>
                </w:rPr>
                <w:delText>链接</w:delText>
              </w:r>
              <w:r w:rsidR="00316E95" w:rsidDel="00E27A9C">
                <w:rPr>
                  <w:lang w:eastAsia="zh-CN"/>
                </w:rPr>
                <w:delText>属性列</w:delText>
              </w:r>
            </w:del>
          </w:p>
        </w:tc>
        <w:tc>
          <w:tcPr>
            <w:tcW w:w="4536" w:type="dxa"/>
          </w:tcPr>
          <w:p w14:paraId="6DA3906E" w14:textId="695F6445" w:rsidR="00316E95" w:rsidDel="00E27A9C" w:rsidRDefault="00316E95" w:rsidP="00CF3095">
            <w:pPr>
              <w:pStyle w:val="Axure0"/>
              <w:rPr>
                <w:del w:id="6757" w:author="249326630@qq.com" w:date="2018-12-25T18:25:00Z"/>
                <w:lang w:eastAsia="zh-CN"/>
              </w:rPr>
            </w:pPr>
            <w:del w:id="6758" w:author="249326630@qq.com" w:date="2018-12-25T18:25:00Z">
              <w:r w:rsidDel="00E27A9C">
                <w:rPr>
                  <w:rFonts w:hint="eastAsia"/>
                  <w:lang w:eastAsia="zh-CN"/>
                </w:rPr>
                <w:delText>无</w:delText>
              </w:r>
            </w:del>
          </w:p>
        </w:tc>
      </w:tr>
      <w:tr w:rsidR="00316E95" w:rsidDel="00E27A9C" w14:paraId="2D8F76C2" w14:textId="4B442F6B" w:rsidTr="00CF3095">
        <w:trPr>
          <w:cantSplit/>
          <w:del w:id="6759" w:author="249326630@qq.com" w:date="2018-12-25T18:25:00Z"/>
        </w:trPr>
        <w:tc>
          <w:tcPr>
            <w:tcW w:w="1413" w:type="dxa"/>
          </w:tcPr>
          <w:p w14:paraId="1797AAED" w14:textId="56AB8E95" w:rsidR="00316E95" w:rsidDel="00E27A9C" w:rsidRDefault="00316E95" w:rsidP="00CF3095">
            <w:pPr>
              <w:pStyle w:val="Axure0"/>
              <w:rPr>
                <w:del w:id="6760" w:author="249326630@qq.com" w:date="2018-12-25T18:25:00Z"/>
                <w:lang w:eastAsia="zh-CN"/>
              </w:rPr>
            </w:pPr>
            <w:del w:id="6761" w:author="249326630@qq.com" w:date="2018-12-25T18:25:00Z">
              <w:r w:rsidDel="00E27A9C">
                <w:rPr>
                  <w:rFonts w:hint="eastAsia"/>
                  <w:lang w:eastAsia="zh-CN"/>
                </w:rPr>
                <w:delText>1</w:delText>
              </w:r>
              <w:r w:rsidDel="00E27A9C">
                <w:rPr>
                  <w:lang w:eastAsia="zh-CN"/>
                </w:rPr>
                <w:delText>3</w:delText>
              </w:r>
            </w:del>
          </w:p>
        </w:tc>
        <w:tc>
          <w:tcPr>
            <w:tcW w:w="2268" w:type="dxa"/>
          </w:tcPr>
          <w:p w14:paraId="308511ED" w14:textId="6F9893FD" w:rsidR="00316E95" w:rsidDel="00E27A9C" w:rsidRDefault="0050206C" w:rsidP="00CF3095">
            <w:pPr>
              <w:pStyle w:val="Axure0"/>
              <w:rPr>
                <w:del w:id="6762" w:author="249326630@qq.com" w:date="2018-12-25T18:25:00Z"/>
                <w:lang w:eastAsia="zh-CN"/>
              </w:rPr>
            </w:pPr>
            <w:del w:id="6763" w:author="249326630@qq.com" w:date="2018-12-25T18:25:00Z">
              <w:r w:rsidDel="00E27A9C">
                <w:rPr>
                  <w:rFonts w:hint="eastAsia"/>
                  <w:lang w:eastAsia="zh-CN"/>
                </w:rPr>
                <w:delText>设为精华帖属性</w:delText>
              </w:r>
              <w:r w:rsidDel="00E27A9C">
                <w:rPr>
                  <w:lang w:eastAsia="zh-CN"/>
                </w:rPr>
                <w:delText>列</w:delText>
              </w:r>
            </w:del>
          </w:p>
        </w:tc>
        <w:tc>
          <w:tcPr>
            <w:tcW w:w="4536" w:type="dxa"/>
          </w:tcPr>
          <w:p w14:paraId="7C0D840A" w14:textId="7B035E43" w:rsidR="00316E95" w:rsidDel="00E27A9C" w:rsidRDefault="003D5279" w:rsidP="00CF3095">
            <w:pPr>
              <w:pStyle w:val="Axure0"/>
              <w:rPr>
                <w:del w:id="6764" w:author="249326630@qq.com" w:date="2018-12-25T18:25:00Z"/>
                <w:lang w:eastAsia="zh-CN"/>
              </w:rPr>
            </w:pPr>
            <w:del w:id="6765" w:author="249326630@qq.com" w:date="2018-12-25T18:25:00Z">
              <w:r w:rsidDel="00E27A9C">
                <w:rPr>
                  <w:rFonts w:hint="eastAsia"/>
                  <w:lang w:eastAsia="zh-CN"/>
                </w:rPr>
                <w:delText>无</w:delText>
              </w:r>
            </w:del>
          </w:p>
        </w:tc>
      </w:tr>
      <w:tr w:rsidR="0050206C" w:rsidDel="00E27A9C" w14:paraId="1052BFA9" w14:textId="030A86C5" w:rsidTr="00CF3095">
        <w:trPr>
          <w:cnfStyle w:val="000000010000" w:firstRow="0" w:lastRow="0" w:firstColumn="0" w:lastColumn="0" w:oddVBand="0" w:evenVBand="0" w:oddHBand="0" w:evenHBand="1" w:firstRowFirstColumn="0" w:firstRowLastColumn="0" w:lastRowFirstColumn="0" w:lastRowLastColumn="0"/>
          <w:cantSplit/>
          <w:del w:id="6766" w:author="249326630@qq.com" w:date="2018-12-25T18:25:00Z"/>
        </w:trPr>
        <w:tc>
          <w:tcPr>
            <w:tcW w:w="1413" w:type="dxa"/>
          </w:tcPr>
          <w:p w14:paraId="6AAC3CE9" w14:textId="3ECA14A7" w:rsidR="0050206C" w:rsidDel="00E27A9C" w:rsidRDefault="0050206C" w:rsidP="00CF3095">
            <w:pPr>
              <w:pStyle w:val="Axure0"/>
              <w:rPr>
                <w:del w:id="6767" w:author="249326630@qq.com" w:date="2018-12-25T18:25:00Z"/>
                <w:lang w:eastAsia="zh-CN"/>
              </w:rPr>
            </w:pPr>
            <w:del w:id="6768" w:author="249326630@qq.com" w:date="2018-12-25T18:25:00Z">
              <w:r w:rsidDel="00E27A9C">
                <w:rPr>
                  <w:rFonts w:hint="eastAsia"/>
                  <w:lang w:eastAsia="zh-CN"/>
                </w:rPr>
                <w:delText>14</w:delText>
              </w:r>
            </w:del>
          </w:p>
        </w:tc>
        <w:tc>
          <w:tcPr>
            <w:tcW w:w="2268" w:type="dxa"/>
          </w:tcPr>
          <w:p w14:paraId="6CA9B067" w14:textId="2A9F0E18" w:rsidR="0050206C" w:rsidDel="00E27A9C" w:rsidRDefault="0050206C" w:rsidP="00CF3095">
            <w:pPr>
              <w:pStyle w:val="Axure0"/>
              <w:rPr>
                <w:del w:id="6769" w:author="249326630@qq.com" w:date="2018-12-25T18:25:00Z"/>
                <w:lang w:eastAsia="zh-CN"/>
              </w:rPr>
            </w:pPr>
            <w:del w:id="6770" w:author="249326630@qq.com" w:date="2018-12-25T18:25:00Z">
              <w:r w:rsidDel="00E27A9C">
                <w:rPr>
                  <w:rFonts w:hint="eastAsia"/>
                  <w:lang w:eastAsia="zh-CN"/>
                </w:rPr>
                <w:delText>设为置顶帖属性</w:delText>
              </w:r>
              <w:r w:rsidDel="00E27A9C">
                <w:rPr>
                  <w:lang w:eastAsia="zh-CN"/>
                </w:rPr>
                <w:delText>列</w:delText>
              </w:r>
            </w:del>
          </w:p>
        </w:tc>
        <w:tc>
          <w:tcPr>
            <w:tcW w:w="4536" w:type="dxa"/>
          </w:tcPr>
          <w:p w14:paraId="44E13FA0" w14:textId="341ACBD5" w:rsidR="0050206C" w:rsidDel="00E27A9C" w:rsidRDefault="003D5279" w:rsidP="00CF3095">
            <w:pPr>
              <w:pStyle w:val="Axure0"/>
              <w:rPr>
                <w:del w:id="6771" w:author="249326630@qq.com" w:date="2018-12-25T18:25:00Z"/>
                <w:lang w:eastAsia="zh-CN"/>
              </w:rPr>
            </w:pPr>
            <w:del w:id="6772" w:author="249326630@qq.com" w:date="2018-12-25T18:25:00Z">
              <w:r w:rsidDel="00E27A9C">
                <w:rPr>
                  <w:rFonts w:hint="eastAsia"/>
                  <w:lang w:eastAsia="zh-CN"/>
                </w:rPr>
                <w:delText>无</w:delText>
              </w:r>
            </w:del>
          </w:p>
        </w:tc>
      </w:tr>
      <w:tr w:rsidR="0050206C" w:rsidDel="00E27A9C" w14:paraId="6BD8D6BD" w14:textId="05A7ED0D" w:rsidTr="00CF3095">
        <w:trPr>
          <w:cantSplit/>
          <w:del w:id="6773" w:author="249326630@qq.com" w:date="2018-12-25T18:25:00Z"/>
        </w:trPr>
        <w:tc>
          <w:tcPr>
            <w:tcW w:w="1413" w:type="dxa"/>
          </w:tcPr>
          <w:p w14:paraId="5B3219A7" w14:textId="5FD5C520" w:rsidR="0050206C" w:rsidDel="00E27A9C" w:rsidRDefault="0050206C" w:rsidP="00CF3095">
            <w:pPr>
              <w:pStyle w:val="Axure0"/>
              <w:rPr>
                <w:del w:id="6774" w:author="249326630@qq.com" w:date="2018-12-25T18:25:00Z"/>
                <w:lang w:eastAsia="zh-CN"/>
              </w:rPr>
            </w:pPr>
            <w:del w:id="6775" w:author="249326630@qq.com" w:date="2018-12-25T18:25:00Z">
              <w:r w:rsidDel="00E27A9C">
                <w:rPr>
                  <w:rFonts w:hint="eastAsia"/>
                  <w:lang w:eastAsia="zh-CN"/>
                </w:rPr>
                <w:delText>15</w:delText>
              </w:r>
            </w:del>
          </w:p>
        </w:tc>
        <w:tc>
          <w:tcPr>
            <w:tcW w:w="2268" w:type="dxa"/>
          </w:tcPr>
          <w:p w14:paraId="2C0EF655" w14:textId="59475C1A" w:rsidR="0050206C" w:rsidDel="00E27A9C" w:rsidRDefault="0050206C" w:rsidP="00CF3095">
            <w:pPr>
              <w:pStyle w:val="Axure0"/>
              <w:rPr>
                <w:del w:id="6776" w:author="249326630@qq.com" w:date="2018-12-25T18:25:00Z"/>
                <w:lang w:eastAsia="zh-CN"/>
              </w:rPr>
            </w:pPr>
            <w:del w:id="6777" w:author="249326630@qq.com" w:date="2018-12-25T18:25:00Z">
              <w:r w:rsidDel="00E27A9C">
                <w:rPr>
                  <w:rFonts w:hint="eastAsia"/>
                  <w:lang w:eastAsia="zh-CN"/>
                </w:rPr>
                <w:delText>操作</w:delText>
              </w:r>
              <w:r w:rsidDel="00E27A9C">
                <w:rPr>
                  <w:lang w:eastAsia="zh-CN"/>
                </w:rPr>
                <w:delText>属性列</w:delText>
              </w:r>
            </w:del>
          </w:p>
        </w:tc>
        <w:tc>
          <w:tcPr>
            <w:tcW w:w="4536" w:type="dxa"/>
          </w:tcPr>
          <w:p w14:paraId="550CEC7A" w14:textId="57918BAA" w:rsidR="0050206C" w:rsidDel="00E27A9C" w:rsidRDefault="003D5279" w:rsidP="00CF3095">
            <w:pPr>
              <w:pStyle w:val="Axure0"/>
              <w:rPr>
                <w:del w:id="6778" w:author="249326630@qq.com" w:date="2018-12-25T18:25:00Z"/>
                <w:lang w:eastAsia="zh-CN"/>
              </w:rPr>
            </w:pPr>
            <w:del w:id="6779" w:author="249326630@qq.com" w:date="2018-12-25T18:25:00Z">
              <w:r w:rsidDel="00E27A9C">
                <w:rPr>
                  <w:rFonts w:hint="eastAsia"/>
                  <w:lang w:eastAsia="zh-CN"/>
                </w:rPr>
                <w:delText>无</w:delText>
              </w:r>
            </w:del>
          </w:p>
        </w:tc>
      </w:tr>
    </w:tbl>
    <w:p w14:paraId="73CBC584" w14:textId="163DBB9B" w:rsidR="00316E95" w:rsidRPr="00E71FFD" w:rsidDel="00E27A9C" w:rsidRDefault="00316E95" w:rsidP="00316E95">
      <w:pPr>
        <w:rPr>
          <w:del w:id="6780" w:author="249326630@qq.com" w:date="2018-12-25T18:25:00Z"/>
        </w:rPr>
      </w:pPr>
    </w:p>
    <w:p w14:paraId="6B655F5F" w14:textId="5952DF68" w:rsidR="00316E95" w:rsidDel="00E27A9C" w:rsidRDefault="00316E95" w:rsidP="00316E95">
      <w:pPr>
        <w:rPr>
          <w:del w:id="6781" w:author="249326630@qq.com" w:date="2018-12-25T18:25:00Z"/>
        </w:rPr>
      </w:pPr>
    </w:p>
    <w:p w14:paraId="5BF76AEA" w14:textId="5B51782A" w:rsidR="004D2C32" w:rsidRPr="00316E95" w:rsidDel="00E27A9C" w:rsidRDefault="004D2C32" w:rsidP="004D2C32">
      <w:pPr>
        <w:rPr>
          <w:del w:id="6782" w:author="249326630@qq.com" w:date="2018-12-25T18:25:00Z"/>
        </w:rPr>
      </w:pPr>
    </w:p>
    <w:p w14:paraId="0C36F3ED" w14:textId="5F7BC5DD" w:rsidR="004D2C32" w:rsidDel="00E27A9C" w:rsidRDefault="004D2C32" w:rsidP="004D2C32">
      <w:pPr>
        <w:rPr>
          <w:del w:id="6783" w:author="249326630@qq.com" w:date="2018-12-25T18:25:00Z"/>
        </w:rPr>
      </w:pPr>
    </w:p>
    <w:p w14:paraId="53E1BA6D" w14:textId="216CDFB6" w:rsidR="004D2C32" w:rsidDel="00E27A9C" w:rsidRDefault="004D2C32" w:rsidP="004D2C32">
      <w:pPr>
        <w:rPr>
          <w:ins w:id="6784" w:author="HerculesHu" w:date="2017-12-23T23:51:00Z"/>
          <w:del w:id="6785" w:author="249326630@qq.com" w:date="2018-12-25T18:25:00Z"/>
        </w:rPr>
      </w:pPr>
      <w:del w:id="6786" w:author="249326630@qq.com" w:date="2018-12-25T18:25:00Z">
        <w:r w:rsidDel="00E27A9C">
          <w:rPr>
            <w:noProof/>
          </w:rPr>
          <w:drawing>
            <wp:inline distT="0" distB="0" distL="0" distR="0" wp14:anchorId="5E735EE8" wp14:editId="02CD3CF7">
              <wp:extent cx="5274310" cy="3194685"/>
              <wp:effectExtent l="0" t="0" r="2540"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3194685"/>
                      </a:xfrm>
                      <a:prstGeom prst="rect">
                        <a:avLst/>
                      </a:prstGeom>
                    </pic:spPr>
                  </pic:pic>
                </a:graphicData>
              </a:graphic>
            </wp:inline>
          </w:drawing>
        </w:r>
      </w:del>
    </w:p>
    <w:p w14:paraId="72961386" w14:textId="6E5FEDF5" w:rsidR="00636C47" w:rsidDel="00E27A9C" w:rsidRDefault="00636C47" w:rsidP="00636C47">
      <w:pPr>
        <w:jc w:val="center"/>
        <w:rPr>
          <w:ins w:id="6787" w:author="HerculesHu" w:date="2017-12-23T23:51:00Z"/>
          <w:del w:id="6788" w:author="249326630@qq.com" w:date="2018-12-25T18:25:00Z"/>
        </w:rPr>
      </w:pPr>
      <w:ins w:id="6789" w:author="HerculesHu" w:date="2017-12-23T23:51:00Z">
        <w:del w:id="6790" w:author="249326630@qq.com" w:date="2018-12-25T18:25:00Z">
          <w:r w:rsidDel="00E27A9C">
            <w:rPr>
              <w:rFonts w:hint="eastAsia"/>
            </w:rPr>
            <w:delText>（电脑</w:delText>
          </w:r>
          <w:r w:rsidDel="00E27A9C">
            <w:delText>版</w:delText>
          </w:r>
          <w:r w:rsidDel="00E27A9C">
            <w:rPr>
              <w:rFonts w:hint="eastAsia"/>
            </w:rPr>
            <w:delText>）</w:delText>
          </w:r>
        </w:del>
      </w:ins>
    </w:p>
    <w:p w14:paraId="2911B18F" w14:textId="7138C065" w:rsidR="00636C47" w:rsidDel="00E27A9C" w:rsidRDefault="00636C47" w:rsidP="004D2C32">
      <w:pPr>
        <w:rPr>
          <w:del w:id="6791" w:author="249326630@qq.com" w:date="2018-12-25T18:25:00Z"/>
        </w:rPr>
      </w:pPr>
    </w:p>
    <w:p w14:paraId="6FD5B27C" w14:textId="2939CE37" w:rsidR="00600DCB" w:rsidDel="00E27A9C" w:rsidRDefault="00600DCB" w:rsidP="004D2C32">
      <w:pPr>
        <w:rPr>
          <w:del w:id="6792" w:author="249326630@qq.com" w:date="2018-12-25T18:25:00Z"/>
        </w:rPr>
      </w:pPr>
    </w:p>
    <w:p w14:paraId="71B515D7" w14:textId="29A8E0A2" w:rsidR="00600DCB" w:rsidDel="00E27A9C" w:rsidRDefault="00600DCB" w:rsidP="004D2C32">
      <w:pPr>
        <w:rPr>
          <w:del w:id="6793" w:author="249326630@qq.com" w:date="2018-12-25T18:25:00Z"/>
        </w:rPr>
      </w:pPr>
    </w:p>
    <w:p w14:paraId="6DE71108" w14:textId="2DD458E3" w:rsidR="00600DCB" w:rsidDel="00E27A9C" w:rsidRDefault="00600DCB">
      <w:pPr>
        <w:pStyle w:val="a2"/>
        <w:rPr>
          <w:del w:id="6794" w:author="249326630@qq.com" w:date="2018-12-25T18:25:00Z"/>
        </w:rPr>
      </w:pPr>
      <w:del w:id="6795" w:author="249326630@qq.com" w:date="2018-12-25T18:25:00Z">
        <w:r w:rsidDel="00E27A9C">
          <w:rPr>
            <w:rFonts w:hint="eastAsia"/>
          </w:rPr>
          <w:delText>特殊</w:delText>
        </w:r>
        <w:r w:rsidDel="00E27A9C">
          <w:delText>帖子从列表中</w:delText>
        </w:r>
        <w:r w:rsidDel="00E27A9C">
          <w:rPr>
            <w:rFonts w:hint="eastAsia"/>
          </w:rPr>
          <w:delText>清除</w:delText>
        </w:r>
        <w:r w:rsidDel="00E27A9C">
          <w:delText>提示</w:delText>
        </w:r>
      </w:del>
    </w:p>
    <w:p w14:paraId="5CB11F6D" w14:textId="2C0DFAE4" w:rsidR="00600DCB" w:rsidDel="00E27A9C" w:rsidRDefault="00600DCB" w:rsidP="00600DCB">
      <w:pPr>
        <w:rPr>
          <w:del w:id="6796" w:author="249326630@qq.com" w:date="2018-12-25T18:25:00Z"/>
        </w:rPr>
      </w:pPr>
    </w:p>
    <w:p w14:paraId="0D9A6E4E" w14:textId="2F5EC0DE" w:rsidR="00600DCB" w:rsidDel="00E27A9C" w:rsidRDefault="00600DCB" w:rsidP="00600DCB">
      <w:pPr>
        <w:rPr>
          <w:del w:id="6797" w:author="249326630@qq.com" w:date="2018-12-25T18:25:00Z"/>
        </w:rPr>
      </w:pPr>
    </w:p>
    <w:tbl>
      <w:tblPr>
        <w:tblStyle w:val="Axure1"/>
        <w:tblpPr w:leftFromText="180" w:rightFromText="180" w:vertAnchor="text" w:horzAnchor="margin" w:tblpY="-18"/>
        <w:tblW w:w="0" w:type="auto"/>
        <w:tblLook w:val="04A0" w:firstRow="1" w:lastRow="0" w:firstColumn="1" w:lastColumn="0" w:noHBand="0" w:noVBand="1"/>
      </w:tblPr>
      <w:tblGrid>
        <w:gridCol w:w="1413"/>
        <w:gridCol w:w="2268"/>
        <w:gridCol w:w="4536"/>
      </w:tblGrid>
      <w:tr w:rsidR="00600DCB" w:rsidDel="00E27A9C" w14:paraId="656333C7" w14:textId="66763631" w:rsidTr="00CF3095">
        <w:trPr>
          <w:cnfStyle w:val="100000000000" w:firstRow="1" w:lastRow="0" w:firstColumn="0" w:lastColumn="0" w:oddVBand="0" w:evenVBand="0" w:oddHBand="0" w:evenHBand="0" w:firstRowFirstColumn="0" w:firstRowLastColumn="0" w:lastRowFirstColumn="0" w:lastRowLastColumn="0"/>
          <w:cantSplit/>
          <w:tblHeader/>
          <w:del w:id="6798" w:author="249326630@qq.com" w:date="2018-12-25T18:25:00Z"/>
        </w:trPr>
        <w:tc>
          <w:tcPr>
            <w:tcW w:w="1413" w:type="dxa"/>
          </w:tcPr>
          <w:p w14:paraId="7886625A" w14:textId="35C47240" w:rsidR="00600DCB" w:rsidDel="00E27A9C" w:rsidRDefault="00600DCB" w:rsidP="00CF3095">
            <w:pPr>
              <w:pStyle w:val="Axure"/>
              <w:ind w:firstLine="360"/>
              <w:rPr>
                <w:del w:id="6799" w:author="249326630@qq.com" w:date="2018-12-25T18:25:00Z"/>
              </w:rPr>
            </w:pPr>
            <w:del w:id="6800" w:author="249326630@qq.com" w:date="2018-12-25T18:25:00Z">
              <w:r w:rsidDel="00E27A9C">
                <w:delText>脚注</w:delText>
              </w:r>
            </w:del>
          </w:p>
        </w:tc>
        <w:tc>
          <w:tcPr>
            <w:tcW w:w="2268" w:type="dxa"/>
          </w:tcPr>
          <w:p w14:paraId="5678037D" w14:textId="13AFBB2E" w:rsidR="00600DCB" w:rsidDel="00E27A9C" w:rsidRDefault="00600DCB" w:rsidP="00CF3095">
            <w:pPr>
              <w:pStyle w:val="Axure"/>
              <w:ind w:firstLine="360"/>
              <w:rPr>
                <w:del w:id="6801" w:author="249326630@qq.com" w:date="2018-12-25T18:25:00Z"/>
              </w:rPr>
            </w:pPr>
            <w:del w:id="6802" w:author="249326630@qq.com" w:date="2018-12-25T18:25:00Z">
              <w:r w:rsidDel="00E27A9C">
                <w:delText>名称</w:delText>
              </w:r>
            </w:del>
          </w:p>
        </w:tc>
        <w:tc>
          <w:tcPr>
            <w:tcW w:w="4536" w:type="dxa"/>
          </w:tcPr>
          <w:p w14:paraId="552AC8B9" w14:textId="00876D3C" w:rsidR="00600DCB" w:rsidDel="00E27A9C" w:rsidRDefault="00600DCB" w:rsidP="00CF3095">
            <w:pPr>
              <w:pStyle w:val="Axure"/>
              <w:tabs>
                <w:tab w:val="left" w:pos="1190"/>
              </w:tabs>
              <w:ind w:firstLine="360"/>
              <w:rPr>
                <w:del w:id="6803" w:author="249326630@qq.com" w:date="2018-12-25T18:25:00Z"/>
              </w:rPr>
            </w:pPr>
            <w:del w:id="6804" w:author="249326630@qq.com" w:date="2018-12-25T18:25:00Z">
              <w:r w:rsidDel="00E27A9C">
                <w:delText>交互</w:delText>
              </w:r>
              <w:r w:rsidDel="00E27A9C">
                <w:tab/>
              </w:r>
            </w:del>
          </w:p>
        </w:tc>
      </w:tr>
      <w:tr w:rsidR="00600DCB" w:rsidDel="00E27A9C" w14:paraId="57A7BCB3" w14:textId="3B97221A" w:rsidTr="00CF3095">
        <w:trPr>
          <w:cantSplit/>
          <w:del w:id="6805" w:author="249326630@qq.com" w:date="2018-12-25T18:25:00Z"/>
        </w:trPr>
        <w:tc>
          <w:tcPr>
            <w:tcW w:w="1413" w:type="dxa"/>
          </w:tcPr>
          <w:p w14:paraId="29C63994" w14:textId="740DBC99" w:rsidR="00600DCB" w:rsidDel="00E27A9C" w:rsidRDefault="00600DCB" w:rsidP="00CF3095">
            <w:pPr>
              <w:pStyle w:val="Axure0"/>
              <w:ind w:firstLine="360"/>
              <w:rPr>
                <w:del w:id="6806" w:author="249326630@qq.com" w:date="2018-12-25T18:25:00Z"/>
              </w:rPr>
            </w:pPr>
            <w:del w:id="6807" w:author="249326630@qq.com" w:date="2018-12-25T18:25:00Z">
              <w:r w:rsidDel="00E27A9C">
                <w:delText>1</w:delText>
              </w:r>
            </w:del>
          </w:p>
        </w:tc>
        <w:tc>
          <w:tcPr>
            <w:tcW w:w="2268" w:type="dxa"/>
          </w:tcPr>
          <w:p w14:paraId="349BA5E7" w14:textId="523CEE4D" w:rsidR="00600DCB" w:rsidDel="00E27A9C" w:rsidRDefault="00600DCB" w:rsidP="00CF3095">
            <w:pPr>
              <w:pStyle w:val="Axure0"/>
              <w:ind w:firstLine="360"/>
              <w:rPr>
                <w:del w:id="6808" w:author="249326630@qq.com" w:date="2018-12-25T18:25:00Z"/>
              </w:rPr>
            </w:pPr>
            <w:del w:id="6809" w:author="249326630@qq.com" w:date="2018-12-25T18:25:00Z">
              <w:r w:rsidDel="00E27A9C">
                <w:rPr>
                  <w:rFonts w:hint="eastAsia"/>
                  <w:lang w:eastAsia="zh-CN"/>
                </w:rPr>
                <w:delText>关闭</w:delText>
              </w:r>
            </w:del>
          </w:p>
        </w:tc>
        <w:tc>
          <w:tcPr>
            <w:tcW w:w="4536" w:type="dxa"/>
          </w:tcPr>
          <w:p w14:paraId="52385F2A" w14:textId="50111D20" w:rsidR="00600DCB" w:rsidDel="00E27A9C" w:rsidRDefault="00600DCB" w:rsidP="00CF3095">
            <w:pPr>
              <w:pStyle w:val="Axure0"/>
              <w:ind w:firstLine="360"/>
              <w:rPr>
                <w:del w:id="6810" w:author="249326630@qq.com" w:date="2018-12-25T18:25:00Z"/>
                <w:lang w:eastAsia="zh-CN"/>
              </w:rPr>
            </w:pPr>
            <w:del w:id="6811" w:author="249326630@qq.com" w:date="2018-12-25T18:25:00Z">
              <w:r w:rsidDel="00E27A9C">
                <w:rPr>
                  <w:rFonts w:hint="eastAsia"/>
                  <w:lang w:eastAsia="zh-CN"/>
                </w:rPr>
                <w:delText>点击后取消</w:delText>
              </w:r>
              <w:r w:rsidR="00662E6B" w:rsidDel="00E27A9C">
                <w:rPr>
                  <w:rFonts w:hint="eastAsia"/>
                  <w:lang w:eastAsia="zh-CN"/>
                </w:rPr>
                <w:delText>清</w:delText>
              </w:r>
              <w:r w:rsidDel="00E27A9C">
                <w:rPr>
                  <w:rFonts w:hint="eastAsia"/>
                  <w:lang w:eastAsia="zh-CN"/>
                </w:rPr>
                <w:delText>除</w:delText>
              </w:r>
              <w:r w:rsidR="00662E6B" w:rsidDel="00E27A9C">
                <w:rPr>
                  <w:rFonts w:hint="eastAsia"/>
                  <w:lang w:eastAsia="zh-CN"/>
                </w:rPr>
                <w:delText>此</w:delText>
              </w:r>
              <w:r w:rsidDel="00E27A9C">
                <w:rPr>
                  <w:rFonts w:hint="eastAsia"/>
                  <w:lang w:eastAsia="zh-CN"/>
                </w:rPr>
                <w:delText>贴</w:delText>
              </w:r>
            </w:del>
          </w:p>
        </w:tc>
      </w:tr>
      <w:tr w:rsidR="00600DCB" w:rsidDel="00E27A9C" w14:paraId="2B3DF495" w14:textId="4E1341DB" w:rsidTr="00CF3095">
        <w:trPr>
          <w:cnfStyle w:val="000000010000" w:firstRow="0" w:lastRow="0" w:firstColumn="0" w:lastColumn="0" w:oddVBand="0" w:evenVBand="0" w:oddHBand="0" w:evenHBand="1" w:firstRowFirstColumn="0" w:firstRowLastColumn="0" w:lastRowFirstColumn="0" w:lastRowLastColumn="0"/>
          <w:cantSplit/>
          <w:del w:id="6812" w:author="249326630@qq.com" w:date="2018-12-25T18:25:00Z"/>
        </w:trPr>
        <w:tc>
          <w:tcPr>
            <w:tcW w:w="1413" w:type="dxa"/>
          </w:tcPr>
          <w:p w14:paraId="58FF1530" w14:textId="273CA35A" w:rsidR="00600DCB" w:rsidDel="00E27A9C" w:rsidRDefault="00600DCB" w:rsidP="00CF3095">
            <w:pPr>
              <w:pStyle w:val="Axure0"/>
              <w:ind w:firstLine="360"/>
              <w:rPr>
                <w:del w:id="6813" w:author="249326630@qq.com" w:date="2018-12-25T18:25:00Z"/>
                <w:lang w:eastAsia="zh-CN"/>
              </w:rPr>
            </w:pPr>
            <w:del w:id="6814" w:author="249326630@qq.com" w:date="2018-12-25T18:25:00Z">
              <w:r w:rsidDel="00E27A9C">
                <w:rPr>
                  <w:rFonts w:hint="eastAsia"/>
                  <w:lang w:eastAsia="zh-CN"/>
                </w:rPr>
                <w:delText>2</w:delText>
              </w:r>
            </w:del>
          </w:p>
        </w:tc>
        <w:tc>
          <w:tcPr>
            <w:tcW w:w="2268" w:type="dxa"/>
          </w:tcPr>
          <w:p w14:paraId="4CDCBD6F" w14:textId="07284EF8" w:rsidR="00600DCB" w:rsidDel="00E27A9C" w:rsidRDefault="00600DCB" w:rsidP="00CF3095">
            <w:pPr>
              <w:pStyle w:val="Axure0"/>
              <w:ind w:firstLine="360"/>
              <w:rPr>
                <w:del w:id="6815" w:author="249326630@qq.com" w:date="2018-12-25T18:25:00Z"/>
                <w:lang w:eastAsia="zh-CN"/>
              </w:rPr>
            </w:pPr>
            <w:del w:id="6816" w:author="249326630@qq.com" w:date="2018-12-25T18:25:00Z">
              <w:r w:rsidDel="00E27A9C">
                <w:rPr>
                  <w:rFonts w:hint="eastAsia"/>
                  <w:lang w:eastAsia="zh-CN"/>
                </w:rPr>
                <w:delText>取消</w:delText>
              </w:r>
            </w:del>
          </w:p>
        </w:tc>
        <w:tc>
          <w:tcPr>
            <w:tcW w:w="4536" w:type="dxa"/>
          </w:tcPr>
          <w:p w14:paraId="4B5C33D9" w14:textId="76CA6861" w:rsidR="00600DCB" w:rsidDel="00E27A9C" w:rsidRDefault="00662E6B" w:rsidP="00CF3095">
            <w:pPr>
              <w:pStyle w:val="Axure0"/>
              <w:ind w:firstLine="360"/>
              <w:rPr>
                <w:del w:id="6817" w:author="249326630@qq.com" w:date="2018-12-25T18:25:00Z"/>
                <w:lang w:eastAsia="zh-CN"/>
              </w:rPr>
            </w:pPr>
            <w:del w:id="6818" w:author="249326630@qq.com" w:date="2018-12-25T18:25:00Z">
              <w:r w:rsidDel="00E27A9C">
                <w:rPr>
                  <w:rFonts w:hint="eastAsia"/>
                  <w:lang w:eastAsia="zh-CN"/>
                </w:rPr>
                <w:delText>点击后取消清除此贴</w:delText>
              </w:r>
            </w:del>
          </w:p>
        </w:tc>
      </w:tr>
      <w:tr w:rsidR="00600DCB" w:rsidDel="00E27A9C" w14:paraId="27CC858E" w14:textId="077FFAD4" w:rsidTr="00CF3095">
        <w:trPr>
          <w:cantSplit/>
          <w:del w:id="6819" w:author="249326630@qq.com" w:date="2018-12-25T18:25:00Z"/>
        </w:trPr>
        <w:tc>
          <w:tcPr>
            <w:tcW w:w="1413" w:type="dxa"/>
          </w:tcPr>
          <w:p w14:paraId="02DCCF6D" w14:textId="453BC236" w:rsidR="00600DCB" w:rsidDel="00E27A9C" w:rsidRDefault="00600DCB" w:rsidP="00CF3095">
            <w:pPr>
              <w:pStyle w:val="Axure0"/>
              <w:ind w:firstLine="360"/>
              <w:rPr>
                <w:del w:id="6820" w:author="249326630@qq.com" w:date="2018-12-25T18:25:00Z"/>
                <w:lang w:eastAsia="zh-CN"/>
              </w:rPr>
            </w:pPr>
            <w:del w:id="6821" w:author="249326630@qq.com" w:date="2018-12-25T18:25:00Z">
              <w:r w:rsidDel="00E27A9C">
                <w:rPr>
                  <w:rFonts w:hint="eastAsia"/>
                  <w:lang w:eastAsia="zh-CN"/>
                </w:rPr>
                <w:delText>3</w:delText>
              </w:r>
            </w:del>
          </w:p>
        </w:tc>
        <w:tc>
          <w:tcPr>
            <w:tcW w:w="2268" w:type="dxa"/>
          </w:tcPr>
          <w:p w14:paraId="6C0E2D29" w14:textId="431B9667" w:rsidR="00600DCB" w:rsidDel="00E27A9C" w:rsidRDefault="00600DCB" w:rsidP="00CF3095">
            <w:pPr>
              <w:pStyle w:val="Axure0"/>
              <w:ind w:firstLine="360"/>
              <w:rPr>
                <w:del w:id="6822" w:author="249326630@qq.com" w:date="2018-12-25T18:25:00Z"/>
                <w:lang w:eastAsia="zh-CN"/>
              </w:rPr>
            </w:pPr>
            <w:del w:id="6823" w:author="249326630@qq.com" w:date="2018-12-25T18:25:00Z">
              <w:r w:rsidDel="00E27A9C">
                <w:rPr>
                  <w:rFonts w:hint="eastAsia"/>
                  <w:lang w:eastAsia="zh-CN"/>
                </w:rPr>
                <w:delText>确认</w:delText>
              </w:r>
            </w:del>
          </w:p>
        </w:tc>
        <w:tc>
          <w:tcPr>
            <w:tcW w:w="4536" w:type="dxa"/>
          </w:tcPr>
          <w:p w14:paraId="76E7704F" w14:textId="2120EF10" w:rsidR="00600DCB" w:rsidDel="00E27A9C" w:rsidRDefault="00662E6B" w:rsidP="00CF3095">
            <w:pPr>
              <w:pStyle w:val="Axure0"/>
              <w:ind w:firstLine="360"/>
              <w:rPr>
                <w:del w:id="6824" w:author="249326630@qq.com" w:date="2018-12-25T18:25:00Z"/>
                <w:lang w:eastAsia="zh-CN"/>
              </w:rPr>
            </w:pPr>
            <w:del w:id="6825" w:author="249326630@qq.com" w:date="2018-12-25T18:25:00Z">
              <w:r w:rsidDel="00E27A9C">
                <w:rPr>
                  <w:rFonts w:hint="eastAsia"/>
                  <w:lang w:eastAsia="zh-CN"/>
                </w:rPr>
                <w:delText>点击后确认清除此贴</w:delText>
              </w:r>
            </w:del>
          </w:p>
        </w:tc>
      </w:tr>
    </w:tbl>
    <w:p w14:paraId="4D714641" w14:textId="53C64B77" w:rsidR="00600DCB" w:rsidDel="00E27A9C" w:rsidRDefault="00600DCB" w:rsidP="00600DCB">
      <w:pPr>
        <w:rPr>
          <w:del w:id="6826" w:author="249326630@qq.com" w:date="2018-12-25T18:25:00Z"/>
        </w:rPr>
      </w:pPr>
    </w:p>
    <w:p w14:paraId="5902E0AE" w14:textId="25197062" w:rsidR="00600DCB" w:rsidDel="00E27A9C" w:rsidRDefault="00600DCB">
      <w:pPr>
        <w:ind w:firstLineChars="650" w:firstLine="1365"/>
        <w:rPr>
          <w:ins w:id="6827" w:author="HerculesHu" w:date="2017-12-23T23:51:00Z"/>
          <w:del w:id="6828" w:author="249326630@qq.com" w:date="2018-12-25T18:25:00Z"/>
        </w:rPr>
        <w:pPrChange w:id="6829" w:author="HerculesHu" w:date="2017-12-24T00:15:00Z">
          <w:pPr/>
        </w:pPrChange>
      </w:pPr>
      <w:del w:id="6830" w:author="249326630@qq.com" w:date="2018-12-25T18:25:00Z">
        <w:r w:rsidDel="00E27A9C">
          <w:rPr>
            <w:noProof/>
          </w:rPr>
          <w:drawing>
            <wp:inline distT="0" distB="0" distL="0" distR="0" wp14:anchorId="3144DD1F" wp14:editId="39E3AC3A">
              <wp:extent cx="3543300" cy="180975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543300" cy="1809750"/>
                      </a:xfrm>
                      <a:prstGeom prst="rect">
                        <a:avLst/>
                      </a:prstGeom>
                    </pic:spPr>
                  </pic:pic>
                </a:graphicData>
              </a:graphic>
            </wp:inline>
          </w:drawing>
        </w:r>
      </w:del>
    </w:p>
    <w:p w14:paraId="024AA6D7" w14:textId="46BC7FB1" w:rsidR="00636C47" w:rsidDel="00E27A9C" w:rsidRDefault="00636C47" w:rsidP="00636C47">
      <w:pPr>
        <w:jc w:val="center"/>
        <w:rPr>
          <w:ins w:id="6831" w:author="HerculesHu" w:date="2017-12-23T23:51:00Z"/>
          <w:del w:id="6832" w:author="249326630@qq.com" w:date="2018-12-25T18:25:00Z"/>
        </w:rPr>
      </w:pPr>
      <w:ins w:id="6833" w:author="HerculesHu" w:date="2017-12-23T23:51:00Z">
        <w:del w:id="6834" w:author="249326630@qq.com" w:date="2018-12-25T18:25:00Z">
          <w:r w:rsidDel="00E27A9C">
            <w:rPr>
              <w:rFonts w:hint="eastAsia"/>
            </w:rPr>
            <w:delText>（电脑</w:delText>
          </w:r>
          <w:r w:rsidDel="00E27A9C">
            <w:delText>版</w:delText>
          </w:r>
          <w:r w:rsidDel="00E27A9C">
            <w:rPr>
              <w:rFonts w:hint="eastAsia"/>
            </w:rPr>
            <w:delText>）</w:delText>
          </w:r>
        </w:del>
      </w:ins>
    </w:p>
    <w:p w14:paraId="6FC0D015" w14:textId="487B84A3" w:rsidR="00636C47" w:rsidRPr="00600DCB" w:rsidDel="00E27A9C" w:rsidRDefault="00636C47" w:rsidP="00600DCB">
      <w:pPr>
        <w:rPr>
          <w:del w:id="6835" w:author="249326630@qq.com" w:date="2018-12-25T18:25:00Z"/>
        </w:rPr>
      </w:pPr>
    </w:p>
    <w:p w14:paraId="5DEF2D5E" w14:textId="09C319DB" w:rsidR="00B322BA" w:rsidDel="00E27A9C" w:rsidRDefault="00E54CDC">
      <w:pPr>
        <w:pStyle w:val="a1"/>
        <w:rPr>
          <w:del w:id="6836" w:author="249326630@qq.com" w:date="2018-12-25T18:25:00Z"/>
        </w:rPr>
      </w:pPr>
      <w:ins w:id="6837" w:author="吴苏琪" w:date="2018-01-07T03:50:00Z">
        <w:del w:id="6838" w:author="249326630@qq.com" w:date="2018-12-25T18:25:00Z">
          <w:r w:rsidDel="00E27A9C">
            <w:rPr>
              <w:rFonts w:hint="eastAsia"/>
            </w:rPr>
            <w:delText>管理员</w:delText>
          </w:r>
        </w:del>
      </w:ins>
      <w:commentRangeStart w:id="6839"/>
      <w:del w:id="6840" w:author="249326630@qq.com" w:date="2018-12-25T18:25:00Z">
        <w:r w:rsidR="00B322BA" w:rsidDel="00E27A9C">
          <w:rPr>
            <w:rFonts w:hint="eastAsia"/>
          </w:rPr>
          <w:delText>课程</w:delText>
        </w:r>
        <w:r w:rsidR="00B322BA" w:rsidDel="00E27A9C">
          <w:delText>管理</w:delText>
        </w:r>
        <w:commentRangeEnd w:id="6839"/>
        <w:r w:rsidR="008B6F67" w:rsidDel="00E27A9C">
          <w:rPr>
            <w:rStyle w:val="af8"/>
            <w:rFonts w:ascii="Times New Roman" w:eastAsia="仿宋_GB2312" w:hAnsi="Times New Roman" w:cs="宋体"/>
            <w:b w:val="0"/>
            <w:noProof w:val="0"/>
            <w:color w:val="auto"/>
            <w:kern w:val="0"/>
          </w:rPr>
          <w:commentReference w:id="6839"/>
        </w:r>
      </w:del>
    </w:p>
    <w:p w14:paraId="084EACBE" w14:textId="05919197" w:rsidR="001C01D4" w:rsidDel="00E27A9C" w:rsidRDefault="001C01D4" w:rsidP="001C01D4">
      <w:pPr>
        <w:rPr>
          <w:del w:id="6841" w:author="249326630@qq.com" w:date="2018-12-25T18:25:00Z"/>
        </w:rPr>
      </w:pPr>
    </w:p>
    <w:p w14:paraId="7951DBFF" w14:textId="3C8B09F3" w:rsidR="001C01D4" w:rsidDel="00E27A9C" w:rsidRDefault="001C01D4" w:rsidP="001C01D4">
      <w:pPr>
        <w:rPr>
          <w:del w:id="6842" w:author="249326630@qq.com" w:date="2018-12-25T18:25:00Z"/>
        </w:rPr>
      </w:pPr>
    </w:p>
    <w:tbl>
      <w:tblPr>
        <w:tblStyle w:val="Axure1"/>
        <w:tblpPr w:leftFromText="180" w:rightFromText="180" w:vertAnchor="text" w:horzAnchor="margin" w:tblpY="51"/>
        <w:tblW w:w="0" w:type="auto"/>
        <w:tblLook w:val="04A0" w:firstRow="1" w:lastRow="0" w:firstColumn="1" w:lastColumn="0" w:noHBand="0" w:noVBand="1"/>
      </w:tblPr>
      <w:tblGrid>
        <w:gridCol w:w="1413"/>
        <w:gridCol w:w="2268"/>
        <w:gridCol w:w="4536"/>
      </w:tblGrid>
      <w:tr w:rsidR="001C01D4" w:rsidDel="00E27A9C" w14:paraId="517B0F3F" w14:textId="7DDEA4A2" w:rsidTr="00CF3095">
        <w:trPr>
          <w:cnfStyle w:val="100000000000" w:firstRow="1" w:lastRow="0" w:firstColumn="0" w:lastColumn="0" w:oddVBand="0" w:evenVBand="0" w:oddHBand="0" w:evenHBand="0" w:firstRowFirstColumn="0" w:firstRowLastColumn="0" w:lastRowFirstColumn="0" w:lastRowLastColumn="0"/>
          <w:cantSplit/>
          <w:tblHeader/>
          <w:del w:id="6843" w:author="249326630@qq.com" w:date="2018-12-25T18:25:00Z"/>
        </w:trPr>
        <w:tc>
          <w:tcPr>
            <w:tcW w:w="1413" w:type="dxa"/>
          </w:tcPr>
          <w:p w14:paraId="64A2F3B1" w14:textId="3000EB0A" w:rsidR="001C01D4" w:rsidDel="00E27A9C" w:rsidRDefault="001C01D4" w:rsidP="00CF3095">
            <w:pPr>
              <w:pStyle w:val="Axure"/>
              <w:rPr>
                <w:del w:id="6844" w:author="249326630@qq.com" w:date="2018-12-25T18:25:00Z"/>
              </w:rPr>
            </w:pPr>
            <w:del w:id="6845" w:author="249326630@qq.com" w:date="2018-12-25T18:25:00Z">
              <w:r w:rsidDel="00E27A9C">
                <w:delText>脚注</w:delText>
              </w:r>
            </w:del>
          </w:p>
        </w:tc>
        <w:tc>
          <w:tcPr>
            <w:tcW w:w="2268" w:type="dxa"/>
          </w:tcPr>
          <w:p w14:paraId="5A6BC329" w14:textId="42BA5787" w:rsidR="001C01D4" w:rsidDel="00E27A9C" w:rsidRDefault="001C01D4" w:rsidP="00CF3095">
            <w:pPr>
              <w:pStyle w:val="Axure"/>
              <w:rPr>
                <w:del w:id="6846" w:author="249326630@qq.com" w:date="2018-12-25T18:25:00Z"/>
              </w:rPr>
            </w:pPr>
            <w:del w:id="6847" w:author="249326630@qq.com" w:date="2018-12-25T18:25:00Z">
              <w:r w:rsidDel="00E27A9C">
                <w:delText>名称</w:delText>
              </w:r>
            </w:del>
          </w:p>
        </w:tc>
        <w:tc>
          <w:tcPr>
            <w:tcW w:w="4536" w:type="dxa"/>
          </w:tcPr>
          <w:p w14:paraId="732AF161" w14:textId="364B328A" w:rsidR="001C01D4" w:rsidDel="00E27A9C" w:rsidRDefault="001C01D4" w:rsidP="00CF3095">
            <w:pPr>
              <w:pStyle w:val="Axure"/>
              <w:tabs>
                <w:tab w:val="left" w:pos="1190"/>
              </w:tabs>
              <w:rPr>
                <w:del w:id="6848" w:author="249326630@qq.com" w:date="2018-12-25T18:25:00Z"/>
              </w:rPr>
            </w:pPr>
            <w:del w:id="6849" w:author="249326630@qq.com" w:date="2018-12-25T18:25:00Z">
              <w:r w:rsidDel="00E27A9C">
                <w:delText>交互</w:delText>
              </w:r>
              <w:r w:rsidDel="00E27A9C">
                <w:tab/>
              </w:r>
            </w:del>
          </w:p>
        </w:tc>
      </w:tr>
      <w:tr w:rsidR="001C01D4" w:rsidDel="00E27A9C" w14:paraId="517A6479" w14:textId="0025E6A4" w:rsidTr="00CF3095">
        <w:trPr>
          <w:cantSplit/>
          <w:del w:id="6850" w:author="249326630@qq.com" w:date="2018-12-25T18:25:00Z"/>
        </w:trPr>
        <w:tc>
          <w:tcPr>
            <w:tcW w:w="1413" w:type="dxa"/>
          </w:tcPr>
          <w:p w14:paraId="7904CB36" w14:textId="0BE47DD8" w:rsidR="001C01D4" w:rsidDel="00E27A9C" w:rsidRDefault="001C01D4" w:rsidP="00CF3095">
            <w:pPr>
              <w:pStyle w:val="Axure0"/>
              <w:rPr>
                <w:del w:id="6851" w:author="249326630@qq.com" w:date="2018-12-25T18:25:00Z"/>
              </w:rPr>
            </w:pPr>
            <w:del w:id="6852" w:author="249326630@qq.com" w:date="2018-12-25T18:25:00Z">
              <w:r w:rsidDel="00E27A9C">
                <w:delText>1</w:delText>
              </w:r>
            </w:del>
          </w:p>
        </w:tc>
        <w:tc>
          <w:tcPr>
            <w:tcW w:w="2268" w:type="dxa"/>
          </w:tcPr>
          <w:p w14:paraId="47F4C2F7" w14:textId="485D0F2D" w:rsidR="001C01D4" w:rsidDel="00E27A9C" w:rsidRDefault="001C01D4" w:rsidP="00CF3095">
            <w:pPr>
              <w:pStyle w:val="Axure0"/>
              <w:rPr>
                <w:del w:id="6853" w:author="249326630@qq.com" w:date="2018-12-25T18:25:00Z"/>
                <w:lang w:eastAsia="zh-CN"/>
              </w:rPr>
            </w:pPr>
            <w:del w:id="6854" w:author="249326630@qq.com" w:date="2018-12-25T18:25:00Z">
              <w:r w:rsidDel="00E27A9C">
                <w:rPr>
                  <w:rFonts w:hint="eastAsia"/>
                  <w:lang w:eastAsia="zh-CN"/>
                </w:rPr>
                <w:delText>翻页</w:delText>
              </w:r>
              <w:r w:rsidDel="00E27A9C">
                <w:rPr>
                  <w:lang w:eastAsia="zh-CN"/>
                </w:rPr>
                <w:delText>按钮</w:delText>
              </w:r>
            </w:del>
          </w:p>
        </w:tc>
        <w:tc>
          <w:tcPr>
            <w:tcW w:w="4536" w:type="dxa"/>
          </w:tcPr>
          <w:p w14:paraId="13E84A63" w14:textId="133C0203" w:rsidR="001C01D4" w:rsidDel="00E27A9C" w:rsidRDefault="001C01D4" w:rsidP="00CF3095">
            <w:pPr>
              <w:pStyle w:val="Axure0"/>
              <w:rPr>
                <w:del w:id="6855" w:author="249326630@qq.com" w:date="2018-12-25T18:25:00Z"/>
                <w:lang w:eastAsia="zh-CN"/>
              </w:rPr>
            </w:pPr>
            <w:del w:id="6856" w:author="249326630@qq.com" w:date="2018-12-25T18:25:00Z">
              <w:r w:rsidDel="00E27A9C">
                <w:rPr>
                  <w:rFonts w:hint="eastAsia"/>
                  <w:lang w:eastAsia="zh-CN"/>
                </w:rPr>
                <w:delText>点击进行</w:delText>
              </w:r>
              <w:r w:rsidDel="00E27A9C">
                <w:rPr>
                  <w:lang w:eastAsia="zh-CN"/>
                </w:rPr>
                <w:delText>翻页</w:delText>
              </w:r>
            </w:del>
          </w:p>
        </w:tc>
      </w:tr>
      <w:tr w:rsidR="001C01D4" w:rsidDel="00E27A9C" w14:paraId="3CB23FB6" w14:textId="092F4F31" w:rsidTr="00CF3095">
        <w:trPr>
          <w:cnfStyle w:val="000000010000" w:firstRow="0" w:lastRow="0" w:firstColumn="0" w:lastColumn="0" w:oddVBand="0" w:evenVBand="0" w:oddHBand="0" w:evenHBand="1" w:firstRowFirstColumn="0" w:firstRowLastColumn="0" w:lastRowFirstColumn="0" w:lastRowLastColumn="0"/>
          <w:cantSplit/>
          <w:del w:id="6857" w:author="249326630@qq.com" w:date="2018-12-25T18:25:00Z"/>
        </w:trPr>
        <w:tc>
          <w:tcPr>
            <w:tcW w:w="1413" w:type="dxa"/>
          </w:tcPr>
          <w:p w14:paraId="5F6D4BC0" w14:textId="2FD36CDE" w:rsidR="001C01D4" w:rsidDel="00E27A9C" w:rsidRDefault="001C01D4" w:rsidP="00CF3095">
            <w:pPr>
              <w:pStyle w:val="Axure0"/>
              <w:rPr>
                <w:del w:id="6858" w:author="249326630@qq.com" w:date="2018-12-25T18:25:00Z"/>
                <w:lang w:eastAsia="zh-CN"/>
              </w:rPr>
            </w:pPr>
            <w:del w:id="6859" w:author="249326630@qq.com" w:date="2018-12-25T18:25:00Z">
              <w:r w:rsidDel="00E27A9C">
                <w:rPr>
                  <w:rFonts w:hint="eastAsia"/>
                  <w:lang w:eastAsia="zh-CN"/>
                </w:rPr>
                <w:delText>2</w:delText>
              </w:r>
            </w:del>
          </w:p>
        </w:tc>
        <w:tc>
          <w:tcPr>
            <w:tcW w:w="2268" w:type="dxa"/>
          </w:tcPr>
          <w:p w14:paraId="7EFFDDC3" w14:textId="620FEDAC" w:rsidR="001C01D4" w:rsidDel="00E27A9C" w:rsidRDefault="001C01D4" w:rsidP="00CF3095">
            <w:pPr>
              <w:pStyle w:val="Axure0"/>
              <w:rPr>
                <w:del w:id="6860" w:author="249326630@qq.com" w:date="2018-12-25T18:25:00Z"/>
                <w:lang w:eastAsia="zh-CN"/>
              </w:rPr>
            </w:pPr>
            <w:del w:id="6861" w:author="249326630@qq.com" w:date="2018-12-25T18:25:00Z">
              <w:r w:rsidDel="00E27A9C">
                <w:rPr>
                  <w:rFonts w:hint="eastAsia"/>
                  <w:lang w:eastAsia="zh-CN"/>
                </w:rPr>
                <w:delText>页码与</w:delText>
              </w:r>
              <w:r w:rsidDel="00E27A9C">
                <w:rPr>
                  <w:lang w:eastAsia="zh-CN"/>
                </w:rPr>
                <w:delText>数量显示条</w:delText>
              </w:r>
            </w:del>
          </w:p>
        </w:tc>
        <w:tc>
          <w:tcPr>
            <w:tcW w:w="4536" w:type="dxa"/>
          </w:tcPr>
          <w:p w14:paraId="38EB79F3" w14:textId="106EE40C" w:rsidR="001C01D4" w:rsidDel="00E27A9C" w:rsidRDefault="001C01D4" w:rsidP="00CF3095">
            <w:pPr>
              <w:pStyle w:val="Axure0"/>
              <w:rPr>
                <w:del w:id="6862" w:author="249326630@qq.com" w:date="2018-12-25T18:25:00Z"/>
                <w:lang w:eastAsia="zh-CN"/>
              </w:rPr>
            </w:pPr>
            <w:del w:id="6863" w:author="249326630@qq.com" w:date="2018-12-25T18:25:00Z">
              <w:r w:rsidDel="00E27A9C">
                <w:rPr>
                  <w:rFonts w:hint="eastAsia"/>
                  <w:lang w:eastAsia="zh-CN"/>
                </w:rPr>
                <w:delText>显示</w:delText>
              </w:r>
              <w:r w:rsidDel="00E27A9C">
                <w:rPr>
                  <w:lang w:eastAsia="zh-CN"/>
                </w:rPr>
                <w:delText>当前页</w:delText>
              </w:r>
              <w:r w:rsidDel="00E27A9C">
                <w:rPr>
                  <w:rFonts w:hint="eastAsia"/>
                  <w:lang w:eastAsia="zh-CN"/>
                </w:rPr>
                <w:delText>与</w:delText>
              </w:r>
              <w:r w:rsidDel="00E27A9C">
                <w:rPr>
                  <w:lang w:eastAsia="zh-CN"/>
                </w:rPr>
                <w:delText>数量</w:delText>
              </w:r>
            </w:del>
          </w:p>
        </w:tc>
      </w:tr>
      <w:tr w:rsidR="001C01D4" w:rsidDel="00E27A9C" w14:paraId="2CDA0AAA" w14:textId="12F600B8" w:rsidTr="00CF3095">
        <w:trPr>
          <w:cantSplit/>
          <w:del w:id="6864" w:author="249326630@qq.com" w:date="2018-12-25T18:25:00Z"/>
        </w:trPr>
        <w:tc>
          <w:tcPr>
            <w:tcW w:w="1413" w:type="dxa"/>
          </w:tcPr>
          <w:p w14:paraId="1D42FA31" w14:textId="027EB8AE" w:rsidR="001C01D4" w:rsidDel="00E27A9C" w:rsidRDefault="001C01D4" w:rsidP="00CF3095">
            <w:pPr>
              <w:pStyle w:val="Axure0"/>
              <w:rPr>
                <w:del w:id="6865" w:author="249326630@qq.com" w:date="2018-12-25T18:25:00Z"/>
                <w:lang w:eastAsia="zh-CN"/>
              </w:rPr>
            </w:pPr>
            <w:del w:id="6866" w:author="249326630@qq.com" w:date="2018-12-25T18:25:00Z">
              <w:r w:rsidDel="00E27A9C">
                <w:rPr>
                  <w:rFonts w:hint="eastAsia"/>
                  <w:lang w:eastAsia="zh-CN"/>
                </w:rPr>
                <w:delText>3</w:delText>
              </w:r>
            </w:del>
          </w:p>
        </w:tc>
        <w:tc>
          <w:tcPr>
            <w:tcW w:w="2268" w:type="dxa"/>
          </w:tcPr>
          <w:p w14:paraId="2D84F1CF" w14:textId="56B406D1" w:rsidR="001C01D4" w:rsidDel="00E27A9C" w:rsidRDefault="001C01D4" w:rsidP="00CF3095">
            <w:pPr>
              <w:pStyle w:val="Axure0"/>
              <w:rPr>
                <w:del w:id="6867" w:author="249326630@qq.com" w:date="2018-12-25T18:25:00Z"/>
                <w:lang w:eastAsia="zh-CN"/>
              </w:rPr>
            </w:pPr>
            <w:del w:id="6868" w:author="249326630@qq.com" w:date="2018-12-25T18:25:00Z">
              <w:r w:rsidDel="00E27A9C">
                <w:rPr>
                  <w:rFonts w:hint="eastAsia"/>
                  <w:lang w:eastAsia="zh-CN"/>
                </w:rPr>
                <w:delText>清除</w:delText>
              </w:r>
              <w:r w:rsidDel="00E27A9C">
                <w:rPr>
                  <w:lang w:eastAsia="zh-CN"/>
                </w:rPr>
                <w:delText>按钮</w:delText>
              </w:r>
            </w:del>
          </w:p>
        </w:tc>
        <w:tc>
          <w:tcPr>
            <w:tcW w:w="4536" w:type="dxa"/>
          </w:tcPr>
          <w:p w14:paraId="603D5B07" w14:textId="6DF60A4C" w:rsidR="001C01D4" w:rsidDel="00E27A9C" w:rsidRDefault="001C01D4" w:rsidP="00CF3095">
            <w:pPr>
              <w:pStyle w:val="Axure0"/>
              <w:rPr>
                <w:del w:id="6869" w:author="249326630@qq.com" w:date="2018-12-25T18:25:00Z"/>
                <w:lang w:eastAsia="zh-CN"/>
              </w:rPr>
            </w:pPr>
            <w:del w:id="6870" w:author="249326630@qq.com" w:date="2018-12-25T18:25:00Z">
              <w:r w:rsidDel="00E27A9C">
                <w:rPr>
                  <w:rFonts w:hint="eastAsia"/>
                  <w:lang w:eastAsia="zh-CN"/>
                </w:rPr>
                <w:delText>点击对所有</w:delText>
              </w:r>
              <w:r w:rsidDel="00E27A9C">
                <w:rPr>
                  <w:lang w:eastAsia="zh-CN"/>
                </w:rPr>
                <w:delText>页的</w:delText>
              </w:r>
              <w:r w:rsidDel="00E27A9C">
                <w:rPr>
                  <w:rFonts w:hint="eastAsia"/>
                  <w:lang w:eastAsia="zh-CN"/>
                </w:rPr>
                <w:delText>选择进行</w:delText>
              </w:r>
              <w:r w:rsidDel="00E27A9C">
                <w:rPr>
                  <w:lang w:eastAsia="zh-CN"/>
                </w:rPr>
                <w:delText>清除</w:delText>
              </w:r>
            </w:del>
          </w:p>
        </w:tc>
      </w:tr>
      <w:tr w:rsidR="001C01D4" w:rsidDel="00E27A9C" w14:paraId="57AEFE80" w14:textId="1C2DD247" w:rsidTr="00CF3095">
        <w:trPr>
          <w:cnfStyle w:val="000000010000" w:firstRow="0" w:lastRow="0" w:firstColumn="0" w:lastColumn="0" w:oddVBand="0" w:evenVBand="0" w:oddHBand="0" w:evenHBand="1" w:firstRowFirstColumn="0" w:firstRowLastColumn="0" w:lastRowFirstColumn="0" w:lastRowLastColumn="0"/>
          <w:cantSplit/>
          <w:del w:id="6871" w:author="249326630@qq.com" w:date="2018-12-25T18:25:00Z"/>
        </w:trPr>
        <w:tc>
          <w:tcPr>
            <w:tcW w:w="1413" w:type="dxa"/>
          </w:tcPr>
          <w:p w14:paraId="43D7DD8C" w14:textId="76C86C7D" w:rsidR="001C01D4" w:rsidDel="00E27A9C" w:rsidRDefault="001C01D4" w:rsidP="00CF3095">
            <w:pPr>
              <w:pStyle w:val="Axure0"/>
              <w:rPr>
                <w:del w:id="6872" w:author="249326630@qq.com" w:date="2018-12-25T18:25:00Z"/>
                <w:lang w:eastAsia="zh-CN"/>
              </w:rPr>
            </w:pPr>
            <w:del w:id="6873" w:author="249326630@qq.com" w:date="2018-12-25T18:25:00Z">
              <w:r w:rsidDel="00E27A9C">
                <w:rPr>
                  <w:rFonts w:hint="eastAsia"/>
                  <w:lang w:eastAsia="zh-CN"/>
                </w:rPr>
                <w:delText>4</w:delText>
              </w:r>
            </w:del>
          </w:p>
        </w:tc>
        <w:tc>
          <w:tcPr>
            <w:tcW w:w="2268" w:type="dxa"/>
          </w:tcPr>
          <w:p w14:paraId="4B5B09C4" w14:textId="29ADA099" w:rsidR="001C01D4" w:rsidDel="00E27A9C" w:rsidRDefault="001C01D4" w:rsidP="00CF3095">
            <w:pPr>
              <w:pStyle w:val="Axure0"/>
              <w:rPr>
                <w:del w:id="6874" w:author="249326630@qq.com" w:date="2018-12-25T18:25:00Z"/>
                <w:lang w:eastAsia="zh-CN"/>
              </w:rPr>
            </w:pPr>
            <w:del w:id="6875" w:author="249326630@qq.com" w:date="2018-12-25T18:25:00Z">
              <w:r w:rsidDel="00E27A9C">
                <w:rPr>
                  <w:rFonts w:hint="eastAsia"/>
                  <w:lang w:eastAsia="zh-CN"/>
                </w:rPr>
                <w:delText>反选</w:delText>
              </w:r>
              <w:r w:rsidDel="00E27A9C">
                <w:rPr>
                  <w:lang w:eastAsia="zh-CN"/>
                </w:rPr>
                <w:delText>按钮</w:delText>
              </w:r>
            </w:del>
          </w:p>
        </w:tc>
        <w:tc>
          <w:tcPr>
            <w:tcW w:w="4536" w:type="dxa"/>
          </w:tcPr>
          <w:p w14:paraId="7E929019" w14:textId="4C0FFB70" w:rsidR="001C01D4" w:rsidDel="00E27A9C" w:rsidRDefault="001C01D4" w:rsidP="00CF3095">
            <w:pPr>
              <w:pStyle w:val="Axure0"/>
              <w:rPr>
                <w:del w:id="6876" w:author="249326630@qq.com" w:date="2018-12-25T18:25:00Z"/>
                <w:lang w:eastAsia="zh-CN"/>
              </w:rPr>
            </w:pPr>
            <w:del w:id="6877" w:author="249326630@qq.com" w:date="2018-12-25T18:25:00Z">
              <w:r w:rsidDel="00E27A9C">
                <w:rPr>
                  <w:rFonts w:hint="eastAsia"/>
                  <w:lang w:eastAsia="zh-CN"/>
                </w:rPr>
                <w:delText>点击进行所有</w:delText>
              </w:r>
              <w:r w:rsidDel="00E27A9C">
                <w:rPr>
                  <w:lang w:eastAsia="zh-CN"/>
                </w:rPr>
                <w:delText>页的</w:delText>
              </w:r>
              <w:r w:rsidDel="00E27A9C">
                <w:rPr>
                  <w:rFonts w:hint="eastAsia"/>
                  <w:lang w:eastAsia="zh-CN"/>
                </w:rPr>
                <w:delText>反选</w:delText>
              </w:r>
            </w:del>
          </w:p>
        </w:tc>
      </w:tr>
      <w:tr w:rsidR="001C01D4" w:rsidDel="00E27A9C" w14:paraId="419BC596" w14:textId="5A7ADA45" w:rsidTr="00CF3095">
        <w:trPr>
          <w:cantSplit/>
          <w:del w:id="6878" w:author="249326630@qq.com" w:date="2018-12-25T18:25:00Z"/>
        </w:trPr>
        <w:tc>
          <w:tcPr>
            <w:tcW w:w="1413" w:type="dxa"/>
          </w:tcPr>
          <w:p w14:paraId="6F66523C" w14:textId="0EF7DDC8" w:rsidR="001C01D4" w:rsidDel="00E27A9C" w:rsidRDefault="001C01D4" w:rsidP="00CF3095">
            <w:pPr>
              <w:pStyle w:val="Axure0"/>
              <w:rPr>
                <w:del w:id="6879" w:author="249326630@qq.com" w:date="2018-12-25T18:25:00Z"/>
                <w:lang w:eastAsia="zh-CN"/>
              </w:rPr>
            </w:pPr>
            <w:del w:id="6880" w:author="249326630@qq.com" w:date="2018-12-25T18:25:00Z">
              <w:r w:rsidDel="00E27A9C">
                <w:rPr>
                  <w:rFonts w:hint="eastAsia"/>
                  <w:lang w:eastAsia="zh-CN"/>
                </w:rPr>
                <w:delText>5</w:delText>
              </w:r>
            </w:del>
          </w:p>
        </w:tc>
        <w:tc>
          <w:tcPr>
            <w:tcW w:w="2268" w:type="dxa"/>
          </w:tcPr>
          <w:p w14:paraId="436DAA8D" w14:textId="1E66B00D" w:rsidR="001C01D4" w:rsidDel="00E27A9C" w:rsidRDefault="001C01D4" w:rsidP="00CF3095">
            <w:pPr>
              <w:pStyle w:val="Axure0"/>
              <w:rPr>
                <w:del w:id="6881" w:author="249326630@qq.com" w:date="2018-12-25T18:25:00Z"/>
                <w:lang w:eastAsia="zh-CN"/>
              </w:rPr>
            </w:pPr>
            <w:del w:id="6882" w:author="249326630@qq.com" w:date="2018-12-25T18:25:00Z">
              <w:r w:rsidDel="00E27A9C">
                <w:rPr>
                  <w:rFonts w:hint="eastAsia"/>
                  <w:lang w:eastAsia="zh-CN"/>
                </w:rPr>
                <w:delText>全选</w:delText>
              </w:r>
              <w:r w:rsidDel="00E27A9C">
                <w:rPr>
                  <w:lang w:eastAsia="zh-CN"/>
                </w:rPr>
                <w:delText>按钮</w:delText>
              </w:r>
            </w:del>
          </w:p>
        </w:tc>
        <w:tc>
          <w:tcPr>
            <w:tcW w:w="4536" w:type="dxa"/>
          </w:tcPr>
          <w:p w14:paraId="6134CCA5" w14:textId="4088C859" w:rsidR="001C01D4" w:rsidDel="00E27A9C" w:rsidRDefault="001C01D4" w:rsidP="00CF3095">
            <w:pPr>
              <w:pStyle w:val="Axure0"/>
              <w:rPr>
                <w:del w:id="6883" w:author="249326630@qq.com" w:date="2018-12-25T18:25:00Z"/>
                <w:lang w:eastAsia="zh-CN"/>
              </w:rPr>
            </w:pPr>
            <w:del w:id="6884" w:author="249326630@qq.com" w:date="2018-12-25T18:25:00Z">
              <w:r w:rsidDel="00E27A9C">
                <w:rPr>
                  <w:rFonts w:hint="eastAsia"/>
                  <w:lang w:eastAsia="zh-CN"/>
                </w:rPr>
                <w:delText>点击进行所有</w:delText>
              </w:r>
              <w:r w:rsidDel="00E27A9C">
                <w:rPr>
                  <w:lang w:eastAsia="zh-CN"/>
                </w:rPr>
                <w:delText>页的</w:delText>
              </w:r>
              <w:r w:rsidDel="00E27A9C">
                <w:rPr>
                  <w:rFonts w:hint="eastAsia"/>
                  <w:lang w:eastAsia="zh-CN"/>
                </w:rPr>
                <w:delText>全选</w:delText>
              </w:r>
            </w:del>
          </w:p>
        </w:tc>
      </w:tr>
      <w:tr w:rsidR="001C01D4" w:rsidDel="00E27A9C" w14:paraId="79FD195B" w14:textId="2126FA70" w:rsidTr="00CF3095">
        <w:trPr>
          <w:cnfStyle w:val="000000010000" w:firstRow="0" w:lastRow="0" w:firstColumn="0" w:lastColumn="0" w:oddVBand="0" w:evenVBand="0" w:oddHBand="0" w:evenHBand="1" w:firstRowFirstColumn="0" w:firstRowLastColumn="0" w:lastRowFirstColumn="0" w:lastRowLastColumn="0"/>
          <w:cantSplit/>
          <w:del w:id="6885" w:author="249326630@qq.com" w:date="2018-12-25T18:25:00Z"/>
        </w:trPr>
        <w:tc>
          <w:tcPr>
            <w:tcW w:w="1413" w:type="dxa"/>
          </w:tcPr>
          <w:p w14:paraId="0FF7D7B3" w14:textId="4668585C" w:rsidR="001C01D4" w:rsidDel="00E27A9C" w:rsidRDefault="001C01D4" w:rsidP="00CF3095">
            <w:pPr>
              <w:pStyle w:val="Axure0"/>
              <w:rPr>
                <w:del w:id="6886" w:author="249326630@qq.com" w:date="2018-12-25T18:25:00Z"/>
                <w:lang w:eastAsia="zh-CN"/>
              </w:rPr>
            </w:pPr>
            <w:del w:id="6887" w:author="249326630@qq.com" w:date="2018-12-25T18:25:00Z">
              <w:r w:rsidDel="00E27A9C">
                <w:rPr>
                  <w:rFonts w:hint="eastAsia"/>
                  <w:lang w:eastAsia="zh-CN"/>
                </w:rPr>
                <w:delText>6</w:delText>
              </w:r>
            </w:del>
          </w:p>
        </w:tc>
        <w:tc>
          <w:tcPr>
            <w:tcW w:w="2268" w:type="dxa"/>
          </w:tcPr>
          <w:p w14:paraId="321A9717" w14:textId="5CEDB71E" w:rsidR="001C01D4" w:rsidDel="00E27A9C" w:rsidRDefault="001C01D4" w:rsidP="00CF3095">
            <w:pPr>
              <w:pStyle w:val="Axure0"/>
              <w:rPr>
                <w:del w:id="6888" w:author="249326630@qq.com" w:date="2018-12-25T18:25:00Z"/>
                <w:lang w:eastAsia="zh-CN"/>
              </w:rPr>
            </w:pPr>
            <w:del w:id="6889" w:author="249326630@qq.com" w:date="2018-12-25T18:25:00Z">
              <w:r w:rsidDel="00E27A9C">
                <w:rPr>
                  <w:rFonts w:hint="eastAsia"/>
                  <w:lang w:eastAsia="zh-CN"/>
                </w:rPr>
                <w:delText>复选</w:delText>
              </w:r>
              <w:r w:rsidDel="00E27A9C">
                <w:rPr>
                  <w:lang w:eastAsia="zh-CN"/>
                </w:rPr>
                <w:delText>框</w:delText>
              </w:r>
            </w:del>
          </w:p>
        </w:tc>
        <w:tc>
          <w:tcPr>
            <w:tcW w:w="4536" w:type="dxa"/>
          </w:tcPr>
          <w:p w14:paraId="41231583" w14:textId="067066DE" w:rsidR="001C01D4" w:rsidDel="00E27A9C" w:rsidRDefault="001C01D4" w:rsidP="00CF3095">
            <w:pPr>
              <w:pStyle w:val="Axure0"/>
              <w:rPr>
                <w:del w:id="6890" w:author="249326630@qq.com" w:date="2018-12-25T18:25:00Z"/>
                <w:lang w:eastAsia="zh-CN"/>
              </w:rPr>
            </w:pPr>
            <w:del w:id="6891" w:author="249326630@qq.com" w:date="2018-12-25T18:25:00Z">
              <w:r w:rsidDel="00E27A9C">
                <w:rPr>
                  <w:rFonts w:hint="eastAsia"/>
                  <w:lang w:eastAsia="zh-CN"/>
                </w:rPr>
                <w:delText>点击进行复选</w:delText>
              </w:r>
            </w:del>
          </w:p>
        </w:tc>
      </w:tr>
      <w:tr w:rsidR="001C01D4" w:rsidDel="00E27A9C" w14:paraId="01AF9224" w14:textId="156BAA8F" w:rsidTr="00CF3095">
        <w:trPr>
          <w:cantSplit/>
          <w:del w:id="6892" w:author="249326630@qq.com" w:date="2018-12-25T18:25:00Z"/>
        </w:trPr>
        <w:tc>
          <w:tcPr>
            <w:tcW w:w="1413" w:type="dxa"/>
          </w:tcPr>
          <w:p w14:paraId="7DC29EEF" w14:textId="2BF5750F" w:rsidR="001C01D4" w:rsidDel="00E27A9C" w:rsidRDefault="001C01D4" w:rsidP="00CF3095">
            <w:pPr>
              <w:pStyle w:val="Axure0"/>
              <w:rPr>
                <w:del w:id="6893" w:author="249326630@qq.com" w:date="2018-12-25T18:25:00Z"/>
                <w:lang w:eastAsia="zh-CN"/>
              </w:rPr>
            </w:pPr>
            <w:del w:id="6894" w:author="249326630@qq.com" w:date="2018-12-25T18:25:00Z">
              <w:r w:rsidDel="00E27A9C">
                <w:rPr>
                  <w:rFonts w:hint="eastAsia"/>
                  <w:lang w:eastAsia="zh-CN"/>
                </w:rPr>
                <w:delText>7</w:delText>
              </w:r>
            </w:del>
          </w:p>
        </w:tc>
        <w:tc>
          <w:tcPr>
            <w:tcW w:w="2268" w:type="dxa"/>
          </w:tcPr>
          <w:p w14:paraId="2E581FCD" w14:textId="50B1C51E" w:rsidR="001C01D4" w:rsidDel="00E27A9C" w:rsidRDefault="001C01D4" w:rsidP="00CF3095">
            <w:pPr>
              <w:pStyle w:val="Axure0"/>
              <w:rPr>
                <w:del w:id="6895" w:author="249326630@qq.com" w:date="2018-12-25T18:25:00Z"/>
                <w:lang w:eastAsia="zh-CN"/>
              </w:rPr>
            </w:pPr>
            <w:del w:id="6896" w:author="249326630@qq.com" w:date="2018-12-25T18:25:00Z">
              <w:r w:rsidDel="00E27A9C">
                <w:rPr>
                  <w:rFonts w:hint="eastAsia"/>
                  <w:lang w:eastAsia="zh-CN"/>
                </w:rPr>
                <w:delText>单项删除</w:delText>
              </w:r>
              <w:r w:rsidDel="00E27A9C">
                <w:rPr>
                  <w:lang w:eastAsia="zh-CN"/>
                </w:rPr>
                <w:delText>按钮</w:delText>
              </w:r>
            </w:del>
          </w:p>
        </w:tc>
        <w:tc>
          <w:tcPr>
            <w:tcW w:w="4536" w:type="dxa"/>
          </w:tcPr>
          <w:p w14:paraId="05C8C162" w14:textId="5E1CE435" w:rsidR="001C01D4" w:rsidDel="00E27A9C" w:rsidRDefault="001C01D4" w:rsidP="00832013">
            <w:pPr>
              <w:pStyle w:val="Axure0"/>
              <w:rPr>
                <w:del w:id="6897" w:author="249326630@qq.com" w:date="2018-12-25T18:25:00Z"/>
                <w:lang w:eastAsia="zh-CN"/>
              </w:rPr>
            </w:pPr>
            <w:del w:id="6898" w:author="249326630@qq.com" w:date="2018-12-25T18:25:00Z">
              <w:r w:rsidDel="00E27A9C">
                <w:rPr>
                  <w:rFonts w:hint="eastAsia"/>
                  <w:lang w:eastAsia="zh-CN"/>
                </w:rPr>
                <w:delText>点击</w:delText>
              </w:r>
              <w:r w:rsidDel="00E27A9C">
                <w:rPr>
                  <w:lang w:eastAsia="zh-CN"/>
                </w:rPr>
                <w:delText>对该项</w:delText>
              </w:r>
              <w:r w:rsidR="00832013" w:rsidDel="00E27A9C">
                <w:rPr>
                  <w:rFonts w:hint="eastAsia"/>
                  <w:lang w:eastAsia="zh-CN"/>
                </w:rPr>
                <w:delText>课程删</w:delText>
              </w:r>
              <w:r w:rsidDel="00E27A9C">
                <w:rPr>
                  <w:lang w:eastAsia="zh-CN"/>
                </w:rPr>
                <w:delText>除</w:delText>
              </w:r>
            </w:del>
          </w:p>
        </w:tc>
      </w:tr>
      <w:tr w:rsidR="001C01D4" w:rsidDel="00E27A9C" w14:paraId="4A812340" w14:textId="7593D447" w:rsidTr="00CF3095">
        <w:trPr>
          <w:cnfStyle w:val="000000010000" w:firstRow="0" w:lastRow="0" w:firstColumn="0" w:lastColumn="0" w:oddVBand="0" w:evenVBand="0" w:oddHBand="0" w:evenHBand="1" w:firstRowFirstColumn="0" w:firstRowLastColumn="0" w:lastRowFirstColumn="0" w:lastRowLastColumn="0"/>
          <w:cantSplit/>
          <w:del w:id="6899" w:author="249326630@qq.com" w:date="2018-12-25T18:25:00Z"/>
        </w:trPr>
        <w:tc>
          <w:tcPr>
            <w:tcW w:w="1413" w:type="dxa"/>
          </w:tcPr>
          <w:p w14:paraId="478611C5" w14:textId="2EC677FE" w:rsidR="001C01D4" w:rsidDel="00E27A9C" w:rsidRDefault="001C01D4" w:rsidP="00CF3095">
            <w:pPr>
              <w:pStyle w:val="Axure0"/>
              <w:rPr>
                <w:del w:id="6900" w:author="249326630@qq.com" w:date="2018-12-25T18:25:00Z"/>
                <w:lang w:eastAsia="zh-CN"/>
              </w:rPr>
            </w:pPr>
            <w:del w:id="6901" w:author="249326630@qq.com" w:date="2018-12-25T18:25:00Z">
              <w:r w:rsidDel="00E27A9C">
                <w:rPr>
                  <w:rFonts w:hint="eastAsia"/>
                  <w:lang w:eastAsia="zh-CN"/>
                </w:rPr>
                <w:delText>8</w:delText>
              </w:r>
            </w:del>
          </w:p>
        </w:tc>
        <w:tc>
          <w:tcPr>
            <w:tcW w:w="2268" w:type="dxa"/>
          </w:tcPr>
          <w:p w14:paraId="7D64903A" w14:textId="0F5490C0" w:rsidR="001C01D4" w:rsidDel="00E27A9C" w:rsidRDefault="00847FF5" w:rsidP="00CF3095">
            <w:pPr>
              <w:pStyle w:val="Axure0"/>
              <w:rPr>
                <w:del w:id="6902" w:author="249326630@qq.com" w:date="2018-12-25T18:25:00Z"/>
                <w:lang w:eastAsia="zh-CN"/>
              </w:rPr>
            </w:pPr>
            <w:del w:id="6903" w:author="249326630@qq.com" w:date="2018-12-25T18:25:00Z">
              <w:r w:rsidDel="00E27A9C">
                <w:rPr>
                  <w:rFonts w:hint="eastAsia"/>
                  <w:lang w:eastAsia="zh-CN"/>
                </w:rPr>
                <w:delText>链接定位标志</w:delText>
              </w:r>
            </w:del>
          </w:p>
        </w:tc>
        <w:tc>
          <w:tcPr>
            <w:tcW w:w="4536" w:type="dxa"/>
          </w:tcPr>
          <w:p w14:paraId="15FDF3DD" w14:textId="762B48C6" w:rsidR="001C01D4" w:rsidDel="00E27A9C" w:rsidRDefault="00847FF5" w:rsidP="00CF3095">
            <w:pPr>
              <w:pStyle w:val="Axure0"/>
              <w:rPr>
                <w:del w:id="6904" w:author="249326630@qq.com" w:date="2018-12-25T18:25:00Z"/>
                <w:lang w:eastAsia="zh-CN"/>
              </w:rPr>
            </w:pPr>
            <w:del w:id="6905" w:author="249326630@qq.com" w:date="2018-12-25T18:25:00Z">
              <w:r w:rsidDel="00E27A9C">
                <w:rPr>
                  <w:rFonts w:hint="eastAsia"/>
                  <w:lang w:eastAsia="zh-CN"/>
                </w:rPr>
                <w:delText>点击</w:delText>
              </w:r>
              <w:r w:rsidDel="00E27A9C">
                <w:rPr>
                  <w:lang w:eastAsia="zh-CN"/>
                </w:rPr>
                <w:delText>后</w:delText>
              </w:r>
              <w:r w:rsidDel="00E27A9C">
                <w:rPr>
                  <w:rFonts w:hint="eastAsia"/>
                  <w:lang w:eastAsia="zh-CN"/>
                </w:rPr>
                <w:delText>链接定位</w:delText>
              </w:r>
              <w:r w:rsidDel="00E27A9C">
                <w:rPr>
                  <w:lang w:eastAsia="zh-CN"/>
                </w:rPr>
                <w:delText>到</w:delText>
              </w:r>
              <w:r w:rsidDel="00E27A9C">
                <w:rPr>
                  <w:rFonts w:hint="eastAsia"/>
                  <w:lang w:eastAsia="zh-CN"/>
                </w:rPr>
                <w:delText>具体</w:delText>
              </w:r>
              <w:r w:rsidDel="00E27A9C">
                <w:rPr>
                  <w:lang w:eastAsia="zh-CN"/>
                </w:rPr>
                <w:delText>课程</w:delText>
              </w:r>
              <w:r w:rsidDel="00E27A9C">
                <w:rPr>
                  <w:rFonts w:hint="eastAsia"/>
                  <w:lang w:eastAsia="zh-CN"/>
                </w:rPr>
                <w:delText>页面</w:delText>
              </w:r>
            </w:del>
          </w:p>
        </w:tc>
      </w:tr>
      <w:tr w:rsidR="001C01D4" w:rsidDel="00E27A9C" w14:paraId="4685C28E" w14:textId="3573D704" w:rsidTr="00CF3095">
        <w:trPr>
          <w:cantSplit/>
          <w:del w:id="6906" w:author="249326630@qq.com" w:date="2018-12-25T18:25:00Z"/>
        </w:trPr>
        <w:tc>
          <w:tcPr>
            <w:tcW w:w="1413" w:type="dxa"/>
          </w:tcPr>
          <w:p w14:paraId="57323068" w14:textId="1670E94D" w:rsidR="001C01D4" w:rsidDel="00E27A9C" w:rsidRDefault="001C01D4" w:rsidP="00CF3095">
            <w:pPr>
              <w:pStyle w:val="Axure0"/>
              <w:rPr>
                <w:del w:id="6907" w:author="249326630@qq.com" w:date="2018-12-25T18:25:00Z"/>
                <w:lang w:eastAsia="zh-CN"/>
              </w:rPr>
            </w:pPr>
            <w:del w:id="6908" w:author="249326630@qq.com" w:date="2018-12-25T18:25:00Z">
              <w:r w:rsidDel="00E27A9C">
                <w:rPr>
                  <w:rFonts w:hint="eastAsia"/>
                  <w:lang w:eastAsia="zh-CN"/>
                </w:rPr>
                <w:delText>9</w:delText>
              </w:r>
            </w:del>
          </w:p>
        </w:tc>
        <w:tc>
          <w:tcPr>
            <w:tcW w:w="2268" w:type="dxa"/>
          </w:tcPr>
          <w:p w14:paraId="3B77DDAC" w14:textId="5C729549" w:rsidR="001C01D4" w:rsidDel="00E27A9C" w:rsidRDefault="00991F5B" w:rsidP="00CF3095">
            <w:pPr>
              <w:pStyle w:val="Axure0"/>
              <w:rPr>
                <w:del w:id="6909" w:author="249326630@qq.com" w:date="2018-12-25T18:25:00Z"/>
                <w:lang w:eastAsia="zh-CN"/>
              </w:rPr>
            </w:pPr>
            <w:del w:id="6910" w:author="249326630@qq.com" w:date="2018-12-25T18:25:00Z">
              <w:r w:rsidDel="00E27A9C">
                <w:rPr>
                  <w:rFonts w:hint="eastAsia"/>
                  <w:lang w:eastAsia="zh-CN"/>
                </w:rPr>
                <w:delText>复选删除按钮</w:delText>
              </w:r>
            </w:del>
          </w:p>
        </w:tc>
        <w:tc>
          <w:tcPr>
            <w:tcW w:w="4536" w:type="dxa"/>
          </w:tcPr>
          <w:p w14:paraId="007FEBCD" w14:textId="515B4506" w:rsidR="001C01D4" w:rsidDel="00E27A9C" w:rsidRDefault="00991F5B" w:rsidP="00CF3095">
            <w:pPr>
              <w:pStyle w:val="Axure0"/>
              <w:rPr>
                <w:del w:id="6911" w:author="249326630@qq.com" w:date="2018-12-25T18:25:00Z"/>
                <w:lang w:eastAsia="zh-CN"/>
              </w:rPr>
            </w:pPr>
            <w:del w:id="6912" w:author="249326630@qq.com" w:date="2018-12-25T18:25:00Z">
              <w:r w:rsidDel="00E27A9C">
                <w:rPr>
                  <w:rFonts w:hint="eastAsia"/>
                  <w:lang w:eastAsia="zh-CN"/>
                </w:rPr>
                <w:delText>点击</w:delText>
              </w:r>
              <w:r w:rsidDel="00E27A9C">
                <w:rPr>
                  <w:lang w:eastAsia="zh-CN"/>
                </w:rPr>
                <w:delText>对</w:delText>
              </w:r>
              <w:r w:rsidDel="00E27A9C">
                <w:rPr>
                  <w:rFonts w:hint="eastAsia"/>
                  <w:lang w:eastAsia="zh-CN"/>
                </w:rPr>
                <w:delText>复选课程删</w:delText>
              </w:r>
              <w:r w:rsidDel="00E27A9C">
                <w:rPr>
                  <w:lang w:eastAsia="zh-CN"/>
                </w:rPr>
                <w:delText>除</w:delText>
              </w:r>
            </w:del>
          </w:p>
        </w:tc>
      </w:tr>
      <w:tr w:rsidR="001C01D4" w:rsidDel="00E27A9C" w14:paraId="29CDD408" w14:textId="1C6D4227" w:rsidTr="00CF3095">
        <w:trPr>
          <w:cnfStyle w:val="000000010000" w:firstRow="0" w:lastRow="0" w:firstColumn="0" w:lastColumn="0" w:oddVBand="0" w:evenVBand="0" w:oddHBand="0" w:evenHBand="1" w:firstRowFirstColumn="0" w:firstRowLastColumn="0" w:lastRowFirstColumn="0" w:lastRowLastColumn="0"/>
          <w:cantSplit/>
          <w:del w:id="6913" w:author="249326630@qq.com" w:date="2018-12-25T18:25:00Z"/>
        </w:trPr>
        <w:tc>
          <w:tcPr>
            <w:tcW w:w="1413" w:type="dxa"/>
          </w:tcPr>
          <w:p w14:paraId="1485AC70" w14:textId="50D0720D" w:rsidR="001C01D4" w:rsidDel="00E27A9C" w:rsidRDefault="001C01D4" w:rsidP="00CF3095">
            <w:pPr>
              <w:pStyle w:val="Axure0"/>
              <w:rPr>
                <w:del w:id="6914" w:author="249326630@qq.com" w:date="2018-12-25T18:25:00Z"/>
                <w:lang w:eastAsia="zh-CN"/>
              </w:rPr>
            </w:pPr>
            <w:del w:id="6915" w:author="249326630@qq.com" w:date="2018-12-25T18:25:00Z">
              <w:r w:rsidDel="00E27A9C">
                <w:rPr>
                  <w:rFonts w:hint="eastAsia"/>
                  <w:lang w:eastAsia="zh-CN"/>
                </w:rPr>
                <w:delText>10</w:delText>
              </w:r>
            </w:del>
          </w:p>
        </w:tc>
        <w:tc>
          <w:tcPr>
            <w:tcW w:w="2268" w:type="dxa"/>
          </w:tcPr>
          <w:p w14:paraId="67350460" w14:textId="080B8E18" w:rsidR="001C01D4" w:rsidDel="00E27A9C" w:rsidRDefault="002B6C08" w:rsidP="00CF3095">
            <w:pPr>
              <w:pStyle w:val="Axure0"/>
              <w:rPr>
                <w:del w:id="6916" w:author="249326630@qq.com" w:date="2018-12-25T18:25:00Z"/>
                <w:lang w:eastAsia="zh-CN"/>
              </w:rPr>
            </w:pPr>
            <w:del w:id="6917" w:author="249326630@qq.com" w:date="2018-12-25T18:25:00Z">
              <w:r w:rsidDel="00E27A9C">
                <w:rPr>
                  <w:rFonts w:hint="eastAsia"/>
                  <w:lang w:eastAsia="zh-CN"/>
                </w:rPr>
                <w:delText>操作</w:delText>
              </w:r>
              <w:r w:rsidDel="00E27A9C">
                <w:rPr>
                  <w:lang w:eastAsia="zh-CN"/>
                </w:rPr>
                <w:delText>属性</w:delText>
              </w:r>
              <w:r w:rsidDel="00E27A9C">
                <w:rPr>
                  <w:rFonts w:hint="eastAsia"/>
                  <w:lang w:eastAsia="zh-CN"/>
                </w:rPr>
                <w:delText>列</w:delText>
              </w:r>
            </w:del>
          </w:p>
        </w:tc>
        <w:tc>
          <w:tcPr>
            <w:tcW w:w="4536" w:type="dxa"/>
          </w:tcPr>
          <w:p w14:paraId="77F5BFD9" w14:textId="27024066" w:rsidR="001C01D4" w:rsidDel="00E27A9C" w:rsidRDefault="00760B5B" w:rsidP="00CF3095">
            <w:pPr>
              <w:pStyle w:val="Axure0"/>
              <w:rPr>
                <w:del w:id="6918" w:author="249326630@qq.com" w:date="2018-12-25T18:25:00Z"/>
                <w:lang w:eastAsia="zh-CN"/>
              </w:rPr>
            </w:pPr>
            <w:del w:id="6919" w:author="249326630@qq.com" w:date="2018-12-25T18:25:00Z">
              <w:r w:rsidDel="00E27A9C">
                <w:rPr>
                  <w:rFonts w:hint="eastAsia"/>
                  <w:lang w:eastAsia="zh-CN"/>
                </w:rPr>
                <w:delText>无</w:delText>
              </w:r>
            </w:del>
          </w:p>
        </w:tc>
      </w:tr>
      <w:tr w:rsidR="001C01D4" w:rsidDel="00E27A9C" w14:paraId="0DA9BD9A" w14:textId="4E19FA69" w:rsidTr="00CF3095">
        <w:trPr>
          <w:cantSplit/>
          <w:del w:id="6920" w:author="249326630@qq.com" w:date="2018-12-25T18:25:00Z"/>
        </w:trPr>
        <w:tc>
          <w:tcPr>
            <w:tcW w:w="1413" w:type="dxa"/>
          </w:tcPr>
          <w:p w14:paraId="584BF578" w14:textId="6D628174" w:rsidR="001C01D4" w:rsidDel="00E27A9C" w:rsidRDefault="001C01D4" w:rsidP="00CF3095">
            <w:pPr>
              <w:pStyle w:val="Axure0"/>
              <w:rPr>
                <w:del w:id="6921" w:author="249326630@qq.com" w:date="2018-12-25T18:25:00Z"/>
                <w:lang w:eastAsia="zh-CN"/>
              </w:rPr>
            </w:pPr>
            <w:del w:id="6922" w:author="249326630@qq.com" w:date="2018-12-25T18:25:00Z">
              <w:r w:rsidDel="00E27A9C">
                <w:rPr>
                  <w:rFonts w:hint="eastAsia"/>
                  <w:lang w:eastAsia="zh-CN"/>
                </w:rPr>
                <w:delText>11</w:delText>
              </w:r>
            </w:del>
          </w:p>
        </w:tc>
        <w:tc>
          <w:tcPr>
            <w:tcW w:w="2268" w:type="dxa"/>
          </w:tcPr>
          <w:p w14:paraId="7514F021" w14:textId="03B206E0" w:rsidR="001C01D4" w:rsidDel="00E27A9C" w:rsidRDefault="00760B5B" w:rsidP="00CF3095">
            <w:pPr>
              <w:pStyle w:val="Axure0"/>
              <w:rPr>
                <w:del w:id="6923" w:author="249326630@qq.com" w:date="2018-12-25T18:25:00Z"/>
                <w:lang w:eastAsia="zh-CN"/>
              </w:rPr>
            </w:pPr>
            <w:del w:id="6924" w:author="249326630@qq.com" w:date="2018-12-25T18:25:00Z">
              <w:r w:rsidDel="00E27A9C">
                <w:rPr>
                  <w:rFonts w:hint="eastAsia"/>
                  <w:lang w:eastAsia="zh-CN"/>
                </w:rPr>
                <w:delText>教师</w:delText>
              </w:r>
              <w:r w:rsidR="001C01D4" w:rsidDel="00E27A9C">
                <w:rPr>
                  <w:lang w:eastAsia="zh-CN"/>
                </w:rPr>
                <w:delText>属性</w:delText>
              </w:r>
              <w:r w:rsidR="001C01D4" w:rsidDel="00E27A9C">
                <w:rPr>
                  <w:rFonts w:hint="eastAsia"/>
                  <w:lang w:eastAsia="zh-CN"/>
                </w:rPr>
                <w:delText>列</w:delText>
              </w:r>
            </w:del>
          </w:p>
        </w:tc>
        <w:tc>
          <w:tcPr>
            <w:tcW w:w="4536" w:type="dxa"/>
          </w:tcPr>
          <w:p w14:paraId="3F4D25A3" w14:textId="7CB1DA8B" w:rsidR="001C01D4" w:rsidDel="00E27A9C" w:rsidRDefault="001C01D4" w:rsidP="00760B5B">
            <w:pPr>
              <w:pStyle w:val="Axure0"/>
              <w:rPr>
                <w:del w:id="6925" w:author="249326630@qq.com" w:date="2018-12-25T18:25:00Z"/>
                <w:lang w:eastAsia="zh-CN"/>
              </w:rPr>
            </w:pPr>
            <w:del w:id="6926" w:author="249326630@qq.com" w:date="2018-12-25T18:25:00Z">
              <w:r w:rsidDel="00E27A9C">
                <w:rPr>
                  <w:rFonts w:hint="eastAsia"/>
                  <w:lang w:eastAsia="zh-CN"/>
                </w:rPr>
                <w:delText>点击</w:delText>
              </w:r>
              <w:r w:rsidDel="00E27A9C">
                <w:rPr>
                  <w:lang w:eastAsia="zh-CN"/>
                </w:rPr>
                <w:delText>将</w:delText>
              </w:r>
              <w:r w:rsidR="00760B5B" w:rsidDel="00E27A9C">
                <w:rPr>
                  <w:rFonts w:hint="eastAsia"/>
                  <w:lang w:eastAsia="zh-CN"/>
                </w:rPr>
                <w:delText>教师姓名</w:delText>
              </w:r>
              <w:r w:rsidDel="00E27A9C">
                <w:rPr>
                  <w:rFonts w:hint="eastAsia"/>
                  <w:lang w:eastAsia="zh-CN"/>
                </w:rPr>
                <w:delText>进行</w:delText>
              </w:r>
              <w:r w:rsidDel="00E27A9C">
                <w:rPr>
                  <w:lang w:eastAsia="zh-CN"/>
                </w:rPr>
                <w:delText>字典序排序</w:delText>
              </w:r>
            </w:del>
          </w:p>
        </w:tc>
      </w:tr>
      <w:tr w:rsidR="001C01D4" w:rsidDel="00E27A9C" w14:paraId="542F756F" w14:textId="1E4E5F72" w:rsidTr="00CF3095">
        <w:trPr>
          <w:cnfStyle w:val="000000010000" w:firstRow="0" w:lastRow="0" w:firstColumn="0" w:lastColumn="0" w:oddVBand="0" w:evenVBand="0" w:oddHBand="0" w:evenHBand="1" w:firstRowFirstColumn="0" w:firstRowLastColumn="0" w:lastRowFirstColumn="0" w:lastRowLastColumn="0"/>
          <w:cantSplit/>
          <w:del w:id="6927" w:author="249326630@qq.com" w:date="2018-12-25T18:25:00Z"/>
        </w:trPr>
        <w:tc>
          <w:tcPr>
            <w:tcW w:w="1413" w:type="dxa"/>
          </w:tcPr>
          <w:p w14:paraId="43DB7930" w14:textId="6CD73DBB" w:rsidR="001C01D4" w:rsidDel="00E27A9C" w:rsidRDefault="001C01D4" w:rsidP="00CF3095">
            <w:pPr>
              <w:pStyle w:val="Axure0"/>
              <w:rPr>
                <w:del w:id="6928" w:author="249326630@qq.com" w:date="2018-12-25T18:25:00Z"/>
                <w:lang w:eastAsia="zh-CN"/>
              </w:rPr>
            </w:pPr>
            <w:del w:id="6929" w:author="249326630@qq.com" w:date="2018-12-25T18:25:00Z">
              <w:r w:rsidDel="00E27A9C">
                <w:rPr>
                  <w:rFonts w:hint="eastAsia"/>
                  <w:lang w:eastAsia="zh-CN"/>
                </w:rPr>
                <w:delText>1</w:delText>
              </w:r>
              <w:r w:rsidDel="00E27A9C">
                <w:rPr>
                  <w:lang w:eastAsia="zh-CN"/>
                </w:rPr>
                <w:delText>2</w:delText>
              </w:r>
            </w:del>
          </w:p>
        </w:tc>
        <w:tc>
          <w:tcPr>
            <w:tcW w:w="2268" w:type="dxa"/>
          </w:tcPr>
          <w:p w14:paraId="55C501C6" w14:textId="7FE9494C" w:rsidR="001C01D4" w:rsidDel="00E27A9C" w:rsidRDefault="00760B5B" w:rsidP="00CF3095">
            <w:pPr>
              <w:pStyle w:val="Axure0"/>
              <w:rPr>
                <w:del w:id="6930" w:author="249326630@qq.com" w:date="2018-12-25T18:25:00Z"/>
                <w:lang w:eastAsia="zh-CN"/>
              </w:rPr>
            </w:pPr>
            <w:del w:id="6931" w:author="249326630@qq.com" w:date="2018-12-25T18:25:00Z">
              <w:r w:rsidDel="00E27A9C">
                <w:rPr>
                  <w:rFonts w:hint="eastAsia"/>
                  <w:lang w:eastAsia="zh-CN"/>
                </w:rPr>
                <w:delText>证件号</w:delText>
              </w:r>
              <w:r w:rsidR="001C01D4" w:rsidDel="00E27A9C">
                <w:rPr>
                  <w:lang w:eastAsia="zh-CN"/>
                </w:rPr>
                <w:delText>属性列</w:delText>
              </w:r>
            </w:del>
          </w:p>
        </w:tc>
        <w:tc>
          <w:tcPr>
            <w:tcW w:w="4536" w:type="dxa"/>
          </w:tcPr>
          <w:p w14:paraId="01E1F2E2" w14:textId="177C8030" w:rsidR="001C01D4" w:rsidDel="00E27A9C" w:rsidRDefault="00760B5B" w:rsidP="00CF3095">
            <w:pPr>
              <w:pStyle w:val="Axure0"/>
              <w:rPr>
                <w:del w:id="6932" w:author="249326630@qq.com" w:date="2018-12-25T18:25:00Z"/>
                <w:lang w:eastAsia="zh-CN"/>
              </w:rPr>
            </w:pPr>
            <w:del w:id="6933" w:author="249326630@qq.com" w:date="2018-12-25T18:25:00Z">
              <w:r w:rsidDel="00E27A9C">
                <w:rPr>
                  <w:rFonts w:hint="eastAsia"/>
                  <w:lang w:eastAsia="zh-CN"/>
                </w:rPr>
                <w:delText>点击</w:delText>
              </w:r>
              <w:r w:rsidDel="00E27A9C">
                <w:rPr>
                  <w:lang w:eastAsia="zh-CN"/>
                </w:rPr>
                <w:delText>将</w:delText>
              </w:r>
              <w:r w:rsidDel="00E27A9C">
                <w:rPr>
                  <w:rFonts w:hint="eastAsia"/>
                  <w:lang w:eastAsia="zh-CN"/>
                </w:rPr>
                <w:delText>证件</w:delText>
              </w:r>
              <w:r w:rsidDel="00E27A9C">
                <w:rPr>
                  <w:lang w:eastAsia="zh-CN"/>
                </w:rPr>
                <w:delText>号</w:delText>
              </w:r>
              <w:r w:rsidDel="00E27A9C">
                <w:rPr>
                  <w:rFonts w:hint="eastAsia"/>
                  <w:lang w:eastAsia="zh-CN"/>
                </w:rPr>
                <w:delText>进行</w:delText>
              </w:r>
              <w:r w:rsidDel="00E27A9C">
                <w:rPr>
                  <w:lang w:eastAsia="zh-CN"/>
                </w:rPr>
                <w:delText>字典序排序</w:delText>
              </w:r>
            </w:del>
          </w:p>
        </w:tc>
      </w:tr>
      <w:tr w:rsidR="001C01D4" w:rsidDel="00E27A9C" w14:paraId="313CBEB4" w14:textId="63CC1DBD" w:rsidTr="00CF3095">
        <w:trPr>
          <w:cantSplit/>
          <w:del w:id="6934" w:author="249326630@qq.com" w:date="2018-12-25T18:25:00Z"/>
        </w:trPr>
        <w:tc>
          <w:tcPr>
            <w:tcW w:w="1413" w:type="dxa"/>
          </w:tcPr>
          <w:p w14:paraId="3BB8F90C" w14:textId="60A7255E" w:rsidR="001C01D4" w:rsidDel="00E27A9C" w:rsidRDefault="001C01D4" w:rsidP="00CF3095">
            <w:pPr>
              <w:pStyle w:val="Axure0"/>
              <w:rPr>
                <w:del w:id="6935" w:author="249326630@qq.com" w:date="2018-12-25T18:25:00Z"/>
                <w:lang w:eastAsia="zh-CN"/>
              </w:rPr>
            </w:pPr>
            <w:del w:id="6936" w:author="249326630@qq.com" w:date="2018-12-25T18:25:00Z">
              <w:r w:rsidDel="00E27A9C">
                <w:rPr>
                  <w:rFonts w:hint="eastAsia"/>
                  <w:lang w:eastAsia="zh-CN"/>
                </w:rPr>
                <w:delText>1</w:delText>
              </w:r>
              <w:r w:rsidDel="00E27A9C">
                <w:rPr>
                  <w:lang w:eastAsia="zh-CN"/>
                </w:rPr>
                <w:delText>3</w:delText>
              </w:r>
            </w:del>
          </w:p>
        </w:tc>
        <w:tc>
          <w:tcPr>
            <w:tcW w:w="2268" w:type="dxa"/>
          </w:tcPr>
          <w:p w14:paraId="4237040C" w14:textId="21FAFBB8" w:rsidR="001C01D4" w:rsidDel="00E27A9C" w:rsidRDefault="00A2451B" w:rsidP="00CF3095">
            <w:pPr>
              <w:pStyle w:val="Axure0"/>
              <w:rPr>
                <w:del w:id="6937" w:author="249326630@qq.com" w:date="2018-12-25T18:25:00Z"/>
                <w:lang w:eastAsia="zh-CN"/>
              </w:rPr>
            </w:pPr>
            <w:del w:id="6938" w:author="249326630@qq.com" w:date="2018-12-25T18:25:00Z">
              <w:r w:rsidDel="00E27A9C">
                <w:rPr>
                  <w:rFonts w:hint="eastAsia"/>
                  <w:lang w:eastAsia="zh-CN"/>
                </w:rPr>
                <w:delText>开课</w:delText>
              </w:r>
              <w:r w:rsidDel="00E27A9C">
                <w:rPr>
                  <w:lang w:eastAsia="zh-CN"/>
                </w:rPr>
                <w:delText>课程</w:delText>
              </w:r>
              <w:r w:rsidR="001C01D4" w:rsidDel="00E27A9C">
                <w:rPr>
                  <w:rFonts w:hint="eastAsia"/>
                  <w:lang w:eastAsia="zh-CN"/>
                </w:rPr>
                <w:delText>属性</w:delText>
              </w:r>
              <w:r w:rsidR="001C01D4" w:rsidDel="00E27A9C">
                <w:rPr>
                  <w:lang w:eastAsia="zh-CN"/>
                </w:rPr>
                <w:delText>列</w:delText>
              </w:r>
            </w:del>
          </w:p>
        </w:tc>
        <w:tc>
          <w:tcPr>
            <w:tcW w:w="4536" w:type="dxa"/>
          </w:tcPr>
          <w:p w14:paraId="53A30D29" w14:textId="67BD49FB" w:rsidR="001C01D4" w:rsidDel="00E27A9C" w:rsidRDefault="00A2451B" w:rsidP="00CF3095">
            <w:pPr>
              <w:pStyle w:val="Axure0"/>
              <w:rPr>
                <w:del w:id="6939" w:author="249326630@qq.com" w:date="2018-12-25T18:25:00Z"/>
                <w:lang w:eastAsia="zh-CN"/>
              </w:rPr>
            </w:pPr>
            <w:del w:id="6940" w:author="249326630@qq.com" w:date="2018-12-25T18:25:00Z">
              <w:r w:rsidDel="00E27A9C">
                <w:rPr>
                  <w:rFonts w:hint="eastAsia"/>
                  <w:lang w:eastAsia="zh-CN"/>
                </w:rPr>
                <w:delText>点击先</w:delText>
              </w:r>
              <w:r w:rsidDel="00E27A9C">
                <w:rPr>
                  <w:lang w:eastAsia="zh-CN"/>
                </w:rPr>
                <w:delText>根据课程的数量进行排序，</w:delText>
              </w:r>
              <w:r w:rsidDel="00E27A9C">
                <w:rPr>
                  <w:rFonts w:hint="eastAsia"/>
                  <w:lang w:eastAsia="zh-CN"/>
                </w:rPr>
                <w:delText>再</w:delText>
              </w:r>
              <w:r w:rsidDel="00E27A9C">
                <w:rPr>
                  <w:lang w:eastAsia="zh-CN"/>
                </w:rPr>
                <w:delText>根据课程名称字典序排序</w:delText>
              </w:r>
            </w:del>
          </w:p>
        </w:tc>
      </w:tr>
      <w:tr w:rsidR="001C01D4" w:rsidDel="00E27A9C" w14:paraId="1EC14781" w14:textId="441C38E9" w:rsidTr="00CF3095">
        <w:trPr>
          <w:cnfStyle w:val="000000010000" w:firstRow="0" w:lastRow="0" w:firstColumn="0" w:lastColumn="0" w:oddVBand="0" w:evenVBand="0" w:oddHBand="0" w:evenHBand="1" w:firstRowFirstColumn="0" w:firstRowLastColumn="0" w:lastRowFirstColumn="0" w:lastRowLastColumn="0"/>
          <w:cantSplit/>
          <w:del w:id="6941" w:author="249326630@qq.com" w:date="2018-12-25T18:25:00Z"/>
        </w:trPr>
        <w:tc>
          <w:tcPr>
            <w:tcW w:w="1413" w:type="dxa"/>
          </w:tcPr>
          <w:p w14:paraId="026CCCF2" w14:textId="484DFE62" w:rsidR="001C01D4" w:rsidDel="00E27A9C" w:rsidRDefault="001C01D4" w:rsidP="00CF3095">
            <w:pPr>
              <w:pStyle w:val="Axure0"/>
              <w:rPr>
                <w:del w:id="6942" w:author="249326630@qq.com" w:date="2018-12-25T18:25:00Z"/>
                <w:lang w:eastAsia="zh-CN"/>
              </w:rPr>
            </w:pPr>
            <w:del w:id="6943" w:author="249326630@qq.com" w:date="2018-12-25T18:25:00Z">
              <w:r w:rsidDel="00E27A9C">
                <w:rPr>
                  <w:rFonts w:hint="eastAsia"/>
                  <w:lang w:eastAsia="zh-CN"/>
                </w:rPr>
                <w:delText>14</w:delText>
              </w:r>
            </w:del>
          </w:p>
        </w:tc>
        <w:tc>
          <w:tcPr>
            <w:tcW w:w="2268" w:type="dxa"/>
          </w:tcPr>
          <w:p w14:paraId="22FF1351" w14:textId="391E2A35" w:rsidR="001C01D4" w:rsidDel="00E27A9C" w:rsidRDefault="00AB50F8" w:rsidP="00CF3095">
            <w:pPr>
              <w:pStyle w:val="Axure0"/>
              <w:rPr>
                <w:del w:id="6944" w:author="249326630@qq.com" w:date="2018-12-25T18:25:00Z"/>
                <w:lang w:eastAsia="zh-CN"/>
              </w:rPr>
            </w:pPr>
            <w:del w:id="6945" w:author="249326630@qq.com" w:date="2018-12-25T18:25:00Z">
              <w:r w:rsidDel="00E27A9C">
                <w:rPr>
                  <w:rFonts w:hint="eastAsia"/>
                  <w:lang w:eastAsia="zh-CN"/>
                </w:rPr>
                <w:delText>链接</w:delText>
              </w:r>
              <w:r w:rsidR="001C01D4" w:rsidDel="00E27A9C">
                <w:rPr>
                  <w:rFonts w:hint="eastAsia"/>
                  <w:lang w:eastAsia="zh-CN"/>
                </w:rPr>
                <w:delText>属性</w:delText>
              </w:r>
              <w:r w:rsidR="001C01D4" w:rsidDel="00E27A9C">
                <w:rPr>
                  <w:lang w:eastAsia="zh-CN"/>
                </w:rPr>
                <w:delText>列</w:delText>
              </w:r>
            </w:del>
          </w:p>
        </w:tc>
        <w:tc>
          <w:tcPr>
            <w:tcW w:w="4536" w:type="dxa"/>
          </w:tcPr>
          <w:p w14:paraId="2E94D522" w14:textId="7CA7956C" w:rsidR="001C01D4" w:rsidDel="00E27A9C" w:rsidRDefault="001C01D4" w:rsidP="00CF3095">
            <w:pPr>
              <w:pStyle w:val="Axure0"/>
              <w:rPr>
                <w:del w:id="6946" w:author="249326630@qq.com" w:date="2018-12-25T18:25:00Z"/>
                <w:lang w:eastAsia="zh-CN"/>
              </w:rPr>
            </w:pPr>
            <w:del w:id="6947" w:author="249326630@qq.com" w:date="2018-12-25T18:25:00Z">
              <w:r w:rsidDel="00E27A9C">
                <w:rPr>
                  <w:rFonts w:hint="eastAsia"/>
                  <w:lang w:eastAsia="zh-CN"/>
                </w:rPr>
                <w:delText>无</w:delText>
              </w:r>
            </w:del>
          </w:p>
        </w:tc>
      </w:tr>
    </w:tbl>
    <w:p w14:paraId="30BB93F4" w14:textId="09C0130C" w:rsidR="001C01D4" w:rsidDel="00E27A9C" w:rsidRDefault="001C01D4" w:rsidP="001C01D4">
      <w:pPr>
        <w:rPr>
          <w:del w:id="6948" w:author="249326630@qq.com" w:date="2018-12-25T18:25:00Z"/>
        </w:rPr>
      </w:pPr>
    </w:p>
    <w:p w14:paraId="54B710A6" w14:textId="388E5803" w:rsidR="001C01D4" w:rsidDel="00E27A9C" w:rsidRDefault="002B6C08" w:rsidP="001C01D4">
      <w:pPr>
        <w:rPr>
          <w:ins w:id="6949" w:author="HerculesHu" w:date="2017-12-23T23:51:00Z"/>
          <w:del w:id="6950" w:author="249326630@qq.com" w:date="2018-12-25T18:25:00Z"/>
        </w:rPr>
      </w:pPr>
      <w:del w:id="6951" w:author="249326630@qq.com" w:date="2018-12-25T18:25:00Z">
        <w:r w:rsidDel="00E27A9C">
          <w:rPr>
            <w:noProof/>
          </w:rPr>
          <w:drawing>
            <wp:inline distT="0" distB="0" distL="0" distR="0" wp14:anchorId="62521EB5" wp14:editId="4E1435F5">
              <wp:extent cx="5274310" cy="328295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3282950"/>
                      </a:xfrm>
                      <a:prstGeom prst="rect">
                        <a:avLst/>
                      </a:prstGeom>
                    </pic:spPr>
                  </pic:pic>
                </a:graphicData>
              </a:graphic>
            </wp:inline>
          </w:drawing>
        </w:r>
      </w:del>
    </w:p>
    <w:p w14:paraId="4E3F1C31" w14:textId="29BEDF4C" w:rsidR="00636C47" w:rsidDel="00E27A9C" w:rsidRDefault="00636C47" w:rsidP="00636C47">
      <w:pPr>
        <w:jc w:val="center"/>
        <w:rPr>
          <w:ins w:id="6952" w:author="HerculesHu" w:date="2017-12-23T23:51:00Z"/>
          <w:del w:id="6953" w:author="249326630@qq.com" w:date="2018-12-25T18:25:00Z"/>
        </w:rPr>
      </w:pPr>
      <w:ins w:id="6954" w:author="HerculesHu" w:date="2017-12-23T23:51:00Z">
        <w:del w:id="6955" w:author="249326630@qq.com" w:date="2018-12-25T18:25:00Z">
          <w:r w:rsidDel="00E27A9C">
            <w:rPr>
              <w:rFonts w:hint="eastAsia"/>
            </w:rPr>
            <w:delText>（电脑</w:delText>
          </w:r>
          <w:r w:rsidDel="00E27A9C">
            <w:delText>版</w:delText>
          </w:r>
          <w:r w:rsidDel="00E27A9C">
            <w:rPr>
              <w:rFonts w:hint="eastAsia"/>
            </w:rPr>
            <w:delText>）</w:delText>
          </w:r>
        </w:del>
      </w:ins>
    </w:p>
    <w:p w14:paraId="614A9C76" w14:textId="1A893F41" w:rsidR="00636C47" w:rsidDel="00E27A9C" w:rsidRDefault="00636C47" w:rsidP="001C01D4">
      <w:pPr>
        <w:rPr>
          <w:del w:id="6956" w:author="249326630@qq.com" w:date="2018-12-25T18:25:00Z"/>
        </w:rPr>
      </w:pPr>
    </w:p>
    <w:p w14:paraId="1B26678F" w14:textId="1E4C4F85" w:rsidR="00D77BFC" w:rsidDel="00E27A9C" w:rsidRDefault="00D77BFC" w:rsidP="001C01D4">
      <w:pPr>
        <w:rPr>
          <w:del w:id="6957" w:author="249326630@qq.com" w:date="2018-12-25T18:25:00Z"/>
        </w:rPr>
      </w:pPr>
    </w:p>
    <w:p w14:paraId="4A986F49" w14:textId="2922BBAF" w:rsidR="00D77BFC" w:rsidDel="00E27A9C" w:rsidRDefault="00D77BFC">
      <w:pPr>
        <w:pStyle w:val="a2"/>
        <w:rPr>
          <w:del w:id="6958" w:author="249326630@qq.com" w:date="2018-12-25T18:25:00Z"/>
        </w:rPr>
      </w:pPr>
      <w:del w:id="6959" w:author="249326630@qq.com" w:date="2018-12-25T18:25:00Z">
        <w:r w:rsidDel="00E27A9C">
          <w:rPr>
            <w:rFonts w:hint="eastAsia"/>
          </w:rPr>
          <w:delText>课程</w:delText>
        </w:r>
        <w:r w:rsidDel="00E27A9C">
          <w:delText>删除</w:delText>
        </w:r>
      </w:del>
    </w:p>
    <w:p w14:paraId="51ABD229" w14:textId="0D2E52E9" w:rsidR="00D77BFC" w:rsidDel="00E27A9C" w:rsidRDefault="00D77BFC" w:rsidP="00D77BFC">
      <w:pPr>
        <w:rPr>
          <w:del w:id="6960" w:author="249326630@qq.com" w:date="2018-12-25T18:25:00Z"/>
        </w:rPr>
      </w:pPr>
    </w:p>
    <w:p w14:paraId="0DEE4EDF" w14:textId="452F67E5" w:rsidR="00D77BFC" w:rsidDel="00E27A9C" w:rsidRDefault="00D77BFC" w:rsidP="00D77BFC">
      <w:pPr>
        <w:rPr>
          <w:del w:id="6961" w:author="249326630@qq.com" w:date="2018-12-25T18:25:00Z"/>
        </w:rPr>
      </w:pPr>
    </w:p>
    <w:p w14:paraId="18C889F9" w14:textId="46B19F52" w:rsidR="00D77BFC" w:rsidDel="00E27A9C" w:rsidRDefault="00D77BFC" w:rsidP="00D77BFC">
      <w:pPr>
        <w:rPr>
          <w:del w:id="6962" w:author="249326630@qq.com" w:date="2018-12-25T18:25:00Z"/>
        </w:rPr>
      </w:pPr>
    </w:p>
    <w:tbl>
      <w:tblPr>
        <w:tblStyle w:val="Axure1"/>
        <w:tblpPr w:leftFromText="180" w:rightFromText="180" w:vertAnchor="text" w:horzAnchor="margin" w:tblpY="-18"/>
        <w:tblW w:w="0" w:type="auto"/>
        <w:tblLook w:val="04A0" w:firstRow="1" w:lastRow="0" w:firstColumn="1" w:lastColumn="0" w:noHBand="0" w:noVBand="1"/>
      </w:tblPr>
      <w:tblGrid>
        <w:gridCol w:w="1413"/>
        <w:gridCol w:w="2268"/>
        <w:gridCol w:w="4536"/>
      </w:tblGrid>
      <w:tr w:rsidR="00D77BFC" w:rsidDel="00E27A9C" w14:paraId="7103BF24" w14:textId="28182E63" w:rsidTr="00CF3095">
        <w:trPr>
          <w:cnfStyle w:val="100000000000" w:firstRow="1" w:lastRow="0" w:firstColumn="0" w:lastColumn="0" w:oddVBand="0" w:evenVBand="0" w:oddHBand="0" w:evenHBand="0" w:firstRowFirstColumn="0" w:firstRowLastColumn="0" w:lastRowFirstColumn="0" w:lastRowLastColumn="0"/>
          <w:cantSplit/>
          <w:tblHeader/>
          <w:del w:id="6963" w:author="249326630@qq.com" w:date="2018-12-25T18:25:00Z"/>
        </w:trPr>
        <w:tc>
          <w:tcPr>
            <w:tcW w:w="1413" w:type="dxa"/>
          </w:tcPr>
          <w:p w14:paraId="6061E614" w14:textId="751A8B98" w:rsidR="00D77BFC" w:rsidDel="00E27A9C" w:rsidRDefault="00D77BFC" w:rsidP="00CF3095">
            <w:pPr>
              <w:pStyle w:val="Axure"/>
              <w:ind w:firstLine="360"/>
              <w:rPr>
                <w:del w:id="6964" w:author="249326630@qq.com" w:date="2018-12-25T18:25:00Z"/>
              </w:rPr>
            </w:pPr>
            <w:del w:id="6965" w:author="249326630@qq.com" w:date="2018-12-25T18:25:00Z">
              <w:r w:rsidDel="00E27A9C">
                <w:delText>脚注</w:delText>
              </w:r>
            </w:del>
          </w:p>
        </w:tc>
        <w:tc>
          <w:tcPr>
            <w:tcW w:w="2268" w:type="dxa"/>
          </w:tcPr>
          <w:p w14:paraId="26C47831" w14:textId="059554FD" w:rsidR="00D77BFC" w:rsidDel="00E27A9C" w:rsidRDefault="00D77BFC" w:rsidP="00CF3095">
            <w:pPr>
              <w:pStyle w:val="Axure"/>
              <w:ind w:firstLine="360"/>
              <w:rPr>
                <w:del w:id="6966" w:author="249326630@qq.com" w:date="2018-12-25T18:25:00Z"/>
              </w:rPr>
            </w:pPr>
            <w:del w:id="6967" w:author="249326630@qq.com" w:date="2018-12-25T18:25:00Z">
              <w:r w:rsidDel="00E27A9C">
                <w:delText>名称</w:delText>
              </w:r>
            </w:del>
          </w:p>
        </w:tc>
        <w:tc>
          <w:tcPr>
            <w:tcW w:w="4536" w:type="dxa"/>
          </w:tcPr>
          <w:p w14:paraId="5A43AAFE" w14:textId="1B65B688" w:rsidR="00D77BFC" w:rsidDel="00E27A9C" w:rsidRDefault="00D77BFC" w:rsidP="00CF3095">
            <w:pPr>
              <w:pStyle w:val="Axure"/>
              <w:tabs>
                <w:tab w:val="left" w:pos="1190"/>
              </w:tabs>
              <w:ind w:firstLine="360"/>
              <w:rPr>
                <w:del w:id="6968" w:author="249326630@qq.com" w:date="2018-12-25T18:25:00Z"/>
              </w:rPr>
            </w:pPr>
            <w:del w:id="6969" w:author="249326630@qq.com" w:date="2018-12-25T18:25:00Z">
              <w:r w:rsidDel="00E27A9C">
                <w:delText>交互</w:delText>
              </w:r>
              <w:r w:rsidDel="00E27A9C">
                <w:tab/>
              </w:r>
            </w:del>
          </w:p>
        </w:tc>
      </w:tr>
      <w:tr w:rsidR="00D77BFC" w:rsidDel="00E27A9C" w14:paraId="3C492D19" w14:textId="26F39090" w:rsidTr="00CF3095">
        <w:trPr>
          <w:cantSplit/>
          <w:del w:id="6970" w:author="249326630@qq.com" w:date="2018-12-25T18:25:00Z"/>
        </w:trPr>
        <w:tc>
          <w:tcPr>
            <w:tcW w:w="1413" w:type="dxa"/>
          </w:tcPr>
          <w:p w14:paraId="37C8C55C" w14:textId="368288E1" w:rsidR="00D77BFC" w:rsidDel="00E27A9C" w:rsidRDefault="00D77BFC" w:rsidP="00CF3095">
            <w:pPr>
              <w:pStyle w:val="Axure0"/>
              <w:ind w:firstLine="360"/>
              <w:rPr>
                <w:del w:id="6971" w:author="249326630@qq.com" w:date="2018-12-25T18:25:00Z"/>
              </w:rPr>
            </w:pPr>
            <w:del w:id="6972" w:author="249326630@qq.com" w:date="2018-12-25T18:25:00Z">
              <w:r w:rsidDel="00E27A9C">
                <w:delText>1</w:delText>
              </w:r>
            </w:del>
          </w:p>
        </w:tc>
        <w:tc>
          <w:tcPr>
            <w:tcW w:w="2268" w:type="dxa"/>
          </w:tcPr>
          <w:p w14:paraId="2C4828E0" w14:textId="081C4D12" w:rsidR="00D77BFC" w:rsidDel="00E27A9C" w:rsidRDefault="00D77BFC" w:rsidP="00CF3095">
            <w:pPr>
              <w:pStyle w:val="Axure0"/>
              <w:ind w:firstLine="360"/>
              <w:rPr>
                <w:del w:id="6973" w:author="249326630@qq.com" w:date="2018-12-25T18:25:00Z"/>
              </w:rPr>
            </w:pPr>
            <w:del w:id="6974" w:author="249326630@qq.com" w:date="2018-12-25T18:25:00Z">
              <w:r w:rsidDel="00E27A9C">
                <w:rPr>
                  <w:rFonts w:hint="eastAsia"/>
                  <w:lang w:eastAsia="zh-CN"/>
                </w:rPr>
                <w:delText>关闭</w:delText>
              </w:r>
            </w:del>
          </w:p>
        </w:tc>
        <w:tc>
          <w:tcPr>
            <w:tcW w:w="4536" w:type="dxa"/>
          </w:tcPr>
          <w:p w14:paraId="6754D3AB" w14:textId="6E14970C" w:rsidR="00D77BFC" w:rsidDel="00E27A9C" w:rsidRDefault="00D77BFC" w:rsidP="00CF3095">
            <w:pPr>
              <w:pStyle w:val="Axure0"/>
              <w:ind w:firstLine="360"/>
              <w:rPr>
                <w:del w:id="6975" w:author="249326630@qq.com" w:date="2018-12-25T18:25:00Z"/>
                <w:lang w:eastAsia="zh-CN"/>
              </w:rPr>
            </w:pPr>
            <w:del w:id="6976" w:author="249326630@qq.com" w:date="2018-12-25T18:25:00Z">
              <w:r w:rsidDel="00E27A9C">
                <w:rPr>
                  <w:rFonts w:hint="eastAsia"/>
                  <w:lang w:eastAsia="zh-CN"/>
                </w:rPr>
                <w:delText>点击后取消删除此课程</w:delText>
              </w:r>
            </w:del>
          </w:p>
        </w:tc>
      </w:tr>
      <w:tr w:rsidR="00D77BFC" w:rsidDel="00E27A9C" w14:paraId="1FD37B50" w14:textId="10D5FCFB" w:rsidTr="00CF3095">
        <w:trPr>
          <w:cnfStyle w:val="000000010000" w:firstRow="0" w:lastRow="0" w:firstColumn="0" w:lastColumn="0" w:oddVBand="0" w:evenVBand="0" w:oddHBand="0" w:evenHBand="1" w:firstRowFirstColumn="0" w:firstRowLastColumn="0" w:lastRowFirstColumn="0" w:lastRowLastColumn="0"/>
          <w:cantSplit/>
          <w:del w:id="6977" w:author="249326630@qq.com" w:date="2018-12-25T18:25:00Z"/>
        </w:trPr>
        <w:tc>
          <w:tcPr>
            <w:tcW w:w="1413" w:type="dxa"/>
          </w:tcPr>
          <w:p w14:paraId="5E53FA16" w14:textId="63D77080" w:rsidR="00D77BFC" w:rsidDel="00E27A9C" w:rsidRDefault="00D77BFC" w:rsidP="00CF3095">
            <w:pPr>
              <w:pStyle w:val="Axure0"/>
              <w:ind w:firstLine="360"/>
              <w:rPr>
                <w:del w:id="6978" w:author="249326630@qq.com" w:date="2018-12-25T18:25:00Z"/>
                <w:lang w:eastAsia="zh-CN"/>
              </w:rPr>
            </w:pPr>
            <w:del w:id="6979" w:author="249326630@qq.com" w:date="2018-12-25T18:25:00Z">
              <w:r w:rsidDel="00E27A9C">
                <w:rPr>
                  <w:rFonts w:hint="eastAsia"/>
                  <w:lang w:eastAsia="zh-CN"/>
                </w:rPr>
                <w:delText>2</w:delText>
              </w:r>
            </w:del>
          </w:p>
        </w:tc>
        <w:tc>
          <w:tcPr>
            <w:tcW w:w="2268" w:type="dxa"/>
          </w:tcPr>
          <w:p w14:paraId="56AE0E4F" w14:textId="3CC8C4FB" w:rsidR="00D77BFC" w:rsidDel="00E27A9C" w:rsidRDefault="00D77BFC" w:rsidP="00CF3095">
            <w:pPr>
              <w:pStyle w:val="Axure0"/>
              <w:ind w:firstLine="360"/>
              <w:rPr>
                <w:del w:id="6980" w:author="249326630@qq.com" w:date="2018-12-25T18:25:00Z"/>
                <w:lang w:eastAsia="zh-CN"/>
              </w:rPr>
            </w:pPr>
            <w:del w:id="6981" w:author="249326630@qq.com" w:date="2018-12-25T18:25:00Z">
              <w:r w:rsidDel="00E27A9C">
                <w:rPr>
                  <w:rFonts w:hint="eastAsia"/>
                  <w:lang w:eastAsia="zh-CN"/>
                </w:rPr>
                <w:delText>取消</w:delText>
              </w:r>
            </w:del>
          </w:p>
        </w:tc>
        <w:tc>
          <w:tcPr>
            <w:tcW w:w="4536" w:type="dxa"/>
          </w:tcPr>
          <w:p w14:paraId="6E67D140" w14:textId="25B0F5E4" w:rsidR="00D77BFC" w:rsidDel="00E27A9C" w:rsidRDefault="00D77BFC" w:rsidP="00CF3095">
            <w:pPr>
              <w:pStyle w:val="Axure0"/>
              <w:ind w:firstLine="360"/>
              <w:rPr>
                <w:del w:id="6982" w:author="249326630@qq.com" w:date="2018-12-25T18:25:00Z"/>
                <w:lang w:eastAsia="zh-CN"/>
              </w:rPr>
            </w:pPr>
            <w:del w:id="6983" w:author="249326630@qq.com" w:date="2018-12-25T18:25:00Z">
              <w:r w:rsidDel="00E27A9C">
                <w:rPr>
                  <w:rFonts w:hint="eastAsia"/>
                  <w:lang w:eastAsia="zh-CN"/>
                </w:rPr>
                <w:delText>点击后取消删除此课程</w:delText>
              </w:r>
            </w:del>
          </w:p>
        </w:tc>
      </w:tr>
      <w:tr w:rsidR="00D77BFC" w:rsidDel="00E27A9C" w14:paraId="3973CA96" w14:textId="0344E5BA" w:rsidTr="00CF3095">
        <w:trPr>
          <w:cantSplit/>
          <w:del w:id="6984" w:author="249326630@qq.com" w:date="2018-12-25T18:25:00Z"/>
        </w:trPr>
        <w:tc>
          <w:tcPr>
            <w:tcW w:w="1413" w:type="dxa"/>
          </w:tcPr>
          <w:p w14:paraId="0F2E77AB" w14:textId="29BB43D2" w:rsidR="00D77BFC" w:rsidDel="00E27A9C" w:rsidRDefault="00D77BFC" w:rsidP="00CF3095">
            <w:pPr>
              <w:pStyle w:val="Axure0"/>
              <w:ind w:firstLine="360"/>
              <w:rPr>
                <w:del w:id="6985" w:author="249326630@qq.com" w:date="2018-12-25T18:25:00Z"/>
                <w:lang w:eastAsia="zh-CN"/>
              </w:rPr>
            </w:pPr>
            <w:del w:id="6986" w:author="249326630@qq.com" w:date="2018-12-25T18:25:00Z">
              <w:r w:rsidDel="00E27A9C">
                <w:rPr>
                  <w:rFonts w:hint="eastAsia"/>
                  <w:lang w:eastAsia="zh-CN"/>
                </w:rPr>
                <w:delText>3</w:delText>
              </w:r>
            </w:del>
          </w:p>
        </w:tc>
        <w:tc>
          <w:tcPr>
            <w:tcW w:w="2268" w:type="dxa"/>
          </w:tcPr>
          <w:p w14:paraId="04B1992A" w14:textId="0D580560" w:rsidR="00D77BFC" w:rsidDel="00E27A9C" w:rsidRDefault="00D77BFC" w:rsidP="00CF3095">
            <w:pPr>
              <w:pStyle w:val="Axure0"/>
              <w:ind w:firstLine="360"/>
              <w:rPr>
                <w:del w:id="6987" w:author="249326630@qq.com" w:date="2018-12-25T18:25:00Z"/>
                <w:lang w:eastAsia="zh-CN"/>
              </w:rPr>
            </w:pPr>
            <w:del w:id="6988" w:author="249326630@qq.com" w:date="2018-12-25T18:25:00Z">
              <w:r w:rsidDel="00E27A9C">
                <w:rPr>
                  <w:rFonts w:hint="eastAsia"/>
                  <w:lang w:eastAsia="zh-CN"/>
                </w:rPr>
                <w:delText>确认</w:delText>
              </w:r>
            </w:del>
          </w:p>
        </w:tc>
        <w:tc>
          <w:tcPr>
            <w:tcW w:w="4536" w:type="dxa"/>
          </w:tcPr>
          <w:p w14:paraId="2C4DA305" w14:textId="2910C43B" w:rsidR="00D77BFC" w:rsidDel="00E27A9C" w:rsidRDefault="00D77BFC" w:rsidP="00CF3095">
            <w:pPr>
              <w:pStyle w:val="Axure0"/>
              <w:ind w:firstLine="360"/>
              <w:rPr>
                <w:del w:id="6989" w:author="249326630@qq.com" w:date="2018-12-25T18:25:00Z"/>
                <w:lang w:eastAsia="zh-CN"/>
              </w:rPr>
            </w:pPr>
            <w:del w:id="6990" w:author="249326630@qq.com" w:date="2018-12-25T18:25:00Z">
              <w:r w:rsidDel="00E27A9C">
                <w:rPr>
                  <w:rFonts w:hint="eastAsia"/>
                  <w:lang w:eastAsia="zh-CN"/>
                </w:rPr>
                <w:delText>点击后确认删除此课程</w:delText>
              </w:r>
            </w:del>
          </w:p>
        </w:tc>
      </w:tr>
    </w:tbl>
    <w:p w14:paraId="0D72B120" w14:textId="052DBF54" w:rsidR="00D77BFC" w:rsidDel="00E27A9C" w:rsidRDefault="00D77BFC" w:rsidP="00D77BFC">
      <w:pPr>
        <w:rPr>
          <w:del w:id="6991" w:author="249326630@qq.com" w:date="2018-12-25T18:25:00Z"/>
        </w:rPr>
      </w:pPr>
    </w:p>
    <w:p w14:paraId="393E0CA1" w14:textId="4711BA2E" w:rsidR="00D77BFC" w:rsidDel="00E27A9C" w:rsidRDefault="00D77BFC" w:rsidP="00D77BFC">
      <w:pPr>
        <w:rPr>
          <w:del w:id="6992" w:author="249326630@qq.com" w:date="2018-12-25T18:25:00Z"/>
        </w:rPr>
      </w:pPr>
    </w:p>
    <w:p w14:paraId="5F4C16FE" w14:textId="0AC9CF59" w:rsidR="00D77BFC" w:rsidDel="00E27A9C" w:rsidRDefault="00D77BFC" w:rsidP="00D77BFC">
      <w:pPr>
        <w:rPr>
          <w:ins w:id="6993" w:author="HerculesHu" w:date="2017-12-23T23:51:00Z"/>
          <w:del w:id="6994" w:author="249326630@qq.com" w:date="2018-12-25T18:25:00Z"/>
        </w:rPr>
      </w:pPr>
      <w:del w:id="6995" w:author="249326630@qq.com" w:date="2018-12-25T18:25:00Z">
        <w:r w:rsidDel="00E27A9C">
          <w:rPr>
            <w:noProof/>
          </w:rPr>
          <w:drawing>
            <wp:inline distT="0" distB="0" distL="0" distR="0" wp14:anchorId="427ED39C" wp14:editId="21A14530">
              <wp:extent cx="5274310" cy="268859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688590"/>
                      </a:xfrm>
                      <a:prstGeom prst="rect">
                        <a:avLst/>
                      </a:prstGeom>
                    </pic:spPr>
                  </pic:pic>
                </a:graphicData>
              </a:graphic>
            </wp:inline>
          </w:drawing>
        </w:r>
      </w:del>
    </w:p>
    <w:p w14:paraId="2BE4F70F" w14:textId="45641B71" w:rsidR="00636C47" w:rsidDel="00E27A9C" w:rsidRDefault="00636C47" w:rsidP="00636C47">
      <w:pPr>
        <w:jc w:val="center"/>
        <w:rPr>
          <w:ins w:id="6996" w:author="HerculesHu" w:date="2017-12-23T23:51:00Z"/>
          <w:del w:id="6997" w:author="249326630@qq.com" w:date="2018-12-25T18:25:00Z"/>
        </w:rPr>
      </w:pPr>
      <w:ins w:id="6998" w:author="HerculesHu" w:date="2017-12-23T23:51:00Z">
        <w:del w:id="6999" w:author="249326630@qq.com" w:date="2018-12-25T18:25:00Z">
          <w:r w:rsidDel="00E27A9C">
            <w:rPr>
              <w:rFonts w:hint="eastAsia"/>
            </w:rPr>
            <w:delText>（电脑</w:delText>
          </w:r>
          <w:r w:rsidDel="00E27A9C">
            <w:delText>版</w:delText>
          </w:r>
          <w:r w:rsidDel="00E27A9C">
            <w:rPr>
              <w:rFonts w:hint="eastAsia"/>
            </w:rPr>
            <w:delText>）</w:delText>
          </w:r>
        </w:del>
      </w:ins>
    </w:p>
    <w:p w14:paraId="2CB3AE9D" w14:textId="2C7D9485" w:rsidR="00636C47" w:rsidRPr="00D77BFC" w:rsidDel="00E27A9C" w:rsidRDefault="00636C47" w:rsidP="00D77BFC">
      <w:pPr>
        <w:rPr>
          <w:del w:id="7000" w:author="249326630@qq.com" w:date="2018-12-25T18:25:00Z"/>
        </w:rPr>
      </w:pPr>
    </w:p>
    <w:p w14:paraId="3F691930" w14:textId="1F34303C" w:rsidR="00B322BA" w:rsidDel="00E27A9C" w:rsidRDefault="00E54CDC">
      <w:pPr>
        <w:pStyle w:val="a1"/>
        <w:rPr>
          <w:del w:id="7001" w:author="249326630@qq.com" w:date="2018-12-25T18:25:00Z"/>
        </w:rPr>
      </w:pPr>
      <w:ins w:id="7002" w:author="吴苏琪" w:date="2018-01-07T03:50:00Z">
        <w:del w:id="7003" w:author="249326630@qq.com" w:date="2018-12-25T18:25:00Z">
          <w:r w:rsidDel="00E27A9C">
            <w:rPr>
              <w:rFonts w:hint="eastAsia"/>
            </w:rPr>
            <w:delText>管理员</w:delText>
          </w:r>
        </w:del>
      </w:ins>
      <w:del w:id="7004" w:author="249326630@qq.com" w:date="2018-12-25T18:25:00Z">
        <w:r w:rsidR="00B322BA" w:rsidDel="00E27A9C">
          <w:rPr>
            <w:rFonts w:hint="eastAsia"/>
          </w:rPr>
          <w:delText>首页横</w:delText>
        </w:r>
        <w:r w:rsidR="00B322BA" w:rsidDel="00E27A9C">
          <w:delText>幅</w:delText>
        </w:r>
      </w:del>
    </w:p>
    <w:p w14:paraId="40FB4080" w14:textId="1AAD5E15" w:rsidR="00AF38D0" w:rsidDel="00E27A9C" w:rsidRDefault="00AF38D0" w:rsidP="00AF38D0">
      <w:pPr>
        <w:rPr>
          <w:del w:id="7005" w:author="249326630@qq.com" w:date="2018-12-25T18:25:00Z"/>
        </w:rPr>
      </w:pPr>
    </w:p>
    <w:tbl>
      <w:tblPr>
        <w:tblStyle w:val="Axure1"/>
        <w:tblpPr w:leftFromText="180" w:rightFromText="180" w:vertAnchor="text" w:horzAnchor="margin" w:tblpY="51"/>
        <w:tblW w:w="0" w:type="auto"/>
        <w:tblLook w:val="04A0" w:firstRow="1" w:lastRow="0" w:firstColumn="1" w:lastColumn="0" w:noHBand="0" w:noVBand="1"/>
      </w:tblPr>
      <w:tblGrid>
        <w:gridCol w:w="1413"/>
        <w:gridCol w:w="2268"/>
        <w:gridCol w:w="4536"/>
      </w:tblGrid>
      <w:tr w:rsidR="00AF38D0" w:rsidDel="00E27A9C" w14:paraId="6985CA89" w14:textId="4804C2B3" w:rsidTr="00CF3095">
        <w:trPr>
          <w:cnfStyle w:val="100000000000" w:firstRow="1" w:lastRow="0" w:firstColumn="0" w:lastColumn="0" w:oddVBand="0" w:evenVBand="0" w:oddHBand="0" w:evenHBand="0" w:firstRowFirstColumn="0" w:firstRowLastColumn="0" w:lastRowFirstColumn="0" w:lastRowLastColumn="0"/>
          <w:cantSplit/>
          <w:tblHeader/>
          <w:del w:id="7006" w:author="249326630@qq.com" w:date="2018-12-25T18:25:00Z"/>
        </w:trPr>
        <w:tc>
          <w:tcPr>
            <w:tcW w:w="1413" w:type="dxa"/>
          </w:tcPr>
          <w:p w14:paraId="59C5E214" w14:textId="5C8AA09C" w:rsidR="00AF38D0" w:rsidDel="00E27A9C" w:rsidRDefault="00AF38D0" w:rsidP="00CF3095">
            <w:pPr>
              <w:pStyle w:val="Axure"/>
              <w:rPr>
                <w:del w:id="7007" w:author="249326630@qq.com" w:date="2018-12-25T18:25:00Z"/>
              </w:rPr>
            </w:pPr>
            <w:del w:id="7008" w:author="249326630@qq.com" w:date="2018-12-25T18:25:00Z">
              <w:r w:rsidDel="00E27A9C">
                <w:delText>脚注</w:delText>
              </w:r>
            </w:del>
          </w:p>
        </w:tc>
        <w:tc>
          <w:tcPr>
            <w:tcW w:w="2268" w:type="dxa"/>
          </w:tcPr>
          <w:p w14:paraId="177F0B76" w14:textId="3969FEED" w:rsidR="00AF38D0" w:rsidDel="00E27A9C" w:rsidRDefault="00AF38D0" w:rsidP="00CF3095">
            <w:pPr>
              <w:pStyle w:val="Axure"/>
              <w:rPr>
                <w:del w:id="7009" w:author="249326630@qq.com" w:date="2018-12-25T18:25:00Z"/>
              </w:rPr>
            </w:pPr>
            <w:del w:id="7010" w:author="249326630@qq.com" w:date="2018-12-25T18:25:00Z">
              <w:r w:rsidDel="00E27A9C">
                <w:delText>名称</w:delText>
              </w:r>
            </w:del>
          </w:p>
        </w:tc>
        <w:tc>
          <w:tcPr>
            <w:tcW w:w="4536" w:type="dxa"/>
          </w:tcPr>
          <w:p w14:paraId="7FE75A72" w14:textId="34F221BB" w:rsidR="00AF38D0" w:rsidDel="00E27A9C" w:rsidRDefault="00AF38D0" w:rsidP="00CF3095">
            <w:pPr>
              <w:pStyle w:val="Axure"/>
              <w:tabs>
                <w:tab w:val="left" w:pos="1190"/>
              </w:tabs>
              <w:rPr>
                <w:del w:id="7011" w:author="249326630@qq.com" w:date="2018-12-25T18:25:00Z"/>
              </w:rPr>
            </w:pPr>
            <w:del w:id="7012" w:author="249326630@qq.com" w:date="2018-12-25T18:25:00Z">
              <w:r w:rsidDel="00E27A9C">
                <w:delText>交互</w:delText>
              </w:r>
              <w:r w:rsidDel="00E27A9C">
                <w:tab/>
              </w:r>
            </w:del>
          </w:p>
        </w:tc>
      </w:tr>
      <w:tr w:rsidR="00AF38D0" w:rsidDel="00E27A9C" w14:paraId="35B6487D" w14:textId="7B6D4FD8" w:rsidTr="00CF3095">
        <w:trPr>
          <w:cantSplit/>
          <w:del w:id="7013" w:author="249326630@qq.com" w:date="2018-12-25T18:25:00Z"/>
        </w:trPr>
        <w:tc>
          <w:tcPr>
            <w:tcW w:w="1413" w:type="dxa"/>
          </w:tcPr>
          <w:p w14:paraId="4CB7E52D" w14:textId="26A62063" w:rsidR="00AF38D0" w:rsidDel="00E27A9C" w:rsidRDefault="00AF38D0" w:rsidP="00CF3095">
            <w:pPr>
              <w:pStyle w:val="Axure0"/>
              <w:rPr>
                <w:del w:id="7014" w:author="249326630@qq.com" w:date="2018-12-25T18:25:00Z"/>
              </w:rPr>
            </w:pPr>
            <w:del w:id="7015" w:author="249326630@qq.com" w:date="2018-12-25T18:25:00Z">
              <w:r w:rsidDel="00E27A9C">
                <w:delText>1</w:delText>
              </w:r>
            </w:del>
          </w:p>
        </w:tc>
        <w:tc>
          <w:tcPr>
            <w:tcW w:w="2268" w:type="dxa"/>
          </w:tcPr>
          <w:p w14:paraId="45DFCF68" w14:textId="73D536C1" w:rsidR="00AF38D0" w:rsidDel="00E27A9C" w:rsidRDefault="00AF38D0" w:rsidP="00CF3095">
            <w:pPr>
              <w:pStyle w:val="Axure0"/>
              <w:rPr>
                <w:del w:id="7016" w:author="249326630@qq.com" w:date="2018-12-25T18:25:00Z"/>
                <w:lang w:eastAsia="zh-CN"/>
              </w:rPr>
            </w:pPr>
            <w:del w:id="7017" w:author="249326630@qq.com" w:date="2018-12-25T18:25:00Z">
              <w:r w:rsidDel="00E27A9C">
                <w:rPr>
                  <w:rFonts w:hint="eastAsia"/>
                  <w:lang w:eastAsia="zh-CN"/>
                </w:rPr>
                <w:delText>翻页</w:delText>
              </w:r>
              <w:r w:rsidDel="00E27A9C">
                <w:rPr>
                  <w:lang w:eastAsia="zh-CN"/>
                </w:rPr>
                <w:delText>按钮</w:delText>
              </w:r>
            </w:del>
          </w:p>
        </w:tc>
        <w:tc>
          <w:tcPr>
            <w:tcW w:w="4536" w:type="dxa"/>
          </w:tcPr>
          <w:p w14:paraId="36249D60" w14:textId="385A4DF4" w:rsidR="00AF38D0" w:rsidDel="00E27A9C" w:rsidRDefault="00AF38D0" w:rsidP="00CF3095">
            <w:pPr>
              <w:pStyle w:val="Axure0"/>
              <w:rPr>
                <w:del w:id="7018" w:author="249326630@qq.com" w:date="2018-12-25T18:25:00Z"/>
                <w:lang w:eastAsia="zh-CN"/>
              </w:rPr>
            </w:pPr>
            <w:del w:id="7019" w:author="249326630@qq.com" w:date="2018-12-25T18:25:00Z">
              <w:r w:rsidDel="00E27A9C">
                <w:rPr>
                  <w:rFonts w:hint="eastAsia"/>
                  <w:lang w:eastAsia="zh-CN"/>
                </w:rPr>
                <w:delText>点击进行</w:delText>
              </w:r>
              <w:r w:rsidDel="00E27A9C">
                <w:rPr>
                  <w:lang w:eastAsia="zh-CN"/>
                </w:rPr>
                <w:delText>翻页</w:delText>
              </w:r>
            </w:del>
          </w:p>
        </w:tc>
      </w:tr>
      <w:tr w:rsidR="00AF38D0" w:rsidDel="00E27A9C" w14:paraId="7FCEFAC0" w14:textId="4137EC14" w:rsidTr="00CF3095">
        <w:trPr>
          <w:cnfStyle w:val="000000010000" w:firstRow="0" w:lastRow="0" w:firstColumn="0" w:lastColumn="0" w:oddVBand="0" w:evenVBand="0" w:oddHBand="0" w:evenHBand="1" w:firstRowFirstColumn="0" w:firstRowLastColumn="0" w:lastRowFirstColumn="0" w:lastRowLastColumn="0"/>
          <w:cantSplit/>
          <w:del w:id="7020" w:author="249326630@qq.com" w:date="2018-12-25T18:25:00Z"/>
        </w:trPr>
        <w:tc>
          <w:tcPr>
            <w:tcW w:w="1413" w:type="dxa"/>
          </w:tcPr>
          <w:p w14:paraId="2D07AA5E" w14:textId="44DE1818" w:rsidR="00AF38D0" w:rsidDel="00E27A9C" w:rsidRDefault="00AF38D0" w:rsidP="00CF3095">
            <w:pPr>
              <w:pStyle w:val="Axure0"/>
              <w:rPr>
                <w:del w:id="7021" w:author="249326630@qq.com" w:date="2018-12-25T18:25:00Z"/>
                <w:lang w:eastAsia="zh-CN"/>
              </w:rPr>
            </w:pPr>
            <w:del w:id="7022" w:author="249326630@qq.com" w:date="2018-12-25T18:25:00Z">
              <w:r w:rsidDel="00E27A9C">
                <w:rPr>
                  <w:rFonts w:hint="eastAsia"/>
                  <w:lang w:eastAsia="zh-CN"/>
                </w:rPr>
                <w:delText>2</w:delText>
              </w:r>
            </w:del>
          </w:p>
        </w:tc>
        <w:tc>
          <w:tcPr>
            <w:tcW w:w="2268" w:type="dxa"/>
          </w:tcPr>
          <w:p w14:paraId="1A1FB284" w14:textId="36A0E864" w:rsidR="00AF38D0" w:rsidDel="00E27A9C" w:rsidRDefault="00AF38D0" w:rsidP="00CF3095">
            <w:pPr>
              <w:pStyle w:val="Axure0"/>
              <w:rPr>
                <w:del w:id="7023" w:author="249326630@qq.com" w:date="2018-12-25T18:25:00Z"/>
                <w:lang w:eastAsia="zh-CN"/>
              </w:rPr>
            </w:pPr>
            <w:del w:id="7024" w:author="249326630@qq.com" w:date="2018-12-25T18:25:00Z">
              <w:r w:rsidDel="00E27A9C">
                <w:rPr>
                  <w:rFonts w:hint="eastAsia"/>
                  <w:lang w:eastAsia="zh-CN"/>
                </w:rPr>
                <w:delText>页码与</w:delText>
              </w:r>
              <w:r w:rsidDel="00E27A9C">
                <w:rPr>
                  <w:lang w:eastAsia="zh-CN"/>
                </w:rPr>
                <w:delText>数量显示条</w:delText>
              </w:r>
            </w:del>
          </w:p>
        </w:tc>
        <w:tc>
          <w:tcPr>
            <w:tcW w:w="4536" w:type="dxa"/>
          </w:tcPr>
          <w:p w14:paraId="4D1027AD" w14:textId="3169C1AE" w:rsidR="00AF38D0" w:rsidDel="00E27A9C" w:rsidRDefault="00AF38D0" w:rsidP="00CF3095">
            <w:pPr>
              <w:pStyle w:val="Axure0"/>
              <w:rPr>
                <w:del w:id="7025" w:author="249326630@qq.com" w:date="2018-12-25T18:25:00Z"/>
                <w:lang w:eastAsia="zh-CN"/>
              </w:rPr>
            </w:pPr>
            <w:del w:id="7026" w:author="249326630@qq.com" w:date="2018-12-25T18:25:00Z">
              <w:r w:rsidDel="00E27A9C">
                <w:rPr>
                  <w:rFonts w:hint="eastAsia"/>
                  <w:lang w:eastAsia="zh-CN"/>
                </w:rPr>
                <w:delText>显示</w:delText>
              </w:r>
              <w:r w:rsidDel="00E27A9C">
                <w:rPr>
                  <w:lang w:eastAsia="zh-CN"/>
                </w:rPr>
                <w:delText>当前页</w:delText>
              </w:r>
              <w:r w:rsidDel="00E27A9C">
                <w:rPr>
                  <w:rFonts w:hint="eastAsia"/>
                  <w:lang w:eastAsia="zh-CN"/>
                </w:rPr>
                <w:delText>与</w:delText>
              </w:r>
              <w:r w:rsidDel="00E27A9C">
                <w:rPr>
                  <w:lang w:eastAsia="zh-CN"/>
                </w:rPr>
                <w:delText>数量</w:delText>
              </w:r>
            </w:del>
          </w:p>
        </w:tc>
      </w:tr>
      <w:tr w:rsidR="00AF38D0" w:rsidDel="00E27A9C" w14:paraId="59D1A4EC" w14:textId="25895F53" w:rsidTr="00CF3095">
        <w:trPr>
          <w:cantSplit/>
          <w:del w:id="7027" w:author="249326630@qq.com" w:date="2018-12-25T18:25:00Z"/>
        </w:trPr>
        <w:tc>
          <w:tcPr>
            <w:tcW w:w="1413" w:type="dxa"/>
          </w:tcPr>
          <w:p w14:paraId="42768EF6" w14:textId="5CED95D0" w:rsidR="00AF38D0" w:rsidDel="00E27A9C" w:rsidRDefault="00AF38D0" w:rsidP="00CF3095">
            <w:pPr>
              <w:pStyle w:val="Axure0"/>
              <w:rPr>
                <w:del w:id="7028" w:author="249326630@qq.com" w:date="2018-12-25T18:25:00Z"/>
                <w:lang w:eastAsia="zh-CN"/>
              </w:rPr>
            </w:pPr>
            <w:del w:id="7029" w:author="249326630@qq.com" w:date="2018-12-25T18:25:00Z">
              <w:r w:rsidDel="00E27A9C">
                <w:rPr>
                  <w:rFonts w:hint="eastAsia"/>
                  <w:lang w:eastAsia="zh-CN"/>
                </w:rPr>
                <w:delText>3</w:delText>
              </w:r>
            </w:del>
          </w:p>
        </w:tc>
        <w:tc>
          <w:tcPr>
            <w:tcW w:w="2268" w:type="dxa"/>
          </w:tcPr>
          <w:p w14:paraId="59574CE8" w14:textId="67AC4476" w:rsidR="00AF38D0" w:rsidDel="00E27A9C" w:rsidRDefault="00AF38D0" w:rsidP="00CF3095">
            <w:pPr>
              <w:pStyle w:val="Axure0"/>
              <w:rPr>
                <w:del w:id="7030" w:author="249326630@qq.com" w:date="2018-12-25T18:25:00Z"/>
                <w:lang w:eastAsia="zh-CN"/>
              </w:rPr>
            </w:pPr>
            <w:del w:id="7031" w:author="249326630@qq.com" w:date="2018-12-25T18:25:00Z">
              <w:r w:rsidDel="00E27A9C">
                <w:rPr>
                  <w:rFonts w:hint="eastAsia"/>
                  <w:lang w:eastAsia="zh-CN"/>
                </w:rPr>
                <w:delText>清除</w:delText>
              </w:r>
              <w:r w:rsidDel="00E27A9C">
                <w:rPr>
                  <w:lang w:eastAsia="zh-CN"/>
                </w:rPr>
                <w:delText>按钮</w:delText>
              </w:r>
            </w:del>
          </w:p>
        </w:tc>
        <w:tc>
          <w:tcPr>
            <w:tcW w:w="4536" w:type="dxa"/>
          </w:tcPr>
          <w:p w14:paraId="052E3C72" w14:textId="50A6AEB6" w:rsidR="00AF38D0" w:rsidDel="00E27A9C" w:rsidRDefault="00AF38D0" w:rsidP="00CF3095">
            <w:pPr>
              <w:pStyle w:val="Axure0"/>
              <w:rPr>
                <w:del w:id="7032" w:author="249326630@qq.com" w:date="2018-12-25T18:25:00Z"/>
                <w:lang w:eastAsia="zh-CN"/>
              </w:rPr>
            </w:pPr>
            <w:del w:id="7033" w:author="249326630@qq.com" w:date="2018-12-25T18:25:00Z">
              <w:r w:rsidDel="00E27A9C">
                <w:rPr>
                  <w:rFonts w:hint="eastAsia"/>
                  <w:lang w:eastAsia="zh-CN"/>
                </w:rPr>
                <w:delText>点击对所有</w:delText>
              </w:r>
              <w:r w:rsidDel="00E27A9C">
                <w:rPr>
                  <w:lang w:eastAsia="zh-CN"/>
                </w:rPr>
                <w:delText>页的</w:delText>
              </w:r>
              <w:r w:rsidDel="00E27A9C">
                <w:rPr>
                  <w:rFonts w:hint="eastAsia"/>
                  <w:lang w:eastAsia="zh-CN"/>
                </w:rPr>
                <w:delText>选择进行</w:delText>
              </w:r>
              <w:r w:rsidDel="00E27A9C">
                <w:rPr>
                  <w:lang w:eastAsia="zh-CN"/>
                </w:rPr>
                <w:delText>清除</w:delText>
              </w:r>
            </w:del>
          </w:p>
        </w:tc>
      </w:tr>
      <w:tr w:rsidR="00AF38D0" w:rsidDel="00E27A9C" w14:paraId="404AA1CE" w14:textId="6D7AA173" w:rsidTr="00CF3095">
        <w:trPr>
          <w:cnfStyle w:val="000000010000" w:firstRow="0" w:lastRow="0" w:firstColumn="0" w:lastColumn="0" w:oddVBand="0" w:evenVBand="0" w:oddHBand="0" w:evenHBand="1" w:firstRowFirstColumn="0" w:firstRowLastColumn="0" w:lastRowFirstColumn="0" w:lastRowLastColumn="0"/>
          <w:cantSplit/>
          <w:del w:id="7034" w:author="249326630@qq.com" w:date="2018-12-25T18:25:00Z"/>
        </w:trPr>
        <w:tc>
          <w:tcPr>
            <w:tcW w:w="1413" w:type="dxa"/>
          </w:tcPr>
          <w:p w14:paraId="5AB0E4D3" w14:textId="764B9F91" w:rsidR="00AF38D0" w:rsidDel="00E27A9C" w:rsidRDefault="00AF38D0" w:rsidP="00CF3095">
            <w:pPr>
              <w:pStyle w:val="Axure0"/>
              <w:rPr>
                <w:del w:id="7035" w:author="249326630@qq.com" w:date="2018-12-25T18:25:00Z"/>
                <w:lang w:eastAsia="zh-CN"/>
              </w:rPr>
            </w:pPr>
            <w:del w:id="7036" w:author="249326630@qq.com" w:date="2018-12-25T18:25:00Z">
              <w:r w:rsidDel="00E27A9C">
                <w:rPr>
                  <w:rFonts w:hint="eastAsia"/>
                  <w:lang w:eastAsia="zh-CN"/>
                </w:rPr>
                <w:delText>4</w:delText>
              </w:r>
            </w:del>
          </w:p>
        </w:tc>
        <w:tc>
          <w:tcPr>
            <w:tcW w:w="2268" w:type="dxa"/>
          </w:tcPr>
          <w:p w14:paraId="4F474C7E" w14:textId="7417FFFE" w:rsidR="00AF38D0" w:rsidDel="00E27A9C" w:rsidRDefault="00AF38D0" w:rsidP="00CF3095">
            <w:pPr>
              <w:pStyle w:val="Axure0"/>
              <w:rPr>
                <w:del w:id="7037" w:author="249326630@qq.com" w:date="2018-12-25T18:25:00Z"/>
                <w:lang w:eastAsia="zh-CN"/>
              </w:rPr>
            </w:pPr>
            <w:del w:id="7038" w:author="249326630@qq.com" w:date="2018-12-25T18:25:00Z">
              <w:r w:rsidDel="00E27A9C">
                <w:rPr>
                  <w:rFonts w:hint="eastAsia"/>
                  <w:lang w:eastAsia="zh-CN"/>
                </w:rPr>
                <w:delText>反选</w:delText>
              </w:r>
              <w:r w:rsidDel="00E27A9C">
                <w:rPr>
                  <w:lang w:eastAsia="zh-CN"/>
                </w:rPr>
                <w:delText>按钮</w:delText>
              </w:r>
            </w:del>
          </w:p>
        </w:tc>
        <w:tc>
          <w:tcPr>
            <w:tcW w:w="4536" w:type="dxa"/>
          </w:tcPr>
          <w:p w14:paraId="7D4E4F71" w14:textId="7C7D4986" w:rsidR="00AF38D0" w:rsidDel="00E27A9C" w:rsidRDefault="00AF38D0" w:rsidP="00CF3095">
            <w:pPr>
              <w:pStyle w:val="Axure0"/>
              <w:rPr>
                <w:del w:id="7039" w:author="249326630@qq.com" w:date="2018-12-25T18:25:00Z"/>
                <w:lang w:eastAsia="zh-CN"/>
              </w:rPr>
            </w:pPr>
            <w:del w:id="7040" w:author="249326630@qq.com" w:date="2018-12-25T18:25:00Z">
              <w:r w:rsidDel="00E27A9C">
                <w:rPr>
                  <w:rFonts w:hint="eastAsia"/>
                  <w:lang w:eastAsia="zh-CN"/>
                </w:rPr>
                <w:delText>点击进行所有</w:delText>
              </w:r>
              <w:r w:rsidDel="00E27A9C">
                <w:rPr>
                  <w:lang w:eastAsia="zh-CN"/>
                </w:rPr>
                <w:delText>页的</w:delText>
              </w:r>
              <w:r w:rsidDel="00E27A9C">
                <w:rPr>
                  <w:rFonts w:hint="eastAsia"/>
                  <w:lang w:eastAsia="zh-CN"/>
                </w:rPr>
                <w:delText>反选</w:delText>
              </w:r>
            </w:del>
          </w:p>
        </w:tc>
      </w:tr>
      <w:tr w:rsidR="00AF38D0" w:rsidDel="00E27A9C" w14:paraId="00B230C2" w14:textId="683334DB" w:rsidTr="00CF3095">
        <w:trPr>
          <w:cantSplit/>
          <w:del w:id="7041" w:author="249326630@qq.com" w:date="2018-12-25T18:25:00Z"/>
        </w:trPr>
        <w:tc>
          <w:tcPr>
            <w:tcW w:w="1413" w:type="dxa"/>
          </w:tcPr>
          <w:p w14:paraId="0A2E2A24" w14:textId="0A19005B" w:rsidR="00AF38D0" w:rsidDel="00E27A9C" w:rsidRDefault="00AF38D0" w:rsidP="00CF3095">
            <w:pPr>
              <w:pStyle w:val="Axure0"/>
              <w:rPr>
                <w:del w:id="7042" w:author="249326630@qq.com" w:date="2018-12-25T18:25:00Z"/>
                <w:lang w:eastAsia="zh-CN"/>
              </w:rPr>
            </w:pPr>
            <w:del w:id="7043" w:author="249326630@qq.com" w:date="2018-12-25T18:25:00Z">
              <w:r w:rsidDel="00E27A9C">
                <w:rPr>
                  <w:rFonts w:hint="eastAsia"/>
                  <w:lang w:eastAsia="zh-CN"/>
                </w:rPr>
                <w:delText>5</w:delText>
              </w:r>
            </w:del>
          </w:p>
        </w:tc>
        <w:tc>
          <w:tcPr>
            <w:tcW w:w="2268" w:type="dxa"/>
          </w:tcPr>
          <w:p w14:paraId="28135370" w14:textId="4E1F190F" w:rsidR="00AF38D0" w:rsidDel="00E27A9C" w:rsidRDefault="00AF38D0" w:rsidP="00CF3095">
            <w:pPr>
              <w:pStyle w:val="Axure0"/>
              <w:rPr>
                <w:del w:id="7044" w:author="249326630@qq.com" w:date="2018-12-25T18:25:00Z"/>
                <w:lang w:eastAsia="zh-CN"/>
              </w:rPr>
            </w:pPr>
            <w:del w:id="7045" w:author="249326630@qq.com" w:date="2018-12-25T18:25:00Z">
              <w:r w:rsidDel="00E27A9C">
                <w:rPr>
                  <w:rFonts w:hint="eastAsia"/>
                  <w:lang w:eastAsia="zh-CN"/>
                </w:rPr>
                <w:delText>全选</w:delText>
              </w:r>
              <w:r w:rsidDel="00E27A9C">
                <w:rPr>
                  <w:lang w:eastAsia="zh-CN"/>
                </w:rPr>
                <w:delText>按钮</w:delText>
              </w:r>
            </w:del>
          </w:p>
        </w:tc>
        <w:tc>
          <w:tcPr>
            <w:tcW w:w="4536" w:type="dxa"/>
          </w:tcPr>
          <w:p w14:paraId="0874B78C" w14:textId="3DF7D856" w:rsidR="00AF38D0" w:rsidDel="00E27A9C" w:rsidRDefault="00AF38D0" w:rsidP="00CF3095">
            <w:pPr>
              <w:pStyle w:val="Axure0"/>
              <w:rPr>
                <w:del w:id="7046" w:author="249326630@qq.com" w:date="2018-12-25T18:25:00Z"/>
                <w:lang w:eastAsia="zh-CN"/>
              </w:rPr>
            </w:pPr>
            <w:del w:id="7047" w:author="249326630@qq.com" w:date="2018-12-25T18:25:00Z">
              <w:r w:rsidDel="00E27A9C">
                <w:rPr>
                  <w:rFonts w:hint="eastAsia"/>
                  <w:lang w:eastAsia="zh-CN"/>
                </w:rPr>
                <w:delText>点击进行所有</w:delText>
              </w:r>
              <w:r w:rsidDel="00E27A9C">
                <w:rPr>
                  <w:lang w:eastAsia="zh-CN"/>
                </w:rPr>
                <w:delText>页的</w:delText>
              </w:r>
              <w:r w:rsidDel="00E27A9C">
                <w:rPr>
                  <w:rFonts w:hint="eastAsia"/>
                  <w:lang w:eastAsia="zh-CN"/>
                </w:rPr>
                <w:delText>全选</w:delText>
              </w:r>
            </w:del>
          </w:p>
        </w:tc>
      </w:tr>
      <w:tr w:rsidR="00AF38D0" w:rsidDel="00E27A9C" w14:paraId="5814BDA7" w14:textId="6144ECFA" w:rsidTr="00CF3095">
        <w:trPr>
          <w:cnfStyle w:val="000000010000" w:firstRow="0" w:lastRow="0" w:firstColumn="0" w:lastColumn="0" w:oddVBand="0" w:evenVBand="0" w:oddHBand="0" w:evenHBand="1" w:firstRowFirstColumn="0" w:firstRowLastColumn="0" w:lastRowFirstColumn="0" w:lastRowLastColumn="0"/>
          <w:cantSplit/>
          <w:del w:id="7048" w:author="249326630@qq.com" w:date="2018-12-25T18:25:00Z"/>
        </w:trPr>
        <w:tc>
          <w:tcPr>
            <w:tcW w:w="1413" w:type="dxa"/>
          </w:tcPr>
          <w:p w14:paraId="4F052D1C" w14:textId="2D117DB1" w:rsidR="00AF38D0" w:rsidDel="00E27A9C" w:rsidRDefault="00AF38D0" w:rsidP="00CF3095">
            <w:pPr>
              <w:pStyle w:val="Axure0"/>
              <w:rPr>
                <w:del w:id="7049" w:author="249326630@qq.com" w:date="2018-12-25T18:25:00Z"/>
                <w:lang w:eastAsia="zh-CN"/>
              </w:rPr>
            </w:pPr>
            <w:del w:id="7050" w:author="249326630@qq.com" w:date="2018-12-25T18:25:00Z">
              <w:r w:rsidDel="00E27A9C">
                <w:rPr>
                  <w:rFonts w:hint="eastAsia"/>
                  <w:lang w:eastAsia="zh-CN"/>
                </w:rPr>
                <w:delText>6</w:delText>
              </w:r>
            </w:del>
          </w:p>
        </w:tc>
        <w:tc>
          <w:tcPr>
            <w:tcW w:w="2268" w:type="dxa"/>
          </w:tcPr>
          <w:p w14:paraId="14A07294" w14:textId="7FD2BCB9" w:rsidR="00AF38D0" w:rsidDel="00E27A9C" w:rsidRDefault="00AF38D0" w:rsidP="00CF3095">
            <w:pPr>
              <w:pStyle w:val="Axure0"/>
              <w:rPr>
                <w:del w:id="7051" w:author="249326630@qq.com" w:date="2018-12-25T18:25:00Z"/>
                <w:lang w:eastAsia="zh-CN"/>
              </w:rPr>
            </w:pPr>
            <w:del w:id="7052" w:author="249326630@qq.com" w:date="2018-12-25T18:25:00Z">
              <w:r w:rsidDel="00E27A9C">
                <w:rPr>
                  <w:rFonts w:hint="eastAsia"/>
                  <w:lang w:eastAsia="zh-CN"/>
                </w:rPr>
                <w:delText>复选</w:delText>
              </w:r>
              <w:r w:rsidDel="00E27A9C">
                <w:rPr>
                  <w:lang w:eastAsia="zh-CN"/>
                </w:rPr>
                <w:delText>框</w:delText>
              </w:r>
            </w:del>
          </w:p>
        </w:tc>
        <w:tc>
          <w:tcPr>
            <w:tcW w:w="4536" w:type="dxa"/>
          </w:tcPr>
          <w:p w14:paraId="6A5849D1" w14:textId="39D5FC82" w:rsidR="00AF38D0" w:rsidDel="00E27A9C" w:rsidRDefault="00AF38D0" w:rsidP="00CF3095">
            <w:pPr>
              <w:pStyle w:val="Axure0"/>
              <w:rPr>
                <w:del w:id="7053" w:author="249326630@qq.com" w:date="2018-12-25T18:25:00Z"/>
                <w:lang w:eastAsia="zh-CN"/>
              </w:rPr>
            </w:pPr>
            <w:del w:id="7054" w:author="249326630@qq.com" w:date="2018-12-25T18:25:00Z">
              <w:r w:rsidDel="00E27A9C">
                <w:rPr>
                  <w:rFonts w:hint="eastAsia"/>
                  <w:lang w:eastAsia="zh-CN"/>
                </w:rPr>
                <w:delText>点击进行复选</w:delText>
              </w:r>
            </w:del>
          </w:p>
        </w:tc>
      </w:tr>
      <w:tr w:rsidR="00AF38D0" w:rsidDel="00E27A9C" w14:paraId="2AE82E2F" w14:textId="43F6ED79" w:rsidTr="00CF3095">
        <w:trPr>
          <w:cantSplit/>
          <w:del w:id="7055" w:author="249326630@qq.com" w:date="2018-12-25T18:25:00Z"/>
        </w:trPr>
        <w:tc>
          <w:tcPr>
            <w:tcW w:w="1413" w:type="dxa"/>
          </w:tcPr>
          <w:p w14:paraId="2EBC8AA2" w14:textId="4D7D94D6" w:rsidR="00AF38D0" w:rsidDel="00E27A9C" w:rsidRDefault="00AF38D0" w:rsidP="00CF3095">
            <w:pPr>
              <w:pStyle w:val="Axure0"/>
              <w:rPr>
                <w:del w:id="7056" w:author="249326630@qq.com" w:date="2018-12-25T18:25:00Z"/>
                <w:lang w:eastAsia="zh-CN"/>
              </w:rPr>
            </w:pPr>
            <w:del w:id="7057" w:author="249326630@qq.com" w:date="2018-12-25T18:25:00Z">
              <w:r w:rsidDel="00E27A9C">
                <w:rPr>
                  <w:rFonts w:hint="eastAsia"/>
                  <w:lang w:eastAsia="zh-CN"/>
                </w:rPr>
                <w:delText>7</w:delText>
              </w:r>
            </w:del>
          </w:p>
        </w:tc>
        <w:tc>
          <w:tcPr>
            <w:tcW w:w="2268" w:type="dxa"/>
          </w:tcPr>
          <w:p w14:paraId="121F2FF6" w14:textId="417A5BDE" w:rsidR="00AF38D0" w:rsidDel="00E27A9C" w:rsidRDefault="00AF38D0" w:rsidP="00CF3095">
            <w:pPr>
              <w:pStyle w:val="Axure0"/>
              <w:rPr>
                <w:del w:id="7058" w:author="249326630@qq.com" w:date="2018-12-25T18:25:00Z"/>
                <w:lang w:eastAsia="zh-CN"/>
              </w:rPr>
            </w:pPr>
            <w:del w:id="7059" w:author="249326630@qq.com" w:date="2018-12-25T18:25:00Z">
              <w:r w:rsidDel="00E27A9C">
                <w:rPr>
                  <w:rFonts w:hint="eastAsia"/>
                  <w:lang w:eastAsia="zh-CN"/>
                </w:rPr>
                <w:delText>单项删除</w:delText>
              </w:r>
              <w:r w:rsidDel="00E27A9C">
                <w:rPr>
                  <w:lang w:eastAsia="zh-CN"/>
                </w:rPr>
                <w:delText>按钮</w:delText>
              </w:r>
            </w:del>
          </w:p>
        </w:tc>
        <w:tc>
          <w:tcPr>
            <w:tcW w:w="4536" w:type="dxa"/>
          </w:tcPr>
          <w:p w14:paraId="517FB24E" w14:textId="6B9165AF" w:rsidR="00AF38D0" w:rsidDel="00E27A9C" w:rsidRDefault="00AF38D0" w:rsidP="00CF3095">
            <w:pPr>
              <w:pStyle w:val="Axure0"/>
              <w:rPr>
                <w:del w:id="7060" w:author="249326630@qq.com" w:date="2018-12-25T18:25:00Z"/>
                <w:lang w:eastAsia="zh-CN"/>
              </w:rPr>
            </w:pPr>
            <w:del w:id="7061" w:author="249326630@qq.com" w:date="2018-12-25T18:25:00Z">
              <w:r w:rsidDel="00E27A9C">
                <w:rPr>
                  <w:rFonts w:hint="eastAsia"/>
                  <w:lang w:eastAsia="zh-CN"/>
                </w:rPr>
                <w:delText>点击</w:delText>
              </w:r>
              <w:r w:rsidDel="00E27A9C">
                <w:rPr>
                  <w:lang w:eastAsia="zh-CN"/>
                </w:rPr>
                <w:delText>对该项</w:delText>
              </w:r>
              <w:r w:rsidR="001843F5" w:rsidDel="00E27A9C">
                <w:rPr>
                  <w:rFonts w:hint="eastAsia"/>
                  <w:lang w:eastAsia="zh-CN"/>
                </w:rPr>
                <w:delText>横</w:delText>
              </w:r>
              <w:r w:rsidR="001843F5" w:rsidDel="00E27A9C">
                <w:rPr>
                  <w:lang w:eastAsia="zh-CN"/>
                </w:rPr>
                <w:delText>幅进行</w:delText>
              </w:r>
              <w:r w:rsidDel="00E27A9C">
                <w:rPr>
                  <w:rFonts w:hint="eastAsia"/>
                  <w:lang w:eastAsia="zh-CN"/>
                </w:rPr>
                <w:delText>删</w:delText>
              </w:r>
              <w:r w:rsidDel="00E27A9C">
                <w:rPr>
                  <w:lang w:eastAsia="zh-CN"/>
                </w:rPr>
                <w:delText>除</w:delText>
              </w:r>
            </w:del>
          </w:p>
        </w:tc>
      </w:tr>
      <w:tr w:rsidR="00AF38D0" w:rsidDel="00E27A9C" w14:paraId="56C1B4EA" w14:textId="02EB7EEC" w:rsidTr="00CF3095">
        <w:trPr>
          <w:cnfStyle w:val="000000010000" w:firstRow="0" w:lastRow="0" w:firstColumn="0" w:lastColumn="0" w:oddVBand="0" w:evenVBand="0" w:oddHBand="0" w:evenHBand="1" w:firstRowFirstColumn="0" w:firstRowLastColumn="0" w:lastRowFirstColumn="0" w:lastRowLastColumn="0"/>
          <w:cantSplit/>
          <w:del w:id="7062" w:author="249326630@qq.com" w:date="2018-12-25T18:25:00Z"/>
        </w:trPr>
        <w:tc>
          <w:tcPr>
            <w:tcW w:w="1413" w:type="dxa"/>
          </w:tcPr>
          <w:p w14:paraId="28407E5E" w14:textId="0D6A920F" w:rsidR="00AF38D0" w:rsidDel="00E27A9C" w:rsidRDefault="00AF38D0" w:rsidP="00CF3095">
            <w:pPr>
              <w:pStyle w:val="Axure0"/>
              <w:rPr>
                <w:del w:id="7063" w:author="249326630@qq.com" w:date="2018-12-25T18:25:00Z"/>
                <w:lang w:eastAsia="zh-CN"/>
              </w:rPr>
            </w:pPr>
            <w:del w:id="7064" w:author="249326630@qq.com" w:date="2018-12-25T18:25:00Z">
              <w:r w:rsidDel="00E27A9C">
                <w:rPr>
                  <w:rFonts w:hint="eastAsia"/>
                  <w:lang w:eastAsia="zh-CN"/>
                </w:rPr>
                <w:delText>8</w:delText>
              </w:r>
            </w:del>
          </w:p>
        </w:tc>
        <w:tc>
          <w:tcPr>
            <w:tcW w:w="2268" w:type="dxa"/>
          </w:tcPr>
          <w:p w14:paraId="4D3CA5F4" w14:textId="492E8704" w:rsidR="00AF38D0" w:rsidDel="00E27A9C" w:rsidRDefault="001843F5" w:rsidP="00CF3095">
            <w:pPr>
              <w:pStyle w:val="Axure0"/>
              <w:rPr>
                <w:del w:id="7065" w:author="249326630@qq.com" w:date="2018-12-25T18:25:00Z"/>
                <w:lang w:eastAsia="zh-CN"/>
              </w:rPr>
            </w:pPr>
            <w:del w:id="7066" w:author="249326630@qq.com" w:date="2018-12-25T18:25:00Z">
              <w:r w:rsidDel="00E27A9C">
                <w:rPr>
                  <w:rFonts w:hint="eastAsia"/>
                  <w:lang w:eastAsia="zh-CN"/>
                </w:rPr>
                <w:delText>编辑横幅</w:delText>
              </w:r>
              <w:r w:rsidDel="00E27A9C">
                <w:rPr>
                  <w:lang w:eastAsia="zh-CN"/>
                </w:rPr>
                <w:delText>标志</w:delText>
              </w:r>
            </w:del>
          </w:p>
        </w:tc>
        <w:tc>
          <w:tcPr>
            <w:tcW w:w="4536" w:type="dxa"/>
          </w:tcPr>
          <w:p w14:paraId="2AB75842" w14:textId="0225E5BF" w:rsidR="00AF38D0" w:rsidDel="00E27A9C" w:rsidRDefault="00AF38D0" w:rsidP="001843F5">
            <w:pPr>
              <w:pStyle w:val="Axure0"/>
              <w:rPr>
                <w:del w:id="7067" w:author="249326630@qq.com" w:date="2018-12-25T18:25:00Z"/>
                <w:lang w:eastAsia="zh-CN"/>
              </w:rPr>
            </w:pPr>
            <w:del w:id="7068" w:author="249326630@qq.com" w:date="2018-12-25T18:25:00Z">
              <w:r w:rsidDel="00E27A9C">
                <w:rPr>
                  <w:rFonts w:hint="eastAsia"/>
                  <w:lang w:eastAsia="zh-CN"/>
                </w:rPr>
                <w:delText>点击</w:delText>
              </w:r>
              <w:r w:rsidDel="00E27A9C">
                <w:rPr>
                  <w:lang w:eastAsia="zh-CN"/>
                </w:rPr>
                <w:delText>后</w:delText>
              </w:r>
              <w:r w:rsidR="001843F5" w:rsidDel="00E27A9C">
                <w:rPr>
                  <w:rFonts w:hint="eastAsia"/>
                  <w:lang w:eastAsia="zh-CN"/>
                </w:rPr>
                <w:delText>进行横幅</w:delText>
              </w:r>
              <w:r w:rsidR="001843F5" w:rsidDel="00E27A9C">
                <w:rPr>
                  <w:lang w:eastAsia="zh-CN"/>
                </w:rPr>
                <w:delText>的编辑</w:delText>
              </w:r>
            </w:del>
          </w:p>
        </w:tc>
      </w:tr>
      <w:tr w:rsidR="00AF38D0" w:rsidDel="00E27A9C" w14:paraId="4FB6BCE6" w14:textId="6866863B" w:rsidTr="00CF3095">
        <w:trPr>
          <w:cantSplit/>
          <w:del w:id="7069" w:author="249326630@qq.com" w:date="2018-12-25T18:25:00Z"/>
        </w:trPr>
        <w:tc>
          <w:tcPr>
            <w:tcW w:w="1413" w:type="dxa"/>
          </w:tcPr>
          <w:p w14:paraId="60466626" w14:textId="45D5089C" w:rsidR="00AF38D0" w:rsidDel="00E27A9C" w:rsidRDefault="00AF38D0" w:rsidP="00CF3095">
            <w:pPr>
              <w:pStyle w:val="Axure0"/>
              <w:rPr>
                <w:del w:id="7070" w:author="249326630@qq.com" w:date="2018-12-25T18:25:00Z"/>
                <w:lang w:eastAsia="zh-CN"/>
              </w:rPr>
            </w:pPr>
            <w:del w:id="7071" w:author="249326630@qq.com" w:date="2018-12-25T18:25:00Z">
              <w:r w:rsidDel="00E27A9C">
                <w:rPr>
                  <w:rFonts w:hint="eastAsia"/>
                  <w:lang w:eastAsia="zh-CN"/>
                </w:rPr>
                <w:delText>9</w:delText>
              </w:r>
            </w:del>
          </w:p>
        </w:tc>
        <w:tc>
          <w:tcPr>
            <w:tcW w:w="2268" w:type="dxa"/>
          </w:tcPr>
          <w:p w14:paraId="07C9A44A" w14:textId="68DD669B" w:rsidR="00AF38D0" w:rsidDel="00E27A9C" w:rsidRDefault="00AF38D0" w:rsidP="00CF3095">
            <w:pPr>
              <w:pStyle w:val="Axure0"/>
              <w:rPr>
                <w:del w:id="7072" w:author="249326630@qq.com" w:date="2018-12-25T18:25:00Z"/>
                <w:lang w:eastAsia="zh-CN"/>
              </w:rPr>
            </w:pPr>
            <w:del w:id="7073" w:author="249326630@qq.com" w:date="2018-12-25T18:25:00Z">
              <w:r w:rsidDel="00E27A9C">
                <w:rPr>
                  <w:rFonts w:hint="eastAsia"/>
                  <w:lang w:eastAsia="zh-CN"/>
                </w:rPr>
                <w:delText>复选删除按钮</w:delText>
              </w:r>
            </w:del>
          </w:p>
        </w:tc>
        <w:tc>
          <w:tcPr>
            <w:tcW w:w="4536" w:type="dxa"/>
          </w:tcPr>
          <w:p w14:paraId="5DB04E3F" w14:textId="291D6989" w:rsidR="00AF38D0" w:rsidDel="00E27A9C" w:rsidRDefault="00AF38D0" w:rsidP="00CF3095">
            <w:pPr>
              <w:pStyle w:val="Axure0"/>
              <w:rPr>
                <w:del w:id="7074" w:author="249326630@qq.com" w:date="2018-12-25T18:25:00Z"/>
                <w:lang w:eastAsia="zh-CN"/>
              </w:rPr>
            </w:pPr>
            <w:del w:id="7075" w:author="249326630@qq.com" w:date="2018-12-25T18:25:00Z">
              <w:r w:rsidDel="00E27A9C">
                <w:rPr>
                  <w:rFonts w:hint="eastAsia"/>
                  <w:lang w:eastAsia="zh-CN"/>
                </w:rPr>
                <w:delText>点击</w:delText>
              </w:r>
              <w:r w:rsidDel="00E27A9C">
                <w:rPr>
                  <w:lang w:eastAsia="zh-CN"/>
                </w:rPr>
                <w:delText>对</w:delText>
              </w:r>
              <w:r w:rsidDel="00E27A9C">
                <w:rPr>
                  <w:rFonts w:hint="eastAsia"/>
                  <w:lang w:eastAsia="zh-CN"/>
                </w:rPr>
                <w:delText>复选</w:delText>
              </w:r>
              <w:r w:rsidR="0062736C" w:rsidDel="00E27A9C">
                <w:rPr>
                  <w:rFonts w:hint="eastAsia"/>
                  <w:lang w:eastAsia="zh-CN"/>
                </w:rPr>
                <w:delText>横幅</w:delText>
              </w:r>
              <w:r w:rsidR="0062736C" w:rsidDel="00E27A9C">
                <w:rPr>
                  <w:lang w:eastAsia="zh-CN"/>
                </w:rPr>
                <w:delText>进行</w:delText>
              </w:r>
              <w:r w:rsidDel="00E27A9C">
                <w:rPr>
                  <w:rFonts w:hint="eastAsia"/>
                  <w:lang w:eastAsia="zh-CN"/>
                </w:rPr>
                <w:delText>删</w:delText>
              </w:r>
              <w:r w:rsidDel="00E27A9C">
                <w:rPr>
                  <w:lang w:eastAsia="zh-CN"/>
                </w:rPr>
                <w:delText>除</w:delText>
              </w:r>
            </w:del>
          </w:p>
        </w:tc>
      </w:tr>
      <w:tr w:rsidR="00AF38D0" w:rsidDel="00E27A9C" w14:paraId="4F94AF4B" w14:textId="4E848F8C" w:rsidTr="00CF3095">
        <w:trPr>
          <w:cnfStyle w:val="000000010000" w:firstRow="0" w:lastRow="0" w:firstColumn="0" w:lastColumn="0" w:oddVBand="0" w:evenVBand="0" w:oddHBand="0" w:evenHBand="1" w:firstRowFirstColumn="0" w:firstRowLastColumn="0" w:lastRowFirstColumn="0" w:lastRowLastColumn="0"/>
          <w:cantSplit/>
          <w:del w:id="7076" w:author="249326630@qq.com" w:date="2018-12-25T18:25:00Z"/>
        </w:trPr>
        <w:tc>
          <w:tcPr>
            <w:tcW w:w="1413" w:type="dxa"/>
          </w:tcPr>
          <w:p w14:paraId="3079A09E" w14:textId="52B957E7" w:rsidR="00AF38D0" w:rsidDel="00E27A9C" w:rsidRDefault="00AF38D0" w:rsidP="00CF3095">
            <w:pPr>
              <w:pStyle w:val="Axure0"/>
              <w:rPr>
                <w:del w:id="7077" w:author="249326630@qq.com" w:date="2018-12-25T18:25:00Z"/>
                <w:lang w:eastAsia="zh-CN"/>
              </w:rPr>
            </w:pPr>
            <w:del w:id="7078" w:author="249326630@qq.com" w:date="2018-12-25T18:25:00Z">
              <w:r w:rsidDel="00E27A9C">
                <w:rPr>
                  <w:rFonts w:hint="eastAsia"/>
                  <w:lang w:eastAsia="zh-CN"/>
                </w:rPr>
                <w:delText>10</w:delText>
              </w:r>
            </w:del>
          </w:p>
        </w:tc>
        <w:tc>
          <w:tcPr>
            <w:tcW w:w="2268" w:type="dxa"/>
          </w:tcPr>
          <w:p w14:paraId="451397CD" w14:textId="3C8CC336" w:rsidR="00AF38D0" w:rsidDel="00E27A9C" w:rsidRDefault="0062736C" w:rsidP="00CF3095">
            <w:pPr>
              <w:pStyle w:val="Axure0"/>
              <w:rPr>
                <w:del w:id="7079" w:author="249326630@qq.com" w:date="2018-12-25T18:25:00Z"/>
                <w:lang w:eastAsia="zh-CN"/>
              </w:rPr>
            </w:pPr>
            <w:del w:id="7080" w:author="249326630@qq.com" w:date="2018-12-25T18:25:00Z">
              <w:r w:rsidDel="00E27A9C">
                <w:rPr>
                  <w:rFonts w:hint="eastAsia"/>
                  <w:lang w:eastAsia="zh-CN"/>
                </w:rPr>
                <w:delText>横幅图片</w:delText>
              </w:r>
            </w:del>
          </w:p>
        </w:tc>
        <w:tc>
          <w:tcPr>
            <w:tcW w:w="4536" w:type="dxa"/>
          </w:tcPr>
          <w:p w14:paraId="1BB37B7A" w14:textId="6094FB96" w:rsidR="00AF38D0" w:rsidDel="00E27A9C" w:rsidRDefault="00062BC5" w:rsidP="00CF3095">
            <w:pPr>
              <w:pStyle w:val="Axure0"/>
              <w:rPr>
                <w:del w:id="7081" w:author="249326630@qq.com" w:date="2018-12-25T18:25:00Z"/>
                <w:lang w:eastAsia="zh-CN"/>
              </w:rPr>
            </w:pPr>
            <w:del w:id="7082" w:author="249326630@qq.com" w:date="2018-12-25T18:25:00Z">
              <w:r w:rsidDel="00E27A9C">
                <w:rPr>
                  <w:rFonts w:hint="eastAsia"/>
                  <w:lang w:eastAsia="zh-CN"/>
                </w:rPr>
                <w:delText>点击查看</w:delText>
              </w:r>
              <w:r w:rsidDel="00E27A9C">
                <w:rPr>
                  <w:lang w:eastAsia="zh-CN"/>
                </w:rPr>
                <w:delText>横幅图片</w:delText>
              </w:r>
            </w:del>
          </w:p>
        </w:tc>
      </w:tr>
      <w:tr w:rsidR="00AF38D0" w:rsidDel="00E27A9C" w14:paraId="569E4D62" w14:textId="65A0280E" w:rsidTr="00CF3095">
        <w:trPr>
          <w:cantSplit/>
          <w:del w:id="7083" w:author="249326630@qq.com" w:date="2018-12-25T18:25:00Z"/>
        </w:trPr>
        <w:tc>
          <w:tcPr>
            <w:tcW w:w="1413" w:type="dxa"/>
          </w:tcPr>
          <w:p w14:paraId="16159E06" w14:textId="30885017" w:rsidR="00AF38D0" w:rsidDel="00E27A9C" w:rsidRDefault="00AF38D0" w:rsidP="00CF3095">
            <w:pPr>
              <w:pStyle w:val="Axure0"/>
              <w:rPr>
                <w:del w:id="7084" w:author="249326630@qq.com" w:date="2018-12-25T18:25:00Z"/>
                <w:lang w:eastAsia="zh-CN"/>
              </w:rPr>
            </w:pPr>
            <w:del w:id="7085" w:author="249326630@qq.com" w:date="2018-12-25T18:25:00Z">
              <w:r w:rsidDel="00E27A9C">
                <w:rPr>
                  <w:rFonts w:hint="eastAsia"/>
                  <w:lang w:eastAsia="zh-CN"/>
                </w:rPr>
                <w:delText>11</w:delText>
              </w:r>
            </w:del>
          </w:p>
        </w:tc>
        <w:tc>
          <w:tcPr>
            <w:tcW w:w="2268" w:type="dxa"/>
          </w:tcPr>
          <w:p w14:paraId="565C147C" w14:textId="297D60DF" w:rsidR="00AF38D0" w:rsidDel="00E27A9C" w:rsidRDefault="00D463B8" w:rsidP="00CF3095">
            <w:pPr>
              <w:pStyle w:val="Axure0"/>
              <w:rPr>
                <w:del w:id="7086" w:author="249326630@qq.com" w:date="2018-12-25T18:25:00Z"/>
                <w:lang w:eastAsia="zh-CN"/>
              </w:rPr>
            </w:pPr>
            <w:del w:id="7087" w:author="249326630@qq.com" w:date="2018-12-25T18:25:00Z">
              <w:r w:rsidDel="00E27A9C">
                <w:rPr>
                  <w:lang w:eastAsia="zh-CN"/>
                </w:rPr>
                <w:delText>横幅图片</w:delText>
              </w:r>
              <w:r w:rsidDel="00E27A9C">
                <w:rPr>
                  <w:rFonts w:hint="eastAsia"/>
                  <w:lang w:eastAsia="zh-CN"/>
                </w:rPr>
                <w:delText>属性</w:delText>
              </w:r>
              <w:r w:rsidDel="00E27A9C">
                <w:rPr>
                  <w:lang w:eastAsia="zh-CN"/>
                </w:rPr>
                <w:delText>列</w:delText>
              </w:r>
            </w:del>
          </w:p>
        </w:tc>
        <w:tc>
          <w:tcPr>
            <w:tcW w:w="4536" w:type="dxa"/>
          </w:tcPr>
          <w:p w14:paraId="258ABDC1" w14:textId="3188BBFA" w:rsidR="00AF38D0" w:rsidDel="00E27A9C" w:rsidRDefault="00AF38D0" w:rsidP="00D463B8">
            <w:pPr>
              <w:pStyle w:val="Axure0"/>
              <w:rPr>
                <w:del w:id="7088" w:author="249326630@qq.com" w:date="2018-12-25T18:25:00Z"/>
                <w:lang w:eastAsia="zh-CN"/>
              </w:rPr>
            </w:pPr>
            <w:del w:id="7089" w:author="249326630@qq.com" w:date="2018-12-25T18:25:00Z">
              <w:r w:rsidDel="00E27A9C">
                <w:rPr>
                  <w:rFonts w:hint="eastAsia"/>
                  <w:lang w:eastAsia="zh-CN"/>
                </w:rPr>
                <w:delText>点击</w:delText>
              </w:r>
              <w:r w:rsidDel="00E27A9C">
                <w:rPr>
                  <w:lang w:eastAsia="zh-CN"/>
                </w:rPr>
                <w:delText>将</w:delText>
              </w:r>
              <w:r w:rsidR="00D463B8" w:rsidDel="00E27A9C">
                <w:rPr>
                  <w:rFonts w:hint="eastAsia"/>
                  <w:lang w:eastAsia="zh-CN"/>
                </w:rPr>
                <w:delText>横幅图片</w:delText>
              </w:r>
              <w:r w:rsidR="00D463B8" w:rsidDel="00E27A9C">
                <w:rPr>
                  <w:lang w:eastAsia="zh-CN"/>
                </w:rPr>
                <w:delText>名</w:delText>
              </w:r>
              <w:r w:rsidDel="00E27A9C">
                <w:rPr>
                  <w:rFonts w:hint="eastAsia"/>
                  <w:lang w:eastAsia="zh-CN"/>
                </w:rPr>
                <w:delText>进行</w:delText>
              </w:r>
              <w:r w:rsidDel="00E27A9C">
                <w:rPr>
                  <w:lang w:eastAsia="zh-CN"/>
                </w:rPr>
                <w:delText>字典序排序</w:delText>
              </w:r>
            </w:del>
          </w:p>
        </w:tc>
      </w:tr>
      <w:tr w:rsidR="00AF38D0" w:rsidDel="00E27A9C" w14:paraId="35582A98" w14:textId="4AA57C2A" w:rsidTr="00CF3095">
        <w:trPr>
          <w:cnfStyle w:val="000000010000" w:firstRow="0" w:lastRow="0" w:firstColumn="0" w:lastColumn="0" w:oddVBand="0" w:evenVBand="0" w:oddHBand="0" w:evenHBand="1" w:firstRowFirstColumn="0" w:firstRowLastColumn="0" w:lastRowFirstColumn="0" w:lastRowLastColumn="0"/>
          <w:cantSplit/>
          <w:del w:id="7090" w:author="249326630@qq.com" w:date="2018-12-25T18:25:00Z"/>
        </w:trPr>
        <w:tc>
          <w:tcPr>
            <w:tcW w:w="1413" w:type="dxa"/>
          </w:tcPr>
          <w:p w14:paraId="120B9241" w14:textId="596ED207" w:rsidR="00AF38D0" w:rsidDel="00E27A9C" w:rsidRDefault="00AF38D0" w:rsidP="00CF3095">
            <w:pPr>
              <w:pStyle w:val="Axure0"/>
              <w:rPr>
                <w:del w:id="7091" w:author="249326630@qq.com" w:date="2018-12-25T18:25:00Z"/>
                <w:lang w:eastAsia="zh-CN"/>
              </w:rPr>
            </w:pPr>
            <w:del w:id="7092" w:author="249326630@qq.com" w:date="2018-12-25T18:25:00Z">
              <w:r w:rsidDel="00E27A9C">
                <w:rPr>
                  <w:rFonts w:hint="eastAsia"/>
                  <w:lang w:eastAsia="zh-CN"/>
                </w:rPr>
                <w:delText>1</w:delText>
              </w:r>
              <w:r w:rsidDel="00E27A9C">
                <w:rPr>
                  <w:lang w:eastAsia="zh-CN"/>
                </w:rPr>
                <w:delText>2</w:delText>
              </w:r>
            </w:del>
          </w:p>
        </w:tc>
        <w:tc>
          <w:tcPr>
            <w:tcW w:w="2268" w:type="dxa"/>
          </w:tcPr>
          <w:p w14:paraId="60F67F6F" w14:textId="18771F19" w:rsidR="00AF38D0" w:rsidDel="00E27A9C" w:rsidRDefault="00B12890" w:rsidP="00CF3095">
            <w:pPr>
              <w:pStyle w:val="Axure0"/>
              <w:rPr>
                <w:del w:id="7093" w:author="249326630@qq.com" w:date="2018-12-25T18:25:00Z"/>
                <w:lang w:eastAsia="zh-CN"/>
              </w:rPr>
            </w:pPr>
            <w:del w:id="7094" w:author="249326630@qq.com" w:date="2018-12-25T18:25:00Z">
              <w:r w:rsidDel="00E27A9C">
                <w:rPr>
                  <w:rFonts w:hint="eastAsia"/>
                  <w:lang w:eastAsia="zh-CN"/>
                </w:rPr>
                <w:delText>次序</w:delText>
              </w:r>
              <w:r w:rsidR="00AF38D0" w:rsidDel="00E27A9C">
                <w:rPr>
                  <w:lang w:eastAsia="zh-CN"/>
                </w:rPr>
                <w:delText>属性列</w:delText>
              </w:r>
            </w:del>
          </w:p>
        </w:tc>
        <w:tc>
          <w:tcPr>
            <w:tcW w:w="4536" w:type="dxa"/>
          </w:tcPr>
          <w:p w14:paraId="6B83AB86" w14:textId="6F0269E6" w:rsidR="00AF38D0" w:rsidDel="00E27A9C" w:rsidRDefault="00AF38D0" w:rsidP="00B12890">
            <w:pPr>
              <w:pStyle w:val="Axure0"/>
              <w:rPr>
                <w:del w:id="7095" w:author="249326630@qq.com" w:date="2018-12-25T18:25:00Z"/>
                <w:lang w:eastAsia="zh-CN"/>
              </w:rPr>
            </w:pPr>
            <w:del w:id="7096" w:author="249326630@qq.com" w:date="2018-12-25T18:25:00Z">
              <w:r w:rsidDel="00E27A9C">
                <w:rPr>
                  <w:rFonts w:hint="eastAsia"/>
                  <w:lang w:eastAsia="zh-CN"/>
                </w:rPr>
                <w:delText>点击</w:delText>
              </w:r>
              <w:r w:rsidDel="00E27A9C">
                <w:rPr>
                  <w:lang w:eastAsia="zh-CN"/>
                </w:rPr>
                <w:delText>将</w:delText>
              </w:r>
              <w:r w:rsidR="00B12890" w:rsidDel="00E27A9C">
                <w:rPr>
                  <w:rFonts w:hint="eastAsia"/>
                  <w:lang w:eastAsia="zh-CN"/>
                </w:rPr>
                <w:delText>横幅显示</w:delText>
              </w:r>
              <w:r w:rsidR="00B12890" w:rsidDel="00E27A9C">
                <w:rPr>
                  <w:lang w:eastAsia="zh-CN"/>
                </w:rPr>
                <w:delText>次序</w:delText>
              </w:r>
              <w:r w:rsidDel="00E27A9C">
                <w:rPr>
                  <w:rFonts w:hint="eastAsia"/>
                  <w:lang w:eastAsia="zh-CN"/>
                </w:rPr>
                <w:delText>进行</w:delText>
              </w:r>
              <w:r w:rsidDel="00E27A9C">
                <w:rPr>
                  <w:lang w:eastAsia="zh-CN"/>
                </w:rPr>
                <w:delText>字典序排序</w:delText>
              </w:r>
            </w:del>
          </w:p>
        </w:tc>
      </w:tr>
      <w:tr w:rsidR="00AF38D0" w:rsidDel="00E27A9C" w14:paraId="14DA96A8" w14:textId="54DF2B54" w:rsidTr="00CF3095">
        <w:trPr>
          <w:cantSplit/>
          <w:del w:id="7097" w:author="249326630@qq.com" w:date="2018-12-25T18:25:00Z"/>
        </w:trPr>
        <w:tc>
          <w:tcPr>
            <w:tcW w:w="1413" w:type="dxa"/>
          </w:tcPr>
          <w:p w14:paraId="1266C6E3" w14:textId="5F1A932F" w:rsidR="00AF38D0" w:rsidDel="00E27A9C" w:rsidRDefault="00AF38D0" w:rsidP="00CF3095">
            <w:pPr>
              <w:pStyle w:val="Axure0"/>
              <w:rPr>
                <w:del w:id="7098" w:author="249326630@qq.com" w:date="2018-12-25T18:25:00Z"/>
                <w:lang w:eastAsia="zh-CN"/>
              </w:rPr>
            </w:pPr>
            <w:del w:id="7099" w:author="249326630@qq.com" w:date="2018-12-25T18:25:00Z">
              <w:r w:rsidDel="00E27A9C">
                <w:rPr>
                  <w:rFonts w:hint="eastAsia"/>
                  <w:lang w:eastAsia="zh-CN"/>
                </w:rPr>
                <w:delText>1</w:delText>
              </w:r>
              <w:r w:rsidDel="00E27A9C">
                <w:rPr>
                  <w:lang w:eastAsia="zh-CN"/>
                </w:rPr>
                <w:delText>3</w:delText>
              </w:r>
            </w:del>
          </w:p>
        </w:tc>
        <w:tc>
          <w:tcPr>
            <w:tcW w:w="2268" w:type="dxa"/>
          </w:tcPr>
          <w:p w14:paraId="0BE8B8C0" w14:textId="7C4311C4" w:rsidR="00AF38D0" w:rsidDel="00E27A9C" w:rsidRDefault="00CE3683" w:rsidP="00CF3095">
            <w:pPr>
              <w:pStyle w:val="Axure0"/>
              <w:rPr>
                <w:del w:id="7100" w:author="249326630@qq.com" w:date="2018-12-25T18:25:00Z"/>
                <w:lang w:eastAsia="zh-CN"/>
              </w:rPr>
            </w:pPr>
            <w:del w:id="7101" w:author="249326630@qq.com" w:date="2018-12-25T18:25:00Z">
              <w:r w:rsidDel="00E27A9C">
                <w:rPr>
                  <w:rFonts w:hint="eastAsia"/>
                  <w:lang w:eastAsia="zh-CN"/>
                </w:rPr>
                <w:delText>横幅备注</w:delText>
              </w:r>
              <w:r w:rsidR="00AF38D0" w:rsidDel="00E27A9C">
                <w:rPr>
                  <w:rFonts w:hint="eastAsia"/>
                  <w:lang w:eastAsia="zh-CN"/>
                </w:rPr>
                <w:delText>属性</w:delText>
              </w:r>
              <w:r w:rsidR="00AF38D0" w:rsidDel="00E27A9C">
                <w:rPr>
                  <w:lang w:eastAsia="zh-CN"/>
                </w:rPr>
                <w:delText>列</w:delText>
              </w:r>
            </w:del>
          </w:p>
        </w:tc>
        <w:tc>
          <w:tcPr>
            <w:tcW w:w="4536" w:type="dxa"/>
          </w:tcPr>
          <w:p w14:paraId="7A045FC2" w14:textId="732E5E28" w:rsidR="00AF38D0" w:rsidDel="00E27A9C" w:rsidRDefault="00AF38D0" w:rsidP="00CE3683">
            <w:pPr>
              <w:pStyle w:val="Axure0"/>
              <w:rPr>
                <w:del w:id="7102" w:author="249326630@qq.com" w:date="2018-12-25T18:25:00Z"/>
                <w:lang w:eastAsia="zh-CN"/>
              </w:rPr>
            </w:pPr>
            <w:del w:id="7103" w:author="249326630@qq.com" w:date="2018-12-25T18:25:00Z">
              <w:r w:rsidDel="00E27A9C">
                <w:rPr>
                  <w:rFonts w:hint="eastAsia"/>
                  <w:lang w:eastAsia="zh-CN"/>
                </w:rPr>
                <w:delText>点击</w:delText>
              </w:r>
              <w:r w:rsidDel="00E27A9C">
                <w:rPr>
                  <w:lang w:eastAsia="zh-CN"/>
                </w:rPr>
                <w:delText>根据</w:delText>
              </w:r>
              <w:r w:rsidR="00CE3683" w:rsidDel="00E27A9C">
                <w:rPr>
                  <w:rFonts w:hint="eastAsia"/>
                  <w:lang w:eastAsia="zh-CN"/>
                </w:rPr>
                <w:delText>备注的</w:delText>
              </w:r>
              <w:r w:rsidDel="00E27A9C">
                <w:rPr>
                  <w:lang w:eastAsia="zh-CN"/>
                </w:rPr>
                <w:delText>字典序排序</w:delText>
              </w:r>
            </w:del>
          </w:p>
        </w:tc>
      </w:tr>
      <w:tr w:rsidR="00AF38D0" w:rsidDel="00E27A9C" w14:paraId="4BEC738D" w14:textId="626EE809" w:rsidTr="00CF3095">
        <w:trPr>
          <w:cnfStyle w:val="000000010000" w:firstRow="0" w:lastRow="0" w:firstColumn="0" w:lastColumn="0" w:oddVBand="0" w:evenVBand="0" w:oddHBand="0" w:evenHBand="1" w:firstRowFirstColumn="0" w:firstRowLastColumn="0" w:lastRowFirstColumn="0" w:lastRowLastColumn="0"/>
          <w:cantSplit/>
          <w:del w:id="7104" w:author="249326630@qq.com" w:date="2018-12-25T18:25:00Z"/>
        </w:trPr>
        <w:tc>
          <w:tcPr>
            <w:tcW w:w="1413" w:type="dxa"/>
          </w:tcPr>
          <w:p w14:paraId="20D26434" w14:textId="33A276BC" w:rsidR="00AF38D0" w:rsidDel="00E27A9C" w:rsidRDefault="00AF38D0" w:rsidP="00CF3095">
            <w:pPr>
              <w:pStyle w:val="Axure0"/>
              <w:rPr>
                <w:del w:id="7105" w:author="249326630@qq.com" w:date="2018-12-25T18:25:00Z"/>
                <w:lang w:eastAsia="zh-CN"/>
              </w:rPr>
            </w:pPr>
            <w:del w:id="7106" w:author="249326630@qq.com" w:date="2018-12-25T18:25:00Z">
              <w:r w:rsidDel="00E27A9C">
                <w:rPr>
                  <w:rFonts w:hint="eastAsia"/>
                  <w:lang w:eastAsia="zh-CN"/>
                </w:rPr>
                <w:delText>14</w:delText>
              </w:r>
            </w:del>
          </w:p>
        </w:tc>
        <w:tc>
          <w:tcPr>
            <w:tcW w:w="2268" w:type="dxa"/>
          </w:tcPr>
          <w:p w14:paraId="425AE912" w14:textId="40AAAF1B" w:rsidR="00AF38D0" w:rsidDel="00E27A9C" w:rsidRDefault="0027741D" w:rsidP="00CF3095">
            <w:pPr>
              <w:pStyle w:val="Axure0"/>
              <w:rPr>
                <w:del w:id="7107" w:author="249326630@qq.com" w:date="2018-12-25T18:25:00Z"/>
                <w:lang w:eastAsia="zh-CN"/>
              </w:rPr>
            </w:pPr>
            <w:del w:id="7108" w:author="249326630@qq.com" w:date="2018-12-25T18:25:00Z">
              <w:r w:rsidDel="00E27A9C">
                <w:rPr>
                  <w:rFonts w:hint="eastAsia"/>
                  <w:lang w:eastAsia="zh-CN"/>
                </w:rPr>
                <w:delText>操作</w:delText>
              </w:r>
              <w:r w:rsidR="00AF38D0" w:rsidDel="00E27A9C">
                <w:rPr>
                  <w:rFonts w:hint="eastAsia"/>
                  <w:lang w:eastAsia="zh-CN"/>
                </w:rPr>
                <w:delText>属性</w:delText>
              </w:r>
              <w:r w:rsidR="00AF38D0" w:rsidDel="00E27A9C">
                <w:rPr>
                  <w:lang w:eastAsia="zh-CN"/>
                </w:rPr>
                <w:delText>列</w:delText>
              </w:r>
            </w:del>
          </w:p>
        </w:tc>
        <w:tc>
          <w:tcPr>
            <w:tcW w:w="4536" w:type="dxa"/>
          </w:tcPr>
          <w:p w14:paraId="34AC2AA3" w14:textId="49BFE988" w:rsidR="00AF38D0" w:rsidDel="00E27A9C" w:rsidRDefault="00AF38D0" w:rsidP="00CF3095">
            <w:pPr>
              <w:pStyle w:val="Axure0"/>
              <w:rPr>
                <w:del w:id="7109" w:author="249326630@qq.com" w:date="2018-12-25T18:25:00Z"/>
                <w:lang w:eastAsia="zh-CN"/>
              </w:rPr>
            </w:pPr>
            <w:del w:id="7110" w:author="249326630@qq.com" w:date="2018-12-25T18:25:00Z">
              <w:r w:rsidDel="00E27A9C">
                <w:rPr>
                  <w:rFonts w:hint="eastAsia"/>
                  <w:lang w:eastAsia="zh-CN"/>
                </w:rPr>
                <w:delText>无</w:delText>
              </w:r>
            </w:del>
          </w:p>
        </w:tc>
      </w:tr>
      <w:tr w:rsidR="002D6228" w:rsidDel="00E27A9C" w14:paraId="6C12FA96" w14:textId="0C5DF1C6" w:rsidTr="00CF3095">
        <w:trPr>
          <w:cantSplit/>
          <w:del w:id="7111" w:author="249326630@qq.com" w:date="2018-12-25T18:25:00Z"/>
        </w:trPr>
        <w:tc>
          <w:tcPr>
            <w:tcW w:w="1413" w:type="dxa"/>
          </w:tcPr>
          <w:p w14:paraId="0EED4470" w14:textId="510D25F8" w:rsidR="002D6228" w:rsidDel="00E27A9C" w:rsidRDefault="002D6228" w:rsidP="00CF3095">
            <w:pPr>
              <w:pStyle w:val="Axure0"/>
              <w:rPr>
                <w:del w:id="7112" w:author="249326630@qq.com" w:date="2018-12-25T18:25:00Z"/>
                <w:lang w:eastAsia="zh-CN"/>
              </w:rPr>
            </w:pPr>
            <w:del w:id="7113" w:author="249326630@qq.com" w:date="2018-12-25T18:25:00Z">
              <w:r w:rsidDel="00E27A9C">
                <w:rPr>
                  <w:rFonts w:hint="eastAsia"/>
                  <w:lang w:eastAsia="zh-CN"/>
                </w:rPr>
                <w:delText>15</w:delText>
              </w:r>
            </w:del>
          </w:p>
        </w:tc>
        <w:tc>
          <w:tcPr>
            <w:tcW w:w="2268" w:type="dxa"/>
          </w:tcPr>
          <w:p w14:paraId="3F6737E2" w14:textId="3E0D019A" w:rsidR="002D6228" w:rsidDel="00E27A9C" w:rsidRDefault="002D6228" w:rsidP="00CF3095">
            <w:pPr>
              <w:pStyle w:val="Axure0"/>
              <w:rPr>
                <w:del w:id="7114" w:author="249326630@qq.com" w:date="2018-12-25T18:25:00Z"/>
                <w:lang w:eastAsia="zh-CN"/>
              </w:rPr>
            </w:pPr>
            <w:del w:id="7115" w:author="249326630@qq.com" w:date="2018-12-25T18:25:00Z">
              <w:r w:rsidDel="00E27A9C">
                <w:rPr>
                  <w:rFonts w:hint="eastAsia"/>
                  <w:lang w:eastAsia="zh-CN"/>
                </w:rPr>
                <w:delText>新增</w:delText>
              </w:r>
              <w:r w:rsidDel="00E27A9C">
                <w:rPr>
                  <w:lang w:eastAsia="zh-CN"/>
                </w:rPr>
                <w:delText>横幅按钮</w:delText>
              </w:r>
            </w:del>
          </w:p>
        </w:tc>
        <w:tc>
          <w:tcPr>
            <w:tcW w:w="4536" w:type="dxa"/>
          </w:tcPr>
          <w:p w14:paraId="75D79F9B" w14:textId="76433BE7" w:rsidR="002D6228" w:rsidDel="00E27A9C" w:rsidRDefault="002D6228" w:rsidP="00CF3095">
            <w:pPr>
              <w:pStyle w:val="Axure0"/>
              <w:rPr>
                <w:del w:id="7116" w:author="249326630@qq.com" w:date="2018-12-25T18:25:00Z"/>
                <w:lang w:eastAsia="zh-CN"/>
              </w:rPr>
            </w:pPr>
            <w:del w:id="7117" w:author="249326630@qq.com" w:date="2018-12-25T18:25:00Z">
              <w:r w:rsidDel="00E27A9C">
                <w:rPr>
                  <w:rFonts w:hint="eastAsia"/>
                  <w:lang w:eastAsia="zh-CN"/>
                </w:rPr>
                <w:delText>点击进入</w:delText>
              </w:r>
              <w:r w:rsidDel="00E27A9C">
                <w:rPr>
                  <w:lang w:eastAsia="zh-CN"/>
                </w:rPr>
                <w:delText>新增</w:delText>
              </w:r>
              <w:r w:rsidDel="00E27A9C">
                <w:rPr>
                  <w:rFonts w:hint="eastAsia"/>
                  <w:lang w:eastAsia="zh-CN"/>
                </w:rPr>
                <w:delText>横幅</w:delText>
              </w:r>
            </w:del>
          </w:p>
        </w:tc>
      </w:tr>
    </w:tbl>
    <w:p w14:paraId="12AB6113" w14:textId="0B10FF4A" w:rsidR="00AF38D0" w:rsidDel="00E27A9C" w:rsidRDefault="00AF38D0" w:rsidP="00AF38D0">
      <w:pPr>
        <w:rPr>
          <w:del w:id="7118" w:author="249326630@qq.com" w:date="2018-12-25T18:25:00Z"/>
        </w:rPr>
      </w:pPr>
    </w:p>
    <w:p w14:paraId="095010B1" w14:textId="3F0A0CBB" w:rsidR="00AF38D0" w:rsidDel="00E27A9C" w:rsidRDefault="00AF38D0" w:rsidP="00AF38D0">
      <w:pPr>
        <w:rPr>
          <w:ins w:id="7119" w:author="HerculesHu" w:date="2017-12-23T23:51:00Z"/>
          <w:del w:id="7120" w:author="249326630@qq.com" w:date="2018-12-25T18:25:00Z"/>
        </w:rPr>
      </w:pPr>
      <w:del w:id="7121" w:author="249326630@qq.com" w:date="2018-12-25T18:25:00Z">
        <w:r w:rsidDel="00E27A9C">
          <w:rPr>
            <w:rFonts w:hint="eastAsia"/>
          </w:rPr>
          <w:delText xml:space="preserve"> </w:delText>
        </w:r>
        <w:r w:rsidR="002D6228" w:rsidDel="00E27A9C">
          <w:rPr>
            <w:noProof/>
          </w:rPr>
          <w:drawing>
            <wp:inline distT="0" distB="0" distL="0" distR="0" wp14:anchorId="2DE742DB" wp14:editId="18AE9318">
              <wp:extent cx="5274310" cy="3173730"/>
              <wp:effectExtent l="0" t="0" r="2540" b="762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3173730"/>
                      </a:xfrm>
                      <a:prstGeom prst="rect">
                        <a:avLst/>
                      </a:prstGeom>
                    </pic:spPr>
                  </pic:pic>
                </a:graphicData>
              </a:graphic>
            </wp:inline>
          </w:drawing>
        </w:r>
      </w:del>
    </w:p>
    <w:p w14:paraId="66311CD8" w14:textId="21B02004" w:rsidR="00636C47" w:rsidDel="00E27A9C" w:rsidRDefault="00636C47" w:rsidP="00636C47">
      <w:pPr>
        <w:jc w:val="center"/>
        <w:rPr>
          <w:ins w:id="7122" w:author="HerculesHu" w:date="2017-12-23T23:51:00Z"/>
          <w:del w:id="7123" w:author="249326630@qq.com" w:date="2018-12-25T18:25:00Z"/>
        </w:rPr>
      </w:pPr>
      <w:ins w:id="7124" w:author="HerculesHu" w:date="2017-12-23T23:51:00Z">
        <w:del w:id="7125" w:author="249326630@qq.com" w:date="2018-12-25T18:25:00Z">
          <w:r w:rsidDel="00E27A9C">
            <w:rPr>
              <w:rFonts w:hint="eastAsia"/>
            </w:rPr>
            <w:delText>（电脑</w:delText>
          </w:r>
          <w:r w:rsidDel="00E27A9C">
            <w:delText>版</w:delText>
          </w:r>
          <w:r w:rsidDel="00E27A9C">
            <w:rPr>
              <w:rFonts w:hint="eastAsia"/>
            </w:rPr>
            <w:delText>）</w:delText>
          </w:r>
        </w:del>
      </w:ins>
    </w:p>
    <w:p w14:paraId="547869C8" w14:textId="7CC8F47E" w:rsidR="00636C47" w:rsidDel="00E27A9C" w:rsidRDefault="00636C47" w:rsidP="00AF38D0">
      <w:pPr>
        <w:rPr>
          <w:del w:id="7126" w:author="249326630@qq.com" w:date="2018-12-25T18:25:00Z"/>
        </w:rPr>
      </w:pPr>
    </w:p>
    <w:p w14:paraId="20A2B168" w14:textId="482CE129" w:rsidR="00507944" w:rsidDel="00E27A9C" w:rsidRDefault="00507944">
      <w:pPr>
        <w:pStyle w:val="a2"/>
        <w:rPr>
          <w:del w:id="7127" w:author="249326630@qq.com" w:date="2018-12-25T18:25:00Z"/>
        </w:rPr>
      </w:pPr>
      <w:commentRangeStart w:id="7128"/>
      <w:del w:id="7129" w:author="249326630@qq.com" w:date="2018-12-25T18:25:00Z">
        <w:r w:rsidDel="00E27A9C">
          <w:rPr>
            <w:rFonts w:hint="eastAsia"/>
          </w:rPr>
          <w:delText>新增</w:delText>
        </w:r>
        <w:r w:rsidDel="00E27A9C">
          <w:delText>横幅</w:delText>
        </w:r>
        <w:commentRangeEnd w:id="7128"/>
        <w:r w:rsidR="00585E5D" w:rsidDel="00E27A9C">
          <w:rPr>
            <w:rStyle w:val="af8"/>
            <w:rFonts w:ascii="Times New Roman" w:eastAsia="仿宋_GB2312" w:hAnsi="Times New Roman" w:cs="宋体"/>
            <w:b w:val="0"/>
            <w:noProof w:val="0"/>
            <w:color w:val="auto"/>
            <w:kern w:val="0"/>
          </w:rPr>
          <w:commentReference w:id="7128"/>
        </w:r>
      </w:del>
    </w:p>
    <w:p w14:paraId="30AB3084" w14:textId="598E210E" w:rsidR="00507944" w:rsidDel="00E27A9C" w:rsidRDefault="00507944" w:rsidP="00507944">
      <w:pPr>
        <w:rPr>
          <w:del w:id="7130" w:author="249326630@qq.com" w:date="2018-12-25T18:25:00Z"/>
        </w:rPr>
      </w:pPr>
    </w:p>
    <w:tbl>
      <w:tblPr>
        <w:tblStyle w:val="Axure1"/>
        <w:tblpPr w:leftFromText="180" w:rightFromText="180" w:vertAnchor="text" w:horzAnchor="margin" w:tblpY="-18"/>
        <w:tblW w:w="0" w:type="auto"/>
        <w:tblLook w:val="04A0" w:firstRow="1" w:lastRow="0" w:firstColumn="1" w:lastColumn="0" w:noHBand="0" w:noVBand="1"/>
      </w:tblPr>
      <w:tblGrid>
        <w:gridCol w:w="1413"/>
        <w:gridCol w:w="2268"/>
        <w:gridCol w:w="4536"/>
      </w:tblGrid>
      <w:tr w:rsidR="008A43D2" w:rsidDel="00E27A9C" w14:paraId="295C4AB8" w14:textId="64233720" w:rsidTr="00CF3095">
        <w:trPr>
          <w:cnfStyle w:val="100000000000" w:firstRow="1" w:lastRow="0" w:firstColumn="0" w:lastColumn="0" w:oddVBand="0" w:evenVBand="0" w:oddHBand="0" w:evenHBand="0" w:firstRowFirstColumn="0" w:firstRowLastColumn="0" w:lastRowFirstColumn="0" w:lastRowLastColumn="0"/>
          <w:cantSplit/>
          <w:tblHeader/>
          <w:del w:id="7131" w:author="249326630@qq.com" w:date="2018-12-25T18:25:00Z"/>
        </w:trPr>
        <w:tc>
          <w:tcPr>
            <w:tcW w:w="1413" w:type="dxa"/>
          </w:tcPr>
          <w:p w14:paraId="76F8C61C" w14:textId="063A005E" w:rsidR="008A43D2" w:rsidDel="00E27A9C" w:rsidRDefault="008A43D2" w:rsidP="00CF3095">
            <w:pPr>
              <w:pStyle w:val="Axure"/>
              <w:ind w:firstLine="360"/>
              <w:rPr>
                <w:del w:id="7132" w:author="249326630@qq.com" w:date="2018-12-25T18:25:00Z"/>
              </w:rPr>
            </w:pPr>
            <w:del w:id="7133" w:author="249326630@qq.com" w:date="2018-12-25T18:25:00Z">
              <w:r w:rsidDel="00E27A9C">
                <w:delText>脚注</w:delText>
              </w:r>
            </w:del>
          </w:p>
        </w:tc>
        <w:tc>
          <w:tcPr>
            <w:tcW w:w="2268" w:type="dxa"/>
          </w:tcPr>
          <w:p w14:paraId="40D526D1" w14:textId="23487069" w:rsidR="008A43D2" w:rsidDel="00E27A9C" w:rsidRDefault="008A43D2" w:rsidP="00CF3095">
            <w:pPr>
              <w:pStyle w:val="Axure"/>
              <w:ind w:firstLine="360"/>
              <w:rPr>
                <w:del w:id="7134" w:author="249326630@qq.com" w:date="2018-12-25T18:25:00Z"/>
              </w:rPr>
            </w:pPr>
            <w:del w:id="7135" w:author="249326630@qq.com" w:date="2018-12-25T18:25:00Z">
              <w:r w:rsidDel="00E27A9C">
                <w:delText>名称</w:delText>
              </w:r>
            </w:del>
          </w:p>
        </w:tc>
        <w:tc>
          <w:tcPr>
            <w:tcW w:w="4536" w:type="dxa"/>
          </w:tcPr>
          <w:p w14:paraId="4C3F0980" w14:textId="6A2D3A51" w:rsidR="008A43D2" w:rsidDel="00E27A9C" w:rsidRDefault="008A43D2" w:rsidP="00CF3095">
            <w:pPr>
              <w:pStyle w:val="Axure"/>
              <w:tabs>
                <w:tab w:val="left" w:pos="1190"/>
              </w:tabs>
              <w:ind w:firstLine="360"/>
              <w:rPr>
                <w:del w:id="7136" w:author="249326630@qq.com" w:date="2018-12-25T18:25:00Z"/>
              </w:rPr>
            </w:pPr>
            <w:del w:id="7137" w:author="249326630@qq.com" w:date="2018-12-25T18:25:00Z">
              <w:r w:rsidDel="00E27A9C">
                <w:delText>交互</w:delText>
              </w:r>
              <w:r w:rsidDel="00E27A9C">
                <w:tab/>
              </w:r>
            </w:del>
          </w:p>
        </w:tc>
      </w:tr>
      <w:tr w:rsidR="008A43D2" w:rsidDel="00E27A9C" w14:paraId="1E3001D0" w14:textId="6519C513" w:rsidTr="00CF3095">
        <w:trPr>
          <w:cantSplit/>
          <w:del w:id="7138" w:author="249326630@qq.com" w:date="2018-12-25T18:25:00Z"/>
        </w:trPr>
        <w:tc>
          <w:tcPr>
            <w:tcW w:w="1413" w:type="dxa"/>
          </w:tcPr>
          <w:p w14:paraId="54AB38CE" w14:textId="39B0CB19" w:rsidR="008A43D2" w:rsidDel="00E27A9C" w:rsidRDefault="008A43D2" w:rsidP="00CF3095">
            <w:pPr>
              <w:pStyle w:val="Axure0"/>
              <w:ind w:firstLine="360"/>
              <w:rPr>
                <w:del w:id="7139" w:author="249326630@qq.com" w:date="2018-12-25T18:25:00Z"/>
              </w:rPr>
            </w:pPr>
            <w:del w:id="7140" w:author="249326630@qq.com" w:date="2018-12-25T18:25:00Z">
              <w:r w:rsidDel="00E27A9C">
                <w:delText>1</w:delText>
              </w:r>
            </w:del>
          </w:p>
        </w:tc>
        <w:tc>
          <w:tcPr>
            <w:tcW w:w="2268" w:type="dxa"/>
          </w:tcPr>
          <w:p w14:paraId="47AF0702" w14:textId="2CD7B185" w:rsidR="008A43D2" w:rsidDel="00E27A9C" w:rsidRDefault="008A43D2" w:rsidP="00CF3095">
            <w:pPr>
              <w:pStyle w:val="Axure0"/>
              <w:ind w:firstLine="360"/>
              <w:rPr>
                <w:del w:id="7141" w:author="249326630@qq.com" w:date="2018-12-25T18:25:00Z"/>
              </w:rPr>
            </w:pPr>
            <w:del w:id="7142" w:author="249326630@qq.com" w:date="2018-12-25T18:25:00Z">
              <w:r w:rsidDel="00E27A9C">
                <w:rPr>
                  <w:rFonts w:hint="eastAsia"/>
                  <w:lang w:eastAsia="zh-CN"/>
                </w:rPr>
                <w:delText>关闭</w:delText>
              </w:r>
            </w:del>
          </w:p>
        </w:tc>
        <w:tc>
          <w:tcPr>
            <w:tcW w:w="4536" w:type="dxa"/>
          </w:tcPr>
          <w:p w14:paraId="20ACBF34" w14:textId="551A180E" w:rsidR="008A43D2" w:rsidDel="00E27A9C" w:rsidRDefault="008A43D2" w:rsidP="008A43D2">
            <w:pPr>
              <w:pStyle w:val="Axure0"/>
              <w:ind w:firstLine="360"/>
              <w:rPr>
                <w:del w:id="7143" w:author="249326630@qq.com" w:date="2018-12-25T18:25:00Z"/>
                <w:lang w:eastAsia="zh-CN"/>
              </w:rPr>
            </w:pPr>
            <w:del w:id="7144" w:author="249326630@qq.com" w:date="2018-12-25T18:25:00Z">
              <w:r w:rsidDel="00E27A9C">
                <w:rPr>
                  <w:rFonts w:hint="eastAsia"/>
                  <w:lang w:eastAsia="zh-CN"/>
                </w:rPr>
                <w:delText>点击后取消新增横幅</w:delText>
              </w:r>
            </w:del>
          </w:p>
        </w:tc>
      </w:tr>
      <w:tr w:rsidR="008A43D2" w:rsidDel="00E27A9C" w14:paraId="69E46537" w14:textId="7AB84450" w:rsidTr="00CF3095">
        <w:trPr>
          <w:cnfStyle w:val="000000010000" w:firstRow="0" w:lastRow="0" w:firstColumn="0" w:lastColumn="0" w:oddVBand="0" w:evenVBand="0" w:oddHBand="0" w:evenHBand="1" w:firstRowFirstColumn="0" w:firstRowLastColumn="0" w:lastRowFirstColumn="0" w:lastRowLastColumn="0"/>
          <w:cantSplit/>
          <w:del w:id="7145" w:author="249326630@qq.com" w:date="2018-12-25T18:25:00Z"/>
        </w:trPr>
        <w:tc>
          <w:tcPr>
            <w:tcW w:w="1413" w:type="dxa"/>
          </w:tcPr>
          <w:p w14:paraId="32C24CD3" w14:textId="27FE15CD" w:rsidR="008A43D2" w:rsidDel="00E27A9C" w:rsidRDefault="008A43D2" w:rsidP="00CF3095">
            <w:pPr>
              <w:pStyle w:val="Axure0"/>
              <w:ind w:firstLine="360"/>
              <w:rPr>
                <w:del w:id="7146" w:author="249326630@qq.com" w:date="2018-12-25T18:25:00Z"/>
                <w:lang w:eastAsia="zh-CN"/>
              </w:rPr>
            </w:pPr>
            <w:del w:id="7147" w:author="249326630@qq.com" w:date="2018-12-25T18:25:00Z">
              <w:r w:rsidDel="00E27A9C">
                <w:rPr>
                  <w:rFonts w:hint="eastAsia"/>
                  <w:lang w:eastAsia="zh-CN"/>
                </w:rPr>
                <w:delText>2</w:delText>
              </w:r>
            </w:del>
          </w:p>
        </w:tc>
        <w:tc>
          <w:tcPr>
            <w:tcW w:w="2268" w:type="dxa"/>
          </w:tcPr>
          <w:p w14:paraId="630A0055" w14:textId="5D2474C3" w:rsidR="008A43D2" w:rsidDel="00E27A9C" w:rsidRDefault="008A43D2" w:rsidP="00CF3095">
            <w:pPr>
              <w:pStyle w:val="Axure0"/>
              <w:ind w:firstLine="360"/>
              <w:rPr>
                <w:del w:id="7148" w:author="249326630@qq.com" w:date="2018-12-25T18:25:00Z"/>
                <w:lang w:eastAsia="zh-CN"/>
              </w:rPr>
            </w:pPr>
            <w:del w:id="7149" w:author="249326630@qq.com" w:date="2018-12-25T18:25:00Z">
              <w:r w:rsidDel="00E27A9C">
                <w:rPr>
                  <w:rFonts w:hint="eastAsia"/>
                  <w:lang w:eastAsia="zh-CN"/>
                </w:rPr>
                <w:delText>上传附件</w:delText>
              </w:r>
              <w:r w:rsidDel="00E27A9C">
                <w:rPr>
                  <w:lang w:eastAsia="zh-CN"/>
                </w:rPr>
                <w:delText>按钮</w:delText>
              </w:r>
            </w:del>
          </w:p>
        </w:tc>
        <w:tc>
          <w:tcPr>
            <w:tcW w:w="4536" w:type="dxa"/>
          </w:tcPr>
          <w:p w14:paraId="11BBBA3D" w14:textId="017182EC" w:rsidR="008A43D2" w:rsidDel="00E27A9C" w:rsidRDefault="008A43D2" w:rsidP="008A43D2">
            <w:pPr>
              <w:pStyle w:val="Axure0"/>
              <w:ind w:firstLine="360"/>
              <w:rPr>
                <w:del w:id="7150" w:author="249326630@qq.com" w:date="2018-12-25T18:25:00Z"/>
                <w:lang w:eastAsia="zh-CN"/>
              </w:rPr>
            </w:pPr>
            <w:del w:id="7151" w:author="249326630@qq.com" w:date="2018-12-25T18:25:00Z">
              <w:r w:rsidDel="00E27A9C">
                <w:rPr>
                  <w:rFonts w:hint="eastAsia"/>
                  <w:lang w:eastAsia="zh-CN"/>
                </w:rPr>
                <w:delText>点击后选择文件</w:delText>
              </w:r>
              <w:r w:rsidDel="00E27A9C">
                <w:rPr>
                  <w:lang w:eastAsia="zh-CN"/>
                </w:rPr>
                <w:delText>上传横幅图片</w:delText>
              </w:r>
            </w:del>
          </w:p>
        </w:tc>
      </w:tr>
      <w:tr w:rsidR="008A43D2" w:rsidDel="00E27A9C" w14:paraId="41233EBE" w14:textId="7505A876" w:rsidTr="00CF3095">
        <w:trPr>
          <w:cantSplit/>
          <w:del w:id="7152" w:author="249326630@qq.com" w:date="2018-12-25T18:25:00Z"/>
        </w:trPr>
        <w:tc>
          <w:tcPr>
            <w:tcW w:w="1413" w:type="dxa"/>
          </w:tcPr>
          <w:p w14:paraId="7A0BCB84" w14:textId="4A0A75DF" w:rsidR="008A43D2" w:rsidDel="00E27A9C" w:rsidRDefault="008A43D2" w:rsidP="00CF3095">
            <w:pPr>
              <w:pStyle w:val="Axure0"/>
              <w:ind w:firstLine="360"/>
              <w:rPr>
                <w:del w:id="7153" w:author="249326630@qq.com" w:date="2018-12-25T18:25:00Z"/>
                <w:lang w:eastAsia="zh-CN"/>
              </w:rPr>
            </w:pPr>
            <w:del w:id="7154" w:author="249326630@qq.com" w:date="2018-12-25T18:25:00Z">
              <w:r w:rsidDel="00E27A9C">
                <w:rPr>
                  <w:rFonts w:hint="eastAsia"/>
                  <w:lang w:eastAsia="zh-CN"/>
                </w:rPr>
                <w:delText>3</w:delText>
              </w:r>
            </w:del>
          </w:p>
        </w:tc>
        <w:tc>
          <w:tcPr>
            <w:tcW w:w="2268" w:type="dxa"/>
          </w:tcPr>
          <w:p w14:paraId="318B6D4E" w14:textId="1D1171D5" w:rsidR="008A43D2" w:rsidDel="00E27A9C" w:rsidRDefault="008A43D2" w:rsidP="00CF3095">
            <w:pPr>
              <w:pStyle w:val="Axure0"/>
              <w:ind w:firstLine="360"/>
              <w:rPr>
                <w:del w:id="7155" w:author="249326630@qq.com" w:date="2018-12-25T18:25:00Z"/>
                <w:lang w:eastAsia="zh-CN"/>
              </w:rPr>
            </w:pPr>
            <w:del w:id="7156" w:author="249326630@qq.com" w:date="2018-12-25T18:25:00Z">
              <w:r w:rsidDel="00E27A9C">
                <w:rPr>
                  <w:rFonts w:hint="eastAsia"/>
                  <w:lang w:eastAsia="zh-CN"/>
                </w:rPr>
                <w:delText>备注输入</w:delText>
              </w:r>
              <w:r w:rsidDel="00E27A9C">
                <w:rPr>
                  <w:lang w:eastAsia="zh-CN"/>
                </w:rPr>
                <w:delText>框</w:delText>
              </w:r>
            </w:del>
          </w:p>
        </w:tc>
        <w:tc>
          <w:tcPr>
            <w:tcW w:w="4536" w:type="dxa"/>
          </w:tcPr>
          <w:p w14:paraId="4CED27F8" w14:textId="1446A3C6" w:rsidR="008A43D2" w:rsidDel="00E27A9C" w:rsidRDefault="008A43D2" w:rsidP="00CF3095">
            <w:pPr>
              <w:pStyle w:val="Axure0"/>
              <w:ind w:firstLine="360"/>
              <w:rPr>
                <w:del w:id="7157" w:author="249326630@qq.com" w:date="2018-12-25T18:25:00Z"/>
                <w:lang w:eastAsia="zh-CN"/>
              </w:rPr>
            </w:pPr>
            <w:del w:id="7158" w:author="249326630@qq.com" w:date="2018-12-25T18:25:00Z">
              <w:r w:rsidDel="00E27A9C">
                <w:rPr>
                  <w:rFonts w:hint="eastAsia"/>
                  <w:lang w:eastAsia="zh-CN"/>
                </w:rPr>
                <w:delText>输入横幅</w:delText>
              </w:r>
              <w:r w:rsidDel="00E27A9C">
                <w:rPr>
                  <w:lang w:eastAsia="zh-CN"/>
                </w:rPr>
                <w:delText>的备注</w:delText>
              </w:r>
            </w:del>
          </w:p>
        </w:tc>
      </w:tr>
      <w:tr w:rsidR="002B4CA8" w:rsidDel="00E27A9C" w14:paraId="6D1A05C4" w14:textId="24F01FD9" w:rsidTr="00CF3095">
        <w:trPr>
          <w:cnfStyle w:val="000000010000" w:firstRow="0" w:lastRow="0" w:firstColumn="0" w:lastColumn="0" w:oddVBand="0" w:evenVBand="0" w:oddHBand="0" w:evenHBand="1" w:firstRowFirstColumn="0" w:firstRowLastColumn="0" w:lastRowFirstColumn="0" w:lastRowLastColumn="0"/>
          <w:cantSplit/>
          <w:del w:id="7159" w:author="249326630@qq.com" w:date="2018-12-25T18:25:00Z"/>
        </w:trPr>
        <w:tc>
          <w:tcPr>
            <w:tcW w:w="1413" w:type="dxa"/>
          </w:tcPr>
          <w:p w14:paraId="101BB91E" w14:textId="67241C41" w:rsidR="002B4CA8" w:rsidDel="00E27A9C" w:rsidRDefault="002B4CA8" w:rsidP="00CF3095">
            <w:pPr>
              <w:pStyle w:val="Axure0"/>
              <w:ind w:firstLine="360"/>
              <w:rPr>
                <w:del w:id="7160" w:author="249326630@qq.com" w:date="2018-12-25T18:25:00Z"/>
                <w:lang w:eastAsia="zh-CN"/>
              </w:rPr>
            </w:pPr>
            <w:del w:id="7161" w:author="249326630@qq.com" w:date="2018-12-25T18:25:00Z">
              <w:r w:rsidDel="00E27A9C">
                <w:rPr>
                  <w:rFonts w:hint="eastAsia"/>
                  <w:lang w:eastAsia="zh-CN"/>
                </w:rPr>
                <w:delText>4</w:delText>
              </w:r>
            </w:del>
          </w:p>
        </w:tc>
        <w:tc>
          <w:tcPr>
            <w:tcW w:w="2268" w:type="dxa"/>
          </w:tcPr>
          <w:p w14:paraId="12996F3F" w14:textId="0A8449FC" w:rsidR="002B4CA8" w:rsidDel="00E27A9C" w:rsidRDefault="002B4CA8" w:rsidP="00CF3095">
            <w:pPr>
              <w:pStyle w:val="Axure0"/>
              <w:ind w:firstLine="360"/>
              <w:rPr>
                <w:del w:id="7162" w:author="249326630@qq.com" w:date="2018-12-25T18:25:00Z"/>
                <w:lang w:eastAsia="zh-CN"/>
              </w:rPr>
            </w:pPr>
            <w:del w:id="7163" w:author="249326630@qq.com" w:date="2018-12-25T18:25:00Z">
              <w:r w:rsidDel="00E27A9C">
                <w:rPr>
                  <w:rFonts w:hint="eastAsia"/>
                  <w:lang w:eastAsia="zh-CN"/>
                </w:rPr>
                <w:delText>保存</w:delText>
              </w:r>
              <w:r w:rsidDel="00E27A9C">
                <w:rPr>
                  <w:lang w:eastAsia="zh-CN"/>
                </w:rPr>
                <w:delText>按钮</w:delText>
              </w:r>
            </w:del>
          </w:p>
        </w:tc>
        <w:tc>
          <w:tcPr>
            <w:tcW w:w="4536" w:type="dxa"/>
          </w:tcPr>
          <w:p w14:paraId="234D71F8" w14:textId="59261493" w:rsidR="002B4CA8" w:rsidDel="00E27A9C" w:rsidRDefault="002B4CA8" w:rsidP="00CF3095">
            <w:pPr>
              <w:pStyle w:val="Axure0"/>
              <w:ind w:firstLine="360"/>
              <w:rPr>
                <w:del w:id="7164" w:author="249326630@qq.com" w:date="2018-12-25T18:25:00Z"/>
                <w:lang w:eastAsia="zh-CN"/>
              </w:rPr>
            </w:pPr>
            <w:del w:id="7165" w:author="249326630@qq.com" w:date="2018-12-25T18:25:00Z">
              <w:r w:rsidDel="00E27A9C">
                <w:rPr>
                  <w:rFonts w:hint="eastAsia"/>
                  <w:lang w:eastAsia="zh-CN"/>
                </w:rPr>
                <w:delText>点击</w:delText>
              </w:r>
              <w:r w:rsidDel="00E27A9C">
                <w:rPr>
                  <w:lang w:eastAsia="zh-CN"/>
                </w:rPr>
                <w:delText>保存按钮，保存横幅数据并新增横幅</w:delText>
              </w:r>
            </w:del>
          </w:p>
        </w:tc>
      </w:tr>
    </w:tbl>
    <w:p w14:paraId="4C9662F3" w14:textId="2B029682" w:rsidR="00507944" w:rsidRPr="008A43D2" w:rsidDel="00E27A9C" w:rsidRDefault="00507944" w:rsidP="00507944">
      <w:pPr>
        <w:rPr>
          <w:del w:id="7166" w:author="249326630@qq.com" w:date="2018-12-25T18:25:00Z"/>
        </w:rPr>
      </w:pPr>
    </w:p>
    <w:p w14:paraId="628EF307" w14:textId="5899D736" w:rsidR="00507944" w:rsidDel="00E27A9C" w:rsidRDefault="008A43D2">
      <w:pPr>
        <w:ind w:firstLineChars="700" w:firstLine="1470"/>
        <w:rPr>
          <w:ins w:id="7167" w:author="HerculesHu" w:date="2017-12-23T23:51:00Z"/>
          <w:del w:id="7168" w:author="249326630@qq.com" w:date="2018-12-25T18:25:00Z"/>
        </w:rPr>
        <w:pPrChange w:id="7169" w:author="HerculesHu" w:date="2017-12-24T00:15:00Z">
          <w:pPr/>
        </w:pPrChange>
      </w:pPr>
      <w:del w:id="7170" w:author="249326630@qq.com" w:date="2018-12-25T18:25:00Z">
        <w:r w:rsidDel="00E27A9C">
          <w:rPr>
            <w:noProof/>
          </w:rPr>
          <w:drawing>
            <wp:inline distT="0" distB="0" distL="0" distR="0" wp14:anchorId="21673359" wp14:editId="0F299681">
              <wp:extent cx="3467100" cy="4371975"/>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467100" cy="4371975"/>
                      </a:xfrm>
                      <a:prstGeom prst="rect">
                        <a:avLst/>
                      </a:prstGeom>
                    </pic:spPr>
                  </pic:pic>
                </a:graphicData>
              </a:graphic>
            </wp:inline>
          </w:drawing>
        </w:r>
      </w:del>
    </w:p>
    <w:p w14:paraId="2C115BBC" w14:textId="26AFF124" w:rsidR="00636C47" w:rsidDel="00E27A9C" w:rsidRDefault="00636C47" w:rsidP="00636C47">
      <w:pPr>
        <w:jc w:val="center"/>
        <w:rPr>
          <w:ins w:id="7171" w:author="HerculesHu" w:date="2017-12-23T23:51:00Z"/>
          <w:del w:id="7172" w:author="249326630@qq.com" w:date="2018-12-25T18:25:00Z"/>
        </w:rPr>
      </w:pPr>
      <w:ins w:id="7173" w:author="HerculesHu" w:date="2017-12-23T23:51:00Z">
        <w:del w:id="7174" w:author="249326630@qq.com" w:date="2018-12-25T18:25:00Z">
          <w:r w:rsidDel="00E27A9C">
            <w:rPr>
              <w:rFonts w:hint="eastAsia"/>
            </w:rPr>
            <w:delText>（电脑</w:delText>
          </w:r>
          <w:r w:rsidDel="00E27A9C">
            <w:delText>版</w:delText>
          </w:r>
          <w:r w:rsidDel="00E27A9C">
            <w:rPr>
              <w:rFonts w:hint="eastAsia"/>
            </w:rPr>
            <w:delText>）</w:delText>
          </w:r>
        </w:del>
      </w:ins>
    </w:p>
    <w:p w14:paraId="36B2819E" w14:textId="46C2C420" w:rsidR="00636C47" w:rsidDel="00E27A9C" w:rsidRDefault="00636C47" w:rsidP="00507944">
      <w:pPr>
        <w:rPr>
          <w:del w:id="7175" w:author="249326630@qq.com" w:date="2018-12-25T18:25:00Z"/>
        </w:rPr>
      </w:pPr>
    </w:p>
    <w:p w14:paraId="2A6B2C90" w14:textId="38EAD57E" w:rsidR="00BF39CA" w:rsidDel="00E27A9C" w:rsidRDefault="00BF39CA" w:rsidP="00507944">
      <w:pPr>
        <w:rPr>
          <w:del w:id="7176" w:author="249326630@qq.com" w:date="2018-12-25T18:25:00Z"/>
        </w:rPr>
      </w:pPr>
    </w:p>
    <w:p w14:paraId="24AA0554" w14:textId="240D22C2" w:rsidR="00BF39CA" w:rsidDel="00E27A9C" w:rsidRDefault="00BF39CA" w:rsidP="00507944">
      <w:pPr>
        <w:rPr>
          <w:del w:id="7177" w:author="249326630@qq.com" w:date="2018-12-25T18:25:00Z"/>
        </w:rPr>
      </w:pPr>
    </w:p>
    <w:p w14:paraId="325AD338" w14:textId="26FB3A1B" w:rsidR="00BF39CA" w:rsidDel="00E27A9C" w:rsidRDefault="00BF39CA" w:rsidP="00507944">
      <w:pPr>
        <w:rPr>
          <w:del w:id="7178" w:author="249326630@qq.com" w:date="2018-12-25T18:25:00Z"/>
        </w:rPr>
      </w:pPr>
    </w:p>
    <w:p w14:paraId="4BCDA3EE" w14:textId="0F30D222" w:rsidR="00BF39CA" w:rsidDel="00E27A9C" w:rsidRDefault="00BF39CA">
      <w:pPr>
        <w:pStyle w:val="a2"/>
        <w:rPr>
          <w:del w:id="7179" w:author="249326630@qq.com" w:date="2018-12-25T18:25:00Z"/>
        </w:rPr>
      </w:pPr>
      <w:del w:id="7180" w:author="249326630@qq.com" w:date="2018-12-25T18:25:00Z">
        <w:r w:rsidDel="00E27A9C">
          <w:rPr>
            <w:rFonts w:hint="eastAsia"/>
          </w:rPr>
          <w:delText>删除</w:delText>
        </w:r>
        <w:r w:rsidDel="00E27A9C">
          <w:delText>横幅</w:delText>
        </w:r>
      </w:del>
    </w:p>
    <w:p w14:paraId="557272A7" w14:textId="5ED790BC" w:rsidR="00BF39CA" w:rsidDel="00E27A9C" w:rsidRDefault="00BF39CA" w:rsidP="00BF39CA">
      <w:pPr>
        <w:rPr>
          <w:del w:id="7181" w:author="249326630@qq.com" w:date="2018-12-25T18:25:00Z"/>
        </w:rPr>
      </w:pPr>
    </w:p>
    <w:tbl>
      <w:tblPr>
        <w:tblStyle w:val="Axure1"/>
        <w:tblpPr w:leftFromText="180" w:rightFromText="180" w:vertAnchor="text" w:horzAnchor="margin" w:tblpY="-18"/>
        <w:tblW w:w="0" w:type="auto"/>
        <w:tblLook w:val="04A0" w:firstRow="1" w:lastRow="0" w:firstColumn="1" w:lastColumn="0" w:noHBand="0" w:noVBand="1"/>
      </w:tblPr>
      <w:tblGrid>
        <w:gridCol w:w="1413"/>
        <w:gridCol w:w="2268"/>
        <w:gridCol w:w="4536"/>
      </w:tblGrid>
      <w:tr w:rsidR="00BF39CA" w:rsidDel="00E27A9C" w14:paraId="697B7300" w14:textId="7373B38E" w:rsidTr="00CF3095">
        <w:trPr>
          <w:cnfStyle w:val="100000000000" w:firstRow="1" w:lastRow="0" w:firstColumn="0" w:lastColumn="0" w:oddVBand="0" w:evenVBand="0" w:oddHBand="0" w:evenHBand="0" w:firstRowFirstColumn="0" w:firstRowLastColumn="0" w:lastRowFirstColumn="0" w:lastRowLastColumn="0"/>
          <w:cantSplit/>
          <w:tblHeader/>
          <w:del w:id="7182" w:author="249326630@qq.com" w:date="2018-12-25T18:25:00Z"/>
        </w:trPr>
        <w:tc>
          <w:tcPr>
            <w:tcW w:w="1413" w:type="dxa"/>
          </w:tcPr>
          <w:p w14:paraId="76975995" w14:textId="1CDD6958" w:rsidR="00BF39CA" w:rsidDel="00E27A9C" w:rsidRDefault="00BF39CA" w:rsidP="00CF3095">
            <w:pPr>
              <w:pStyle w:val="Axure"/>
              <w:ind w:firstLine="360"/>
              <w:rPr>
                <w:del w:id="7183" w:author="249326630@qq.com" w:date="2018-12-25T18:25:00Z"/>
              </w:rPr>
            </w:pPr>
            <w:del w:id="7184" w:author="249326630@qq.com" w:date="2018-12-25T18:25:00Z">
              <w:r w:rsidDel="00E27A9C">
                <w:delText>脚注</w:delText>
              </w:r>
            </w:del>
          </w:p>
        </w:tc>
        <w:tc>
          <w:tcPr>
            <w:tcW w:w="2268" w:type="dxa"/>
          </w:tcPr>
          <w:p w14:paraId="2754951A" w14:textId="472B7A31" w:rsidR="00BF39CA" w:rsidDel="00E27A9C" w:rsidRDefault="00BF39CA" w:rsidP="00CF3095">
            <w:pPr>
              <w:pStyle w:val="Axure"/>
              <w:ind w:firstLine="360"/>
              <w:rPr>
                <w:del w:id="7185" w:author="249326630@qq.com" w:date="2018-12-25T18:25:00Z"/>
              </w:rPr>
            </w:pPr>
            <w:del w:id="7186" w:author="249326630@qq.com" w:date="2018-12-25T18:25:00Z">
              <w:r w:rsidDel="00E27A9C">
                <w:delText>名称</w:delText>
              </w:r>
            </w:del>
          </w:p>
        </w:tc>
        <w:tc>
          <w:tcPr>
            <w:tcW w:w="4536" w:type="dxa"/>
          </w:tcPr>
          <w:p w14:paraId="72E8D68A" w14:textId="378E9194" w:rsidR="00BF39CA" w:rsidDel="00E27A9C" w:rsidRDefault="00BF39CA" w:rsidP="00CF3095">
            <w:pPr>
              <w:pStyle w:val="Axure"/>
              <w:tabs>
                <w:tab w:val="left" w:pos="1190"/>
              </w:tabs>
              <w:ind w:firstLine="360"/>
              <w:rPr>
                <w:del w:id="7187" w:author="249326630@qq.com" w:date="2018-12-25T18:25:00Z"/>
              </w:rPr>
            </w:pPr>
            <w:del w:id="7188" w:author="249326630@qq.com" w:date="2018-12-25T18:25:00Z">
              <w:r w:rsidDel="00E27A9C">
                <w:delText>交互</w:delText>
              </w:r>
              <w:r w:rsidDel="00E27A9C">
                <w:tab/>
              </w:r>
            </w:del>
          </w:p>
        </w:tc>
      </w:tr>
      <w:tr w:rsidR="00BF39CA" w:rsidDel="00E27A9C" w14:paraId="7A593ABF" w14:textId="55934AD4" w:rsidTr="00CF3095">
        <w:trPr>
          <w:cantSplit/>
          <w:del w:id="7189" w:author="249326630@qq.com" w:date="2018-12-25T18:25:00Z"/>
        </w:trPr>
        <w:tc>
          <w:tcPr>
            <w:tcW w:w="1413" w:type="dxa"/>
          </w:tcPr>
          <w:p w14:paraId="3FF7C568" w14:textId="26CEFF1B" w:rsidR="00BF39CA" w:rsidDel="00E27A9C" w:rsidRDefault="00BF39CA" w:rsidP="00CF3095">
            <w:pPr>
              <w:pStyle w:val="Axure0"/>
              <w:ind w:firstLine="360"/>
              <w:rPr>
                <w:del w:id="7190" w:author="249326630@qq.com" w:date="2018-12-25T18:25:00Z"/>
              </w:rPr>
            </w:pPr>
            <w:del w:id="7191" w:author="249326630@qq.com" w:date="2018-12-25T18:25:00Z">
              <w:r w:rsidDel="00E27A9C">
                <w:delText>1</w:delText>
              </w:r>
            </w:del>
          </w:p>
        </w:tc>
        <w:tc>
          <w:tcPr>
            <w:tcW w:w="2268" w:type="dxa"/>
          </w:tcPr>
          <w:p w14:paraId="1F5CEAAB" w14:textId="7B895712" w:rsidR="00BF39CA" w:rsidDel="00E27A9C" w:rsidRDefault="00BF39CA" w:rsidP="00CF3095">
            <w:pPr>
              <w:pStyle w:val="Axure0"/>
              <w:ind w:firstLine="360"/>
              <w:rPr>
                <w:del w:id="7192" w:author="249326630@qq.com" w:date="2018-12-25T18:25:00Z"/>
              </w:rPr>
            </w:pPr>
            <w:del w:id="7193" w:author="249326630@qq.com" w:date="2018-12-25T18:25:00Z">
              <w:r w:rsidDel="00E27A9C">
                <w:rPr>
                  <w:rFonts w:hint="eastAsia"/>
                  <w:lang w:eastAsia="zh-CN"/>
                </w:rPr>
                <w:delText>关闭</w:delText>
              </w:r>
            </w:del>
          </w:p>
        </w:tc>
        <w:tc>
          <w:tcPr>
            <w:tcW w:w="4536" w:type="dxa"/>
          </w:tcPr>
          <w:p w14:paraId="4AA36B53" w14:textId="7B17A7F5" w:rsidR="00BF39CA" w:rsidDel="00E27A9C" w:rsidRDefault="00BF39CA" w:rsidP="00CF3095">
            <w:pPr>
              <w:pStyle w:val="Axure0"/>
              <w:ind w:firstLine="360"/>
              <w:rPr>
                <w:del w:id="7194" w:author="249326630@qq.com" w:date="2018-12-25T18:25:00Z"/>
                <w:lang w:eastAsia="zh-CN"/>
              </w:rPr>
            </w:pPr>
            <w:del w:id="7195" w:author="249326630@qq.com" w:date="2018-12-25T18:25:00Z">
              <w:r w:rsidDel="00E27A9C">
                <w:rPr>
                  <w:rFonts w:hint="eastAsia"/>
                  <w:lang w:eastAsia="zh-CN"/>
                </w:rPr>
                <w:delText>点击后取消删除此</w:delText>
              </w:r>
              <w:r w:rsidR="006C39F6" w:rsidDel="00E27A9C">
                <w:rPr>
                  <w:rFonts w:hint="eastAsia"/>
                  <w:lang w:eastAsia="zh-CN"/>
                </w:rPr>
                <w:delText>横幅</w:delText>
              </w:r>
            </w:del>
          </w:p>
        </w:tc>
      </w:tr>
      <w:tr w:rsidR="00BF39CA" w:rsidDel="00E27A9C" w14:paraId="628AC468" w14:textId="43DCDBC2" w:rsidTr="00CF3095">
        <w:trPr>
          <w:cnfStyle w:val="000000010000" w:firstRow="0" w:lastRow="0" w:firstColumn="0" w:lastColumn="0" w:oddVBand="0" w:evenVBand="0" w:oddHBand="0" w:evenHBand="1" w:firstRowFirstColumn="0" w:firstRowLastColumn="0" w:lastRowFirstColumn="0" w:lastRowLastColumn="0"/>
          <w:cantSplit/>
          <w:del w:id="7196" w:author="249326630@qq.com" w:date="2018-12-25T18:25:00Z"/>
        </w:trPr>
        <w:tc>
          <w:tcPr>
            <w:tcW w:w="1413" w:type="dxa"/>
          </w:tcPr>
          <w:p w14:paraId="4C2FAB4B" w14:textId="3ECA9B79" w:rsidR="00BF39CA" w:rsidDel="00E27A9C" w:rsidRDefault="00BF39CA" w:rsidP="00CF3095">
            <w:pPr>
              <w:pStyle w:val="Axure0"/>
              <w:ind w:firstLine="360"/>
              <w:rPr>
                <w:del w:id="7197" w:author="249326630@qq.com" w:date="2018-12-25T18:25:00Z"/>
                <w:lang w:eastAsia="zh-CN"/>
              </w:rPr>
            </w:pPr>
            <w:del w:id="7198" w:author="249326630@qq.com" w:date="2018-12-25T18:25:00Z">
              <w:r w:rsidDel="00E27A9C">
                <w:rPr>
                  <w:rFonts w:hint="eastAsia"/>
                  <w:lang w:eastAsia="zh-CN"/>
                </w:rPr>
                <w:delText>2</w:delText>
              </w:r>
            </w:del>
          </w:p>
        </w:tc>
        <w:tc>
          <w:tcPr>
            <w:tcW w:w="2268" w:type="dxa"/>
          </w:tcPr>
          <w:p w14:paraId="5BCB4A77" w14:textId="1290A40C" w:rsidR="00BF39CA" w:rsidDel="00E27A9C" w:rsidRDefault="00BF39CA" w:rsidP="00CF3095">
            <w:pPr>
              <w:pStyle w:val="Axure0"/>
              <w:ind w:firstLine="360"/>
              <w:rPr>
                <w:del w:id="7199" w:author="249326630@qq.com" w:date="2018-12-25T18:25:00Z"/>
                <w:lang w:eastAsia="zh-CN"/>
              </w:rPr>
            </w:pPr>
            <w:del w:id="7200" w:author="249326630@qq.com" w:date="2018-12-25T18:25:00Z">
              <w:r w:rsidDel="00E27A9C">
                <w:rPr>
                  <w:rFonts w:hint="eastAsia"/>
                  <w:lang w:eastAsia="zh-CN"/>
                </w:rPr>
                <w:delText>取消</w:delText>
              </w:r>
            </w:del>
          </w:p>
        </w:tc>
        <w:tc>
          <w:tcPr>
            <w:tcW w:w="4536" w:type="dxa"/>
          </w:tcPr>
          <w:p w14:paraId="20F4987D" w14:textId="71CF96E6" w:rsidR="00BF39CA" w:rsidDel="00E27A9C" w:rsidRDefault="00BF39CA" w:rsidP="00CF3095">
            <w:pPr>
              <w:pStyle w:val="Axure0"/>
              <w:ind w:firstLine="360"/>
              <w:rPr>
                <w:del w:id="7201" w:author="249326630@qq.com" w:date="2018-12-25T18:25:00Z"/>
                <w:lang w:eastAsia="zh-CN"/>
              </w:rPr>
            </w:pPr>
            <w:del w:id="7202" w:author="249326630@qq.com" w:date="2018-12-25T18:25:00Z">
              <w:r w:rsidDel="00E27A9C">
                <w:rPr>
                  <w:rFonts w:hint="eastAsia"/>
                  <w:lang w:eastAsia="zh-CN"/>
                </w:rPr>
                <w:delText>点击后取消删除此</w:delText>
              </w:r>
              <w:r w:rsidR="006C39F6" w:rsidDel="00E27A9C">
                <w:rPr>
                  <w:rFonts w:hint="eastAsia"/>
                  <w:lang w:eastAsia="zh-CN"/>
                </w:rPr>
                <w:delText>横幅</w:delText>
              </w:r>
            </w:del>
          </w:p>
        </w:tc>
      </w:tr>
      <w:tr w:rsidR="00BF39CA" w:rsidDel="00E27A9C" w14:paraId="261765DF" w14:textId="7DD0AF27" w:rsidTr="00CF3095">
        <w:trPr>
          <w:cantSplit/>
          <w:del w:id="7203" w:author="249326630@qq.com" w:date="2018-12-25T18:25:00Z"/>
        </w:trPr>
        <w:tc>
          <w:tcPr>
            <w:tcW w:w="1413" w:type="dxa"/>
          </w:tcPr>
          <w:p w14:paraId="009DB130" w14:textId="6C0E3422" w:rsidR="00BF39CA" w:rsidDel="00E27A9C" w:rsidRDefault="00BF39CA" w:rsidP="00CF3095">
            <w:pPr>
              <w:pStyle w:val="Axure0"/>
              <w:ind w:firstLine="360"/>
              <w:rPr>
                <w:del w:id="7204" w:author="249326630@qq.com" w:date="2018-12-25T18:25:00Z"/>
                <w:lang w:eastAsia="zh-CN"/>
              </w:rPr>
            </w:pPr>
            <w:del w:id="7205" w:author="249326630@qq.com" w:date="2018-12-25T18:25:00Z">
              <w:r w:rsidDel="00E27A9C">
                <w:rPr>
                  <w:rFonts w:hint="eastAsia"/>
                  <w:lang w:eastAsia="zh-CN"/>
                </w:rPr>
                <w:delText>3</w:delText>
              </w:r>
            </w:del>
          </w:p>
        </w:tc>
        <w:tc>
          <w:tcPr>
            <w:tcW w:w="2268" w:type="dxa"/>
          </w:tcPr>
          <w:p w14:paraId="3CA32507" w14:textId="3BD6131D" w:rsidR="00BF39CA" w:rsidDel="00E27A9C" w:rsidRDefault="00BF39CA" w:rsidP="00CF3095">
            <w:pPr>
              <w:pStyle w:val="Axure0"/>
              <w:ind w:firstLine="360"/>
              <w:rPr>
                <w:del w:id="7206" w:author="249326630@qq.com" w:date="2018-12-25T18:25:00Z"/>
                <w:lang w:eastAsia="zh-CN"/>
              </w:rPr>
            </w:pPr>
            <w:del w:id="7207" w:author="249326630@qq.com" w:date="2018-12-25T18:25:00Z">
              <w:r w:rsidDel="00E27A9C">
                <w:rPr>
                  <w:rFonts w:hint="eastAsia"/>
                  <w:lang w:eastAsia="zh-CN"/>
                </w:rPr>
                <w:delText>确认</w:delText>
              </w:r>
            </w:del>
          </w:p>
        </w:tc>
        <w:tc>
          <w:tcPr>
            <w:tcW w:w="4536" w:type="dxa"/>
          </w:tcPr>
          <w:p w14:paraId="59D045EC" w14:textId="413A8A19" w:rsidR="00BF39CA" w:rsidDel="00E27A9C" w:rsidRDefault="00BF39CA" w:rsidP="00CF3095">
            <w:pPr>
              <w:pStyle w:val="Axure0"/>
              <w:ind w:firstLine="360"/>
              <w:rPr>
                <w:del w:id="7208" w:author="249326630@qq.com" w:date="2018-12-25T18:25:00Z"/>
                <w:lang w:eastAsia="zh-CN"/>
              </w:rPr>
            </w:pPr>
            <w:del w:id="7209" w:author="249326630@qq.com" w:date="2018-12-25T18:25:00Z">
              <w:r w:rsidDel="00E27A9C">
                <w:rPr>
                  <w:rFonts w:hint="eastAsia"/>
                  <w:lang w:eastAsia="zh-CN"/>
                </w:rPr>
                <w:delText>点击后确认删除此</w:delText>
              </w:r>
              <w:r w:rsidR="006C39F6" w:rsidDel="00E27A9C">
                <w:rPr>
                  <w:rFonts w:hint="eastAsia"/>
                  <w:lang w:eastAsia="zh-CN"/>
                </w:rPr>
                <w:delText>横幅</w:delText>
              </w:r>
            </w:del>
          </w:p>
        </w:tc>
      </w:tr>
    </w:tbl>
    <w:p w14:paraId="5BC22660" w14:textId="49DC75B6" w:rsidR="00BF39CA" w:rsidRPr="00BF39CA" w:rsidDel="00E27A9C" w:rsidRDefault="00BF39CA" w:rsidP="00BF39CA">
      <w:pPr>
        <w:rPr>
          <w:del w:id="7210" w:author="249326630@qq.com" w:date="2018-12-25T18:25:00Z"/>
        </w:rPr>
      </w:pPr>
    </w:p>
    <w:p w14:paraId="5CC357C9" w14:textId="299C9B6A" w:rsidR="00BF39CA" w:rsidDel="00E27A9C" w:rsidRDefault="00BF39CA" w:rsidP="00BF39CA">
      <w:pPr>
        <w:rPr>
          <w:del w:id="7211" w:author="249326630@qq.com" w:date="2018-12-25T18:25:00Z"/>
        </w:rPr>
      </w:pPr>
    </w:p>
    <w:p w14:paraId="2DBD0E2D" w14:textId="24143254" w:rsidR="00BF39CA" w:rsidDel="00E27A9C" w:rsidRDefault="00BF39CA" w:rsidP="00BF39CA">
      <w:pPr>
        <w:rPr>
          <w:ins w:id="7212" w:author="HerculesHu" w:date="2017-12-23T23:51:00Z"/>
          <w:del w:id="7213" w:author="249326630@qq.com" w:date="2018-12-25T18:25:00Z"/>
        </w:rPr>
      </w:pPr>
      <w:del w:id="7214" w:author="249326630@qq.com" w:date="2018-12-25T18:25:00Z">
        <w:r w:rsidDel="00E27A9C">
          <w:rPr>
            <w:noProof/>
          </w:rPr>
          <w:drawing>
            <wp:inline distT="0" distB="0" distL="0" distR="0" wp14:anchorId="32F31580" wp14:editId="328CA585">
              <wp:extent cx="4676775" cy="2428875"/>
              <wp:effectExtent l="0" t="0" r="9525"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76775" cy="2428875"/>
                      </a:xfrm>
                      <a:prstGeom prst="rect">
                        <a:avLst/>
                      </a:prstGeom>
                    </pic:spPr>
                  </pic:pic>
                </a:graphicData>
              </a:graphic>
            </wp:inline>
          </w:drawing>
        </w:r>
      </w:del>
    </w:p>
    <w:p w14:paraId="6B1404DE" w14:textId="21ABDA15" w:rsidR="00636C47" w:rsidDel="00E27A9C" w:rsidRDefault="00636C47" w:rsidP="00636C47">
      <w:pPr>
        <w:jc w:val="center"/>
        <w:rPr>
          <w:ins w:id="7215" w:author="HerculesHu" w:date="2017-12-23T23:51:00Z"/>
          <w:del w:id="7216" w:author="249326630@qq.com" w:date="2018-12-25T18:25:00Z"/>
        </w:rPr>
      </w:pPr>
      <w:ins w:id="7217" w:author="HerculesHu" w:date="2017-12-23T23:51:00Z">
        <w:del w:id="7218" w:author="249326630@qq.com" w:date="2018-12-25T18:25:00Z">
          <w:r w:rsidDel="00E27A9C">
            <w:rPr>
              <w:rFonts w:hint="eastAsia"/>
            </w:rPr>
            <w:delText>（电脑</w:delText>
          </w:r>
          <w:r w:rsidDel="00E27A9C">
            <w:delText>版</w:delText>
          </w:r>
          <w:r w:rsidDel="00E27A9C">
            <w:rPr>
              <w:rFonts w:hint="eastAsia"/>
            </w:rPr>
            <w:delText>）</w:delText>
          </w:r>
        </w:del>
      </w:ins>
    </w:p>
    <w:p w14:paraId="39417982" w14:textId="58DA2567" w:rsidR="00636C47" w:rsidDel="00E27A9C" w:rsidRDefault="00636C47" w:rsidP="00BF39CA">
      <w:pPr>
        <w:rPr>
          <w:del w:id="7219" w:author="249326630@qq.com" w:date="2018-12-25T18:25:00Z"/>
        </w:rPr>
      </w:pPr>
    </w:p>
    <w:p w14:paraId="54874483" w14:textId="43D9CF16" w:rsidR="00591BA9" w:rsidDel="00E27A9C" w:rsidRDefault="00591BA9" w:rsidP="00BF39CA">
      <w:pPr>
        <w:rPr>
          <w:del w:id="7220" w:author="249326630@qq.com" w:date="2018-12-25T18:25:00Z"/>
        </w:rPr>
      </w:pPr>
    </w:p>
    <w:p w14:paraId="32485931" w14:textId="15EA63B3" w:rsidR="00591BA9" w:rsidDel="00E27A9C" w:rsidRDefault="00591BA9" w:rsidP="00BF39CA">
      <w:pPr>
        <w:rPr>
          <w:del w:id="7221" w:author="249326630@qq.com" w:date="2018-12-25T18:25:00Z"/>
        </w:rPr>
      </w:pPr>
    </w:p>
    <w:p w14:paraId="1BBAFEF1" w14:textId="6AEFCD29" w:rsidR="00591BA9" w:rsidDel="00E27A9C" w:rsidRDefault="00591BA9">
      <w:pPr>
        <w:pStyle w:val="a2"/>
        <w:rPr>
          <w:del w:id="7222" w:author="249326630@qq.com" w:date="2018-12-25T18:25:00Z"/>
        </w:rPr>
      </w:pPr>
      <w:del w:id="7223" w:author="249326630@qq.com" w:date="2018-12-25T18:25:00Z">
        <w:r w:rsidDel="00E27A9C">
          <w:rPr>
            <w:rFonts w:hint="eastAsia"/>
          </w:rPr>
          <w:delText>横幅</w:delText>
        </w:r>
        <w:r w:rsidDel="00E27A9C">
          <w:delText>编辑</w:delText>
        </w:r>
      </w:del>
    </w:p>
    <w:p w14:paraId="05739CD9" w14:textId="02B7180B" w:rsidR="00591BA9" w:rsidDel="00E27A9C" w:rsidRDefault="00591BA9" w:rsidP="00591BA9">
      <w:pPr>
        <w:rPr>
          <w:del w:id="7224" w:author="249326630@qq.com" w:date="2018-12-25T18:25:00Z"/>
        </w:rPr>
      </w:pPr>
    </w:p>
    <w:p w14:paraId="51709963" w14:textId="452215F8" w:rsidR="00591BA9" w:rsidDel="00E27A9C" w:rsidRDefault="00591BA9" w:rsidP="00591BA9">
      <w:pPr>
        <w:rPr>
          <w:del w:id="7225" w:author="249326630@qq.com" w:date="2018-12-25T18:25:00Z"/>
        </w:rPr>
      </w:pPr>
    </w:p>
    <w:p w14:paraId="1397C76D" w14:textId="47B198DF" w:rsidR="00591BA9" w:rsidDel="00E27A9C" w:rsidRDefault="00591BA9" w:rsidP="00591BA9">
      <w:pPr>
        <w:rPr>
          <w:del w:id="7226" w:author="249326630@qq.com" w:date="2018-12-25T18:25:00Z"/>
        </w:rPr>
      </w:pPr>
    </w:p>
    <w:tbl>
      <w:tblPr>
        <w:tblStyle w:val="Axure1"/>
        <w:tblpPr w:leftFromText="180" w:rightFromText="180" w:vertAnchor="text" w:horzAnchor="margin" w:tblpY="-18"/>
        <w:tblW w:w="0" w:type="auto"/>
        <w:tblLook w:val="04A0" w:firstRow="1" w:lastRow="0" w:firstColumn="1" w:lastColumn="0" w:noHBand="0" w:noVBand="1"/>
      </w:tblPr>
      <w:tblGrid>
        <w:gridCol w:w="1413"/>
        <w:gridCol w:w="2268"/>
        <w:gridCol w:w="4536"/>
      </w:tblGrid>
      <w:tr w:rsidR="00591BA9" w:rsidDel="00E27A9C" w14:paraId="7C73D9FF" w14:textId="544646F5" w:rsidTr="00CF3095">
        <w:trPr>
          <w:cnfStyle w:val="100000000000" w:firstRow="1" w:lastRow="0" w:firstColumn="0" w:lastColumn="0" w:oddVBand="0" w:evenVBand="0" w:oddHBand="0" w:evenHBand="0" w:firstRowFirstColumn="0" w:firstRowLastColumn="0" w:lastRowFirstColumn="0" w:lastRowLastColumn="0"/>
          <w:cantSplit/>
          <w:tblHeader/>
          <w:del w:id="7227" w:author="249326630@qq.com" w:date="2018-12-25T18:25:00Z"/>
        </w:trPr>
        <w:tc>
          <w:tcPr>
            <w:tcW w:w="1413" w:type="dxa"/>
          </w:tcPr>
          <w:p w14:paraId="40CA54D3" w14:textId="298E5F6E" w:rsidR="00591BA9" w:rsidDel="00E27A9C" w:rsidRDefault="00591BA9" w:rsidP="00CF3095">
            <w:pPr>
              <w:pStyle w:val="Axure"/>
              <w:ind w:firstLine="360"/>
              <w:rPr>
                <w:del w:id="7228" w:author="249326630@qq.com" w:date="2018-12-25T18:25:00Z"/>
              </w:rPr>
            </w:pPr>
            <w:del w:id="7229" w:author="249326630@qq.com" w:date="2018-12-25T18:25:00Z">
              <w:r w:rsidDel="00E27A9C">
                <w:delText>脚注</w:delText>
              </w:r>
            </w:del>
          </w:p>
        </w:tc>
        <w:tc>
          <w:tcPr>
            <w:tcW w:w="2268" w:type="dxa"/>
          </w:tcPr>
          <w:p w14:paraId="2D24ED48" w14:textId="6874F1A9" w:rsidR="00591BA9" w:rsidDel="00E27A9C" w:rsidRDefault="00591BA9" w:rsidP="00CF3095">
            <w:pPr>
              <w:pStyle w:val="Axure"/>
              <w:ind w:firstLine="360"/>
              <w:rPr>
                <w:del w:id="7230" w:author="249326630@qq.com" w:date="2018-12-25T18:25:00Z"/>
              </w:rPr>
            </w:pPr>
            <w:del w:id="7231" w:author="249326630@qq.com" w:date="2018-12-25T18:25:00Z">
              <w:r w:rsidDel="00E27A9C">
                <w:delText>名称</w:delText>
              </w:r>
            </w:del>
          </w:p>
        </w:tc>
        <w:tc>
          <w:tcPr>
            <w:tcW w:w="4536" w:type="dxa"/>
          </w:tcPr>
          <w:p w14:paraId="7CAFB9B2" w14:textId="25735310" w:rsidR="00591BA9" w:rsidDel="00E27A9C" w:rsidRDefault="00591BA9" w:rsidP="00CF3095">
            <w:pPr>
              <w:pStyle w:val="Axure"/>
              <w:tabs>
                <w:tab w:val="left" w:pos="1190"/>
              </w:tabs>
              <w:ind w:firstLine="360"/>
              <w:rPr>
                <w:del w:id="7232" w:author="249326630@qq.com" w:date="2018-12-25T18:25:00Z"/>
              </w:rPr>
            </w:pPr>
            <w:del w:id="7233" w:author="249326630@qq.com" w:date="2018-12-25T18:25:00Z">
              <w:r w:rsidDel="00E27A9C">
                <w:delText>交互</w:delText>
              </w:r>
              <w:r w:rsidDel="00E27A9C">
                <w:tab/>
              </w:r>
            </w:del>
          </w:p>
        </w:tc>
      </w:tr>
      <w:tr w:rsidR="00591BA9" w:rsidDel="00E27A9C" w14:paraId="1276BB7F" w14:textId="76AFBF1E" w:rsidTr="00CF3095">
        <w:trPr>
          <w:cantSplit/>
          <w:del w:id="7234" w:author="249326630@qq.com" w:date="2018-12-25T18:25:00Z"/>
        </w:trPr>
        <w:tc>
          <w:tcPr>
            <w:tcW w:w="1413" w:type="dxa"/>
          </w:tcPr>
          <w:p w14:paraId="037F010E" w14:textId="1E24793F" w:rsidR="00591BA9" w:rsidDel="00E27A9C" w:rsidRDefault="00591BA9" w:rsidP="00CF3095">
            <w:pPr>
              <w:pStyle w:val="Axure0"/>
              <w:ind w:firstLine="360"/>
              <w:rPr>
                <w:del w:id="7235" w:author="249326630@qq.com" w:date="2018-12-25T18:25:00Z"/>
              </w:rPr>
            </w:pPr>
            <w:del w:id="7236" w:author="249326630@qq.com" w:date="2018-12-25T18:25:00Z">
              <w:r w:rsidDel="00E27A9C">
                <w:delText>1</w:delText>
              </w:r>
            </w:del>
          </w:p>
        </w:tc>
        <w:tc>
          <w:tcPr>
            <w:tcW w:w="2268" w:type="dxa"/>
          </w:tcPr>
          <w:p w14:paraId="3A581B7A" w14:textId="1DB770F4" w:rsidR="00591BA9" w:rsidDel="00E27A9C" w:rsidRDefault="00591BA9" w:rsidP="00CF3095">
            <w:pPr>
              <w:pStyle w:val="Axure0"/>
              <w:ind w:firstLine="360"/>
              <w:rPr>
                <w:del w:id="7237" w:author="249326630@qq.com" w:date="2018-12-25T18:25:00Z"/>
              </w:rPr>
            </w:pPr>
            <w:del w:id="7238" w:author="249326630@qq.com" w:date="2018-12-25T18:25:00Z">
              <w:r w:rsidDel="00E27A9C">
                <w:rPr>
                  <w:rFonts w:hint="eastAsia"/>
                  <w:lang w:eastAsia="zh-CN"/>
                </w:rPr>
                <w:delText>关闭</w:delText>
              </w:r>
            </w:del>
          </w:p>
        </w:tc>
        <w:tc>
          <w:tcPr>
            <w:tcW w:w="4536" w:type="dxa"/>
          </w:tcPr>
          <w:p w14:paraId="6122E34C" w14:textId="7C7D86F7" w:rsidR="00591BA9" w:rsidDel="00E27A9C" w:rsidRDefault="00591BA9" w:rsidP="00CF3095">
            <w:pPr>
              <w:pStyle w:val="Axure0"/>
              <w:ind w:firstLine="360"/>
              <w:rPr>
                <w:del w:id="7239" w:author="249326630@qq.com" w:date="2018-12-25T18:25:00Z"/>
                <w:lang w:eastAsia="zh-CN"/>
              </w:rPr>
            </w:pPr>
            <w:del w:id="7240" w:author="249326630@qq.com" w:date="2018-12-25T18:25:00Z">
              <w:r w:rsidDel="00E27A9C">
                <w:rPr>
                  <w:rFonts w:hint="eastAsia"/>
                  <w:lang w:eastAsia="zh-CN"/>
                </w:rPr>
                <w:delText>点击后取消</w:delText>
              </w:r>
              <w:r w:rsidR="001E1617" w:rsidDel="00E27A9C">
                <w:rPr>
                  <w:rFonts w:hint="eastAsia"/>
                  <w:lang w:eastAsia="zh-CN"/>
                </w:rPr>
                <w:delText>编辑</w:delText>
              </w:r>
              <w:r w:rsidDel="00E27A9C">
                <w:rPr>
                  <w:rFonts w:hint="eastAsia"/>
                  <w:lang w:eastAsia="zh-CN"/>
                </w:rPr>
                <w:delText>横幅</w:delText>
              </w:r>
            </w:del>
          </w:p>
        </w:tc>
      </w:tr>
      <w:tr w:rsidR="00591BA9" w:rsidDel="00E27A9C" w14:paraId="74C9DA23" w14:textId="79AF3D4A" w:rsidTr="00CF3095">
        <w:trPr>
          <w:cnfStyle w:val="000000010000" w:firstRow="0" w:lastRow="0" w:firstColumn="0" w:lastColumn="0" w:oddVBand="0" w:evenVBand="0" w:oddHBand="0" w:evenHBand="1" w:firstRowFirstColumn="0" w:firstRowLastColumn="0" w:lastRowFirstColumn="0" w:lastRowLastColumn="0"/>
          <w:cantSplit/>
          <w:del w:id="7241" w:author="249326630@qq.com" w:date="2018-12-25T18:25:00Z"/>
        </w:trPr>
        <w:tc>
          <w:tcPr>
            <w:tcW w:w="1413" w:type="dxa"/>
          </w:tcPr>
          <w:p w14:paraId="7003A54A" w14:textId="78E1613A" w:rsidR="00591BA9" w:rsidDel="00E27A9C" w:rsidRDefault="00591BA9" w:rsidP="00CF3095">
            <w:pPr>
              <w:pStyle w:val="Axure0"/>
              <w:ind w:firstLine="360"/>
              <w:rPr>
                <w:del w:id="7242" w:author="249326630@qq.com" w:date="2018-12-25T18:25:00Z"/>
                <w:lang w:eastAsia="zh-CN"/>
              </w:rPr>
            </w:pPr>
            <w:del w:id="7243" w:author="249326630@qq.com" w:date="2018-12-25T18:25:00Z">
              <w:r w:rsidDel="00E27A9C">
                <w:rPr>
                  <w:rFonts w:hint="eastAsia"/>
                  <w:lang w:eastAsia="zh-CN"/>
                </w:rPr>
                <w:delText>2</w:delText>
              </w:r>
            </w:del>
          </w:p>
        </w:tc>
        <w:tc>
          <w:tcPr>
            <w:tcW w:w="2268" w:type="dxa"/>
          </w:tcPr>
          <w:p w14:paraId="56E903E3" w14:textId="34621A30" w:rsidR="00591BA9" w:rsidDel="00E27A9C" w:rsidRDefault="00591BA9" w:rsidP="00CF3095">
            <w:pPr>
              <w:pStyle w:val="Axure0"/>
              <w:ind w:firstLine="360"/>
              <w:rPr>
                <w:del w:id="7244" w:author="249326630@qq.com" w:date="2018-12-25T18:25:00Z"/>
                <w:lang w:eastAsia="zh-CN"/>
              </w:rPr>
            </w:pPr>
            <w:del w:id="7245" w:author="249326630@qq.com" w:date="2018-12-25T18:25:00Z">
              <w:r w:rsidDel="00E27A9C">
                <w:rPr>
                  <w:rFonts w:hint="eastAsia"/>
                  <w:lang w:eastAsia="zh-CN"/>
                </w:rPr>
                <w:delText>上传附件</w:delText>
              </w:r>
              <w:r w:rsidDel="00E27A9C">
                <w:rPr>
                  <w:lang w:eastAsia="zh-CN"/>
                </w:rPr>
                <w:delText>按钮</w:delText>
              </w:r>
            </w:del>
          </w:p>
        </w:tc>
        <w:tc>
          <w:tcPr>
            <w:tcW w:w="4536" w:type="dxa"/>
          </w:tcPr>
          <w:p w14:paraId="44470CFB" w14:textId="5CBA7F37" w:rsidR="00591BA9" w:rsidDel="00E27A9C" w:rsidRDefault="00591BA9" w:rsidP="00CF3095">
            <w:pPr>
              <w:pStyle w:val="Axure0"/>
              <w:ind w:firstLine="360"/>
              <w:rPr>
                <w:del w:id="7246" w:author="249326630@qq.com" w:date="2018-12-25T18:25:00Z"/>
                <w:lang w:eastAsia="zh-CN"/>
              </w:rPr>
            </w:pPr>
            <w:del w:id="7247" w:author="249326630@qq.com" w:date="2018-12-25T18:25:00Z">
              <w:r w:rsidDel="00E27A9C">
                <w:rPr>
                  <w:rFonts w:hint="eastAsia"/>
                  <w:lang w:eastAsia="zh-CN"/>
                </w:rPr>
                <w:delText>点击后选择文件</w:delText>
              </w:r>
              <w:r w:rsidDel="00E27A9C">
                <w:rPr>
                  <w:lang w:eastAsia="zh-CN"/>
                </w:rPr>
                <w:delText>上传横幅图片</w:delText>
              </w:r>
              <w:r w:rsidR="00874BFF" w:rsidDel="00E27A9C">
                <w:rPr>
                  <w:rFonts w:hint="eastAsia"/>
                  <w:lang w:eastAsia="zh-CN"/>
                </w:rPr>
                <w:delText>，</w:delText>
              </w:r>
              <w:r w:rsidR="00874BFF" w:rsidDel="00E27A9C">
                <w:rPr>
                  <w:lang w:eastAsia="zh-CN"/>
                </w:rPr>
                <w:delText>若不上传则保留原始</w:delText>
              </w:r>
              <w:r w:rsidR="004D75BF" w:rsidDel="00E27A9C">
                <w:rPr>
                  <w:rFonts w:hint="eastAsia"/>
                  <w:lang w:eastAsia="zh-CN"/>
                </w:rPr>
                <w:delText>图片</w:delText>
              </w:r>
            </w:del>
          </w:p>
        </w:tc>
      </w:tr>
      <w:tr w:rsidR="00591BA9" w:rsidDel="00E27A9C" w14:paraId="04BA366B" w14:textId="05524BB8" w:rsidTr="00CF3095">
        <w:trPr>
          <w:cantSplit/>
          <w:del w:id="7248" w:author="249326630@qq.com" w:date="2018-12-25T18:25:00Z"/>
        </w:trPr>
        <w:tc>
          <w:tcPr>
            <w:tcW w:w="1413" w:type="dxa"/>
          </w:tcPr>
          <w:p w14:paraId="7EC27290" w14:textId="72986C38" w:rsidR="00591BA9" w:rsidDel="00E27A9C" w:rsidRDefault="00591BA9" w:rsidP="00CF3095">
            <w:pPr>
              <w:pStyle w:val="Axure0"/>
              <w:ind w:firstLine="360"/>
              <w:rPr>
                <w:del w:id="7249" w:author="249326630@qq.com" w:date="2018-12-25T18:25:00Z"/>
                <w:lang w:eastAsia="zh-CN"/>
              </w:rPr>
            </w:pPr>
            <w:del w:id="7250" w:author="249326630@qq.com" w:date="2018-12-25T18:25:00Z">
              <w:r w:rsidDel="00E27A9C">
                <w:rPr>
                  <w:rFonts w:hint="eastAsia"/>
                  <w:lang w:eastAsia="zh-CN"/>
                </w:rPr>
                <w:delText>3</w:delText>
              </w:r>
            </w:del>
          </w:p>
        </w:tc>
        <w:tc>
          <w:tcPr>
            <w:tcW w:w="2268" w:type="dxa"/>
          </w:tcPr>
          <w:p w14:paraId="04B1F647" w14:textId="59045146" w:rsidR="00591BA9" w:rsidDel="00E27A9C" w:rsidRDefault="00591BA9" w:rsidP="00CF3095">
            <w:pPr>
              <w:pStyle w:val="Axure0"/>
              <w:ind w:firstLine="360"/>
              <w:rPr>
                <w:del w:id="7251" w:author="249326630@qq.com" w:date="2018-12-25T18:25:00Z"/>
                <w:lang w:eastAsia="zh-CN"/>
              </w:rPr>
            </w:pPr>
            <w:del w:id="7252" w:author="249326630@qq.com" w:date="2018-12-25T18:25:00Z">
              <w:r w:rsidDel="00E27A9C">
                <w:rPr>
                  <w:rFonts w:hint="eastAsia"/>
                  <w:lang w:eastAsia="zh-CN"/>
                </w:rPr>
                <w:delText>备注输入</w:delText>
              </w:r>
              <w:r w:rsidDel="00E27A9C">
                <w:rPr>
                  <w:lang w:eastAsia="zh-CN"/>
                </w:rPr>
                <w:delText>框</w:delText>
              </w:r>
            </w:del>
          </w:p>
        </w:tc>
        <w:tc>
          <w:tcPr>
            <w:tcW w:w="4536" w:type="dxa"/>
          </w:tcPr>
          <w:p w14:paraId="3A41ADED" w14:textId="5C3200B7" w:rsidR="00591BA9" w:rsidDel="00E27A9C" w:rsidRDefault="00591BA9" w:rsidP="00CF3095">
            <w:pPr>
              <w:pStyle w:val="Axure0"/>
              <w:ind w:firstLine="360"/>
              <w:rPr>
                <w:del w:id="7253" w:author="249326630@qq.com" w:date="2018-12-25T18:25:00Z"/>
                <w:lang w:eastAsia="zh-CN"/>
              </w:rPr>
            </w:pPr>
            <w:del w:id="7254" w:author="249326630@qq.com" w:date="2018-12-25T18:25:00Z">
              <w:r w:rsidDel="00E27A9C">
                <w:rPr>
                  <w:rFonts w:hint="eastAsia"/>
                  <w:lang w:eastAsia="zh-CN"/>
                </w:rPr>
                <w:delText>输入横幅</w:delText>
              </w:r>
              <w:r w:rsidDel="00E27A9C">
                <w:rPr>
                  <w:lang w:eastAsia="zh-CN"/>
                </w:rPr>
                <w:delText>的备注</w:delText>
              </w:r>
            </w:del>
          </w:p>
        </w:tc>
      </w:tr>
      <w:tr w:rsidR="00591BA9" w:rsidDel="00E27A9C" w14:paraId="101594CC" w14:textId="5AB58CAB" w:rsidTr="00CF3095">
        <w:trPr>
          <w:cnfStyle w:val="000000010000" w:firstRow="0" w:lastRow="0" w:firstColumn="0" w:lastColumn="0" w:oddVBand="0" w:evenVBand="0" w:oddHBand="0" w:evenHBand="1" w:firstRowFirstColumn="0" w:firstRowLastColumn="0" w:lastRowFirstColumn="0" w:lastRowLastColumn="0"/>
          <w:cantSplit/>
          <w:del w:id="7255" w:author="249326630@qq.com" w:date="2018-12-25T18:25:00Z"/>
        </w:trPr>
        <w:tc>
          <w:tcPr>
            <w:tcW w:w="1413" w:type="dxa"/>
          </w:tcPr>
          <w:p w14:paraId="76C647C3" w14:textId="56541562" w:rsidR="00591BA9" w:rsidDel="00E27A9C" w:rsidRDefault="00591BA9" w:rsidP="00CF3095">
            <w:pPr>
              <w:pStyle w:val="Axure0"/>
              <w:ind w:firstLine="360"/>
              <w:rPr>
                <w:del w:id="7256" w:author="249326630@qq.com" w:date="2018-12-25T18:25:00Z"/>
                <w:lang w:eastAsia="zh-CN"/>
              </w:rPr>
            </w:pPr>
            <w:del w:id="7257" w:author="249326630@qq.com" w:date="2018-12-25T18:25:00Z">
              <w:r w:rsidDel="00E27A9C">
                <w:rPr>
                  <w:rFonts w:hint="eastAsia"/>
                  <w:lang w:eastAsia="zh-CN"/>
                </w:rPr>
                <w:delText>4</w:delText>
              </w:r>
            </w:del>
          </w:p>
        </w:tc>
        <w:tc>
          <w:tcPr>
            <w:tcW w:w="2268" w:type="dxa"/>
          </w:tcPr>
          <w:p w14:paraId="2FBBFA14" w14:textId="30AA1842" w:rsidR="00591BA9" w:rsidDel="00E27A9C" w:rsidRDefault="00591BA9" w:rsidP="00CF3095">
            <w:pPr>
              <w:pStyle w:val="Axure0"/>
              <w:ind w:firstLine="360"/>
              <w:rPr>
                <w:del w:id="7258" w:author="249326630@qq.com" w:date="2018-12-25T18:25:00Z"/>
                <w:lang w:eastAsia="zh-CN"/>
              </w:rPr>
            </w:pPr>
            <w:del w:id="7259" w:author="249326630@qq.com" w:date="2018-12-25T18:25:00Z">
              <w:r w:rsidDel="00E27A9C">
                <w:rPr>
                  <w:rFonts w:hint="eastAsia"/>
                  <w:lang w:eastAsia="zh-CN"/>
                </w:rPr>
                <w:delText>保存</w:delText>
              </w:r>
              <w:r w:rsidDel="00E27A9C">
                <w:rPr>
                  <w:lang w:eastAsia="zh-CN"/>
                </w:rPr>
                <w:delText>按钮</w:delText>
              </w:r>
            </w:del>
          </w:p>
        </w:tc>
        <w:tc>
          <w:tcPr>
            <w:tcW w:w="4536" w:type="dxa"/>
          </w:tcPr>
          <w:p w14:paraId="59759D04" w14:textId="690E0A7F" w:rsidR="00591BA9" w:rsidDel="00E27A9C" w:rsidRDefault="00591BA9" w:rsidP="00CF3095">
            <w:pPr>
              <w:pStyle w:val="Axure0"/>
              <w:ind w:firstLine="360"/>
              <w:rPr>
                <w:del w:id="7260" w:author="249326630@qq.com" w:date="2018-12-25T18:25:00Z"/>
                <w:lang w:eastAsia="zh-CN"/>
              </w:rPr>
            </w:pPr>
            <w:del w:id="7261" w:author="249326630@qq.com" w:date="2018-12-25T18:25:00Z">
              <w:r w:rsidDel="00E27A9C">
                <w:rPr>
                  <w:rFonts w:hint="eastAsia"/>
                  <w:lang w:eastAsia="zh-CN"/>
                </w:rPr>
                <w:delText>点击</w:delText>
              </w:r>
              <w:r w:rsidDel="00E27A9C">
                <w:rPr>
                  <w:lang w:eastAsia="zh-CN"/>
                </w:rPr>
                <w:delText>保存按钮，保存横幅数据并</w:delText>
              </w:r>
              <w:r w:rsidR="001E1617" w:rsidDel="00E27A9C">
                <w:rPr>
                  <w:rFonts w:hint="eastAsia"/>
                  <w:lang w:eastAsia="zh-CN"/>
                </w:rPr>
                <w:delText>更</w:delText>
              </w:r>
              <w:r w:rsidR="001E1617" w:rsidDel="00E27A9C">
                <w:rPr>
                  <w:lang w:eastAsia="zh-CN"/>
                </w:rPr>
                <w:delText>新</w:delText>
              </w:r>
              <w:r w:rsidDel="00E27A9C">
                <w:rPr>
                  <w:lang w:eastAsia="zh-CN"/>
                </w:rPr>
                <w:delText>横幅</w:delText>
              </w:r>
            </w:del>
          </w:p>
        </w:tc>
      </w:tr>
    </w:tbl>
    <w:p w14:paraId="26FA10A1" w14:textId="01E2507F" w:rsidR="00591BA9" w:rsidRPr="008A43D2" w:rsidDel="00E27A9C" w:rsidRDefault="00591BA9" w:rsidP="00591BA9">
      <w:pPr>
        <w:rPr>
          <w:del w:id="7262" w:author="249326630@qq.com" w:date="2018-12-25T18:25:00Z"/>
        </w:rPr>
      </w:pPr>
    </w:p>
    <w:p w14:paraId="5BA809D3" w14:textId="6236B97A" w:rsidR="00591BA9" w:rsidRPr="00591BA9" w:rsidDel="00E27A9C" w:rsidRDefault="00591BA9" w:rsidP="00591BA9">
      <w:pPr>
        <w:rPr>
          <w:del w:id="7263" w:author="249326630@qq.com" w:date="2018-12-25T18:25:00Z"/>
        </w:rPr>
      </w:pPr>
    </w:p>
    <w:p w14:paraId="1BE702A8" w14:textId="23C0519C" w:rsidR="00591BA9" w:rsidDel="00E27A9C" w:rsidRDefault="00591BA9">
      <w:pPr>
        <w:ind w:firstLineChars="600" w:firstLine="1260"/>
        <w:rPr>
          <w:ins w:id="7264" w:author="HerculesHu" w:date="2017-12-23T23:51:00Z"/>
          <w:del w:id="7265" w:author="249326630@qq.com" w:date="2018-12-25T18:25:00Z"/>
        </w:rPr>
        <w:pPrChange w:id="7266" w:author="HerculesHu" w:date="2017-12-24T00:15:00Z">
          <w:pPr/>
        </w:pPrChange>
      </w:pPr>
      <w:del w:id="7267" w:author="249326630@qq.com" w:date="2018-12-25T18:25:00Z">
        <w:r w:rsidDel="00E27A9C">
          <w:rPr>
            <w:noProof/>
          </w:rPr>
          <w:drawing>
            <wp:inline distT="0" distB="0" distL="0" distR="0" wp14:anchorId="310B0D6A" wp14:editId="100E671D">
              <wp:extent cx="3867150" cy="49530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867150" cy="4953000"/>
                      </a:xfrm>
                      <a:prstGeom prst="rect">
                        <a:avLst/>
                      </a:prstGeom>
                    </pic:spPr>
                  </pic:pic>
                </a:graphicData>
              </a:graphic>
            </wp:inline>
          </w:drawing>
        </w:r>
      </w:del>
    </w:p>
    <w:p w14:paraId="13F9D262" w14:textId="2E15EF37" w:rsidR="00636C47" w:rsidDel="00E27A9C" w:rsidRDefault="00636C47" w:rsidP="00636C47">
      <w:pPr>
        <w:jc w:val="center"/>
        <w:rPr>
          <w:ins w:id="7268" w:author="HerculesHu" w:date="2017-12-23T23:51:00Z"/>
          <w:del w:id="7269" w:author="249326630@qq.com" w:date="2018-12-25T18:25:00Z"/>
        </w:rPr>
      </w:pPr>
      <w:ins w:id="7270" w:author="HerculesHu" w:date="2017-12-23T23:51:00Z">
        <w:del w:id="7271" w:author="249326630@qq.com" w:date="2018-12-25T18:25:00Z">
          <w:r w:rsidDel="00E27A9C">
            <w:rPr>
              <w:rFonts w:hint="eastAsia"/>
            </w:rPr>
            <w:delText>（电脑</w:delText>
          </w:r>
          <w:r w:rsidDel="00E27A9C">
            <w:delText>版</w:delText>
          </w:r>
          <w:r w:rsidDel="00E27A9C">
            <w:rPr>
              <w:rFonts w:hint="eastAsia"/>
            </w:rPr>
            <w:delText>）</w:delText>
          </w:r>
        </w:del>
      </w:ins>
    </w:p>
    <w:p w14:paraId="7AA8C7EE" w14:textId="1A86E414" w:rsidR="00636C47" w:rsidRPr="00591BA9" w:rsidDel="00E27A9C" w:rsidRDefault="00636C47" w:rsidP="00591BA9">
      <w:pPr>
        <w:rPr>
          <w:del w:id="7272" w:author="249326630@qq.com" w:date="2018-12-25T18:25:00Z"/>
        </w:rPr>
      </w:pPr>
    </w:p>
    <w:p w14:paraId="7DEC5CA7" w14:textId="2FA8CAEF" w:rsidR="00B322BA" w:rsidDel="00E27A9C" w:rsidRDefault="00E54CDC">
      <w:pPr>
        <w:pStyle w:val="a1"/>
        <w:rPr>
          <w:del w:id="7273" w:author="249326630@qq.com" w:date="2018-12-25T18:25:00Z"/>
        </w:rPr>
      </w:pPr>
      <w:ins w:id="7274" w:author="吴苏琪" w:date="2018-01-07T03:50:00Z">
        <w:del w:id="7275" w:author="249326630@qq.com" w:date="2018-12-25T18:25:00Z">
          <w:r w:rsidDel="00E27A9C">
            <w:rPr>
              <w:rFonts w:hint="eastAsia"/>
            </w:rPr>
            <w:delText>管理员</w:delText>
          </w:r>
        </w:del>
      </w:ins>
      <w:del w:id="7276" w:author="249326630@qq.com" w:date="2018-12-25T18:25:00Z">
        <w:r w:rsidR="00B322BA" w:rsidDel="00E27A9C">
          <w:rPr>
            <w:rFonts w:hint="eastAsia"/>
          </w:rPr>
          <w:delText>底部</w:delText>
        </w:r>
        <w:r w:rsidR="00B322BA" w:rsidDel="00E27A9C">
          <w:delText>管理</w:delText>
        </w:r>
      </w:del>
    </w:p>
    <w:p w14:paraId="1B6EC143" w14:textId="482E535D" w:rsidR="00003E4D" w:rsidDel="00E27A9C" w:rsidRDefault="00003E4D" w:rsidP="00003E4D">
      <w:pPr>
        <w:rPr>
          <w:del w:id="7277" w:author="249326630@qq.com" w:date="2018-12-25T18:25:00Z"/>
        </w:rPr>
      </w:pPr>
    </w:p>
    <w:tbl>
      <w:tblPr>
        <w:tblStyle w:val="Axure1"/>
        <w:tblpPr w:leftFromText="180" w:rightFromText="180" w:vertAnchor="text" w:horzAnchor="margin" w:tblpY="51"/>
        <w:tblW w:w="0" w:type="auto"/>
        <w:tblLook w:val="04A0" w:firstRow="1" w:lastRow="0" w:firstColumn="1" w:lastColumn="0" w:noHBand="0" w:noVBand="1"/>
      </w:tblPr>
      <w:tblGrid>
        <w:gridCol w:w="1413"/>
        <w:gridCol w:w="2268"/>
        <w:gridCol w:w="4536"/>
      </w:tblGrid>
      <w:tr w:rsidR="002315F6" w:rsidDel="00E27A9C" w14:paraId="78B52A8F" w14:textId="60A9EED7" w:rsidTr="00CF3095">
        <w:trPr>
          <w:cnfStyle w:val="100000000000" w:firstRow="1" w:lastRow="0" w:firstColumn="0" w:lastColumn="0" w:oddVBand="0" w:evenVBand="0" w:oddHBand="0" w:evenHBand="0" w:firstRowFirstColumn="0" w:firstRowLastColumn="0" w:lastRowFirstColumn="0" w:lastRowLastColumn="0"/>
          <w:cantSplit/>
          <w:tblHeader/>
          <w:del w:id="7278" w:author="249326630@qq.com" w:date="2018-12-25T18:25:00Z"/>
        </w:trPr>
        <w:tc>
          <w:tcPr>
            <w:tcW w:w="1413" w:type="dxa"/>
          </w:tcPr>
          <w:p w14:paraId="445E3F57" w14:textId="3AC09745" w:rsidR="002315F6" w:rsidDel="00E27A9C" w:rsidRDefault="002315F6" w:rsidP="00CF3095">
            <w:pPr>
              <w:pStyle w:val="Axure"/>
              <w:rPr>
                <w:del w:id="7279" w:author="249326630@qq.com" w:date="2018-12-25T18:25:00Z"/>
              </w:rPr>
            </w:pPr>
            <w:del w:id="7280" w:author="249326630@qq.com" w:date="2018-12-25T18:25:00Z">
              <w:r w:rsidDel="00E27A9C">
                <w:delText>脚注</w:delText>
              </w:r>
            </w:del>
          </w:p>
        </w:tc>
        <w:tc>
          <w:tcPr>
            <w:tcW w:w="2268" w:type="dxa"/>
          </w:tcPr>
          <w:p w14:paraId="6EB0BCC7" w14:textId="5EBDE5D2" w:rsidR="002315F6" w:rsidDel="00E27A9C" w:rsidRDefault="002315F6" w:rsidP="00CF3095">
            <w:pPr>
              <w:pStyle w:val="Axure"/>
              <w:rPr>
                <w:del w:id="7281" w:author="249326630@qq.com" w:date="2018-12-25T18:25:00Z"/>
              </w:rPr>
            </w:pPr>
            <w:del w:id="7282" w:author="249326630@qq.com" w:date="2018-12-25T18:25:00Z">
              <w:r w:rsidDel="00E27A9C">
                <w:delText>名称</w:delText>
              </w:r>
            </w:del>
          </w:p>
        </w:tc>
        <w:tc>
          <w:tcPr>
            <w:tcW w:w="4536" w:type="dxa"/>
          </w:tcPr>
          <w:p w14:paraId="0D4705C6" w14:textId="60A2CD46" w:rsidR="002315F6" w:rsidDel="00E27A9C" w:rsidRDefault="002315F6" w:rsidP="00CF3095">
            <w:pPr>
              <w:pStyle w:val="Axure"/>
              <w:tabs>
                <w:tab w:val="left" w:pos="1190"/>
              </w:tabs>
              <w:rPr>
                <w:del w:id="7283" w:author="249326630@qq.com" w:date="2018-12-25T18:25:00Z"/>
              </w:rPr>
            </w:pPr>
            <w:del w:id="7284" w:author="249326630@qq.com" w:date="2018-12-25T18:25:00Z">
              <w:r w:rsidDel="00E27A9C">
                <w:delText>交互</w:delText>
              </w:r>
              <w:r w:rsidDel="00E27A9C">
                <w:tab/>
              </w:r>
            </w:del>
          </w:p>
        </w:tc>
      </w:tr>
      <w:tr w:rsidR="002315F6" w:rsidDel="00E27A9C" w14:paraId="0EB90CFA" w14:textId="71A76672" w:rsidTr="00CF3095">
        <w:trPr>
          <w:cantSplit/>
          <w:del w:id="7285" w:author="249326630@qq.com" w:date="2018-12-25T18:25:00Z"/>
        </w:trPr>
        <w:tc>
          <w:tcPr>
            <w:tcW w:w="1413" w:type="dxa"/>
          </w:tcPr>
          <w:p w14:paraId="592EA18A" w14:textId="185793A8" w:rsidR="002315F6" w:rsidDel="00E27A9C" w:rsidRDefault="002315F6" w:rsidP="00CF3095">
            <w:pPr>
              <w:pStyle w:val="Axure0"/>
              <w:rPr>
                <w:del w:id="7286" w:author="249326630@qq.com" w:date="2018-12-25T18:25:00Z"/>
              </w:rPr>
            </w:pPr>
            <w:del w:id="7287" w:author="249326630@qq.com" w:date="2018-12-25T18:25:00Z">
              <w:r w:rsidDel="00E27A9C">
                <w:delText>1</w:delText>
              </w:r>
            </w:del>
          </w:p>
        </w:tc>
        <w:tc>
          <w:tcPr>
            <w:tcW w:w="2268" w:type="dxa"/>
          </w:tcPr>
          <w:p w14:paraId="6CF8130E" w14:textId="59129E19" w:rsidR="002315F6" w:rsidDel="00E27A9C" w:rsidRDefault="002315F6" w:rsidP="00CF3095">
            <w:pPr>
              <w:pStyle w:val="Axure0"/>
              <w:rPr>
                <w:del w:id="7288" w:author="249326630@qq.com" w:date="2018-12-25T18:25:00Z"/>
                <w:lang w:eastAsia="zh-CN"/>
              </w:rPr>
            </w:pPr>
            <w:del w:id="7289" w:author="249326630@qq.com" w:date="2018-12-25T18:25:00Z">
              <w:r w:rsidDel="00E27A9C">
                <w:rPr>
                  <w:rFonts w:hint="eastAsia"/>
                  <w:lang w:eastAsia="zh-CN"/>
                </w:rPr>
                <w:delText>翻页</w:delText>
              </w:r>
              <w:r w:rsidDel="00E27A9C">
                <w:rPr>
                  <w:lang w:eastAsia="zh-CN"/>
                </w:rPr>
                <w:delText>按钮</w:delText>
              </w:r>
            </w:del>
          </w:p>
        </w:tc>
        <w:tc>
          <w:tcPr>
            <w:tcW w:w="4536" w:type="dxa"/>
          </w:tcPr>
          <w:p w14:paraId="03FFFDD2" w14:textId="0B5FB4CA" w:rsidR="002315F6" w:rsidDel="00E27A9C" w:rsidRDefault="002315F6" w:rsidP="00CF3095">
            <w:pPr>
              <w:pStyle w:val="Axure0"/>
              <w:rPr>
                <w:del w:id="7290" w:author="249326630@qq.com" w:date="2018-12-25T18:25:00Z"/>
                <w:lang w:eastAsia="zh-CN"/>
              </w:rPr>
            </w:pPr>
            <w:del w:id="7291" w:author="249326630@qq.com" w:date="2018-12-25T18:25:00Z">
              <w:r w:rsidDel="00E27A9C">
                <w:rPr>
                  <w:rFonts w:hint="eastAsia"/>
                  <w:lang w:eastAsia="zh-CN"/>
                </w:rPr>
                <w:delText>点击进行</w:delText>
              </w:r>
              <w:r w:rsidDel="00E27A9C">
                <w:rPr>
                  <w:lang w:eastAsia="zh-CN"/>
                </w:rPr>
                <w:delText>翻页</w:delText>
              </w:r>
            </w:del>
          </w:p>
        </w:tc>
      </w:tr>
      <w:tr w:rsidR="002315F6" w:rsidDel="00E27A9C" w14:paraId="45F48035" w14:textId="523A14B5" w:rsidTr="00CF3095">
        <w:trPr>
          <w:cnfStyle w:val="000000010000" w:firstRow="0" w:lastRow="0" w:firstColumn="0" w:lastColumn="0" w:oddVBand="0" w:evenVBand="0" w:oddHBand="0" w:evenHBand="1" w:firstRowFirstColumn="0" w:firstRowLastColumn="0" w:lastRowFirstColumn="0" w:lastRowLastColumn="0"/>
          <w:cantSplit/>
          <w:del w:id="7292" w:author="249326630@qq.com" w:date="2018-12-25T18:25:00Z"/>
        </w:trPr>
        <w:tc>
          <w:tcPr>
            <w:tcW w:w="1413" w:type="dxa"/>
          </w:tcPr>
          <w:p w14:paraId="6C338253" w14:textId="5923D3C3" w:rsidR="002315F6" w:rsidDel="00E27A9C" w:rsidRDefault="002315F6" w:rsidP="00CF3095">
            <w:pPr>
              <w:pStyle w:val="Axure0"/>
              <w:rPr>
                <w:del w:id="7293" w:author="249326630@qq.com" w:date="2018-12-25T18:25:00Z"/>
                <w:lang w:eastAsia="zh-CN"/>
              </w:rPr>
            </w:pPr>
            <w:del w:id="7294" w:author="249326630@qq.com" w:date="2018-12-25T18:25:00Z">
              <w:r w:rsidDel="00E27A9C">
                <w:rPr>
                  <w:rFonts w:hint="eastAsia"/>
                  <w:lang w:eastAsia="zh-CN"/>
                </w:rPr>
                <w:delText>2</w:delText>
              </w:r>
            </w:del>
          </w:p>
        </w:tc>
        <w:tc>
          <w:tcPr>
            <w:tcW w:w="2268" w:type="dxa"/>
          </w:tcPr>
          <w:p w14:paraId="0F1B8A24" w14:textId="30C0911C" w:rsidR="002315F6" w:rsidDel="00E27A9C" w:rsidRDefault="002315F6" w:rsidP="00CF3095">
            <w:pPr>
              <w:pStyle w:val="Axure0"/>
              <w:rPr>
                <w:del w:id="7295" w:author="249326630@qq.com" w:date="2018-12-25T18:25:00Z"/>
                <w:lang w:eastAsia="zh-CN"/>
              </w:rPr>
            </w:pPr>
            <w:del w:id="7296" w:author="249326630@qq.com" w:date="2018-12-25T18:25:00Z">
              <w:r w:rsidDel="00E27A9C">
                <w:rPr>
                  <w:rFonts w:hint="eastAsia"/>
                  <w:lang w:eastAsia="zh-CN"/>
                </w:rPr>
                <w:delText>页码与</w:delText>
              </w:r>
              <w:r w:rsidDel="00E27A9C">
                <w:rPr>
                  <w:lang w:eastAsia="zh-CN"/>
                </w:rPr>
                <w:delText>数量显示条</w:delText>
              </w:r>
            </w:del>
          </w:p>
        </w:tc>
        <w:tc>
          <w:tcPr>
            <w:tcW w:w="4536" w:type="dxa"/>
          </w:tcPr>
          <w:p w14:paraId="2E8F2E6B" w14:textId="08738175" w:rsidR="002315F6" w:rsidDel="00E27A9C" w:rsidRDefault="002315F6" w:rsidP="00CF3095">
            <w:pPr>
              <w:pStyle w:val="Axure0"/>
              <w:rPr>
                <w:del w:id="7297" w:author="249326630@qq.com" w:date="2018-12-25T18:25:00Z"/>
                <w:lang w:eastAsia="zh-CN"/>
              </w:rPr>
            </w:pPr>
            <w:del w:id="7298" w:author="249326630@qq.com" w:date="2018-12-25T18:25:00Z">
              <w:r w:rsidDel="00E27A9C">
                <w:rPr>
                  <w:rFonts w:hint="eastAsia"/>
                  <w:lang w:eastAsia="zh-CN"/>
                </w:rPr>
                <w:delText>显示</w:delText>
              </w:r>
              <w:r w:rsidDel="00E27A9C">
                <w:rPr>
                  <w:lang w:eastAsia="zh-CN"/>
                </w:rPr>
                <w:delText>当前页</w:delText>
              </w:r>
              <w:r w:rsidDel="00E27A9C">
                <w:rPr>
                  <w:rFonts w:hint="eastAsia"/>
                  <w:lang w:eastAsia="zh-CN"/>
                </w:rPr>
                <w:delText>与</w:delText>
              </w:r>
              <w:r w:rsidDel="00E27A9C">
                <w:rPr>
                  <w:lang w:eastAsia="zh-CN"/>
                </w:rPr>
                <w:delText>数量</w:delText>
              </w:r>
            </w:del>
          </w:p>
        </w:tc>
      </w:tr>
      <w:tr w:rsidR="002315F6" w:rsidDel="00E27A9C" w14:paraId="30C31BB3" w14:textId="3CD1D60E" w:rsidTr="00CF3095">
        <w:trPr>
          <w:cantSplit/>
          <w:del w:id="7299" w:author="249326630@qq.com" w:date="2018-12-25T18:25:00Z"/>
        </w:trPr>
        <w:tc>
          <w:tcPr>
            <w:tcW w:w="1413" w:type="dxa"/>
          </w:tcPr>
          <w:p w14:paraId="4FE75A14" w14:textId="467AE52E" w:rsidR="002315F6" w:rsidDel="00E27A9C" w:rsidRDefault="002315F6" w:rsidP="00CF3095">
            <w:pPr>
              <w:pStyle w:val="Axure0"/>
              <w:rPr>
                <w:del w:id="7300" w:author="249326630@qq.com" w:date="2018-12-25T18:25:00Z"/>
                <w:lang w:eastAsia="zh-CN"/>
              </w:rPr>
            </w:pPr>
            <w:del w:id="7301" w:author="249326630@qq.com" w:date="2018-12-25T18:25:00Z">
              <w:r w:rsidDel="00E27A9C">
                <w:rPr>
                  <w:rFonts w:hint="eastAsia"/>
                  <w:lang w:eastAsia="zh-CN"/>
                </w:rPr>
                <w:delText>3</w:delText>
              </w:r>
            </w:del>
          </w:p>
        </w:tc>
        <w:tc>
          <w:tcPr>
            <w:tcW w:w="2268" w:type="dxa"/>
          </w:tcPr>
          <w:p w14:paraId="79778F86" w14:textId="3E5283DC" w:rsidR="002315F6" w:rsidDel="00E27A9C" w:rsidRDefault="002315F6" w:rsidP="00CF3095">
            <w:pPr>
              <w:pStyle w:val="Axure0"/>
              <w:rPr>
                <w:del w:id="7302" w:author="249326630@qq.com" w:date="2018-12-25T18:25:00Z"/>
                <w:lang w:eastAsia="zh-CN"/>
              </w:rPr>
            </w:pPr>
            <w:del w:id="7303" w:author="249326630@qq.com" w:date="2018-12-25T18:25:00Z">
              <w:r w:rsidDel="00E27A9C">
                <w:rPr>
                  <w:rFonts w:hint="eastAsia"/>
                  <w:lang w:eastAsia="zh-CN"/>
                </w:rPr>
                <w:delText>清除</w:delText>
              </w:r>
              <w:r w:rsidDel="00E27A9C">
                <w:rPr>
                  <w:lang w:eastAsia="zh-CN"/>
                </w:rPr>
                <w:delText>按钮</w:delText>
              </w:r>
            </w:del>
          </w:p>
        </w:tc>
        <w:tc>
          <w:tcPr>
            <w:tcW w:w="4536" w:type="dxa"/>
          </w:tcPr>
          <w:p w14:paraId="7AC9F4D9" w14:textId="42D9E924" w:rsidR="002315F6" w:rsidDel="00E27A9C" w:rsidRDefault="002315F6" w:rsidP="00CF3095">
            <w:pPr>
              <w:pStyle w:val="Axure0"/>
              <w:rPr>
                <w:del w:id="7304" w:author="249326630@qq.com" w:date="2018-12-25T18:25:00Z"/>
                <w:lang w:eastAsia="zh-CN"/>
              </w:rPr>
            </w:pPr>
            <w:del w:id="7305" w:author="249326630@qq.com" w:date="2018-12-25T18:25:00Z">
              <w:r w:rsidDel="00E27A9C">
                <w:rPr>
                  <w:rFonts w:hint="eastAsia"/>
                  <w:lang w:eastAsia="zh-CN"/>
                </w:rPr>
                <w:delText>点击对所有</w:delText>
              </w:r>
              <w:r w:rsidDel="00E27A9C">
                <w:rPr>
                  <w:lang w:eastAsia="zh-CN"/>
                </w:rPr>
                <w:delText>页的</w:delText>
              </w:r>
              <w:r w:rsidDel="00E27A9C">
                <w:rPr>
                  <w:rFonts w:hint="eastAsia"/>
                  <w:lang w:eastAsia="zh-CN"/>
                </w:rPr>
                <w:delText>选择进行</w:delText>
              </w:r>
              <w:r w:rsidDel="00E27A9C">
                <w:rPr>
                  <w:lang w:eastAsia="zh-CN"/>
                </w:rPr>
                <w:delText>清除</w:delText>
              </w:r>
            </w:del>
          </w:p>
        </w:tc>
      </w:tr>
      <w:tr w:rsidR="002315F6" w:rsidDel="00E27A9C" w14:paraId="5A41FE91" w14:textId="509A5F84" w:rsidTr="00CF3095">
        <w:trPr>
          <w:cnfStyle w:val="000000010000" w:firstRow="0" w:lastRow="0" w:firstColumn="0" w:lastColumn="0" w:oddVBand="0" w:evenVBand="0" w:oddHBand="0" w:evenHBand="1" w:firstRowFirstColumn="0" w:firstRowLastColumn="0" w:lastRowFirstColumn="0" w:lastRowLastColumn="0"/>
          <w:cantSplit/>
          <w:del w:id="7306" w:author="249326630@qq.com" w:date="2018-12-25T18:25:00Z"/>
        </w:trPr>
        <w:tc>
          <w:tcPr>
            <w:tcW w:w="1413" w:type="dxa"/>
          </w:tcPr>
          <w:p w14:paraId="480A6709" w14:textId="7E57799C" w:rsidR="002315F6" w:rsidDel="00E27A9C" w:rsidRDefault="002315F6" w:rsidP="00CF3095">
            <w:pPr>
              <w:pStyle w:val="Axure0"/>
              <w:rPr>
                <w:del w:id="7307" w:author="249326630@qq.com" w:date="2018-12-25T18:25:00Z"/>
                <w:lang w:eastAsia="zh-CN"/>
              </w:rPr>
            </w:pPr>
            <w:del w:id="7308" w:author="249326630@qq.com" w:date="2018-12-25T18:25:00Z">
              <w:r w:rsidDel="00E27A9C">
                <w:rPr>
                  <w:rFonts w:hint="eastAsia"/>
                  <w:lang w:eastAsia="zh-CN"/>
                </w:rPr>
                <w:delText>4</w:delText>
              </w:r>
            </w:del>
          </w:p>
        </w:tc>
        <w:tc>
          <w:tcPr>
            <w:tcW w:w="2268" w:type="dxa"/>
          </w:tcPr>
          <w:p w14:paraId="521FA946" w14:textId="11E30FD2" w:rsidR="002315F6" w:rsidDel="00E27A9C" w:rsidRDefault="002315F6" w:rsidP="00CF3095">
            <w:pPr>
              <w:pStyle w:val="Axure0"/>
              <w:rPr>
                <w:del w:id="7309" w:author="249326630@qq.com" w:date="2018-12-25T18:25:00Z"/>
                <w:lang w:eastAsia="zh-CN"/>
              </w:rPr>
            </w:pPr>
            <w:del w:id="7310" w:author="249326630@qq.com" w:date="2018-12-25T18:25:00Z">
              <w:r w:rsidDel="00E27A9C">
                <w:rPr>
                  <w:rFonts w:hint="eastAsia"/>
                  <w:lang w:eastAsia="zh-CN"/>
                </w:rPr>
                <w:delText>反选</w:delText>
              </w:r>
              <w:r w:rsidDel="00E27A9C">
                <w:rPr>
                  <w:lang w:eastAsia="zh-CN"/>
                </w:rPr>
                <w:delText>按钮</w:delText>
              </w:r>
            </w:del>
          </w:p>
        </w:tc>
        <w:tc>
          <w:tcPr>
            <w:tcW w:w="4536" w:type="dxa"/>
          </w:tcPr>
          <w:p w14:paraId="23ADB694" w14:textId="76C3CCF2" w:rsidR="002315F6" w:rsidDel="00E27A9C" w:rsidRDefault="002315F6" w:rsidP="00CF3095">
            <w:pPr>
              <w:pStyle w:val="Axure0"/>
              <w:rPr>
                <w:del w:id="7311" w:author="249326630@qq.com" w:date="2018-12-25T18:25:00Z"/>
                <w:lang w:eastAsia="zh-CN"/>
              </w:rPr>
            </w:pPr>
            <w:del w:id="7312" w:author="249326630@qq.com" w:date="2018-12-25T18:25:00Z">
              <w:r w:rsidDel="00E27A9C">
                <w:rPr>
                  <w:rFonts w:hint="eastAsia"/>
                  <w:lang w:eastAsia="zh-CN"/>
                </w:rPr>
                <w:delText>点击进行所有</w:delText>
              </w:r>
              <w:r w:rsidDel="00E27A9C">
                <w:rPr>
                  <w:lang w:eastAsia="zh-CN"/>
                </w:rPr>
                <w:delText>页的</w:delText>
              </w:r>
              <w:r w:rsidDel="00E27A9C">
                <w:rPr>
                  <w:rFonts w:hint="eastAsia"/>
                  <w:lang w:eastAsia="zh-CN"/>
                </w:rPr>
                <w:delText>反选</w:delText>
              </w:r>
            </w:del>
          </w:p>
        </w:tc>
      </w:tr>
      <w:tr w:rsidR="002315F6" w:rsidDel="00E27A9C" w14:paraId="79000FFE" w14:textId="26BD38B5" w:rsidTr="00CF3095">
        <w:trPr>
          <w:cantSplit/>
          <w:del w:id="7313" w:author="249326630@qq.com" w:date="2018-12-25T18:25:00Z"/>
        </w:trPr>
        <w:tc>
          <w:tcPr>
            <w:tcW w:w="1413" w:type="dxa"/>
          </w:tcPr>
          <w:p w14:paraId="30CFE05C" w14:textId="7231BB2C" w:rsidR="002315F6" w:rsidDel="00E27A9C" w:rsidRDefault="002315F6" w:rsidP="00CF3095">
            <w:pPr>
              <w:pStyle w:val="Axure0"/>
              <w:rPr>
                <w:del w:id="7314" w:author="249326630@qq.com" w:date="2018-12-25T18:25:00Z"/>
                <w:lang w:eastAsia="zh-CN"/>
              </w:rPr>
            </w:pPr>
            <w:del w:id="7315" w:author="249326630@qq.com" w:date="2018-12-25T18:25:00Z">
              <w:r w:rsidDel="00E27A9C">
                <w:rPr>
                  <w:rFonts w:hint="eastAsia"/>
                  <w:lang w:eastAsia="zh-CN"/>
                </w:rPr>
                <w:delText>5</w:delText>
              </w:r>
            </w:del>
          </w:p>
        </w:tc>
        <w:tc>
          <w:tcPr>
            <w:tcW w:w="2268" w:type="dxa"/>
          </w:tcPr>
          <w:p w14:paraId="31DF018A" w14:textId="10B298D8" w:rsidR="002315F6" w:rsidDel="00E27A9C" w:rsidRDefault="002315F6" w:rsidP="00CF3095">
            <w:pPr>
              <w:pStyle w:val="Axure0"/>
              <w:rPr>
                <w:del w:id="7316" w:author="249326630@qq.com" w:date="2018-12-25T18:25:00Z"/>
                <w:lang w:eastAsia="zh-CN"/>
              </w:rPr>
            </w:pPr>
            <w:del w:id="7317" w:author="249326630@qq.com" w:date="2018-12-25T18:25:00Z">
              <w:r w:rsidDel="00E27A9C">
                <w:rPr>
                  <w:rFonts w:hint="eastAsia"/>
                  <w:lang w:eastAsia="zh-CN"/>
                </w:rPr>
                <w:delText>全选</w:delText>
              </w:r>
              <w:r w:rsidDel="00E27A9C">
                <w:rPr>
                  <w:lang w:eastAsia="zh-CN"/>
                </w:rPr>
                <w:delText>按钮</w:delText>
              </w:r>
            </w:del>
          </w:p>
        </w:tc>
        <w:tc>
          <w:tcPr>
            <w:tcW w:w="4536" w:type="dxa"/>
          </w:tcPr>
          <w:p w14:paraId="534AD5FC" w14:textId="60E0AF98" w:rsidR="002315F6" w:rsidDel="00E27A9C" w:rsidRDefault="002315F6" w:rsidP="00CF3095">
            <w:pPr>
              <w:pStyle w:val="Axure0"/>
              <w:rPr>
                <w:del w:id="7318" w:author="249326630@qq.com" w:date="2018-12-25T18:25:00Z"/>
                <w:lang w:eastAsia="zh-CN"/>
              </w:rPr>
            </w:pPr>
            <w:del w:id="7319" w:author="249326630@qq.com" w:date="2018-12-25T18:25:00Z">
              <w:r w:rsidDel="00E27A9C">
                <w:rPr>
                  <w:rFonts w:hint="eastAsia"/>
                  <w:lang w:eastAsia="zh-CN"/>
                </w:rPr>
                <w:delText>点击进行所有</w:delText>
              </w:r>
              <w:r w:rsidDel="00E27A9C">
                <w:rPr>
                  <w:lang w:eastAsia="zh-CN"/>
                </w:rPr>
                <w:delText>页的</w:delText>
              </w:r>
              <w:r w:rsidDel="00E27A9C">
                <w:rPr>
                  <w:rFonts w:hint="eastAsia"/>
                  <w:lang w:eastAsia="zh-CN"/>
                </w:rPr>
                <w:delText>全选</w:delText>
              </w:r>
            </w:del>
          </w:p>
        </w:tc>
      </w:tr>
      <w:tr w:rsidR="002315F6" w:rsidDel="00E27A9C" w14:paraId="3278F021" w14:textId="3FABD179" w:rsidTr="00CF3095">
        <w:trPr>
          <w:cnfStyle w:val="000000010000" w:firstRow="0" w:lastRow="0" w:firstColumn="0" w:lastColumn="0" w:oddVBand="0" w:evenVBand="0" w:oddHBand="0" w:evenHBand="1" w:firstRowFirstColumn="0" w:firstRowLastColumn="0" w:lastRowFirstColumn="0" w:lastRowLastColumn="0"/>
          <w:cantSplit/>
          <w:del w:id="7320" w:author="249326630@qq.com" w:date="2018-12-25T18:25:00Z"/>
        </w:trPr>
        <w:tc>
          <w:tcPr>
            <w:tcW w:w="1413" w:type="dxa"/>
          </w:tcPr>
          <w:p w14:paraId="12726F40" w14:textId="471024DF" w:rsidR="002315F6" w:rsidDel="00E27A9C" w:rsidRDefault="002315F6" w:rsidP="00CF3095">
            <w:pPr>
              <w:pStyle w:val="Axure0"/>
              <w:rPr>
                <w:del w:id="7321" w:author="249326630@qq.com" w:date="2018-12-25T18:25:00Z"/>
                <w:lang w:eastAsia="zh-CN"/>
              </w:rPr>
            </w:pPr>
            <w:del w:id="7322" w:author="249326630@qq.com" w:date="2018-12-25T18:25:00Z">
              <w:r w:rsidDel="00E27A9C">
                <w:rPr>
                  <w:rFonts w:hint="eastAsia"/>
                  <w:lang w:eastAsia="zh-CN"/>
                </w:rPr>
                <w:delText>6</w:delText>
              </w:r>
            </w:del>
          </w:p>
        </w:tc>
        <w:tc>
          <w:tcPr>
            <w:tcW w:w="2268" w:type="dxa"/>
          </w:tcPr>
          <w:p w14:paraId="4B2293FC" w14:textId="66B65F17" w:rsidR="002315F6" w:rsidDel="00E27A9C" w:rsidRDefault="002315F6" w:rsidP="00CF3095">
            <w:pPr>
              <w:pStyle w:val="Axure0"/>
              <w:rPr>
                <w:del w:id="7323" w:author="249326630@qq.com" w:date="2018-12-25T18:25:00Z"/>
                <w:lang w:eastAsia="zh-CN"/>
              </w:rPr>
            </w:pPr>
            <w:del w:id="7324" w:author="249326630@qq.com" w:date="2018-12-25T18:25:00Z">
              <w:r w:rsidDel="00E27A9C">
                <w:rPr>
                  <w:rFonts w:hint="eastAsia"/>
                  <w:lang w:eastAsia="zh-CN"/>
                </w:rPr>
                <w:delText>复选</w:delText>
              </w:r>
              <w:r w:rsidDel="00E27A9C">
                <w:rPr>
                  <w:lang w:eastAsia="zh-CN"/>
                </w:rPr>
                <w:delText>框</w:delText>
              </w:r>
            </w:del>
          </w:p>
        </w:tc>
        <w:tc>
          <w:tcPr>
            <w:tcW w:w="4536" w:type="dxa"/>
          </w:tcPr>
          <w:p w14:paraId="08940B0F" w14:textId="06D1F4DF" w:rsidR="002315F6" w:rsidDel="00E27A9C" w:rsidRDefault="002315F6" w:rsidP="00CF3095">
            <w:pPr>
              <w:pStyle w:val="Axure0"/>
              <w:rPr>
                <w:del w:id="7325" w:author="249326630@qq.com" w:date="2018-12-25T18:25:00Z"/>
                <w:lang w:eastAsia="zh-CN"/>
              </w:rPr>
            </w:pPr>
            <w:del w:id="7326" w:author="249326630@qq.com" w:date="2018-12-25T18:25:00Z">
              <w:r w:rsidDel="00E27A9C">
                <w:rPr>
                  <w:rFonts w:hint="eastAsia"/>
                  <w:lang w:eastAsia="zh-CN"/>
                </w:rPr>
                <w:delText>点击进行复选</w:delText>
              </w:r>
            </w:del>
          </w:p>
        </w:tc>
      </w:tr>
      <w:tr w:rsidR="002315F6" w:rsidDel="00E27A9C" w14:paraId="4B73FB54" w14:textId="1DF94934" w:rsidTr="00CF3095">
        <w:trPr>
          <w:cantSplit/>
          <w:del w:id="7327" w:author="249326630@qq.com" w:date="2018-12-25T18:25:00Z"/>
        </w:trPr>
        <w:tc>
          <w:tcPr>
            <w:tcW w:w="1413" w:type="dxa"/>
          </w:tcPr>
          <w:p w14:paraId="64A0E5DF" w14:textId="558C4426" w:rsidR="002315F6" w:rsidDel="00E27A9C" w:rsidRDefault="002315F6" w:rsidP="00CF3095">
            <w:pPr>
              <w:pStyle w:val="Axure0"/>
              <w:rPr>
                <w:del w:id="7328" w:author="249326630@qq.com" w:date="2018-12-25T18:25:00Z"/>
                <w:lang w:eastAsia="zh-CN"/>
              </w:rPr>
            </w:pPr>
            <w:del w:id="7329" w:author="249326630@qq.com" w:date="2018-12-25T18:25:00Z">
              <w:r w:rsidDel="00E27A9C">
                <w:rPr>
                  <w:rFonts w:hint="eastAsia"/>
                  <w:lang w:eastAsia="zh-CN"/>
                </w:rPr>
                <w:delText>7</w:delText>
              </w:r>
            </w:del>
          </w:p>
        </w:tc>
        <w:tc>
          <w:tcPr>
            <w:tcW w:w="2268" w:type="dxa"/>
          </w:tcPr>
          <w:p w14:paraId="0B9F8B95" w14:textId="700D1404" w:rsidR="002315F6" w:rsidDel="00E27A9C" w:rsidRDefault="002315F6" w:rsidP="00CF3095">
            <w:pPr>
              <w:pStyle w:val="Axure0"/>
              <w:rPr>
                <w:del w:id="7330" w:author="249326630@qq.com" w:date="2018-12-25T18:25:00Z"/>
                <w:lang w:eastAsia="zh-CN"/>
              </w:rPr>
            </w:pPr>
            <w:del w:id="7331" w:author="249326630@qq.com" w:date="2018-12-25T18:25:00Z">
              <w:r w:rsidDel="00E27A9C">
                <w:rPr>
                  <w:rFonts w:hint="eastAsia"/>
                  <w:lang w:eastAsia="zh-CN"/>
                </w:rPr>
                <w:delText>单项删除</w:delText>
              </w:r>
              <w:r w:rsidDel="00E27A9C">
                <w:rPr>
                  <w:lang w:eastAsia="zh-CN"/>
                </w:rPr>
                <w:delText>按钮</w:delText>
              </w:r>
            </w:del>
          </w:p>
        </w:tc>
        <w:tc>
          <w:tcPr>
            <w:tcW w:w="4536" w:type="dxa"/>
          </w:tcPr>
          <w:p w14:paraId="02BA985E" w14:textId="31261B7D" w:rsidR="002315F6" w:rsidDel="00E27A9C" w:rsidRDefault="002315F6" w:rsidP="00CF3095">
            <w:pPr>
              <w:pStyle w:val="Axure0"/>
              <w:rPr>
                <w:del w:id="7332" w:author="249326630@qq.com" w:date="2018-12-25T18:25:00Z"/>
                <w:lang w:eastAsia="zh-CN"/>
              </w:rPr>
            </w:pPr>
            <w:del w:id="7333" w:author="249326630@qq.com" w:date="2018-12-25T18:25:00Z">
              <w:r w:rsidDel="00E27A9C">
                <w:rPr>
                  <w:rFonts w:hint="eastAsia"/>
                  <w:lang w:eastAsia="zh-CN"/>
                </w:rPr>
                <w:delText>点击</w:delText>
              </w:r>
              <w:r w:rsidDel="00E27A9C">
                <w:rPr>
                  <w:lang w:eastAsia="zh-CN"/>
                </w:rPr>
                <w:delText>对该项</w:delText>
              </w:r>
              <w:r w:rsidR="000752C5" w:rsidDel="00E27A9C">
                <w:rPr>
                  <w:rFonts w:hint="eastAsia"/>
                  <w:lang w:eastAsia="zh-CN"/>
                </w:rPr>
                <w:delText>友情</w:delText>
              </w:r>
              <w:r w:rsidR="000752C5" w:rsidDel="00E27A9C">
                <w:rPr>
                  <w:lang w:eastAsia="zh-CN"/>
                </w:rPr>
                <w:delText>链接</w:delText>
              </w:r>
              <w:r w:rsidDel="00E27A9C">
                <w:rPr>
                  <w:lang w:eastAsia="zh-CN"/>
                </w:rPr>
                <w:delText>进行</w:delText>
              </w:r>
              <w:r w:rsidDel="00E27A9C">
                <w:rPr>
                  <w:rFonts w:hint="eastAsia"/>
                  <w:lang w:eastAsia="zh-CN"/>
                </w:rPr>
                <w:delText>删</w:delText>
              </w:r>
              <w:r w:rsidDel="00E27A9C">
                <w:rPr>
                  <w:lang w:eastAsia="zh-CN"/>
                </w:rPr>
                <w:delText>除</w:delText>
              </w:r>
            </w:del>
          </w:p>
        </w:tc>
      </w:tr>
      <w:tr w:rsidR="002315F6" w:rsidDel="00E27A9C" w14:paraId="7C5B53C2" w14:textId="10607803" w:rsidTr="00CF3095">
        <w:trPr>
          <w:cnfStyle w:val="000000010000" w:firstRow="0" w:lastRow="0" w:firstColumn="0" w:lastColumn="0" w:oddVBand="0" w:evenVBand="0" w:oddHBand="0" w:evenHBand="1" w:firstRowFirstColumn="0" w:firstRowLastColumn="0" w:lastRowFirstColumn="0" w:lastRowLastColumn="0"/>
          <w:cantSplit/>
          <w:del w:id="7334" w:author="249326630@qq.com" w:date="2018-12-25T18:25:00Z"/>
        </w:trPr>
        <w:tc>
          <w:tcPr>
            <w:tcW w:w="1413" w:type="dxa"/>
          </w:tcPr>
          <w:p w14:paraId="3B7DB3AA" w14:textId="081C3099" w:rsidR="002315F6" w:rsidDel="00E27A9C" w:rsidRDefault="002315F6" w:rsidP="00CF3095">
            <w:pPr>
              <w:pStyle w:val="Axure0"/>
              <w:rPr>
                <w:del w:id="7335" w:author="249326630@qq.com" w:date="2018-12-25T18:25:00Z"/>
                <w:lang w:eastAsia="zh-CN"/>
              </w:rPr>
            </w:pPr>
            <w:del w:id="7336" w:author="249326630@qq.com" w:date="2018-12-25T18:25:00Z">
              <w:r w:rsidDel="00E27A9C">
                <w:rPr>
                  <w:rFonts w:hint="eastAsia"/>
                  <w:lang w:eastAsia="zh-CN"/>
                </w:rPr>
                <w:delText>8</w:delText>
              </w:r>
            </w:del>
          </w:p>
        </w:tc>
        <w:tc>
          <w:tcPr>
            <w:tcW w:w="2268" w:type="dxa"/>
          </w:tcPr>
          <w:p w14:paraId="60624BAF" w14:textId="4C3A4D6A" w:rsidR="002315F6" w:rsidDel="00E27A9C" w:rsidRDefault="002315F6" w:rsidP="00CF3095">
            <w:pPr>
              <w:pStyle w:val="Axure0"/>
              <w:rPr>
                <w:del w:id="7337" w:author="249326630@qq.com" w:date="2018-12-25T18:25:00Z"/>
                <w:lang w:eastAsia="zh-CN"/>
              </w:rPr>
            </w:pPr>
            <w:del w:id="7338" w:author="249326630@qq.com" w:date="2018-12-25T18:25:00Z">
              <w:r w:rsidDel="00E27A9C">
                <w:rPr>
                  <w:rFonts w:hint="eastAsia"/>
                  <w:lang w:eastAsia="zh-CN"/>
                </w:rPr>
                <w:delText>编辑</w:delText>
              </w:r>
              <w:r w:rsidR="000752C5" w:rsidDel="00E27A9C">
                <w:rPr>
                  <w:rFonts w:hint="eastAsia"/>
                  <w:lang w:eastAsia="zh-CN"/>
                </w:rPr>
                <w:delText>友情</w:delText>
              </w:r>
              <w:r w:rsidR="000752C5" w:rsidDel="00E27A9C">
                <w:rPr>
                  <w:lang w:eastAsia="zh-CN"/>
                </w:rPr>
                <w:delText>链接</w:delText>
              </w:r>
              <w:r w:rsidDel="00E27A9C">
                <w:rPr>
                  <w:lang w:eastAsia="zh-CN"/>
                </w:rPr>
                <w:delText>标志</w:delText>
              </w:r>
            </w:del>
          </w:p>
        </w:tc>
        <w:tc>
          <w:tcPr>
            <w:tcW w:w="4536" w:type="dxa"/>
          </w:tcPr>
          <w:p w14:paraId="35FE6AFE" w14:textId="0A8E4E5A" w:rsidR="002315F6" w:rsidDel="00E27A9C" w:rsidRDefault="002315F6" w:rsidP="00CF3095">
            <w:pPr>
              <w:pStyle w:val="Axure0"/>
              <w:rPr>
                <w:del w:id="7339" w:author="249326630@qq.com" w:date="2018-12-25T18:25:00Z"/>
                <w:lang w:eastAsia="zh-CN"/>
              </w:rPr>
            </w:pPr>
            <w:del w:id="7340" w:author="249326630@qq.com" w:date="2018-12-25T18:25:00Z">
              <w:r w:rsidDel="00E27A9C">
                <w:rPr>
                  <w:rFonts w:hint="eastAsia"/>
                  <w:lang w:eastAsia="zh-CN"/>
                </w:rPr>
                <w:delText>点击</w:delText>
              </w:r>
              <w:r w:rsidDel="00E27A9C">
                <w:rPr>
                  <w:lang w:eastAsia="zh-CN"/>
                </w:rPr>
                <w:delText>后</w:delText>
              </w:r>
              <w:r w:rsidDel="00E27A9C">
                <w:rPr>
                  <w:rFonts w:hint="eastAsia"/>
                  <w:lang w:eastAsia="zh-CN"/>
                </w:rPr>
                <w:delText>进行</w:delText>
              </w:r>
              <w:r w:rsidR="000752C5" w:rsidDel="00E27A9C">
                <w:rPr>
                  <w:rFonts w:hint="eastAsia"/>
                  <w:lang w:eastAsia="zh-CN"/>
                </w:rPr>
                <w:delText>友情</w:delText>
              </w:r>
              <w:r w:rsidR="000752C5" w:rsidDel="00E27A9C">
                <w:rPr>
                  <w:lang w:eastAsia="zh-CN"/>
                </w:rPr>
                <w:delText>链接</w:delText>
              </w:r>
              <w:r w:rsidDel="00E27A9C">
                <w:rPr>
                  <w:lang w:eastAsia="zh-CN"/>
                </w:rPr>
                <w:delText>的编辑</w:delText>
              </w:r>
            </w:del>
          </w:p>
        </w:tc>
      </w:tr>
      <w:tr w:rsidR="002315F6" w:rsidDel="00E27A9C" w14:paraId="3DAC3C57" w14:textId="0EEE9A5C" w:rsidTr="00CF3095">
        <w:trPr>
          <w:cantSplit/>
          <w:del w:id="7341" w:author="249326630@qq.com" w:date="2018-12-25T18:25:00Z"/>
        </w:trPr>
        <w:tc>
          <w:tcPr>
            <w:tcW w:w="1413" w:type="dxa"/>
          </w:tcPr>
          <w:p w14:paraId="56A9303D" w14:textId="01843417" w:rsidR="002315F6" w:rsidDel="00E27A9C" w:rsidRDefault="002315F6" w:rsidP="00CF3095">
            <w:pPr>
              <w:pStyle w:val="Axure0"/>
              <w:rPr>
                <w:del w:id="7342" w:author="249326630@qq.com" w:date="2018-12-25T18:25:00Z"/>
                <w:lang w:eastAsia="zh-CN"/>
              </w:rPr>
            </w:pPr>
            <w:del w:id="7343" w:author="249326630@qq.com" w:date="2018-12-25T18:25:00Z">
              <w:r w:rsidDel="00E27A9C">
                <w:rPr>
                  <w:rFonts w:hint="eastAsia"/>
                  <w:lang w:eastAsia="zh-CN"/>
                </w:rPr>
                <w:delText>9</w:delText>
              </w:r>
            </w:del>
          </w:p>
        </w:tc>
        <w:tc>
          <w:tcPr>
            <w:tcW w:w="2268" w:type="dxa"/>
          </w:tcPr>
          <w:p w14:paraId="33AC6A41" w14:textId="6BDE8BE1" w:rsidR="002315F6" w:rsidDel="00E27A9C" w:rsidRDefault="002315F6" w:rsidP="00CF3095">
            <w:pPr>
              <w:pStyle w:val="Axure0"/>
              <w:rPr>
                <w:del w:id="7344" w:author="249326630@qq.com" w:date="2018-12-25T18:25:00Z"/>
                <w:lang w:eastAsia="zh-CN"/>
              </w:rPr>
            </w:pPr>
            <w:del w:id="7345" w:author="249326630@qq.com" w:date="2018-12-25T18:25:00Z">
              <w:r w:rsidDel="00E27A9C">
                <w:rPr>
                  <w:rFonts w:hint="eastAsia"/>
                  <w:lang w:eastAsia="zh-CN"/>
                </w:rPr>
                <w:delText>复选删除按钮</w:delText>
              </w:r>
            </w:del>
          </w:p>
        </w:tc>
        <w:tc>
          <w:tcPr>
            <w:tcW w:w="4536" w:type="dxa"/>
          </w:tcPr>
          <w:p w14:paraId="78750E23" w14:textId="72C1C6A5" w:rsidR="002315F6" w:rsidDel="00E27A9C" w:rsidRDefault="002315F6" w:rsidP="00CF3095">
            <w:pPr>
              <w:pStyle w:val="Axure0"/>
              <w:rPr>
                <w:del w:id="7346" w:author="249326630@qq.com" w:date="2018-12-25T18:25:00Z"/>
                <w:lang w:eastAsia="zh-CN"/>
              </w:rPr>
            </w:pPr>
            <w:del w:id="7347" w:author="249326630@qq.com" w:date="2018-12-25T18:25:00Z">
              <w:r w:rsidDel="00E27A9C">
                <w:rPr>
                  <w:rFonts w:hint="eastAsia"/>
                  <w:lang w:eastAsia="zh-CN"/>
                </w:rPr>
                <w:delText>点击</w:delText>
              </w:r>
              <w:r w:rsidDel="00E27A9C">
                <w:rPr>
                  <w:lang w:eastAsia="zh-CN"/>
                </w:rPr>
                <w:delText>对</w:delText>
              </w:r>
              <w:r w:rsidDel="00E27A9C">
                <w:rPr>
                  <w:rFonts w:hint="eastAsia"/>
                  <w:lang w:eastAsia="zh-CN"/>
                </w:rPr>
                <w:delText>复选</w:delText>
              </w:r>
              <w:r w:rsidR="006B41C0" w:rsidDel="00E27A9C">
                <w:rPr>
                  <w:rFonts w:hint="eastAsia"/>
                  <w:lang w:eastAsia="zh-CN"/>
                </w:rPr>
                <w:delText>友情</w:delText>
              </w:r>
              <w:r w:rsidR="006B41C0" w:rsidDel="00E27A9C">
                <w:rPr>
                  <w:lang w:eastAsia="zh-CN"/>
                </w:rPr>
                <w:delText>链接</w:delText>
              </w:r>
              <w:r w:rsidDel="00E27A9C">
                <w:rPr>
                  <w:lang w:eastAsia="zh-CN"/>
                </w:rPr>
                <w:delText>进行</w:delText>
              </w:r>
              <w:r w:rsidDel="00E27A9C">
                <w:rPr>
                  <w:rFonts w:hint="eastAsia"/>
                  <w:lang w:eastAsia="zh-CN"/>
                </w:rPr>
                <w:delText>删</w:delText>
              </w:r>
              <w:r w:rsidDel="00E27A9C">
                <w:rPr>
                  <w:lang w:eastAsia="zh-CN"/>
                </w:rPr>
                <w:delText>除</w:delText>
              </w:r>
            </w:del>
          </w:p>
        </w:tc>
      </w:tr>
      <w:tr w:rsidR="002315F6" w:rsidDel="00E27A9C" w14:paraId="70488EB9" w14:textId="66A229F3" w:rsidTr="00CF3095">
        <w:trPr>
          <w:cnfStyle w:val="000000010000" w:firstRow="0" w:lastRow="0" w:firstColumn="0" w:lastColumn="0" w:oddVBand="0" w:evenVBand="0" w:oddHBand="0" w:evenHBand="1" w:firstRowFirstColumn="0" w:firstRowLastColumn="0" w:lastRowFirstColumn="0" w:lastRowLastColumn="0"/>
          <w:cantSplit/>
          <w:del w:id="7348" w:author="249326630@qq.com" w:date="2018-12-25T18:25:00Z"/>
        </w:trPr>
        <w:tc>
          <w:tcPr>
            <w:tcW w:w="1413" w:type="dxa"/>
          </w:tcPr>
          <w:p w14:paraId="1393B78A" w14:textId="2B5BA6EA" w:rsidR="002315F6" w:rsidDel="00E27A9C" w:rsidRDefault="002315F6" w:rsidP="00CF3095">
            <w:pPr>
              <w:pStyle w:val="Axure0"/>
              <w:rPr>
                <w:del w:id="7349" w:author="249326630@qq.com" w:date="2018-12-25T18:25:00Z"/>
                <w:lang w:eastAsia="zh-CN"/>
              </w:rPr>
            </w:pPr>
            <w:del w:id="7350" w:author="249326630@qq.com" w:date="2018-12-25T18:25:00Z">
              <w:r w:rsidDel="00E27A9C">
                <w:rPr>
                  <w:rFonts w:hint="eastAsia"/>
                  <w:lang w:eastAsia="zh-CN"/>
                </w:rPr>
                <w:delText>10</w:delText>
              </w:r>
            </w:del>
          </w:p>
        </w:tc>
        <w:tc>
          <w:tcPr>
            <w:tcW w:w="2268" w:type="dxa"/>
          </w:tcPr>
          <w:p w14:paraId="24F4EC1F" w14:textId="2A865C6A" w:rsidR="002315F6" w:rsidDel="00E27A9C" w:rsidRDefault="006B41C0" w:rsidP="00CF3095">
            <w:pPr>
              <w:pStyle w:val="Axure0"/>
              <w:rPr>
                <w:del w:id="7351" w:author="249326630@qq.com" w:date="2018-12-25T18:25:00Z"/>
                <w:lang w:eastAsia="zh-CN"/>
              </w:rPr>
            </w:pPr>
            <w:del w:id="7352" w:author="249326630@qq.com" w:date="2018-12-25T18:25:00Z">
              <w:r w:rsidDel="00E27A9C">
                <w:rPr>
                  <w:rFonts w:hint="eastAsia"/>
                  <w:lang w:eastAsia="zh-CN"/>
                </w:rPr>
                <w:delText>友情链接</w:delText>
              </w:r>
              <w:r w:rsidDel="00E27A9C">
                <w:rPr>
                  <w:rFonts w:hint="eastAsia"/>
                  <w:lang w:eastAsia="zh-CN"/>
                </w:rPr>
                <w:delText>URL</w:delText>
              </w:r>
              <w:r w:rsidDel="00E27A9C">
                <w:rPr>
                  <w:rFonts w:hint="eastAsia"/>
                  <w:lang w:eastAsia="zh-CN"/>
                </w:rPr>
                <w:delText>属性</w:delText>
              </w:r>
              <w:r w:rsidDel="00E27A9C">
                <w:rPr>
                  <w:lang w:eastAsia="zh-CN"/>
                </w:rPr>
                <w:delText>列</w:delText>
              </w:r>
            </w:del>
          </w:p>
        </w:tc>
        <w:tc>
          <w:tcPr>
            <w:tcW w:w="4536" w:type="dxa"/>
          </w:tcPr>
          <w:p w14:paraId="63132392" w14:textId="089210FB" w:rsidR="002315F6" w:rsidDel="00E27A9C" w:rsidRDefault="006B41C0" w:rsidP="006B41C0">
            <w:pPr>
              <w:pStyle w:val="Axure0"/>
              <w:rPr>
                <w:del w:id="7353" w:author="249326630@qq.com" w:date="2018-12-25T18:25:00Z"/>
                <w:lang w:eastAsia="zh-CN"/>
              </w:rPr>
            </w:pPr>
            <w:del w:id="7354" w:author="249326630@qq.com" w:date="2018-12-25T18:25:00Z">
              <w:r w:rsidDel="00E27A9C">
                <w:rPr>
                  <w:rFonts w:hint="eastAsia"/>
                  <w:lang w:eastAsia="zh-CN"/>
                </w:rPr>
                <w:delText>点击</w:delText>
              </w:r>
              <w:r w:rsidDel="00E27A9C">
                <w:rPr>
                  <w:lang w:eastAsia="zh-CN"/>
                </w:rPr>
                <w:delText>将</w:delText>
              </w:r>
              <w:r w:rsidDel="00E27A9C">
                <w:rPr>
                  <w:rFonts w:hint="eastAsia"/>
                  <w:lang w:eastAsia="zh-CN"/>
                </w:rPr>
                <w:delText>U</w:delText>
              </w:r>
              <w:r w:rsidDel="00E27A9C">
                <w:rPr>
                  <w:lang w:eastAsia="zh-CN"/>
                </w:rPr>
                <w:delText>RL</w:delText>
              </w:r>
              <w:r w:rsidDel="00E27A9C">
                <w:rPr>
                  <w:rFonts w:hint="eastAsia"/>
                  <w:lang w:eastAsia="zh-CN"/>
                </w:rPr>
                <w:delText>进行</w:delText>
              </w:r>
              <w:r w:rsidDel="00E27A9C">
                <w:rPr>
                  <w:lang w:eastAsia="zh-CN"/>
                </w:rPr>
                <w:delText>字典序排序</w:delText>
              </w:r>
            </w:del>
          </w:p>
        </w:tc>
      </w:tr>
      <w:tr w:rsidR="002315F6" w:rsidDel="00E27A9C" w14:paraId="1C151D59" w14:textId="6F3B6A4C" w:rsidTr="00CF3095">
        <w:trPr>
          <w:cantSplit/>
          <w:del w:id="7355" w:author="249326630@qq.com" w:date="2018-12-25T18:25:00Z"/>
        </w:trPr>
        <w:tc>
          <w:tcPr>
            <w:tcW w:w="1413" w:type="dxa"/>
          </w:tcPr>
          <w:p w14:paraId="2A98449F" w14:textId="326F4102" w:rsidR="002315F6" w:rsidDel="00E27A9C" w:rsidRDefault="002315F6" w:rsidP="00CF3095">
            <w:pPr>
              <w:pStyle w:val="Axure0"/>
              <w:rPr>
                <w:del w:id="7356" w:author="249326630@qq.com" w:date="2018-12-25T18:25:00Z"/>
                <w:lang w:eastAsia="zh-CN"/>
              </w:rPr>
            </w:pPr>
            <w:del w:id="7357" w:author="249326630@qq.com" w:date="2018-12-25T18:25:00Z">
              <w:r w:rsidDel="00E27A9C">
                <w:rPr>
                  <w:rFonts w:hint="eastAsia"/>
                  <w:lang w:eastAsia="zh-CN"/>
                </w:rPr>
                <w:delText>11</w:delText>
              </w:r>
            </w:del>
          </w:p>
        </w:tc>
        <w:tc>
          <w:tcPr>
            <w:tcW w:w="2268" w:type="dxa"/>
          </w:tcPr>
          <w:p w14:paraId="2E8D5384" w14:textId="0D1D1FC1" w:rsidR="002315F6" w:rsidDel="00E27A9C" w:rsidRDefault="00B3746A" w:rsidP="00CF3095">
            <w:pPr>
              <w:pStyle w:val="Axure0"/>
              <w:rPr>
                <w:del w:id="7358" w:author="249326630@qq.com" w:date="2018-12-25T18:25:00Z"/>
                <w:lang w:eastAsia="zh-CN"/>
              </w:rPr>
            </w:pPr>
            <w:del w:id="7359" w:author="249326630@qq.com" w:date="2018-12-25T18:25:00Z">
              <w:r w:rsidDel="00E27A9C">
                <w:rPr>
                  <w:rFonts w:hint="eastAsia"/>
                  <w:lang w:eastAsia="zh-CN"/>
                </w:rPr>
                <w:delText>版权编辑</w:delText>
              </w:r>
              <w:r w:rsidDel="00E27A9C">
                <w:rPr>
                  <w:lang w:eastAsia="zh-CN"/>
                </w:rPr>
                <w:delText>框</w:delText>
              </w:r>
            </w:del>
          </w:p>
        </w:tc>
        <w:tc>
          <w:tcPr>
            <w:tcW w:w="4536" w:type="dxa"/>
          </w:tcPr>
          <w:p w14:paraId="7EC9BAED" w14:textId="2CB6788C" w:rsidR="002315F6" w:rsidDel="00E27A9C" w:rsidRDefault="00B3746A" w:rsidP="00CF3095">
            <w:pPr>
              <w:pStyle w:val="Axure0"/>
              <w:rPr>
                <w:del w:id="7360" w:author="249326630@qq.com" w:date="2018-12-25T18:25:00Z"/>
                <w:lang w:eastAsia="zh-CN"/>
              </w:rPr>
            </w:pPr>
            <w:del w:id="7361" w:author="249326630@qq.com" w:date="2018-12-25T18:25:00Z">
              <w:r w:rsidDel="00E27A9C">
                <w:rPr>
                  <w:rFonts w:hint="eastAsia"/>
                  <w:lang w:eastAsia="zh-CN"/>
                </w:rPr>
                <w:delText>输入更新</w:delText>
              </w:r>
              <w:r w:rsidDel="00E27A9C">
                <w:rPr>
                  <w:lang w:eastAsia="zh-CN"/>
                </w:rPr>
                <w:delText>的版权</w:delText>
              </w:r>
            </w:del>
          </w:p>
        </w:tc>
      </w:tr>
      <w:tr w:rsidR="002315F6" w:rsidDel="00E27A9C" w14:paraId="23FFE374" w14:textId="68DEBFE5" w:rsidTr="00CF3095">
        <w:trPr>
          <w:cnfStyle w:val="000000010000" w:firstRow="0" w:lastRow="0" w:firstColumn="0" w:lastColumn="0" w:oddVBand="0" w:evenVBand="0" w:oddHBand="0" w:evenHBand="1" w:firstRowFirstColumn="0" w:firstRowLastColumn="0" w:lastRowFirstColumn="0" w:lastRowLastColumn="0"/>
          <w:cantSplit/>
          <w:del w:id="7362" w:author="249326630@qq.com" w:date="2018-12-25T18:25:00Z"/>
        </w:trPr>
        <w:tc>
          <w:tcPr>
            <w:tcW w:w="1413" w:type="dxa"/>
          </w:tcPr>
          <w:p w14:paraId="71138D8F" w14:textId="0146EC5A" w:rsidR="002315F6" w:rsidDel="00E27A9C" w:rsidRDefault="002315F6" w:rsidP="00CF3095">
            <w:pPr>
              <w:pStyle w:val="Axure0"/>
              <w:rPr>
                <w:del w:id="7363" w:author="249326630@qq.com" w:date="2018-12-25T18:25:00Z"/>
                <w:lang w:eastAsia="zh-CN"/>
              </w:rPr>
            </w:pPr>
            <w:del w:id="7364" w:author="249326630@qq.com" w:date="2018-12-25T18:25:00Z">
              <w:r w:rsidDel="00E27A9C">
                <w:rPr>
                  <w:rFonts w:hint="eastAsia"/>
                  <w:lang w:eastAsia="zh-CN"/>
                </w:rPr>
                <w:delText>1</w:delText>
              </w:r>
              <w:r w:rsidDel="00E27A9C">
                <w:rPr>
                  <w:lang w:eastAsia="zh-CN"/>
                </w:rPr>
                <w:delText>2</w:delText>
              </w:r>
            </w:del>
          </w:p>
        </w:tc>
        <w:tc>
          <w:tcPr>
            <w:tcW w:w="2268" w:type="dxa"/>
          </w:tcPr>
          <w:p w14:paraId="162AA9ED" w14:textId="189ACB07" w:rsidR="002315F6" w:rsidDel="00E27A9C" w:rsidRDefault="00B3746A" w:rsidP="00CF3095">
            <w:pPr>
              <w:pStyle w:val="Axure0"/>
              <w:rPr>
                <w:del w:id="7365" w:author="249326630@qq.com" w:date="2018-12-25T18:25:00Z"/>
                <w:lang w:eastAsia="zh-CN"/>
              </w:rPr>
            </w:pPr>
            <w:del w:id="7366" w:author="249326630@qq.com" w:date="2018-12-25T18:25:00Z">
              <w:r w:rsidDel="00E27A9C">
                <w:rPr>
                  <w:rFonts w:hint="eastAsia"/>
                  <w:lang w:eastAsia="zh-CN"/>
                </w:rPr>
                <w:delText>联系方式</w:delText>
              </w:r>
              <w:r w:rsidDel="00E27A9C">
                <w:rPr>
                  <w:lang w:eastAsia="zh-CN"/>
                </w:rPr>
                <w:delText>编辑框</w:delText>
              </w:r>
            </w:del>
          </w:p>
        </w:tc>
        <w:tc>
          <w:tcPr>
            <w:tcW w:w="4536" w:type="dxa"/>
          </w:tcPr>
          <w:p w14:paraId="7DC5B00D" w14:textId="5FA8C6C8" w:rsidR="002315F6" w:rsidDel="00E27A9C" w:rsidRDefault="00B3746A" w:rsidP="00CF3095">
            <w:pPr>
              <w:pStyle w:val="Axure0"/>
              <w:rPr>
                <w:del w:id="7367" w:author="249326630@qq.com" w:date="2018-12-25T18:25:00Z"/>
                <w:lang w:eastAsia="zh-CN"/>
              </w:rPr>
            </w:pPr>
            <w:del w:id="7368" w:author="249326630@qq.com" w:date="2018-12-25T18:25:00Z">
              <w:r w:rsidDel="00E27A9C">
                <w:rPr>
                  <w:rFonts w:hint="eastAsia"/>
                  <w:lang w:eastAsia="zh-CN"/>
                </w:rPr>
                <w:delText>输入更新</w:delText>
              </w:r>
              <w:r w:rsidDel="00E27A9C">
                <w:rPr>
                  <w:lang w:eastAsia="zh-CN"/>
                </w:rPr>
                <w:delText>的联系方式</w:delText>
              </w:r>
            </w:del>
          </w:p>
        </w:tc>
      </w:tr>
      <w:tr w:rsidR="002315F6" w:rsidDel="00E27A9C" w14:paraId="39A87140" w14:textId="4A645879" w:rsidTr="00CF3095">
        <w:trPr>
          <w:cantSplit/>
          <w:del w:id="7369" w:author="249326630@qq.com" w:date="2018-12-25T18:25:00Z"/>
        </w:trPr>
        <w:tc>
          <w:tcPr>
            <w:tcW w:w="1413" w:type="dxa"/>
          </w:tcPr>
          <w:p w14:paraId="2AC58F04" w14:textId="6B34B475" w:rsidR="002315F6" w:rsidDel="00E27A9C" w:rsidRDefault="002315F6" w:rsidP="00CF3095">
            <w:pPr>
              <w:pStyle w:val="Axure0"/>
              <w:rPr>
                <w:del w:id="7370" w:author="249326630@qq.com" w:date="2018-12-25T18:25:00Z"/>
                <w:lang w:eastAsia="zh-CN"/>
              </w:rPr>
            </w:pPr>
            <w:del w:id="7371" w:author="249326630@qq.com" w:date="2018-12-25T18:25:00Z">
              <w:r w:rsidDel="00E27A9C">
                <w:rPr>
                  <w:rFonts w:hint="eastAsia"/>
                  <w:lang w:eastAsia="zh-CN"/>
                </w:rPr>
                <w:delText>1</w:delText>
              </w:r>
              <w:r w:rsidDel="00E27A9C">
                <w:rPr>
                  <w:lang w:eastAsia="zh-CN"/>
                </w:rPr>
                <w:delText>3</w:delText>
              </w:r>
            </w:del>
          </w:p>
        </w:tc>
        <w:tc>
          <w:tcPr>
            <w:tcW w:w="2268" w:type="dxa"/>
          </w:tcPr>
          <w:p w14:paraId="780C56EE" w14:textId="4352E348" w:rsidR="002315F6" w:rsidDel="00E27A9C" w:rsidRDefault="00B3746A" w:rsidP="00CF3095">
            <w:pPr>
              <w:pStyle w:val="Axure0"/>
              <w:rPr>
                <w:del w:id="7372" w:author="249326630@qq.com" w:date="2018-12-25T18:25:00Z"/>
                <w:lang w:eastAsia="zh-CN"/>
              </w:rPr>
            </w:pPr>
            <w:del w:id="7373" w:author="249326630@qq.com" w:date="2018-12-25T18:25:00Z">
              <w:r w:rsidDel="00E27A9C">
                <w:rPr>
                  <w:rFonts w:hint="eastAsia"/>
                  <w:lang w:eastAsia="zh-CN"/>
                </w:rPr>
                <w:delText>版权保存</w:delText>
              </w:r>
              <w:r w:rsidDel="00E27A9C">
                <w:rPr>
                  <w:lang w:eastAsia="zh-CN"/>
                </w:rPr>
                <w:delText>按钮</w:delText>
              </w:r>
            </w:del>
          </w:p>
        </w:tc>
        <w:tc>
          <w:tcPr>
            <w:tcW w:w="4536" w:type="dxa"/>
          </w:tcPr>
          <w:p w14:paraId="0C6FD76F" w14:textId="73EC46C8" w:rsidR="002315F6" w:rsidDel="00E27A9C" w:rsidRDefault="002315F6" w:rsidP="00CF3095">
            <w:pPr>
              <w:pStyle w:val="Axure0"/>
              <w:rPr>
                <w:del w:id="7374" w:author="249326630@qq.com" w:date="2018-12-25T18:25:00Z"/>
                <w:lang w:eastAsia="zh-CN"/>
              </w:rPr>
            </w:pPr>
            <w:del w:id="7375" w:author="249326630@qq.com" w:date="2018-12-25T18:25:00Z">
              <w:r w:rsidDel="00E27A9C">
                <w:rPr>
                  <w:rFonts w:hint="eastAsia"/>
                  <w:lang w:eastAsia="zh-CN"/>
                </w:rPr>
                <w:delText>点击</w:delText>
              </w:r>
              <w:r w:rsidR="00B3746A" w:rsidDel="00E27A9C">
                <w:rPr>
                  <w:rFonts w:hint="eastAsia"/>
                  <w:lang w:eastAsia="zh-CN"/>
                </w:rPr>
                <w:delText>保存</w:delText>
              </w:r>
              <w:r w:rsidR="00B3746A" w:rsidDel="00E27A9C">
                <w:rPr>
                  <w:lang w:eastAsia="zh-CN"/>
                </w:rPr>
                <w:delText>此版权</w:delText>
              </w:r>
            </w:del>
          </w:p>
        </w:tc>
      </w:tr>
      <w:tr w:rsidR="002315F6" w:rsidDel="00E27A9C" w14:paraId="581FED46" w14:textId="3ABB8C66" w:rsidTr="00CF3095">
        <w:trPr>
          <w:cnfStyle w:val="000000010000" w:firstRow="0" w:lastRow="0" w:firstColumn="0" w:lastColumn="0" w:oddVBand="0" w:evenVBand="0" w:oddHBand="0" w:evenHBand="1" w:firstRowFirstColumn="0" w:firstRowLastColumn="0" w:lastRowFirstColumn="0" w:lastRowLastColumn="0"/>
          <w:cantSplit/>
          <w:del w:id="7376" w:author="249326630@qq.com" w:date="2018-12-25T18:25:00Z"/>
        </w:trPr>
        <w:tc>
          <w:tcPr>
            <w:tcW w:w="1413" w:type="dxa"/>
          </w:tcPr>
          <w:p w14:paraId="0E0D795F" w14:textId="33F13079" w:rsidR="002315F6" w:rsidDel="00E27A9C" w:rsidRDefault="002315F6" w:rsidP="00CF3095">
            <w:pPr>
              <w:pStyle w:val="Axure0"/>
              <w:rPr>
                <w:del w:id="7377" w:author="249326630@qq.com" w:date="2018-12-25T18:25:00Z"/>
                <w:lang w:eastAsia="zh-CN"/>
              </w:rPr>
            </w:pPr>
            <w:del w:id="7378" w:author="249326630@qq.com" w:date="2018-12-25T18:25:00Z">
              <w:r w:rsidDel="00E27A9C">
                <w:rPr>
                  <w:rFonts w:hint="eastAsia"/>
                  <w:lang w:eastAsia="zh-CN"/>
                </w:rPr>
                <w:delText>14</w:delText>
              </w:r>
            </w:del>
          </w:p>
        </w:tc>
        <w:tc>
          <w:tcPr>
            <w:tcW w:w="2268" w:type="dxa"/>
          </w:tcPr>
          <w:p w14:paraId="35F5F22D" w14:textId="774F6801" w:rsidR="002315F6" w:rsidDel="00E27A9C" w:rsidRDefault="00B3746A" w:rsidP="00CF3095">
            <w:pPr>
              <w:pStyle w:val="Axure0"/>
              <w:rPr>
                <w:del w:id="7379" w:author="249326630@qq.com" w:date="2018-12-25T18:25:00Z"/>
                <w:lang w:eastAsia="zh-CN"/>
              </w:rPr>
            </w:pPr>
            <w:del w:id="7380" w:author="249326630@qq.com" w:date="2018-12-25T18:25:00Z">
              <w:r w:rsidDel="00E27A9C">
                <w:rPr>
                  <w:rFonts w:hint="eastAsia"/>
                  <w:lang w:eastAsia="zh-CN"/>
                </w:rPr>
                <w:delText>联系</w:delText>
              </w:r>
              <w:r w:rsidDel="00E27A9C">
                <w:rPr>
                  <w:lang w:eastAsia="zh-CN"/>
                </w:rPr>
                <w:delText>方式保存按钮</w:delText>
              </w:r>
            </w:del>
          </w:p>
        </w:tc>
        <w:tc>
          <w:tcPr>
            <w:tcW w:w="4536" w:type="dxa"/>
          </w:tcPr>
          <w:p w14:paraId="375878D2" w14:textId="59DE2844" w:rsidR="002315F6" w:rsidDel="00E27A9C" w:rsidRDefault="00B3746A" w:rsidP="00CF3095">
            <w:pPr>
              <w:pStyle w:val="Axure0"/>
              <w:rPr>
                <w:del w:id="7381" w:author="249326630@qq.com" w:date="2018-12-25T18:25:00Z"/>
                <w:lang w:eastAsia="zh-CN"/>
              </w:rPr>
            </w:pPr>
            <w:del w:id="7382" w:author="249326630@qq.com" w:date="2018-12-25T18:25:00Z">
              <w:r w:rsidDel="00E27A9C">
                <w:rPr>
                  <w:rFonts w:hint="eastAsia"/>
                  <w:lang w:eastAsia="zh-CN"/>
                </w:rPr>
                <w:delText>点击</w:delText>
              </w:r>
              <w:r w:rsidDel="00E27A9C">
                <w:rPr>
                  <w:lang w:eastAsia="zh-CN"/>
                </w:rPr>
                <w:delText>保存此联系方式</w:delText>
              </w:r>
            </w:del>
          </w:p>
        </w:tc>
      </w:tr>
      <w:tr w:rsidR="002315F6" w:rsidDel="00E27A9C" w14:paraId="6C991023" w14:textId="50C1D458" w:rsidTr="00CF3095">
        <w:trPr>
          <w:cantSplit/>
          <w:del w:id="7383" w:author="249326630@qq.com" w:date="2018-12-25T18:25:00Z"/>
        </w:trPr>
        <w:tc>
          <w:tcPr>
            <w:tcW w:w="1413" w:type="dxa"/>
          </w:tcPr>
          <w:p w14:paraId="5BDE803A" w14:textId="28724FFA" w:rsidR="002315F6" w:rsidDel="00E27A9C" w:rsidRDefault="002315F6" w:rsidP="00CF3095">
            <w:pPr>
              <w:pStyle w:val="Axure0"/>
              <w:rPr>
                <w:del w:id="7384" w:author="249326630@qq.com" w:date="2018-12-25T18:25:00Z"/>
                <w:lang w:eastAsia="zh-CN"/>
              </w:rPr>
            </w:pPr>
            <w:del w:id="7385" w:author="249326630@qq.com" w:date="2018-12-25T18:25:00Z">
              <w:r w:rsidDel="00E27A9C">
                <w:rPr>
                  <w:rFonts w:hint="eastAsia"/>
                  <w:lang w:eastAsia="zh-CN"/>
                </w:rPr>
                <w:delText>15</w:delText>
              </w:r>
            </w:del>
          </w:p>
        </w:tc>
        <w:tc>
          <w:tcPr>
            <w:tcW w:w="2268" w:type="dxa"/>
          </w:tcPr>
          <w:p w14:paraId="01EA1D32" w14:textId="3159455C" w:rsidR="002315F6" w:rsidDel="00E27A9C" w:rsidRDefault="002315F6" w:rsidP="00CF3095">
            <w:pPr>
              <w:pStyle w:val="Axure0"/>
              <w:rPr>
                <w:del w:id="7386" w:author="249326630@qq.com" w:date="2018-12-25T18:25:00Z"/>
                <w:lang w:eastAsia="zh-CN"/>
              </w:rPr>
            </w:pPr>
            <w:del w:id="7387" w:author="249326630@qq.com" w:date="2018-12-25T18:25:00Z">
              <w:r w:rsidDel="00E27A9C">
                <w:rPr>
                  <w:rFonts w:hint="eastAsia"/>
                  <w:lang w:eastAsia="zh-CN"/>
                </w:rPr>
                <w:delText>新增</w:delText>
              </w:r>
              <w:r w:rsidDel="00E27A9C">
                <w:rPr>
                  <w:lang w:eastAsia="zh-CN"/>
                </w:rPr>
                <w:delText>横幅按钮</w:delText>
              </w:r>
            </w:del>
          </w:p>
        </w:tc>
        <w:tc>
          <w:tcPr>
            <w:tcW w:w="4536" w:type="dxa"/>
          </w:tcPr>
          <w:p w14:paraId="0D6EBEC4" w14:textId="6588EB90" w:rsidR="002315F6" w:rsidDel="00E27A9C" w:rsidRDefault="002315F6" w:rsidP="00CF3095">
            <w:pPr>
              <w:pStyle w:val="Axure0"/>
              <w:rPr>
                <w:del w:id="7388" w:author="249326630@qq.com" w:date="2018-12-25T18:25:00Z"/>
                <w:lang w:eastAsia="zh-CN"/>
              </w:rPr>
            </w:pPr>
            <w:del w:id="7389" w:author="249326630@qq.com" w:date="2018-12-25T18:25:00Z">
              <w:r w:rsidDel="00E27A9C">
                <w:rPr>
                  <w:rFonts w:hint="eastAsia"/>
                  <w:lang w:eastAsia="zh-CN"/>
                </w:rPr>
                <w:delText>点击进入</w:delText>
              </w:r>
              <w:r w:rsidDel="00E27A9C">
                <w:rPr>
                  <w:lang w:eastAsia="zh-CN"/>
                </w:rPr>
                <w:delText>新增</w:delText>
              </w:r>
              <w:r w:rsidDel="00E27A9C">
                <w:rPr>
                  <w:rFonts w:hint="eastAsia"/>
                  <w:lang w:eastAsia="zh-CN"/>
                </w:rPr>
                <w:delText>横幅</w:delText>
              </w:r>
            </w:del>
          </w:p>
        </w:tc>
      </w:tr>
      <w:tr w:rsidR="006B41C0" w:rsidDel="00E27A9C" w14:paraId="611210F2" w14:textId="7B72BC34" w:rsidTr="00CF3095">
        <w:trPr>
          <w:cnfStyle w:val="000000010000" w:firstRow="0" w:lastRow="0" w:firstColumn="0" w:lastColumn="0" w:oddVBand="0" w:evenVBand="0" w:oddHBand="0" w:evenHBand="1" w:firstRowFirstColumn="0" w:firstRowLastColumn="0" w:lastRowFirstColumn="0" w:lastRowLastColumn="0"/>
          <w:cantSplit/>
          <w:del w:id="7390" w:author="249326630@qq.com" w:date="2018-12-25T18:25:00Z"/>
        </w:trPr>
        <w:tc>
          <w:tcPr>
            <w:tcW w:w="1413" w:type="dxa"/>
          </w:tcPr>
          <w:p w14:paraId="1599C90D" w14:textId="7FF520FF" w:rsidR="006B41C0" w:rsidDel="00E27A9C" w:rsidRDefault="006B41C0" w:rsidP="00CF3095">
            <w:pPr>
              <w:pStyle w:val="Axure0"/>
              <w:rPr>
                <w:del w:id="7391" w:author="249326630@qq.com" w:date="2018-12-25T18:25:00Z"/>
                <w:lang w:eastAsia="zh-CN"/>
              </w:rPr>
            </w:pPr>
            <w:del w:id="7392" w:author="249326630@qq.com" w:date="2018-12-25T18:25:00Z">
              <w:r w:rsidDel="00E27A9C">
                <w:rPr>
                  <w:rFonts w:hint="eastAsia"/>
                  <w:lang w:eastAsia="zh-CN"/>
                </w:rPr>
                <w:delText>16</w:delText>
              </w:r>
            </w:del>
          </w:p>
        </w:tc>
        <w:tc>
          <w:tcPr>
            <w:tcW w:w="2268" w:type="dxa"/>
          </w:tcPr>
          <w:p w14:paraId="47C2AC8C" w14:textId="714A9D33" w:rsidR="006B41C0" w:rsidDel="00E27A9C" w:rsidRDefault="006B41C0" w:rsidP="00CF3095">
            <w:pPr>
              <w:pStyle w:val="Axure0"/>
              <w:rPr>
                <w:del w:id="7393" w:author="249326630@qq.com" w:date="2018-12-25T18:25:00Z"/>
                <w:lang w:eastAsia="zh-CN"/>
              </w:rPr>
            </w:pPr>
            <w:del w:id="7394" w:author="249326630@qq.com" w:date="2018-12-25T18:25:00Z">
              <w:r w:rsidDel="00E27A9C">
                <w:rPr>
                  <w:rFonts w:hint="eastAsia"/>
                  <w:lang w:eastAsia="zh-CN"/>
                </w:rPr>
                <w:delText>链接</w:delText>
              </w:r>
              <w:r w:rsidDel="00E27A9C">
                <w:rPr>
                  <w:lang w:eastAsia="zh-CN"/>
                </w:rPr>
                <w:delText>名称</w:delText>
              </w:r>
            </w:del>
          </w:p>
        </w:tc>
        <w:tc>
          <w:tcPr>
            <w:tcW w:w="4536" w:type="dxa"/>
          </w:tcPr>
          <w:p w14:paraId="126252E0" w14:textId="2444B8D0" w:rsidR="006B41C0" w:rsidDel="00E27A9C" w:rsidRDefault="006B41C0" w:rsidP="006B41C0">
            <w:pPr>
              <w:pStyle w:val="Axure0"/>
              <w:rPr>
                <w:del w:id="7395" w:author="249326630@qq.com" w:date="2018-12-25T18:25:00Z"/>
                <w:lang w:eastAsia="zh-CN"/>
              </w:rPr>
            </w:pPr>
            <w:del w:id="7396" w:author="249326630@qq.com" w:date="2018-12-25T18:25:00Z">
              <w:r w:rsidDel="00E27A9C">
                <w:rPr>
                  <w:rFonts w:hint="eastAsia"/>
                  <w:lang w:eastAsia="zh-CN"/>
                </w:rPr>
                <w:delText>点击</w:delText>
              </w:r>
              <w:r w:rsidDel="00E27A9C">
                <w:rPr>
                  <w:lang w:eastAsia="zh-CN"/>
                </w:rPr>
                <w:delText>将</w:delText>
              </w:r>
              <w:r w:rsidDel="00E27A9C">
                <w:rPr>
                  <w:rFonts w:hint="eastAsia"/>
                  <w:lang w:eastAsia="zh-CN"/>
                </w:rPr>
                <w:delText>链接名称进行</w:delText>
              </w:r>
              <w:r w:rsidDel="00E27A9C">
                <w:rPr>
                  <w:lang w:eastAsia="zh-CN"/>
                </w:rPr>
                <w:delText>字典序排序</w:delText>
              </w:r>
            </w:del>
          </w:p>
        </w:tc>
      </w:tr>
    </w:tbl>
    <w:p w14:paraId="470D02A1" w14:textId="7BAB2361" w:rsidR="002315F6" w:rsidDel="00E27A9C" w:rsidRDefault="002315F6" w:rsidP="002315F6">
      <w:pPr>
        <w:rPr>
          <w:del w:id="7397" w:author="249326630@qq.com" w:date="2018-12-25T18:25:00Z"/>
        </w:rPr>
      </w:pPr>
    </w:p>
    <w:p w14:paraId="5AE74CEB" w14:textId="6F793041" w:rsidR="00003E4D" w:rsidDel="00E27A9C" w:rsidRDefault="00003E4D" w:rsidP="00003E4D">
      <w:pPr>
        <w:rPr>
          <w:del w:id="7398" w:author="249326630@qq.com" w:date="2018-12-25T18:25:00Z"/>
        </w:rPr>
      </w:pPr>
    </w:p>
    <w:p w14:paraId="6ACB72A2" w14:textId="1E841A29" w:rsidR="00003E4D" w:rsidDel="00E27A9C" w:rsidRDefault="000752C5" w:rsidP="00003E4D">
      <w:pPr>
        <w:rPr>
          <w:ins w:id="7399" w:author="HerculesHu" w:date="2017-12-23T23:52:00Z"/>
          <w:del w:id="7400" w:author="249326630@qq.com" w:date="2018-12-25T18:25:00Z"/>
        </w:rPr>
      </w:pPr>
      <w:del w:id="7401" w:author="249326630@qq.com" w:date="2018-12-25T18:25:00Z">
        <w:r w:rsidDel="00E27A9C">
          <w:rPr>
            <w:noProof/>
          </w:rPr>
          <w:drawing>
            <wp:inline distT="0" distB="0" distL="0" distR="0" wp14:anchorId="038E35F1" wp14:editId="38F8EA6B">
              <wp:extent cx="5274310" cy="3274060"/>
              <wp:effectExtent l="0" t="0" r="2540" b="254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3274060"/>
                      </a:xfrm>
                      <a:prstGeom prst="rect">
                        <a:avLst/>
                      </a:prstGeom>
                    </pic:spPr>
                  </pic:pic>
                </a:graphicData>
              </a:graphic>
            </wp:inline>
          </w:drawing>
        </w:r>
      </w:del>
    </w:p>
    <w:p w14:paraId="58A586E4" w14:textId="4C70FFB5" w:rsidR="00636C47" w:rsidDel="00E27A9C" w:rsidRDefault="00636C47" w:rsidP="00636C47">
      <w:pPr>
        <w:jc w:val="center"/>
        <w:rPr>
          <w:ins w:id="7402" w:author="HerculesHu" w:date="2017-12-23T23:52:00Z"/>
          <w:del w:id="7403" w:author="249326630@qq.com" w:date="2018-12-25T18:25:00Z"/>
        </w:rPr>
      </w:pPr>
      <w:ins w:id="7404" w:author="HerculesHu" w:date="2017-12-23T23:52:00Z">
        <w:del w:id="7405" w:author="249326630@qq.com" w:date="2018-12-25T18:25:00Z">
          <w:r w:rsidDel="00E27A9C">
            <w:rPr>
              <w:rFonts w:hint="eastAsia"/>
            </w:rPr>
            <w:delText>（电脑</w:delText>
          </w:r>
          <w:r w:rsidDel="00E27A9C">
            <w:delText>版</w:delText>
          </w:r>
          <w:r w:rsidDel="00E27A9C">
            <w:rPr>
              <w:rFonts w:hint="eastAsia"/>
            </w:rPr>
            <w:delText>）</w:delText>
          </w:r>
        </w:del>
      </w:ins>
    </w:p>
    <w:p w14:paraId="07BF1F50" w14:textId="260EB219" w:rsidR="00636C47" w:rsidDel="00E27A9C" w:rsidRDefault="00636C47" w:rsidP="00003E4D">
      <w:pPr>
        <w:rPr>
          <w:del w:id="7406" w:author="249326630@qq.com" w:date="2018-12-25T18:25:00Z"/>
        </w:rPr>
      </w:pPr>
    </w:p>
    <w:p w14:paraId="0A87FB1F" w14:textId="1CD33FC7" w:rsidR="00D11C7B" w:rsidDel="00E27A9C" w:rsidRDefault="00D11C7B" w:rsidP="00003E4D">
      <w:pPr>
        <w:rPr>
          <w:del w:id="7407" w:author="249326630@qq.com" w:date="2018-12-25T18:25:00Z"/>
        </w:rPr>
      </w:pPr>
    </w:p>
    <w:p w14:paraId="289D8695" w14:textId="6F426ED6" w:rsidR="00D11C7B" w:rsidDel="00E27A9C" w:rsidRDefault="00D11C7B" w:rsidP="00003E4D">
      <w:pPr>
        <w:rPr>
          <w:del w:id="7408" w:author="249326630@qq.com" w:date="2018-12-25T18:25:00Z"/>
        </w:rPr>
      </w:pPr>
    </w:p>
    <w:p w14:paraId="0788C06C" w14:textId="05DA6FBF" w:rsidR="00174F0F" w:rsidDel="00E27A9C" w:rsidRDefault="00174F0F">
      <w:pPr>
        <w:pStyle w:val="a2"/>
        <w:rPr>
          <w:del w:id="7409" w:author="249326630@qq.com" w:date="2018-12-25T18:25:00Z"/>
        </w:rPr>
      </w:pPr>
      <w:del w:id="7410" w:author="249326630@qq.com" w:date="2018-12-25T18:25:00Z">
        <w:r w:rsidDel="00E27A9C">
          <w:rPr>
            <w:rFonts w:hint="eastAsia"/>
          </w:rPr>
          <w:delText>编辑</w:delText>
        </w:r>
        <w:r w:rsidDel="00E27A9C">
          <w:delText>友情链接</w:delText>
        </w:r>
      </w:del>
    </w:p>
    <w:p w14:paraId="07526EE2" w14:textId="0FEA31CE" w:rsidR="00174F0F" w:rsidDel="00E27A9C" w:rsidRDefault="00174F0F" w:rsidP="00174F0F">
      <w:pPr>
        <w:rPr>
          <w:del w:id="7411" w:author="249326630@qq.com" w:date="2018-12-25T18:25:00Z"/>
        </w:rPr>
      </w:pPr>
      <w:del w:id="7412" w:author="249326630@qq.com" w:date="2018-12-25T18:25:00Z">
        <w:r w:rsidDel="00E27A9C">
          <w:rPr>
            <w:rFonts w:hint="eastAsia"/>
          </w:rPr>
          <w:delText xml:space="preserve"> </w:delText>
        </w:r>
      </w:del>
    </w:p>
    <w:tbl>
      <w:tblPr>
        <w:tblStyle w:val="Axure1"/>
        <w:tblpPr w:leftFromText="180" w:rightFromText="180" w:vertAnchor="text" w:horzAnchor="margin" w:tblpY="-18"/>
        <w:tblW w:w="0" w:type="auto"/>
        <w:tblLook w:val="04A0" w:firstRow="1" w:lastRow="0" w:firstColumn="1" w:lastColumn="0" w:noHBand="0" w:noVBand="1"/>
      </w:tblPr>
      <w:tblGrid>
        <w:gridCol w:w="1413"/>
        <w:gridCol w:w="2268"/>
        <w:gridCol w:w="4536"/>
      </w:tblGrid>
      <w:tr w:rsidR="00174F0F" w:rsidDel="00E27A9C" w14:paraId="1E619524" w14:textId="0DD13A2F" w:rsidTr="00CF3095">
        <w:trPr>
          <w:cnfStyle w:val="100000000000" w:firstRow="1" w:lastRow="0" w:firstColumn="0" w:lastColumn="0" w:oddVBand="0" w:evenVBand="0" w:oddHBand="0" w:evenHBand="0" w:firstRowFirstColumn="0" w:firstRowLastColumn="0" w:lastRowFirstColumn="0" w:lastRowLastColumn="0"/>
          <w:cantSplit/>
          <w:tblHeader/>
          <w:del w:id="7413" w:author="249326630@qq.com" w:date="2018-12-25T18:25:00Z"/>
        </w:trPr>
        <w:tc>
          <w:tcPr>
            <w:tcW w:w="1413" w:type="dxa"/>
          </w:tcPr>
          <w:p w14:paraId="0074966B" w14:textId="69552750" w:rsidR="00174F0F" w:rsidDel="00E27A9C" w:rsidRDefault="00174F0F" w:rsidP="00CF3095">
            <w:pPr>
              <w:pStyle w:val="Axure"/>
              <w:ind w:firstLine="360"/>
              <w:rPr>
                <w:del w:id="7414" w:author="249326630@qq.com" w:date="2018-12-25T18:25:00Z"/>
              </w:rPr>
            </w:pPr>
            <w:del w:id="7415" w:author="249326630@qq.com" w:date="2018-12-25T18:25:00Z">
              <w:r w:rsidDel="00E27A9C">
                <w:delText>脚注</w:delText>
              </w:r>
            </w:del>
          </w:p>
        </w:tc>
        <w:tc>
          <w:tcPr>
            <w:tcW w:w="2268" w:type="dxa"/>
          </w:tcPr>
          <w:p w14:paraId="13BB30D5" w14:textId="51F55AAB" w:rsidR="00174F0F" w:rsidDel="00E27A9C" w:rsidRDefault="00174F0F" w:rsidP="00CF3095">
            <w:pPr>
              <w:pStyle w:val="Axure"/>
              <w:ind w:firstLine="360"/>
              <w:rPr>
                <w:del w:id="7416" w:author="249326630@qq.com" w:date="2018-12-25T18:25:00Z"/>
              </w:rPr>
            </w:pPr>
            <w:del w:id="7417" w:author="249326630@qq.com" w:date="2018-12-25T18:25:00Z">
              <w:r w:rsidDel="00E27A9C">
                <w:delText>名称</w:delText>
              </w:r>
            </w:del>
          </w:p>
        </w:tc>
        <w:tc>
          <w:tcPr>
            <w:tcW w:w="4536" w:type="dxa"/>
          </w:tcPr>
          <w:p w14:paraId="0F4D2A6F" w14:textId="46E30204" w:rsidR="00174F0F" w:rsidDel="00E27A9C" w:rsidRDefault="00174F0F" w:rsidP="00CF3095">
            <w:pPr>
              <w:pStyle w:val="Axure"/>
              <w:tabs>
                <w:tab w:val="left" w:pos="1190"/>
              </w:tabs>
              <w:ind w:firstLine="360"/>
              <w:rPr>
                <w:del w:id="7418" w:author="249326630@qq.com" w:date="2018-12-25T18:25:00Z"/>
              </w:rPr>
            </w:pPr>
            <w:del w:id="7419" w:author="249326630@qq.com" w:date="2018-12-25T18:25:00Z">
              <w:r w:rsidDel="00E27A9C">
                <w:delText>交互</w:delText>
              </w:r>
              <w:r w:rsidDel="00E27A9C">
                <w:tab/>
              </w:r>
            </w:del>
          </w:p>
        </w:tc>
      </w:tr>
      <w:tr w:rsidR="00174F0F" w:rsidDel="00E27A9C" w14:paraId="5EE6DA7F" w14:textId="4F4CEDD1" w:rsidTr="00CF3095">
        <w:trPr>
          <w:cantSplit/>
          <w:del w:id="7420" w:author="249326630@qq.com" w:date="2018-12-25T18:25:00Z"/>
        </w:trPr>
        <w:tc>
          <w:tcPr>
            <w:tcW w:w="1413" w:type="dxa"/>
          </w:tcPr>
          <w:p w14:paraId="20A359BD" w14:textId="76C5A0F4" w:rsidR="00174F0F" w:rsidDel="00E27A9C" w:rsidRDefault="00174F0F" w:rsidP="00CF3095">
            <w:pPr>
              <w:pStyle w:val="Axure0"/>
              <w:ind w:firstLine="360"/>
              <w:rPr>
                <w:del w:id="7421" w:author="249326630@qq.com" w:date="2018-12-25T18:25:00Z"/>
              </w:rPr>
            </w:pPr>
            <w:del w:id="7422" w:author="249326630@qq.com" w:date="2018-12-25T18:25:00Z">
              <w:r w:rsidDel="00E27A9C">
                <w:delText>1</w:delText>
              </w:r>
            </w:del>
          </w:p>
        </w:tc>
        <w:tc>
          <w:tcPr>
            <w:tcW w:w="2268" w:type="dxa"/>
          </w:tcPr>
          <w:p w14:paraId="35B666B7" w14:textId="5C442965" w:rsidR="00174F0F" w:rsidDel="00E27A9C" w:rsidRDefault="00174F0F" w:rsidP="00CF3095">
            <w:pPr>
              <w:pStyle w:val="Axure0"/>
              <w:ind w:firstLine="360"/>
              <w:rPr>
                <w:del w:id="7423" w:author="249326630@qq.com" w:date="2018-12-25T18:25:00Z"/>
              </w:rPr>
            </w:pPr>
            <w:del w:id="7424" w:author="249326630@qq.com" w:date="2018-12-25T18:25:00Z">
              <w:r w:rsidDel="00E27A9C">
                <w:rPr>
                  <w:rFonts w:hint="eastAsia"/>
                  <w:lang w:eastAsia="zh-CN"/>
                </w:rPr>
                <w:delText>关闭</w:delText>
              </w:r>
            </w:del>
          </w:p>
        </w:tc>
        <w:tc>
          <w:tcPr>
            <w:tcW w:w="4536" w:type="dxa"/>
          </w:tcPr>
          <w:p w14:paraId="318F3B68" w14:textId="201B3856" w:rsidR="00174F0F" w:rsidDel="00E27A9C" w:rsidRDefault="00174F0F" w:rsidP="00CF3095">
            <w:pPr>
              <w:pStyle w:val="Axure0"/>
              <w:ind w:firstLine="360"/>
              <w:rPr>
                <w:del w:id="7425" w:author="249326630@qq.com" w:date="2018-12-25T18:25:00Z"/>
                <w:lang w:eastAsia="zh-CN"/>
              </w:rPr>
            </w:pPr>
            <w:del w:id="7426" w:author="249326630@qq.com" w:date="2018-12-25T18:25:00Z">
              <w:r w:rsidDel="00E27A9C">
                <w:rPr>
                  <w:rFonts w:hint="eastAsia"/>
                  <w:lang w:eastAsia="zh-CN"/>
                </w:rPr>
                <w:delText>点击后取消编辑友情</w:delText>
              </w:r>
              <w:r w:rsidDel="00E27A9C">
                <w:rPr>
                  <w:lang w:eastAsia="zh-CN"/>
                </w:rPr>
                <w:delText>链接</w:delText>
              </w:r>
            </w:del>
          </w:p>
        </w:tc>
      </w:tr>
      <w:tr w:rsidR="00174F0F" w:rsidDel="00E27A9C" w14:paraId="1D33C237" w14:textId="3502345A" w:rsidTr="00CF3095">
        <w:trPr>
          <w:cnfStyle w:val="000000010000" w:firstRow="0" w:lastRow="0" w:firstColumn="0" w:lastColumn="0" w:oddVBand="0" w:evenVBand="0" w:oddHBand="0" w:evenHBand="1" w:firstRowFirstColumn="0" w:firstRowLastColumn="0" w:lastRowFirstColumn="0" w:lastRowLastColumn="0"/>
          <w:cantSplit/>
          <w:del w:id="7427" w:author="249326630@qq.com" w:date="2018-12-25T18:25:00Z"/>
        </w:trPr>
        <w:tc>
          <w:tcPr>
            <w:tcW w:w="1413" w:type="dxa"/>
          </w:tcPr>
          <w:p w14:paraId="5959328C" w14:textId="6D74DCA7" w:rsidR="00174F0F" w:rsidDel="00E27A9C" w:rsidRDefault="00174F0F" w:rsidP="00CF3095">
            <w:pPr>
              <w:pStyle w:val="Axure0"/>
              <w:ind w:firstLine="360"/>
              <w:rPr>
                <w:del w:id="7428" w:author="249326630@qq.com" w:date="2018-12-25T18:25:00Z"/>
                <w:lang w:eastAsia="zh-CN"/>
              </w:rPr>
            </w:pPr>
            <w:del w:id="7429" w:author="249326630@qq.com" w:date="2018-12-25T18:25:00Z">
              <w:r w:rsidDel="00E27A9C">
                <w:rPr>
                  <w:rFonts w:hint="eastAsia"/>
                  <w:lang w:eastAsia="zh-CN"/>
                </w:rPr>
                <w:delText>2</w:delText>
              </w:r>
            </w:del>
          </w:p>
        </w:tc>
        <w:tc>
          <w:tcPr>
            <w:tcW w:w="2268" w:type="dxa"/>
          </w:tcPr>
          <w:p w14:paraId="4DF4FABA" w14:textId="75A5227C" w:rsidR="00174F0F" w:rsidDel="00E27A9C" w:rsidRDefault="00174F0F" w:rsidP="00CF3095">
            <w:pPr>
              <w:pStyle w:val="Axure0"/>
              <w:ind w:firstLine="360"/>
              <w:rPr>
                <w:del w:id="7430" w:author="249326630@qq.com" w:date="2018-12-25T18:25:00Z"/>
                <w:lang w:eastAsia="zh-CN"/>
              </w:rPr>
            </w:pPr>
            <w:del w:id="7431" w:author="249326630@qq.com" w:date="2018-12-25T18:25:00Z">
              <w:r w:rsidDel="00E27A9C">
                <w:rPr>
                  <w:rFonts w:hint="eastAsia"/>
                  <w:lang w:eastAsia="zh-CN"/>
                </w:rPr>
                <w:delText>名称输入框</w:delText>
              </w:r>
            </w:del>
          </w:p>
        </w:tc>
        <w:tc>
          <w:tcPr>
            <w:tcW w:w="4536" w:type="dxa"/>
          </w:tcPr>
          <w:p w14:paraId="4A43918E" w14:textId="68342F29" w:rsidR="00174F0F" w:rsidDel="00E27A9C" w:rsidRDefault="00174F0F" w:rsidP="00CF3095">
            <w:pPr>
              <w:pStyle w:val="Axure0"/>
              <w:ind w:firstLine="360"/>
              <w:rPr>
                <w:del w:id="7432" w:author="249326630@qq.com" w:date="2018-12-25T18:25:00Z"/>
                <w:lang w:eastAsia="zh-CN"/>
              </w:rPr>
            </w:pPr>
            <w:del w:id="7433" w:author="249326630@qq.com" w:date="2018-12-25T18:25:00Z">
              <w:r w:rsidDel="00E27A9C">
                <w:rPr>
                  <w:rFonts w:hint="eastAsia"/>
                  <w:lang w:eastAsia="zh-CN"/>
                </w:rPr>
                <w:delText>输入</w:delText>
              </w:r>
              <w:r w:rsidDel="00E27A9C">
                <w:rPr>
                  <w:lang w:eastAsia="zh-CN"/>
                </w:rPr>
                <w:delText>友情链接名</w:delText>
              </w:r>
            </w:del>
          </w:p>
        </w:tc>
      </w:tr>
      <w:tr w:rsidR="00174F0F" w:rsidDel="00E27A9C" w14:paraId="53648F9D" w14:textId="66C20D1D" w:rsidTr="00CF3095">
        <w:trPr>
          <w:cantSplit/>
          <w:del w:id="7434" w:author="249326630@qq.com" w:date="2018-12-25T18:25:00Z"/>
        </w:trPr>
        <w:tc>
          <w:tcPr>
            <w:tcW w:w="1413" w:type="dxa"/>
          </w:tcPr>
          <w:p w14:paraId="65AE7259" w14:textId="65E35EF8" w:rsidR="00174F0F" w:rsidDel="00E27A9C" w:rsidRDefault="00174F0F" w:rsidP="00CF3095">
            <w:pPr>
              <w:pStyle w:val="Axure0"/>
              <w:ind w:firstLine="360"/>
              <w:rPr>
                <w:del w:id="7435" w:author="249326630@qq.com" w:date="2018-12-25T18:25:00Z"/>
                <w:lang w:eastAsia="zh-CN"/>
              </w:rPr>
            </w:pPr>
            <w:del w:id="7436" w:author="249326630@qq.com" w:date="2018-12-25T18:25:00Z">
              <w:r w:rsidDel="00E27A9C">
                <w:rPr>
                  <w:rFonts w:hint="eastAsia"/>
                  <w:lang w:eastAsia="zh-CN"/>
                </w:rPr>
                <w:delText>3</w:delText>
              </w:r>
            </w:del>
          </w:p>
        </w:tc>
        <w:tc>
          <w:tcPr>
            <w:tcW w:w="2268" w:type="dxa"/>
          </w:tcPr>
          <w:p w14:paraId="7065AD46" w14:textId="46DEB84D" w:rsidR="00174F0F" w:rsidDel="00E27A9C" w:rsidRDefault="00174F0F" w:rsidP="00CF3095">
            <w:pPr>
              <w:pStyle w:val="Axure0"/>
              <w:ind w:firstLine="360"/>
              <w:rPr>
                <w:del w:id="7437" w:author="249326630@qq.com" w:date="2018-12-25T18:25:00Z"/>
                <w:lang w:eastAsia="zh-CN"/>
              </w:rPr>
            </w:pPr>
            <w:del w:id="7438" w:author="249326630@qq.com" w:date="2018-12-25T18:25:00Z">
              <w:r w:rsidDel="00E27A9C">
                <w:rPr>
                  <w:rFonts w:hint="eastAsia"/>
                  <w:lang w:eastAsia="zh-CN"/>
                </w:rPr>
                <w:delText>U</w:delText>
              </w:r>
              <w:r w:rsidDel="00E27A9C">
                <w:rPr>
                  <w:lang w:eastAsia="zh-CN"/>
                </w:rPr>
                <w:delText>RL</w:delText>
              </w:r>
              <w:r w:rsidDel="00E27A9C">
                <w:rPr>
                  <w:rFonts w:hint="eastAsia"/>
                  <w:lang w:eastAsia="zh-CN"/>
                </w:rPr>
                <w:delText>输入</w:delText>
              </w:r>
              <w:r w:rsidDel="00E27A9C">
                <w:rPr>
                  <w:lang w:eastAsia="zh-CN"/>
                </w:rPr>
                <w:delText>框</w:delText>
              </w:r>
            </w:del>
          </w:p>
        </w:tc>
        <w:tc>
          <w:tcPr>
            <w:tcW w:w="4536" w:type="dxa"/>
          </w:tcPr>
          <w:p w14:paraId="07B55AAF" w14:textId="0390D82E" w:rsidR="00174F0F" w:rsidDel="00E27A9C" w:rsidRDefault="00174F0F" w:rsidP="00CF3095">
            <w:pPr>
              <w:pStyle w:val="Axure0"/>
              <w:ind w:firstLine="360"/>
              <w:rPr>
                <w:del w:id="7439" w:author="249326630@qq.com" w:date="2018-12-25T18:25:00Z"/>
                <w:lang w:eastAsia="zh-CN"/>
              </w:rPr>
            </w:pPr>
            <w:del w:id="7440" w:author="249326630@qq.com" w:date="2018-12-25T18:25:00Z">
              <w:r w:rsidDel="00E27A9C">
                <w:rPr>
                  <w:rFonts w:hint="eastAsia"/>
                  <w:lang w:eastAsia="zh-CN"/>
                </w:rPr>
                <w:delText>输入友情链接</w:delText>
              </w:r>
              <w:r w:rsidDel="00E27A9C">
                <w:rPr>
                  <w:lang w:eastAsia="zh-CN"/>
                </w:rPr>
                <w:delText>的</w:delText>
              </w:r>
              <w:r w:rsidDel="00E27A9C">
                <w:rPr>
                  <w:rFonts w:hint="eastAsia"/>
                  <w:lang w:eastAsia="zh-CN"/>
                </w:rPr>
                <w:delText>URL</w:delText>
              </w:r>
            </w:del>
          </w:p>
        </w:tc>
      </w:tr>
      <w:tr w:rsidR="00174F0F" w:rsidDel="00E27A9C" w14:paraId="7C2B154B" w14:textId="3459B448" w:rsidTr="00CF3095">
        <w:trPr>
          <w:cnfStyle w:val="000000010000" w:firstRow="0" w:lastRow="0" w:firstColumn="0" w:lastColumn="0" w:oddVBand="0" w:evenVBand="0" w:oddHBand="0" w:evenHBand="1" w:firstRowFirstColumn="0" w:firstRowLastColumn="0" w:lastRowFirstColumn="0" w:lastRowLastColumn="0"/>
          <w:cantSplit/>
          <w:del w:id="7441" w:author="249326630@qq.com" w:date="2018-12-25T18:25:00Z"/>
        </w:trPr>
        <w:tc>
          <w:tcPr>
            <w:tcW w:w="1413" w:type="dxa"/>
          </w:tcPr>
          <w:p w14:paraId="53E66209" w14:textId="24AFBD0C" w:rsidR="00174F0F" w:rsidDel="00E27A9C" w:rsidRDefault="00174F0F" w:rsidP="00CF3095">
            <w:pPr>
              <w:pStyle w:val="Axure0"/>
              <w:ind w:firstLine="360"/>
              <w:rPr>
                <w:del w:id="7442" w:author="249326630@qq.com" w:date="2018-12-25T18:25:00Z"/>
                <w:lang w:eastAsia="zh-CN"/>
              </w:rPr>
            </w:pPr>
            <w:del w:id="7443" w:author="249326630@qq.com" w:date="2018-12-25T18:25:00Z">
              <w:r w:rsidDel="00E27A9C">
                <w:rPr>
                  <w:rFonts w:hint="eastAsia"/>
                  <w:lang w:eastAsia="zh-CN"/>
                </w:rPr>
                <w:delText>4</w:delText>
              </w:r>
            </w:del>
          </w:p>
        </w:tc>
        <w:tc>
          <w:tcPr>
            <w:tcW w:w="2268" w:type="dxa"/>
          </w:tcPr>
          <w:p w14:paraId="484BD19B" w14:textId="1B277A48" w:rsidR="00174F0F" w:rsidDel="00E27A9C" w:rsidRDefault="00174F0F" w:rsidP="00CF3095">
            <w:pPr>
              <w:pStyle w:val="Axure0"/>
              <w:ind w:firstLine="360"/>
              <w:rPr>
                <w:del w:id="7444" w:author="249326630@qq.com" w:date="2018-12-25T18:25:00Z"/>
                <w:lang w:eastAsia="zh-CN"/>
              </w:rPr>
            </w:pPr>
            <w:del w:id="7445" w:author="249326630@qq.com" w:date="2018-12-25T18:25:00Z">
              <w:r w:rsidDel="00E27A9C">
                <w:rPr>
                  <w:rFonts w:hint="eastAsia"/>
                  <w:lang w:eastAsia="zh-CN"/>
                </w:rPr>
                <w:delText>保存</w:delText>
              </w:r>
              <w:r w:rsidDel="00E27A9C">
                <w:rPr>
                  <w:lang w:eastAsia="zh-CN"/>
                </w:rPr>
                <w:delText>按钮</w:delText>
              </w:r>
            </w:del>
          </w:p>
        </w:tc>
        <w:tc>
          <w:tcPr>
            <w:tcW w:w="4536" w:type="dxa"/>
          </w:tcPr>
          <w:p w14:paraId="1FB4F516" w14:textId="6A615DD5" w:rsidR="00174F0F" w:rsidDel="00E27A9C" w:rsidRDefault="00174F0F" w:rsidP="00CF3095">
            <w:pPr>
              <w:pStyle w:val="Axure0"/>
              <w:ind w:firstLine="360"/>
              <w:rPr>
                <w:del w:id="7446" w:author="249326630@qq.com" w:date="2018-12-25T18:25:00Z"/>
                <w:lang w:eastAsia="zh-CN"/>
              </w:rPr>
            </w:pPr>
            <w:del w:id="7447" w:author="249326630@qq.com" w:date="2018-12-25T18:25:00Z">
              <w:r w:rsidDel="00E27A9C">
                <w:rPr>
                  <w:rFonts w:hint="eastAsia"/>
                  <w:lang w:eastAsia="zh-CN"/>
                </w:rPr>
                <w:delText>点击</w:delText>
              </w:r>
              <w:r w:rsidDel="00E27A9C">
                <w:rPr>
                  <w:lang w:eastAsia="zh-CN"/>
                </w:rPr>
                <w:delText>保存按钮，保存横幅数据并</w:delText>
              </w:r>
              <w:r w:rsidDel="00E27A9C">
                <w:rPr>
                  <w:rFonts w:hint="eastAsia"/>
                  <w:lang w:eastAsia="zh-CN"/>
                </w:rPr>
                <w:delText>更</w:delText>
              </w:r>
              <w:r w:rsidDel="00E27A9C">
                <w:rPr>
                  <w:lang w:eastAsia="zh-CN"/>
                </w:rPr>
                <w:delText>新</w:delText>
              </w:r>
              <w:r w:rsidDel="00E27A9C">
                <w:rPr>
                  <w:rFonts w:hint="eastAsia"/>
                  <w:lang w:eastAsia="zh-CN"/>
                </w:rPr>
                <w:delText>友情</w:delText>
              </w:r>
              <w:r w:rsidDel="00E27A9C">
                <w:rPr>
                  <w:lang w:eastAsia="zh-CN"/>
                </w:rPr>
                <w:delText>链接</w:delText>
              </w:r>
            </w:del>
          </w:p>
        </w:tc>
      </w:tr>
    </w:tbl>
    <w:p w14:paraId="58FEA581" w14:textId="70660A51" w:rsidR="00174F0F" w:rsidRPr="00174F0F" w:rsidDel="00E27A9C" w:rsidRDefault="00174F0F" w:rsidP="00174F0F">
      <w:pPr>
        <w:rPr>
          <w:del w:id="7448" w:author="249326630@qq.com" w:date="2018-12-25T18:25:00Z"/>
        </w:rPr>
      </w:pPr>
    </w:p>
    <w:p w14:paraId="265C32D4" w14:textId="369FE9C6" w:rsidR="00174F0F" w:rsidDel="00E27A9C" w:rsidRDefault="00174F0F">
      <w:pPr>
        <w:ind w:firstLineChars="500" w:firstLine="1050"/>
        <w:rPr>
          <w:ins w:id="7449" w:author="HerculesHu" w:date="2017-12-23T23:52:00Z"/>
          <w:del w:id="7450" w:author="249326630@qq.com" w:date="2018-12-25T18:25:00Z"/>
        </w:rPr>
        <w:pPrChange w:id="7451" w:author="HerculesHu" w:date="2017-12-24T00:15:00Z">
          <w:pPr/>
        </w:pPrChange>
      </w:pPr>
      <w:del w:id="7452" w:author="249326630@qq.com" w:date="2018-12-25T18:25:00Z">
        <w:r w:rsidDel="00E27A9C">
          <w:rPr>
            <w:noProof/>
          </w:rPr>
          <w:drawing>
            <wp:inline distT="0" distB="0" distL="0" distR="0" wp14:anchorId="69F31E88" wp14:editId="2EE724D8">
              <wp:extent cx="3667125" cy="487680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667125" cy="4876800"/>
                      </a:xfrm>
                      <a:prstGeom prst="rect">
                        <a:avLst/>
                      </a:prstGeom>
                    </pic:spPr>
                  </pic:pic>
                </a:graphicData>
              </a:graphic>
            </wp:inline>
          </w:drawing>
        </w:r>
      </w:del>
    </w:p>
    <w:p w14:paraId="4B37C3F2" w14:textId="7C505D83" w:rsidR="00636C47" w:rsidDel="00E27A9C" w:rsidRDefault="00636C47" w:rsidP="00636C47">
      <w:pPr>
        <w:jc w:val="center"/>
        <w:rPr>
          <w:ins w:id="7453" w:author="HerculesHu" w:date="2017-12-23T23:52:00Z"/>
          <w:del w:id="7454" w:author="249326630@qq.com" w:date="2018-12-25T18:25:00Z"/>
        </w:rPr>
      </w:pPr>
      <w:ins w:id="7455" w:author="HerculesHu" w:date="2017-12-23T23:52:00Z">
        <w:del w:id="7456" w:author="249326630@qq.com" w:date="2018-12-25T18:25:00Z">
          <w:r w:rsidDel="00E27A9C">
            <w:rPr>
              <w:rFonts w:hint="eastAsia"/>
            </w:rPr>
            <w:delText>（电脑</w:delText>
          </w:r>
          <w:r w:rsidDel="00E27A9C">
            <w:delText>版</w:delText>
          </w:r>
          <w:r w:rsidDel="00E27A9C">
            <w:rPr>
              <w:rFonts w:hint="eastAsia"/>
            </w:rPr>
            <w:delText>）</w:delText>
          </w:r>
        </w:del>
      </w:ins>
    </w:p>
    <w:p w14:paraId="17C383C4" w14:textId="32207715" w:rsidR="00636C47" w:rsidRPr="00174F0F" w:rsidDel="00E27A9C" w:rsidRDefault="00636C47" w:rsidP="00174F0F">
      <w:pPr>
        <w:rPr>
          <w:del w:id="7457" w:author="249326630@qq.com" w:date="2018-12-25T18:25:00Z"/>
        </w:rPr>
      </w:pPr>
    </w:p>
    <w:p w14:paraId="5BB46740" w14:textId="22852A49" w:rsidR="00174F0F" w:rsidDel="00E27A9C" w:rsidRDefault="00174F0F" w:rsidP="00003E4D">
      <w:pPr>
        <w:rPr>
          <w:del w:id="7458" w:author="249326630@qq.com" w:date="2018-12-25T18:25:00Z"/>
        </w:rPr>
      </w:pPr>
    </w:p>
    <w:p w14:paraId="55652932" w14:textId="20F97426" w:rsidR="00D11C7B" w:rsidDel="00E27A9C" w:rsidRDefault="00D11C7B">
      <w:pPr>
        <w:pStyle w:val="a2"/>
        <w:rPr>
          <w:del w:id="7459" w:author="249326630@qq.com" w:date="2018-12-25T18:25:00Z"/>
        </w:rPr>
      </w:pPr>
      <w:del w:id="7460" w:author="249326630@qq.com" w:date="2018-12-25T18:25:00Z">
        <w:r w:rsidDel="00E27A9C">
          <w:rPr>
            <w:rFonts w:hint="eastAsia"/>
          </w:rPr>
          <w:delText>新增</w:delText>
        </w:r>
        <w:r w:rsidDel="00E27A9C">
          <w:delText>友情链接</w:delText>
        </w:r>
      </w:del>
    </w:p>
    <w:p w14:paraId="7F8EAA73" w14:textId="77969A94" w:rsidR="00D11C7B" w:rsidDel="00E27A9C" w:rsidRDefault="00D11C7B" w:rsidP="00D11C7B">
      <w:pPr>
        <w:rPr>
          <w:del w:id="7461" w:author="249326630@qq.com" w:date="2018-12-25T18:25:00Z"/>
        </w:rPr>
      </w:pPr>
    </w:p>
    <w:p w14:paraId="4E233710" w14:textId="67B514BA" w:rsidR="00D11C7B" w:rsidDel="00E27A9C" w:rsidRDefault="00D11C7B" w:rsidP="00D11C7B">
      <w:pPr>
        <w:rPr>
          <w:del w:id="7462" w:author="249326630@qq.com" w:date="2018-12-25T18:25:00Z"/>
        </w:rPr>
      </w:pPr>
    </w:p>
    <w:p w14:paraId="7D6ED912" w14:textId="28E9123E" w:rsidR="00D11C7B" w:rsidDel="00E27A9C" w:rsidRDefault="00D11C7B" w:rsidP="00D11C7B">
      <w:pPr>
        <w:rPr>
          <w:del w:id="7463" w:author="249326630@qq.com" w:date="2018-12-25T18:25:00Z"/>
        </w:rPr>
      </w:pPr>
    </w:p>
    <w:p w14:paraId="0C87BFB4" w14:textId="106D92DE" w:rsidR="00D11C7B" w:rsidDel="00E27A9C" w:rsidRDefault="00D11C7B" w:rsidP="00D11C7B">
      <w:pPr>
        <w:rPr>
          <w:del w:id="7464" w:author="249326630@qq.com" w:date="2018-12-25T18:25:00Z"/>
        </w:rPr>
      </w:pPr>
    </w:p>
    <w:tbl>
      <w:tblPr>
        <w:tblStyle w:val="Axure1"/>
        <w:tblpPr w:leftFromText="180" w:rightFromText="180" w:vertAnchor="text" w:horzAnchor="margin" w:tblpY="-18"/>
        <w:tblW w:w="0" w:type="auto"/>
        <w:tblLook w:val="04A0" w:firstRow="1" w:lastRow="0" w:firstColumn="1" w:lastColumn="0" w:noHBand="0" w:noVBand="1"/>
      </w:tblPr>
      <w:tblGrid>
        <w:gridCol w:w="1413"/>
        <w:gridCol w:w="2268"/>
        <w:gridCol w:w="4536"/>
      </w:tblGrid>
      <w:tr w:rsidR="00AD174E" w:rsidDel="00E27A9C" w14:paraId="57A705B3" w14:textId="425134DA" w:rsidTr="00CF3095">
        <w:trPr>
          <w:cnfStyle w:val="100000000000" w:firstRow="1" w:lastRow="0" w:firstColumn="0" w:lastColumn="0" w:oddVBand="0" w:evenVBand="0" w:oddHBand="0" w:evenHBand="0" w:firstRowFirstColumn="0" w:firstRowLastColumn="0" w:lastRowFirstColumn="0" w:lastRowLastColumn="0"/>
          <w:cantSplit/>
          <w:tblHeader/>
          <w:del w:id="7465" w:author="249326630@qq.com" w:date="2018-12-25T18:25:00Z"/>
        </w:trPr>
        <w:tc>
          <w:tcPr>
            <w:tcW w:w="1413" w:type="dxa"/>
          </w:tcPr>
          <w:p w14:paraId="4770017E" w14:textId="071E4F06" w:rsidR="00AD174E" w:rsidDel="00E27A9C" w:rsidRDefault="00AD174E" w:rsidP="00CF3095">
            <w:pPr>
              <w:pStyle w:val="Axure"/>
              <w:ind w:firstLine="360"/>
              <w:rPr>
                <w:del w:id="7466" w:author="249326630@qq.com" w:date="2018-12-25T18:25:00Z"/>
              </w:rPr>
            </w:pPr>
            <w:del w:id="7467" w:author="249326630@qq.com" w:date="2018-12-25T18:25:00Z">
              <w:r w:rsidDel="00E27A9C">
                <w:delText>脚注</w:delText>
              </w:r>
            </w:del>
          </w:p>
        </w:tc>
        <w:tc>
          <w:tcPr>
            <w:tcW w:w="2268" w:type="dxa"/>
          </w:tcPr>
          <w:p w14:paraId="2EF60A87" w14:textId="5C925333" w:rsidR="00AD174E" w:rsidDel="00E27A9C" w:rsidRDefault="00AD174E" w:rsidP="00CF3095">
            <w:pPr>
              <w:pStyle w:val="Axure"/>
              <w:ind w:firstLine="360"/>
              <w:rPr>
                <w:del w:id="7468" w:author="249326630@qq.com" w:date="2018-12-25T18:25:00Z"/>
              </w:rPr>
            </w:pPr>
            <w:del w:id="7469" w:author="249326630@qq.com" w:date="2018-12-25T18:25:00Z">
              <w:r w:rsidDel="00E27A9C">
                <w:delText>名称</w:delText>
              </w:r>
            </w:del>
          </w:p>
        </w:tc>
        <w:tc>
          <w:tcPr>
            <w:tcW w:w="4536" w:type="dxa"/>
          </w:tcPr>
          <w:p w14:paraId="2FFEA906" w14:textId="03C54769" w:rsidR="00AD174E" w:rsidDel="00E27A9C" w:rsidRDefault="00AD174E" w:rsidP="00CF3095">
            <w:pPr>
              <w:pStyle w:val="Axure"/>
              <w:tabs>
                <w:tab w:val="left" w:pos="1190"/>
              </w:tabs>
              <w:ind w:firstLine="360"/>
              <w:rPr>
                <w:del w:id="7470" w:author="249326630@qq.com" w:date="2018-12-25T18:25:00Z"/>
              </w:rPr>
            </w:pPr>
            <w:del w:id="7471" w:author="249326630@qq.com" w:date="2018-12-25T18:25:00Z">
              <w:r w:rsidDel="00E27A9C">
                <w:delText>交互</w:delText>
              </w:r>
              <w:r w:rsidDel="00E27A9C">
                <w:tab/>
              </w:r>
            </w:del>
          </w:p>
        </w:tc>
      </w:tr>
      <w:tr w:rsidR="00AD174E" w:rsidDel="00E27A9C" w14:paraId="382EE28A" w14:textId="50CBA495" w:rsidTr="00CF3095">
        <w:trPr>
          <w:cantSplit/>
          <w:del w:id="7472" w:author="249326630@qq.com" w:date="2018-12-25T18:25:00Z"/>
        </w:trPr>
        <w:tc>
          <w:tcPr>
            <w:tcW w:w="1413" w:type="dxa"/>
          </w:tcPr>
          <w:p w14:paraId="3D92788C" w14:textId="0C561D23" w:rsidR="00AD174E" w:rsidDel="00E27A9C" w:rsidRDefault="00AD174E" w:rsidP="00CF3095">
            <w:pPr>
              <w:pStyle w:val="Axure0"/>
              <w:ind w:firstLine="360"/>
              <w:rPr>
                <w:del w:id="7473" w:author="249326630@qq.com" w:date="2018-12-25T18:25:00Z"/>
              </w:rPr>
            </w:pPr>
            <w:del w:id="7474" w:author="249326630@qq.com" w:date="2018-12-25T18:25:00Z">
              <w:r w:rsidDel="00E27A9C">
                <w:delText>1</w:delText>
              </w:r>
            </w:del>
          </w:p>
        </w:tc>
        <w:tc>
          <w:tcPr>
            <w:tcW w:w="2268" w:type="dxa"/>
          </w:tcPr>
          <w:p w14:paraId="37276881" w14:textId="003A5C19" w:rsidR="00AD174E" w:rsidDel="00E27A9C" w:rsidRDefault="00AD174E" w:rsidP="00CF3095">
            <w:pPr>
              <w:pStyle w:val="Axure0"/>
              <w:ind w:firstLine="360"/>
              <w:rPr>
                <w:del w:id="7475" w:author="249326630@qq.com" w:date="2018-12-25T18:25:00Z"/>
              </w:rPr>
            </w:pPr>
            <w:del w:id="7476" w:author="249326630@qq.com" w:date="2018-12-25T18:25:00Z">
              <w:r w:rsidDel="00E27A9C">
                <w:rPr>
                  <w:rFonts w:hint="eastAsia"/>
                  <w:lang w:eastAsia="zh-CN"/>
                </w:rPr>
                <w:delText>关闭</w:delText>
              </w:r>
            </w:del>
          </w:p>
        </w:tc>
        <w:tc>
          <w:tcPr>
            <w:tcW w:w="4536" w:type="dxa"/>
          </w:tcPr>
          <w:p w14:paraId="7DE0E7F0" w14:textId="195E46B7" w:rsidR="00AD174E" w:rsidDel="00E27A9C" w:rsidRDefault="00AD174E" w:rsidP="00CF3095">
            <w:pPr>
              <w:pStyle w:val="Axure0"/>
              <w:ind w:firstLine="360"/>
              <w:rPr>
                <w:del w:id="7477" w:author="249326630@qq.com" w:date="2018-12-25T18:25:00Z"/>
                <w:lang w:eastAsia="zh-CN"/>
              </w:rPr>
            </w:pPr>
            <w:del w:id="7478" w:author="249326630@qq.com" w:date="2018-12-25T18:25:00Z">
              <w:r w:rsidDel="00E27A9C">
                <w:rPr>
                  <w:rFonts w:hint="eastAsia"/>
                  <w:lang w:eastAsia="zh-CN"/>
                </w:rPr>
                <w:delText>点击后取消</w:delText>
              </w:r>
              <w:r w:rsidR="00174F0F" w:rsidDel="00E27A9C">
                <w:rPr>
                  <w:rFonts w:hint="eastAsia"/>
                  <w:lang w:eastAsia="zh-CN"/>
                </w:rPr>
                <w:delText>新增</w:delText>
              </w:r>
              <w:r w:rsidDel="00E27A9C">
                <w:rPr>
                  <w:rFonts w:hint="eastAsia"/>
                  <w:lang w:eastAsia="zh-CN"/>
                </w:rPr>
                <w:delText>友情</w:delText>
              </w:r>
              <w:r w:rsidDel="00E27A9C">
                <w:rPr>
                  <w:lang w:eastAsia="zh-CN"/>
                </w:rPr>
                <w:delText>链接</w:delText>
              </w:r>
            </w:del>
          </w:p>
        </w:tc>
      </w:tr>
      <w:tr w:rsidR="00AD174E" w:rsidDel="00E27A9C" w14:paraId="4ABF5D47" w14:textId="4099DA73" w:rsidTr="00CF3095">
        <w:trPr>
          <w:cnfStyle w:val="000000010000" w:firstRow="0" w:lastRow="0" w:firstColumn="0" w:lastColumn="0" w:oddVBand="0" w:evenVBand="0" w:oddHBand="0" w:evenHBand="1" w:firstRowFirstColumn="0" w:firstRowLastColumn="0" w:lastRowFirstColumn="0" w:lastRowLastColumn="0"/>
          <w:cantSplit/>
          <w:del w:id="7479" w:author="249326630@qq.com" w:date="2018-12-25T18:25:00Z"/>
        </w:trPr>
        <w:tc>
          <w:tcPr>
            <w:tcW w:w="1413" w:type="dxa"/>
          </w:tcPr>
          <w:p w14:paraId="79B5A7D0" w14:textId="5750CE37" w:rsidR="00AD174E" w:rsidDel="00E27A9C" w:rsidRDefault="00AD174E" w:rsidP="00CF3095">
            <w:pPr>
              <w:pStyle w:val="Axure0"/>
              <w:ind w:firstLine="360"/>
              <w:rPr>
                <w:del w:id="7480" w:author="249326630@qq.com" w:date="2018-12-25T18:25:00Z"/>
                <w:lang w:eastAsia="zh-CN"/>
              </w:rPr>
            </w:pPr>
            <w:del w:id="7481" w:author="249326630@qq.com" w:date="2018-12-25T18:25:00Z">
              <w:r w:rsidDel="00E27A9C">
                <w:rPr>
                  <w:rFonts w:hint="eastAsia"/>
                  <w:lang w:eastAsia="zh-CN"/>
                </w:rPr>
                <w:delText>2</w:delText>
              </w:r>
            </w:del>
          </w:p>
        </w:tc>
        <w:tc>
          <w:tcPr>
            <w:tcW w:w="2268" w:type="dxa"/>
          </w:tcPr>
          <w:p w14:paraId="48F3D50B" w14:textId="7F7ED827" w:rsidR="00AD174E" w:rsidDel="00E27A9C" w:rsidRDefault="00AD174E" w:rsidP="00CF3095">
            <w:pPr>
              <w:pStyle w:val="Axure0"/>
              <w:ind w:firstLine="360"/>
              <w:rPr>
                <w:del w:id="7482" w:author="249326630@qq.com" w:date="2018-12-25T18:25:00Z"/>
                <w:lang w:eastAsia="zh-CN"/>
              </w:rPr>
            </w:pPr>
            <w:del w:id="7483" w:author="249326630@qq.com" w:date="2018-12-25T18:25:00Z">
              <w:r w:rsidDel="00E27A9C">
                <w:rPr>
                  <w:rFonts w:hint="eastAsia"/>
                  <w:lang w:eastAsia="zh-CN"/>
                </w:rPr>
                <w:delText>名称输入框</w:delText>
              </w:r>
            </w:del>
          </w:p>
        </w:tc>
        <w:tc>
          <w:tcPr>
            <w:tcW w:w="4536" w:type="dxa"/>
          </w:tcPr>
          <w:p w14:paraId="4D40D1D9" w14:textId="0F6F6C49" w:rsidR="00AD174E" w:rsidDel="00E27A9C" w:rsidRDefault="00AD174E" w:rsidP="00CF3095">
            <w:pPr>
              <w:pStyle w:val="Axure0"/>
              <w:ind w:firstLine="360"/>
              <w:rPr>
                <w:del w:id="7484" w:author="249326630@qq.com" w:date="2018-12-25T18:25:00Z"/>
                <w:lang w:eastAsia="zh-CN"/>
              </w:rPr>
            </w:pPr>
            <w:del w:id="7485" w:author="249326630@qq.com" w:date="2018-12-25T18:25:00Z">
              <w:r w:rsidDel="00E27A9C">
                <w:rPr>
                  <w:rFonts w:hint="eastAsia"/>
                  <w:lang w:eastAsia="zh-CN"/>
                </w:rPr>
                <w:delText>输入</w:delText>
              </w:r>
              <w:r w:rsidDel="00E27A9C">
                <w:rPr>
                  <w:lang w:eastAsia="zh-CN"/>
                </w:rPr>
                <w:delText>友情链接名</w:delText>
              </w:r>
            </w:del>
          </w:p>
        </w:tc>
      </w:tr>
      <w:tr w:rsidR="00AD174E" w:rsidDel="00E27A9C" w14:paraId="1F18FDD6" w14:textId="0E4B5433" w:rsidTr="00CF3095">
        <w:trPr>
          <w:cantSplit/>
          <w:del w:id="7486" w:author="249326630@qq.com" w:date="2018-12-25T18:25:00Z"/>
        </w:trPr>
        <w:tc>
          <w:tcPr>
            <w:tcW w:w="1413" w:type="dxa"/>
          </w:tcPr>
          <w:p w14:paraId="2A6A58C4" w14:textId="62EB132E" w:rsidR="00AD174E" w:rsidDel="00E27A9C" w:rsidRDefault="00AD174E" w:rsidP="00CF3095">
            <w:pPr>
              <w:pStyle w:val="Axure0"/>
              <w:ind w:firstLine="360"/>
              <w:rPr>
                <w:del w:id="7487" w:author="249326630@qq.com" w:date="2018-12-25T18:25:00Z"/>
                <w:lang w:eastAsia="zh-CN"/>
              </w:rPr>
            </w:pPr>
            <w:del w:id="7488" w:author="249326630@qq.com" w:date="2018-12-25T18:25:00Z">
              <w:r w:rsidDel="00E27A9C">
                <w:rPr>
                  <w:rFonts w:hint="eastAsia"/>
                  <w:lang w:eastAsia="zh-CN"/>
                </w:rPr>
                <w:delText>3</w:delText>
              </w:r>
            </w:del>
          </w:p>
        </w:tc>
        <w:tc>
          <w:tcPr>
            <w:tcW w:w="2268" w:type="dxa"/>
          </w:tcPr>
          <w:p w14:paraId="4CDC273A" w14:textId="34EDABE8" w:rsidR="00AD174E" w:rsidDel="00E27A9C" w:rsidRDefault="00AD174E" w:rsidP="00CF3095">
            <w:pPr>
              <w:pStyle w:val="Axure0"/>
              <w:ind w:firstLine="360"/>
              <w:rPr>
                <w:del w:id="7489" w:author="249326630@qq.com" w:date="2018-12-25T18:25:00Z"/>
                <w:lang w:eastAsia="zh-CN"/>
              </w:rPr>
            </w:pPr>
            <w:del w:id="7490" w:author="249326630@qq.com" w:date="2018-12-25T18:25:00Z">
              <w:r w:rsidDel="00E27A9C">
                <w:rPr>
                  <w:rFonts w:hint="eastAsia"/>
                  <w:lang w:eastAsia="zh-CN"/>
                </w:rPr>
                <w:delText>U</w:delText>
              </w:r>
              <w:r w:rsidDel="00E27A9C">
                <w:rPr>
                  <w:lang w:eastAsia="zh-CN"/>
                </w:rPr>
                <w:delText>RL</w:delText>
              </w:r>
              <w:r w:rsidDel="00E27A9C">
                <w:rPr>
                  <w:rFonts w:hint="eastAsia"/>
                  <w:lang w:eastAsia="zh-CN"/>
                </w:rPr>
                <w:delText>输入</w:delText>
              </w:r>
              <w:r w:rsidDel="00E27A9C">
                <w:rPr>
                  <w:lang w:eastAsia="zh-CN"/>
                </w:rPr>
                <w:delText>框</w:delText>
              </w:r>
            </w:del>
          </w:p>
        </w:tc>
        <w:tc>
          <w:tcPr>
            <w:tcW w:w="4536" w:type="dxa"/>
          </w:tcPr>
          <w:p w14:paraId="34D9B59C" w14:textId="547E59E4" w:rsidR="00AD174E" w:rsidDel="00E27A9C" w:rsidRDefault="00AD174E" w:rsidP="00AD174E">
            <w:pPr>
              <w:pStyle w:val="Axure0"/>
              <w:ind w:firstLine="360"/>
              <w:rPr>
                <w:del w:id="7491" w:author="249326630@qq.com" w:date="2018-12-25T18:25:00Z"/>
                <w:lang w:eastAsia="zh-CN"/>
              </w:rPr>
            </w:pPr>
            <w:del w:id="7492" w:author="249326630@qq.com" w:date="2018-12-25T18:25:00Z">
              <w:r w:rsidDel="00E27A9C">
                <w:rPr>
                  <w:rFonts w:hint="eastAsia"/>
                  <w:lang w:eastAsia="zh-CN"/>
                </w:rPr>
                <w:delText>输入友情链接</w:delText>
              </w:r>
              <w:r w:rsidDel="00E27A9C">
                <w:rPr>
                  <w:lang w:eastAsia="zh-CN"/>
                </w:rPr>
                <w:delText>的</w:delText>
              </w:r>
              <w:r w:rsidDel="00E27A9C">
                <w:rPr>
                  <w:rFonts w:hint="eastAsia"/>
                  <w:lang w:eastAsia="zh-CN"/>
                </w:rPr>
                <w:delText>URL</w:delText>
              </w:r>
            </w:del>
          </w:p>
        </w:tc>
      </w:tr>
      <w:tr w:rsidR="00AD174E" w:rsidDel="00E27A9C" w14:paraId="58456E16" w14:textId="3B4A5040" w:rsidTr="00CF3095">
        <w:trPr>
          <w:cnfStyle w:val="000000010000" w:firstRow="0" w:lastRow="0" w:firstColumn="0" w:lastColumn="0" w:oddVBand="0" w:evenVBand="0" w:oddHBand="0" w:evenHBand="1" w:firstRowFirstColumn="0" w:firstRowLastColumn="0" w:lastRowFirstColumn="0" w:lastRowLastColumn="0"/>
          <w:cantSplit/>
          <w:del w:id="7493" w:author="249326630@qq.com" w:date="2018-12-25T18:25:00Z"/>
        </w:trPr>
        <w:tc>
          <w:tcPr>
            <w:tcW w:w="1413" w:type="dxa"/>
          </w:tcPr>
          <w:p w14:paraId="1CCEBE41" w14:textId="7BB2011D" w:rsidR="00AD174E" w:rsidDel="00E27A9C" w:rsidRDefault="00AD174E" w:rsidP="00CF3095">
            <w:pPr>
              <w:pStyle w:val="Axure0"/>
              <w:ind w:firstLine="360"/>
              <w:rPr>
                <w:del w:id="7494" w:author="249326630@qq.com" w:date="2018-12-25T18:25:00Z"/>
                <w:lang w:eastAsia="zh-CN"/>
              </w:rPr>
            </w:pPr>
            <w:del w:id="7495" w:author="249326630@qq.com" w:date="2018-12-25T18:25:00Z">
              <w:r w:rsidDel="00E27A9C">
                <w:rPr>
                  <w:rFonts w:hint="eastAsia"/>
                  <w:lang w:eastAsia="zh-CN"/>
                </w:rPr>
                <w:delText>4</w:delText>
              </w:r>
            </w:del>
          </w:p>
        </w:tc>
        <w:tc>
          <w:tcPr>
            <w:tcW w:w="2268" w:type="dxa"/>
          </w:tcPr>
          <w:p w14:paraId="42659057" w14:textId="270B5817" w:rsidR="00AD174E" w:rsidDel="00E27A9C" w:rsidRDefault="00AD174E" w:rsidP="00CF3095">
            <w:pPr>
              <w:pStyle w:val="Axure0"/>
              <w:ind w:firstLine="360"/>
              <w:rPr>
                <w:del w:id="7496" w:author="249326630@qq.com" w:date="2018-12-25T18:25:00Z"/>
                <w:lang w:eastAsia="zh-CN"/>
              </w:rPr>
            </w:pPr>
            <w:del w:id="7497" w:author="249326630@qq.com" w:date="2018-12-25T18:25:00Z">
              <w:r w:rsidDel="00E27A9C">
                <w:rPr>
                  <w:rFonts w:hint="eastAsia"/>
                  <w:lang w:eastAsia="zh-CN"/>
                </w:rPr>
                <w:delText>保存</w:delText>
              </w:r>
              <w:r w:rsidDel="00E27A9C">
                <w:rPr>
                  <w:lang w:eastAsia="zh-CN"/>
                </w:rPr>
                <w:delText>按钮</w:delText>
              </w:r>
            </w:del>
          </w:p>
        </w:tc>
        <w:tc>
          <w:tcPr>
            <w:tcW w:w="4536" w:type="dxa"/>
          </w:tcPr>
          <w:p w14:paraId="4D5F3372" w14:textId="3B941730" w:rsidR="00AD174E" w:rsidDel="00E27A9C" w:rsidRDefault="00AD174E" w:rsidP="00AD174E">
            <w:pPr>
              <w:pStyle w:val="Axure0"/>
              <w:ind w:firstLine="360"/>
              <w:rPr>
                <w:del w:id="7498" w:author="249326630@qq.com" w:date="2018-12-25T18:25:00Z"/>
                <w:lang w:eastAsia="zh-CN"/>
              </w:rPr>
            </w:pPr>
            <w:del w:id="7499" w:author="249326630@qq.com" w:date="2018-12-25T18:25:00Z">
              <w:r w:rsidDel="00E27A9C">
                <w:rPr>
                  <w:rFonts w:hint="eastAsia"/>
                  <w:lang w:eastAsia="zh-CN"/>
                </w:rPr>
                <w:delText>点击</w:delText>
              </w:r>
              <w:r w:rsidDel="00E27A9C">
                <w:rPr>
                  <w:lang w:eastAsia="zh-CN"/>
                </w:rPr>
                <w:delText>保存按钮，保存横幅数据并新</w:delText>
              </w:r>
              <w:r w:rsidR="00174F0F" w:rsidDel="00E27A9C">
                <w:rPr>
                  <w:rFonts w:hint="eastAsia"/>
                  <w:lang w:eastAsia="zh-CN"/>
                </w:rPr>
                <w:delText>增</w:delText>
              </w:r>
              <w:r w:rsidDel="00E27A9C">
                <w:rPr>
                  <w:rFonts w:hint="eastAsia"/>
                  <w:lang w:eastAsia="zh-CN"/>
                </w:rPr>
                <w:delText>友情</w:delText>
              </w:r>
              <w:r w:rsidDel="00E27A9C">
                <w:rPr>
                  <w:lang w:eastAsia="zh-CN"/>
                </w:rPr>
                <w:delText>链接</w:delText>
              </w:r>
            </w:del>
          </w:p>
        </w:tc>
      </w:tr>
    </w:tbl>
    <w:p w14:paraId="527093D7" w14:textId="2CF5697D" w:rsidR="00D11C7B" w:rsidRPr="00AD174E" w:rsidDel="00E27A9C" w:rsidRDefault="00D11C7B" w:rsidP="00D11C7B">
      <w:pPr>
        <w:rPr>
          <w:del w:id="7500" w:author="249326630@qq.com" w:date="2018-12-25T18:25:00Z"/>
        </w:rPr>
      </w:pPr>
    </w:p>
    <w:p w14:paraId="57C22618" w14:textId="7569975F" w:rsidR="00D11C7B" w:rsidDel="00E27A9C" w:rsidRDefault="00D11C7B">
      <w:pPr>
        <w:ind w:firstLineChars="600" w:firstLine="1260"/>
        <w:rPr>
          <w:ins w:id="7501" w:author="HerculesHu" w:date="2017-12-23T23:52:00Z"/>
          <w:del w:id="7502" w:author="249326630@qq.com" w:date="2018-12-25T18:25:00Z"/>
        </w:rPr>
        <w:pPrChange w:id="7503" w:author="HerculesHu" w:date="2017-12-24T00:15:00Z">
          <w:pPr/>
        </w:pPrChange>
      </w:pPr>
      <w:del w:id="7504" w:author="249326630@qq.com" w:date="2018-12-25T18:25:00Z">
        <w:r w:rsidDel="00E27A9C">
          <w:rPr>
            <w:noProof/>
          </w:rPr>
          <w:drawing>
            <wp:inline distT="0" distB="0" distL="0" distR="0" wp14:anchorId="320EC096" wp14:editId="7AFF177A">
              <wp:extent cx="3990975" cy="5067300"/>
              <wp:effectExtent l="0" t="0" r="952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990975" cy="5067300"/>
                      </a:xfrm>
                      <a:prstGeom prst="rect">
                        <a:avLst/>
                      </a:prstGeom>
                    </pic:spPr>
                  </pic:pic>
                </a:graphicData>
              </a:graphic>
            </wp:inline>
          </w:drawing>
        </w:r>
      </w:del>
    </w:p>
    <w:p w14:paraId="4A61F03F" w14:textId="4CFA5ED0" w:rsidR="00636C47" w:rsidDel="00E27A9C" w:rsidRDefault="00636C47" w:rsidP="00636C47">
      <w:pPr>
        <w:jc w:val="center"/>
        <w:rPr>
          <w:ins w:id="7505" w:author="HerculesHu" w:date="2017-12-23T23:52:00Z"/>
          <w:del w:id="7506" w:author="249326630@qq.com" w:date="2018-12-25T18:25:00Z"/>
        </w:rPr>
      </w:pPr>
      <w:ins w:id="7507" w:author="HerculesHu" w:date="2017-12-23T23:52:00Z">
        <w:del w:id="7508" w:author="249326630@qq.com" w:date="2018-12-25T18:25:00Z">
          <w:r w:rsidDel="00E27A9C">
            <w:rPr>
              <w:rFonts w:hint="eastAsia"/>
            </w:rPr>
            <w:delText>（电脑</w:delText>
          </w:r>
          <w:r w:rsidDel="00E27A9C">
            <w:delText>版</w:delText>
          </w:r>
          <w:r w:rsidDel="00E27A9C">
            <w:rPr>
              <w:rFonts w:hint="eastAsia"/>
            </w:rPr>
            <w:delText>）</w:delText>
          </w:r>
        </w:del>
      </w:ins>
    </w:p>
    <w:p w14:paraId="35902625" w14:textId="3C142F99" w:rsidR="00636C47" w:rsidDel="00E27A9C" w:rsidRDefault="00636C47" w:rsidP="00D11C7B">
      <w:pPr>
        <w:rPr>
          <w:del w:id="7509" w:author="249326630@qq.com" w:date="2018-12-25T18:25:00Z"/>
        </w:rPr>
      </w:pPr>
    </w:p>
    <w:p w14:paraId="4017C133" w14:textId="6D72D8D8" w:rsidR="003C3C8A" w:rsidDel="00E27A9C" w:rsidRDefault="003C3C8A" w:rsidP="00D11C7B">
      <w:pPr>
        <w:rPr>
          <w:del w:id="7510" w:author="249326630@qq.com" w:date="2018-12-25T18:25:00Z"/>
        </w:rPr>
      </w:pPr>
    </w:p>
    <w:p w14:paraId="71438250" w14:textId="69F5D59F" w:rsidR="003C3C8A" w:rsidDel="00E27A9C" w:rsidRDefault="003C3C8A" w:rsidP="00D11C7B">
      <w:pPr>
        <w:rPr>
          <w:del w:id="7511" w:author="249326630@qq.com" w:date="2018-12-25T18:25:00Z"/>
        </w:rPr>
      </w:pPr>
    </w:p>
    <w:p w14:paraId="540F15E7" w14:textId="378ED403" w:rsidR="003C3C8A" w:rsidDel="00E27A9C" w:rsidRDefault="003C3C8A">
      <w:pPr>
        <w:pStyle w:val="a2"/>
        <w:rPr>
          <w:del w:id="7512" w:author="249326630@qq.com" w:date="2018-12-25T18:25:00Z"/>
        </w:rPr>
      </w:pPr>
      <w:del w:id="7513" w:author="249326630@qq.com" w:date="2018-12-25T18:25:00Z">
        <w:r w:rsidDel="00E27A9C">
          <w:rPr>
            <w:rFonts w:hint="eastAsia"/>
          </w:rPr>
          <w:delText>友情</w:delText>
        </w:r>
        <w:r w:rsidDel="00E27A9C">
          <w:delText>链接删除提示</w:delText>
        </w:r>
      </w:del>
    </w:p>
    <w:p w14:paraId="61E9E0AA" w14:textId="0EA64E02" w:rsidR="003C3C8A" w:rsidDel="00E27A9C" w:rsidRDefault="003C3C8A" w:rsidP="003C3C8A">
      <w:pPr>
        <w:rPr>
          <w:del w:id="7514" w:author="249326630@qq.com" w:date="2018-12-25T18:25:00Z"/>
        </w:rPr>
      </w:pPr>
    </w:p>
    <w:p w14:paraId="2B874F8B" w14:textId="1D0B6125" w:rsidR="003C3C8A" w:rsidDel="00E27A9C" w:rsidRDefault="003C3C8A" w:rsidP="003C3C8A">
      <w:pPr>
        <w:rPr>
          <w:del w:id="7515" w:author="249326630@qq.com" w:date="2018-12-25T18:25:00Z"/>
        </w:rPr>
      </w:pPr>
    </w:p>
    <w:p w14:paraId="5FFA01A3" w14:textId="589A87AE" w:rsidR="003C3C8A" w:rsidDel="00E27A9C" w:rsidRDefault="003C3C8A" w:rsidP="003C3C8A">
      <w:pPr>
        <w:rPr>
          <w:del w:id="7516" w:author="249326630@qq.com" w:date="2018-12-25T18:25:00Z"/>
        </w:rPr>
      </w:pPr>
    </w:p>
    <w:p w14:paraId="71E3F066" w14:textId="3B5403BD" w:rsidR="00421580" w:rsidDel="00E27A9C" w:rsidRDefault="00421580" w:rsidP="00421580">
      <w:pPr>
        <w:rPr>
          <w:del w:id="7517" w:author="249326630@qq.com" w:date="2018-12-25T18:25:00Z"/>
        </w:rPr>
      </w:pPr>
    </w:p>
    <w:tbl>
      <w:tblPr>
        <w:tblStyle w:val="Axure1"/>
        <w:tblpPr w:leftFromText="180" w:rightFromText="180" w:vertAnchor="text" w:horzAnchor="margin" w:tblpY="-18"/>
        <w:tblW w:w="0" w:type="auto"/>
        <w:tblLook w:val="04A0" w:firstRow="1" w:lastRow="0" w:firstColumn="1" w:lastColumn="0" w:noHBand="0" w:noVBand="1"/>
      </w:tblPr>
      <w:tblGrid>
        <w:gridCol w:w="1413"/>
        <w:gridCol w:w="2268"/>
        <w:gridCol w:w="4536"/>
      </w:tblGrid>
      <w:tr w:rsidR="00421580" w:rsidDel="00E27A9C" w14:paraId="7FC2ABFF" w14:textId="3F48A502" w:rsidTr="00CF3095">
        <w:trPr>
          <w:cnfStyle w:val="100000000000" w:firstRow="1" w:lastRow="0" w:firstColumn="0" w:lastColumn="0" w:oddVBand="0" w:evenVBand="0" w:oddHBand="0" w:evenHBand="0" w:firstRowFirstColumn="0" w:firstRowLastColumn="0" w:lastRowFirstColumn="0" w:lastRowLastColumn="0"/>
          <w:cantSplit/>
          <w:tblHeader/>
          <w:del w:id="7518" w:author="249326630@qq.com" w:date="2018-12-25T18:25:00Z"/>
        </w:trPr>
        <w:tc>
          <w:tcPr>
            <w:tcW w:w="1413" w:type="dxa"/>
          </w:tcPr>
          <w:p w14:paraId="508A5EBB" w14:textId="6E7F6F06" w:rsidR="00421580" w:rsidDel="00E27A9C" w:rsidRDefault="00421580" w:rsidP="00CF3095">
            <w:pPr>
              <w:pStyle w:val="Axure"/>
              <w:ind w:firstLine="360"/>
              <w:rPr>
                <w:del w:id="7519" w:author="249326630@qq.com" w:date="2018-12-25T18:25:00Z"/>
              </w:rPr>
            </w:pPr>
            <w:del w:id="7520" w:author="249326630@qq.com" w:date="2018-12-25T18:25:00Z">
              <w:r w:rsidDel="00E27A9C">
                <w:delText>脚注</w:delText>
              </w:r>
            </w:del>
          </w:p>
        </w:tc>
        <w:tc>
          <w:tcPr>
            <w:tcW w:w="2268" w:type="dxa"/>
          </w:tcPr>
          <w:p w14:paraId="67611881" w14:textId="22D249E0" w:rsidR="00421580" w:rsidDel="00E27A9C" w:rsidRDefault="00421580" w:rsidP="00CF3095">
            <w:pPr>
              <w:pStyle w:val="Axure"/>
              <w:ind w:firstLine="360"/>
              <w:rPr>
                <w:del w:id="7521" w:author="249326630@qq.com" w:date="2018-12-25T18:25:00Z"/>
              </w:rPr>
            </w:pPr>
            <w:del w:id="7522" w:author="249326630@qq.com" w:date="2018-12-25T18:25:00Z">
              <w:r w:rsidDel="00E27A9C">
                <w:delText>名称</w:delText>
              </w:r>
            </w:del>
          </w:p>
        </w:tc>
        <w:tc>
          <w:tcPr>
            <w:tcW w:w="4536" w:type="dxa"/>
          </w:tcPr>
          <w:p w14:paraId="12F5EE46" w14:textId="7A6CE98C" w:rsidR="00421580" w:rsidDel="00E27A9C" w:rsidRDefault="00421580" w:rsidP="00CF3095">
            <w:pPr>
              <w:pStyle w:val="Axure"/>
              <w:tabs>
                <w:tab w:val="left" w:pos="1190"/>
              </w:tabs>
              <w:ind w:firstLine="360"/>
              <w:rPr>
                <w:del w:id="7523" w:author="249326630@qq.com" w:date="2018-12-25T18:25:00Z"/>
              </w:rPr>
            </w:pPr>
            <w:del w:id="7524" w:author="249326630@qq.com" w:date="2018-12-25T18:25:00Z">
              <w:r w:rsidDel="00E27A9C">
                <w:delText>交互</w:delText>
              </w:r>
              <w:r w:rsidDel="00E27A9C">
                <w:tab/>
              </w:r>
            </w:del>
          </w:p>
        </w:tc>
      </w:tr>
      <w:tr w:rsidR="00421580" w:rsidDel="00E27A9C" w14:paraId="6FABF2F9" w14:textId="2A57DA11" w:rsidTr="00CF3095">
        <w:trPr>
          <w:cantSplit/>
          <w:del w:id="7525" w:author="249326630@qq.com" w:date="2018-12-25T18:25:00Z"/>
        </w:trPr>
        <w:tc>
          <w:tcPr>
            <w:tcW w:w="1413" w:type="dxa"/>
          </w:tcPr>
          <w:p w14:paraId="6A4D5B28" w14:textId="4E203617" w:rsidR="00421580" w:rsidDel="00E27A9C" w:rsidRDefault="00421580" w:rsidP="00CF3095">
            <w:pPr>
              <w:pStyle w:val="Axure0"/>
              <w:ind w:firstLine="360"/>
              <w:rPr>
                <w:del w:id="7526" w:author="249326630@qq.com" w:date="2018-12-25T18:25:00Z"/>
              </w:rPr>
            </w:pPr>
            <w:del w:id="7527" w:author="249326630@qq.com" w:date="2018-12-25T18:25:00Z">
              <w:r w:rsidDel="00E27A9C">
                <w:delText>1</w:delText>
              </w:r>
            </w:del>
          </w:p>
        </w:tc>
        <w:tc>
          <w:tcPr>
            <w:tcW w:w="2268" w:type="dxa"/>
          </w:tcPr>
          <w:p w14:paraId="34AF01BF" w14:textId="45C94251" w:rsidR="00421580" w:rsidDel="00E27A9C" w:rsidRDefault="00421580" w:rsidP="00CF3095">
            <w:pPr>
              <w:pStyle w:val="Axure0"/>
              <w:ind w:firstLine="360"/>
              <w:rPr>
                <w:del w:id="7528" w:author="249326630@qq.com" w:date="2018-12-25T18:25:00Z"/>
              </w:rPr>
            </w:pPr>
            <w:del w:id="7529" w:author="249326630@qq.com" w:date="2018-12-25T18:25:00Z">
              <w:r w:rsidDel="00E27A9C">
                <w:rPr>
                  <w:rFonts w:hint="eastAsia"/>
                  <w:lang w:eastAsia="zh-CN"/>
                </w:rPr>
                <w:delText>关闭</w:delText>
              </w:r>
            </w:del>
          </w:p>
        </w:tc>
        <w:tc>
          <w:tcPr>
            <w:tcW w:w="4536" w:type="dxa"/>
          </w:tcPr>
          <w:p w14:paraId="38E2CBA9" w14:textId="616993CC" w:rsidR="00421580" w:rsidDel="00E27A9C" w:rsidRDefault="00421580" w:rsidP="00852964">
            <w:pPr>
              <w:pStyle w:val="Axure0"/>
              <w:ind w:firstLine="360"/>
              <w:rPr>
                <w:del w:id="7530" w:author="249326630@qq.com" w:date="2018-12-25T18:25:00Z"/>
                <w:lang w:eastAsia="zh-CN"/>
              </w:rPr>
            </w:pPr>
            <w:del w:id="7531" w:author="249326630@qq.com" w:date="2018-12-25T18:25:00Z">
              <w:r w:rsidDel="00E27A9C">
                <w:rPr>
                  <w:rFonts w:hint="eastAsia"/>
                  <w:lang w:eastAsia="zh-CN"/>
                </w:rPr>
                <w:delText>点击后取消删除此</w:delText>
              </w:r>
              <w:r w:rsidR="00852964" w:rsidDel="00E27A9C">
                <w:rPr>
                  <w:rFonts w:hint="eastAsia"/>
                  <w:lang w:eastAsia="zh-CN"/>
                </w:rPr>
                <w:delText>友情链接</w:delText>
              </w:r>
            </w:del>
          </w:p>
        </w:tc>
      </w:tr>
      <w:tr w:rsidR="00421580" w:rsidDel="00E27A9C" w14:paraId="11C806E5" w14:textId="7DD8AC68" w:rsidTr="00CF3095">
        <w:trPr>
          <w:cnfStyle w:val="000000010000" w:firstRow="0" w:lastRow="0" w:firstColumn="0" w:lastColumn="0" w:oddVBand="0" w:evenVBand="0" w:oddHBand="0" w:evenHBand="1" w:firstRowFirstColumn="0" w:firstRowLastColumn="0" w:lastRowFirstColumn="0" w:lastRowLastColumn="0"/>
          <w:cantSplit/>
          <w:del w:id="7532" w:author="249326630@qq.com" w:date="2018-12-25T18:25:00Z"/>
        </w:trPr>
        <w:tc>
          <w:tcPr>
            <w:tcW w:w="1413" w:type="dxa"/>
          </w:tcPr>
          <w:p w14:paraId="32953FD5" w14:textId="79F4E047" w:rsidR="00421580" w:rsidDel="00E27A9C" w:rsidRDefault="00421580" w:rsidP="00CF3095">
            <w:pPr>
              <w:pStyle w:val="Axure0"/>
              <w:ind w:firstLine="360"/>
              <w:rPr>
                <w:del w:id="7533" w:author="249326630@qq.com" w:date="2018-12-25T18:25:00Z"/>
                <w:lang w:eastAsia="zh-CN"/>
              </w:rPr>
            </w:pPr>
            <w:del w:id="7534" w:author="249326630@qq.com" w:date="2018-12-25T18:25:00Z">
              <w:r w:rsidDel="00E27A9C">
                <w:rPr>
                  <w:rFonts w:hint="eastAsia"/>
                  <w:lang w:eastAsia="zh-CN"/>
                </w:rPr>
                <w:delText>2</w:delText>
              </w:r>
            </w:del>
          </w:p>
        </w:tc>
        <w:tc>
          <w:tcPr>
            <w:tcW w:w="2268" w:type="dxa"/>
          </w:tcPr>
          <w:p w14:paraId="22BE8E25" w14:textId="1D773837" w:rsidR="00421580" w:rsidDel="00E27A9C" w:rsidRDefault="00421580" w:rsidP="00CF3095">
            <w:pPr>
              <w:pStyle w:val="Axure0"/>
              <w:ind w:firstLine="360"/>
              <w:rPr>
                <w:del w:id="7535" w:author="249326630@qq.com" w:date="2018-12-25T18:25:00Z"/>
                <w:lang w:eastAsia="zh-CN"/>
              </w:rPr>
            </w:pPr>
            <w:del w:id="7536" w:author="249326630@qq.com" w:date="2018-12-25T18:25:00Z">
              <w:r w:rsidDel="00E27A9C">
                <w:rPr>
                  <w:rFonts w:hint="eastAsia"/>
                  <w:lang w:eastAsia="zh-CN"/>
                </w:rPr>
                <w:delText>取消</w:delText>
              </w:r>
            </w:del>
          </w:p>
        </w:tc>
        <w:tc>
          <w:tcPr>
            <w:tcW w:w="4536" w:type="dxa"/>
          </w:tcPr>
          <w:p w14:paraId="035FEB06" w14:textId="2FDAF43E" w:rsidR="00421580" w:rsidDel="00E27A9C" w:rsidRDefault="00421580" w:rsidP="00852964">
            <w:pPr>
              <w:pStyle w:val="Axure0"/>
              <w:ind w:firstLine="360"/>
              <w:rPr>
                <w:del w:id="7537" w:author="249326630@qq.com" w:date="2018-12-25T18:25:00Z"/>
                <w:lang w:eastAsia="zh-CN"/>
              </w:rPr>
            </w:pPr>
            <w:del w:id="7538" w:author="249326630@qq.com" w:date="2018-12-25T18:25:00Z">
              <w:r w:rsidDel="00E27A9C">
                <w:rPr>
                  <w:rFonts w:hint="eastAsia"/>
                  <w:lang w:eastAsia="zh-CN"/>
                </w:rPr>
                <w:delText>点击后取消删除此</w:delText>
              </w:r>
              <w:r w:rsidR="00852964" w:rsidDel="00E27A9C">
                <w:rPr>
                  <w:rFonts w:hint="eastAsia"/>
                  <w:lang w:eastAsia="zh-CN"/>
                </w:rPr>
                <w:delText>友情链接</w:delText>
              </w:r>
            </w:del>
          </w:p>
        </w:tc>
      </w:tr>
      <w:tr w:rsidR="00421580" w:rsidDel="00E27A9C" w14:paraId="2E01BFF7" w14:textId="13218AB8" w:rsidTr="00CF3095">
        <w:trPr>
          <w:cantSplit/>
          <w:del w:id="7539" w:author="249326630@qq.com" w:date="2018-12-25T18:25:00Z"/>
        </w:trPr>
        <w:tc>
          <w:tcPr>
            <w:tcW w:w="1413" w:type="dxa"/>
          </w:tcPr>
          <w:p w14:paraId="41BD3E22" w14:textId="4A2310F9" w:rsidR="00421580" w:rsidDel="00E27A9C" w:rsidRDefault="00421580" w:rsidP="00CF3095">
            <w:pPr>
              <w:pStyle w:val="Axure0"/>
              <w:ind w:firstLine="360"/>
              <w:rPr>
                <w:del w:id="7540" w:author="249326630@qq.com" w:date="2018-12-25T18:25:00Z"/>
                <w:lang w:eastAsia="zh-CN"/>
              </w:rPr>
            </w:pPr>
            <w:del w:id="7541" w:author="249326630@qq.com" w:date="2018-12-25T18:25:00Z">
              <w:r w:rsidDel="00E27A9C">
                <w:rPr>
                  <w:rFonts w:hint="eastAsia"/>
                  <w:lang w:eastAsia="zh-CN"/>
                </w:rPr>
                <w:delText>3</w:delText>
              </w:r>
            </w:del>
          </w:p>
        </w:tc>
        <w:tc>
          <w:tcPr>
            <w:tcW w:w="2268" w:type="dxa"/>
          </w:tcPr>
          <w:p w14:paraId="14056802" w14:textId="748F222E" w:rsidR="00421580" w:rsidDel="00E27A9C" w:rsidRDefault="00421580" w:rsidP="00CF3095">
            <w:pPr>
              <w:pStyle w:val="Axure0"/>
              <w:ind w:firstLine="360"/>
              <w:rPr>
                <w:del w:id="7542" w:author="249326630@qq.com" w:date="2018-12-25T18:25:00Z"/>
                <w:lang w:eastAsia="zh-CN"/>
              </w:rPr>
            </w:pPr>
            <w:del w:id="7543" w:author="249326630@qq.com" w:date="2018-12-25T18:25:00Z">
              <w:r w:rsidDel="00E27A9C">
                <w:rPr>
                  <w:rFonts w:hint="eastAsia"/>
                  <w:lang w:eastAsia="zh-CN"/>
                </w:rPr>
                <w:delText>确认</w:delText>
              </w:r>
            </w:del>
          </w:p>
        </w:tc>
        <w:tc>
          <w:tcPr>
            <w:tcW w:w="4536" w:type="dxa"/>
          </w:tcPr>
          <w:p w14:paraId="2E73DD69" w14:textId="72571DDD" w:rsidR="00421580" w:rsidDel="00E27A9C" w:rsidRDefault="00421580" w:rsidP="00CF3095">
            <w:pPr>
              <w:pStyle w:val="Axure0"/>
              <w:ind w:firstLine="360"/>
              <w:rPr>
                <w:del w:id="7544" w:author="249326630@qq.com" w:date="2018-12-25T18:25:00Z"/>
                <w:lang w:eastAsia="zh-CN"/>
              </w:rPr>
            </w:pPr>
            <w:del w:id="7545" w:author="249326630@qq.com" w:date="2018-12-25T18:25:00Z">
              <w:r w:rsidDel="00E27A9C">
                <w:rPr>
                  <w:rFonts w:hint="eastAsia"/>
                  <w:lang w:eastAsia="zh-CN"/>
                </w:rPr>
                <w:delText>点击后确认删除此</w:delText>
              </w:r>
              <w:r w:rsidR="00852964" w:rsidDel="00E27A9C">
                <w:rPr>
                  <w:rFonts w:hint="eastAsia"/>
                  <w:lang w:eastAsia="zh-CN"/>
                </w:rPr>
                <w:delText>友情链接</w:delText>
              </w:r>
            </w:del>
          </w:p>
        </w:tc>
      </w:tr>
    </w:tbl>
    <w:p w14:paraId="6117BC99" w14:textId="08D369D2" w:rsidR="003C3C8A" w:rsidRPr="00421580" w:rsidDel="00E27A9C" w:rsidRDefault="003C3C8A" w:rsidP="003C3C8A">
      <w:pPr>
        <w:rPr>
          <w:del w:id="7546" w:author="249326630@qq.com" w:date="2018-12-25T18:25:00Z"/>
        </w:rPr>
      </w:pPr>
    </w:p>
    <w:p w14:paraId="705760D3" w14:textId="64844511" w:rsidR="003C3C8A" w:rsidDel="00E27A9C" w:rsidRDefault="003C3C8A">
      <w:pPr>
        <w:ind w:firstLineChars="250" w:firstLine="525"/>
        <w:rPr>
          <w:ins w:id="7547" w:author="HerculesHu" w:date="2017-12-23T23:52:00Z"/>
          <w:del w:id="7548" w:author="249326630@qq.com" w:date="2018-12-25T18:25:00Z"/>
        </w:rPr>
        <w:pPrChange w:id="7549" w:author="HerculesHu" w:date="2017-12-24T00:17:00Z">
          <w:pPr/>
        </w:pPrChange>
      </w:pPr>
      <w:del w:id="7550" w:author="249326630@qq.com" w:date="2018-12-25T18:25:00Z">
        <w:r w:rsidDel="00E27A9C">
          <w:rPr>
            <w:noProof/>
          </w:rPr>
          <w:drawing>
            <wp:inline distT="0" distB="0" distL="0" distR="0" wp14:anchorId="40C13D59" wp14:editId="505B4C48">
              <wp:extent cx="4772025" cy="2562225"/>
              <wp:effectExtent l="0" t="0" r="9525"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772025" cy="2562225"/>
                      </a:xfrm>
                      <a:prstGeom prst="rect">
                        <a:avLst/>
                      </a:prstGeom>
                    </pic:spPr>
                  </pic:pic>
                </a:graphicData>
              </a:graphic>
            </wp:inline>
          </w:drawing>
        </w:r>
      </w:del>
    </w:p>
    <w:p w14:paraId="688A25DA" w14:textId="24DE8150" w:rsidR="00636C47" w:rsidDel="00E27A9C" w:rsidRDefault="00636C47" w:rsidP="00636C47">
      <w:pPr>
        <w:jc w:val="center"/>
        <w:rPr>
          <w:ins w:id="7551" w:author="HerculesHu" w:date="2017-12-23T23:52:00Z"/>
          <w:del w:id="7552" w:author="249326630@qq.com" w:date="2018-12-25T18:25:00Z"/>
        </w:rPr>
      </w:pPr>
      <w:ins w:id="7553" w:author="HerculesHu" w:date="2017-12-23T23:52:00Z">
        <w:del w:id="7554" w:author="249326630@qq.com" w:date="2018-12-25T18:25:00Z">
          <w:r w:rsidDel="00E27A9C">
            <w:rPr>
              <w:rFonts w:hint="eastAsia"/>
            </w:rPr>
            <w:delText>（电脑</w:delText>
          </w:r>
          <w:r w:rsidDel="00E27A9C">
            <w:delText>版</w:delText>
          </w:r>
          <w:r w:rsidDel="00E27A9C">
            <w:rPr>
              <w:rFonts w:hint="eastAsia"/>
            </w:rPr>
            <w:delText>）</w:delText>
          </w:r>
        </w:del>
      </w:ins>
    </w:p>
    <w:p w14:paraId="096122CA" w14:textId="071390FD" w:rsidR="00636C47" w:rsidRPr="003C3C8A" w:rsidDel="00E27A9C" w:rsidRDefault="00636C47" w:rsidP="003C3C8A">
      <w:pPr>
        <w:rPr>
          <w:del w:id="7555" w:author="249326630@qq.com" w:date="2018-12-25T18:25:00Z"/>
        </w:rPr>
      </w:pPr>
    </w:p>
    <w:p w14:paraId="77D04CFA" w14:textId="14ADF2DC" w:rsidR="003C3C8A" w:rsidRPr="00D11C7B" w:rsidDel="00E27A9C" w:rsidRDefault="003C3C8A" w:rsidP="00D11C7B">
      <w:pPr>
        <w:rPr>
          <w:del w:id="7556" w:author="249326630@qq.com" w:date="2018-12-25T18:25:00Z"/>
        </w:rPr>
      </w:pPr>
    </w:p>
    <w:p w14:paraId="484F98FA" w14:textId="06991B47" w:rsidR="00B322BA" w:rsidDel="00E27A9C" w:rsidRDefault="00E54CDC">
      <w:pPr>
        <w:pStyle w:val="a1"/>
        <w:rPr>
          <w:del w:id="7557" w:author="249326630@qq.com" w:date="2018-12-25T18:25:00Z"/>
        </w:rPr>
      </w:pPr>
      <w:ins w:id="7558" w:author="吴苏琪" w:date="2018-01-07T03:50:00Z">
        <w:del w:id="7559" w:author="249326630@qq.com" w:date="2018-12-25T18:25:00Z">
          <w:r w:rsidDel="00E27A9C">
            <w:rPr>
              <w:rFonts w:hint="eastAsia"/>
            </w:rPr>
            <w:delText>管理员</w:delText>
          </w:r>
        </w:del>
      </w:ins>
      <w:del w:id="7560" w:author="249326630@qq.com" w:date="2018-12-25T18:25:00Z">
        <w:r w:rsidR="00B322BA" w:rsidDel="00E27A9C">
          <w:rPr>
            <w:rFonts w:hint="eastAsia"/>
          </w:rPr>
          <w:delText>通知</w:delText>
        </w:r>
        <w:r w:rsidR="00B322BA" w:rsidDel="00E27A9C">
          <w:delText>管理</w:delText>
        </w:r>
      </w:del>
    </w:p>
    <w:p w14:paraId="4385941E" w14:textId="66EF1CE4" w:rsidR="00DD757D" w:rsidDel="00E27A9C" w:rsidRDefault="00DD757D" w:rsidP="00DD757D">
      <w:pPr>
        <w:rPr>
          <w:del w:id="7561" w:author="249326630@qq.com" w:date="2018-12-25T18:25:00Z"/>
        </w:rPr>
      </w:pPr>
    </w:p>
    <w:tbl>
      <w:tblPr>
        <w:tblStyle w:val="Axure1"/>
        <w:tblpPr w:leftFromText="180" w:rightFromText="180" w:vertAnchor="text" w:horzAnchor="margin" w:tblpY="51"/>
        <w:tblW w:w="0" w:type="auto"/>
        <w:tblLook w:val="04A0" w:firstRow="1" w:lastRow="0" w:firstColumn="1" w:lastColumn="0" w:noHBand="0" w:noVBand="1"/>
      </w:tblPr>
      <w:tblGrid>
        <w:gridCol w:w="1413"/>
        <w:gridCol w:w="2268"/>
        <w:gridCol w:w="4536"/>
      </w:tblGrid>
      <w:tr w:rsidR="001935C1" w:rsidDel="00E27A9C" w14:paraId="68915E1A" w14:textId="2E234C93" w:rsidTr="00CF3095">
        <w:trPr>
          <w:cnfStyle w:val="100000000000" w:firstRow="1" w:lastRow="0" w:firstColumn="0" w:lastColumn="0" w:oddVBand="0" w:evenVBand="0" w:oddHBand="0" w:evenHBand="0" w:firstRowFirstColumn="0" w:firstRowLastColumn="0" w:lastRowFirstColumn="0" w:lastRowLastColumn="0"/>
          <w:cantSplit/>
          <w:tblHeader/>
          <w:del w:id="7562" w:author="249326630@qq.com" w:date="2018-12-25T18:25:00Z"/>
        </w:trPr>
        <w:tc>
          <w:tcPr>
            <w:tcW w:w="1413" w:type="dxa"/>
          </w:tcPr>
          <w:p w14:paraId="3CFBC35F" w14:textId="33C8BB75" w:rsidR="001935C1" w:rsidDel="00E27A9C" w:rsidRDefault="001935C1" w:rsidP="00CF3095">
            <w:pPr>
              <w:pStyle w:val="Axure"/>
              <w:rPr>
                <w:del w:id="7563" w:author="249326630@qq.com" w:date="2018-12-25T18:25:00Z"/>
              </w:rPr>
            </w:pPr>
            <w:del w:id="7564" w:author="249326630@qq.com" w:date="2018-12-25T18:25:00Z">
              <w:r w:rsidDel="00E27A9C">
                <w:delText>脚注</w:delText>
              </w:r>
            </w:del>
          </w:p>
        </w:tc>
        <w:tc>
          <w:tcPr>
            <w:tcW w:w="2268" w:type="dxa"/>
          </w:tcPr>
          <w:p w14:paraId="2182D65A" w14:textId="55C700BF" w:rsidR="001935C1" w:rsidDel="00E27A9C" w:rsidRDefault="001935C1" w:rsidP="00CF3095">
            <w:pPr>
              <w:pStyle w:val="Axure"/>
              <w:rPr>
                <w:del w:id="7565" w:author="249326630@qq.com" w:date="2018-12-25T18:25:00Z"/>
              </w:rPr>
            </w:pPr>
            <w:del w:id="7566" w:author="249326630@qq.com" w:date="2018-12-25T18:25:00Z">
              <w:r w:rsidDel="00E27A9C">
                <w:delText>名称</w:delText>
              </w:r>
            </w:del>
          </w:p>
        </w:tc>
        <w:tc>
          <w:tcPr>
            <w:tcW w:w="4536" w:type="dxa"/>
          </w:tcPr>
          <w:p w14:paraId="3365EF12" w14:textId="08E757E3" w:rsidR="001935C1" w:rsidDel="00E27A9C" w:rsidRDefault="001935C1" w:rsidP="00CF3095">
            <w:pPr>
              <w:pStyle w:val="Axure"/>
              <w:tabs>
                <w:tab w:val="left" w:pos="1190"/>
              </w:tabs>
              <w:rPr>
                <w:del w:id="7567" w:author="249326630@qq.com" w:date="2018-12-25T18:25:00Z"/>
              </w:rPr>
            </w:pPr>
            <w:del w:id="7568" w:author="249326630@qq.com" w:date="2018-12-25T18:25:00Z">
              <w:r w:rsidDel="00E27A9C">
                <w:delText>交互</w:delText>
              </w:r>
              <w:r w:rsidDel="00E27A9C">
                <w:tab/>
              </w:r>
            </w:del>
          </w:p>
        </w:tc>
      </w:tr>
      <w:tr w:rsidR="001935C1" w:rsidDel="00E27A9C" w14:paraId="4054E6B1" w14:textId="34BD07F1" w:rsidTr="00CF3095">
        <w:trPr>
          <w:cantSplit/>
          <w:del w:id="7569" w:author="249326630@qq.com" w:date="2018-12-25T18:25:00Z"/>
        </w:trPr>
        <w:tc>
          <w:tcPr>
            <w:tcW w:w="1413" w:type="dxa"/>
          </w:tcPr>
          <w:p w14:paraId="2BD4001C" w14:textId="1D3A7064" w:rsidR="001935C1" w:rsidDel="00E27A9C" w:rsidRDefault="001935C1" w:rsidP="00CF3095">
            <w:pPr>
              <w:pStyle w:val="Axure0"/>
              <w:rPr>
                <w:del w:id="7570" w:author="249326630@qq.com" w:date="2018-12-25T18:25:00Z"/>
              </w:rPr>
            </w:pPr>
            <w:del w:id="7571" w:author="249326630@qq.com" w:date="2018-12-25T18:25:00Z">
              <w:r w:rsidDel="00E27A9C">
                <w:delText>1</w:delText>
              </w:r>
            </w:del>
          </w:p>
        </w:tc>
        <w:tc>
          <w:tcPr>
            <w:tcW w:w="2268" w:type="dxa"/>
          </w:tcPr>
          <w:p w14:paraId="7F1504E4" w14:textId="0BD28313" w:rsidR="001935C1" w:rsidDel="00E27A9C" w:rsidRDefault="001935C1" w:rsidP="00CF3095">
            <w:pPr>
              <w:pStyle w:val="Axure0"/>
              <w:rPr>
                <w:del w:id="7572" w:author="249326630@qq.com" w:date="2018-12-25T18:25:00Z"/>
                <w:lang w:eastAsia="zh-CN"/>
              </w:rPr>
            </w:pPr>
            <w:del w:id="7573" w:author="249326630@qq.com" w:date="2018-12-25T18:25:00Z">
              <w:r w:rsidDel="00E27A9C">
                <w:rPr>
                  <w:rFonts w:hint="eastAsia"/>
                  <w:lang w:eastAsia="zh-CN"/>
                </w:rPr>
                <w:delText>翻页</w:delText>
              </w:r>
              <w:r w:rsidDel="00E27A9C">
                <w:rPr>
                  <w:lang w:eastAsia="zh-CN"/>
                </w:rPr>
                <w:delText>按钮</w:delText>
              </w:r>
            </w:del>
          </w:p>
        </w:tc>
        <w:tc>
          <w:tcPr>
            <w:tcW w:w="4536" w:type="dxa"/>
          </w:tcPr>
          <w:p w14:paraId="64698D0C" w14:textId="2E2DF92D" w:rsidR="001935C1" w:rsidDel="00E27A9C" w:rsidRDefault="001935C1" w:rsidP="00CF3095">
            <w:pPr>
              <w:pStyle w:val="Axure0"/>
              <w:rPr>
                <w:del w:id="7574" w:author="249326630@qq.com" w:date="2018-12-25T18:25:00Z"/>
                <w:lang w:eastAsia="zh-CN"/>
              </w:rPr>
            </w:pPr>
            <w:del w:id="7575" w:author="249326630@qq.com" w:date="2018-12-25T18:25:00Z">
              <w:r w:rsidDel="00E27A9C">
                <w:rPr>
                  <w:rFonts w:hint="eastAsia"/>
                  <w:lang w:eastAsia="zh-CN"/>
                </w:rPr>
                <w:delText>点击进行</w:delText>
              </w:r>
              <w:r w:rsidDel="00E27A9C">
                <w:rPr>
                  <w:lang w:eastAsia="zh-CN"/>
                </w:rPr>
                <w:delText>翻页</w:delText>
              </w:r>
            </w:del>
          </w:p>
        </w:tc>
      </w:tr>
      <w:tr w:rsidR="001935C1" w:rsidDel="00E27A9C" w14:paraId="2A202D3C" w14:textId="52DEE8ED" w:rsidTr="00CF3095">
        <w:trPr>
          <w:cnfStyle w:val="000000010000" w:firstRow="0" w:lastRow="0" w:firstColumn="0" w:lastColumn="0" w:oddVBand="0" w:evenVBand="0" w:oddHBand="0" w:evenHBand="1" w:firstRowFirstColumn="0" w:firstRowLastColumn="0" w:lastRowFirstColumn="0" w:lastRowLastColumn="0"/>
          <w:cantSplit/>
          <w:del w:id="7576" w:author="249326630@qq.com" w:date="2018-12-25T18:25:00Z"/>
        </w:trPr>
        <w:tc>
          <w:tcPr>
            <w:tcW w:w="1413" w:type="dxa"/>
          </w:tcPr>
          <w:p w14:paraId="1422EC45" w14:textId="708F6336" w:rsidR="001935C1" w:rsidDel="00E27A9C" w:rsidRDefault="001935C1" w:rsidP="00CF3095">
            <w:pPr>
              <w:pStyle w:val="Axure0"/>
              <w:rPr>
                <w:del w:id="7577" w:author="249326630@qq.com" w:date="2018-12-25T18:25:00Z"/>
                <w:lang w:eastAsia="zh-CN"/>
              </w:rPr>
            </w:pPr>
            <w:del w:id="7578" w:author="249326630@qq.com" w:date="2018-12-25T18:25:00Z">
              <w:r w:rsidDel="00E27A9C">
                <w:rPr>
                  <w:rFonts w:hint="eastAsia"/>
                  <w:lang w:eastAsia="zh-CN"/>
                </w:rPr>
                <w:delText>2</w:delText>
              </w:r>
            </w:del>
          </w:p>
        </w:tc>
        <w:tc>
          <w:tcPr>
            <w:tcW w:w="2268" w:type="dxa"/>
          </w:tcPr>
          <w:p w14:paraId="1ACECFFC" w14:textId="60BFDEBB" w:rsidR="001935C1" w:rsidDel="00E27A9C" w:rsidRDefault="001935C1" w:rsidP="00CF3095">
            <w:pPr>
              <w:pStyle w:val="Axure0"/>
              <w:rPr>
                <w:del w:id="7579" w:author="249326630@qq.com" w:date="2018-12-25T18:25:00Z"/>
                <w:lang w:eastAsia="zh-CN"/>
              </w:rPr>
            </w:pPr>
            <w:del w:id="7580" w:author="249326630@qq.com" w:date="2018-12-25T18:25:00Z">
              <w:r w:rsidDel="00E27A9C">
                <w:rPr>
                  <w:rFonts w:hint="eastAsia"/>
                  <w:lang w:eastAsia="zh-CN"/>
                </w:rPr>
                <w:delText>页码与</w:delText>
              </w:r>
              <w:r w:rsidDel="00E27A9C">
                <w:rPr>
                  <w:lang w:eastAsia="zh-CN"/>
                </w:rPr>
                <w:delText>数量显示条</w:delText>
              </w:r>
            </w:del>
          </w:p>
        </w:tc>
        <w:tc>
          <w:tcPr>
            <w:tcW w:w="4536" w:type="dxa"/>
          </w:tcPr>
          <w:p w14:paraId="0B0DC3E0" w14:textId="54516D67" w:rsidR="001935C1" w:rsidDel="00E27A9C" w:rsidRDefault="001935C1" w:rsidP="00CF3095">
            <w:pPr>
              <w:pStyle w:val="Axure0"/>
              <w:rPr>
                <w:del w:id="7581" w:author="249326630@qq.com" w:date="2018-12-25T18:25:00Z"/>
                <w:lang w:eastAsia="zh-CN"/>
              </w:rPr>
            </w:pPr>
            <w:del w:id="7582" w:author="249326630@qq.com" w:date="2018-12-25T18:25:00Z">
              <w:r w:rsidDel="00E27A9C">
                <w:rPr>
                  <w:rFonts w:hint="eastAsia"/>
                  <w:lang w:eastAsia="zh-CN"/>
                </w:rPr>
                <w:delText>显示</w:delText>
              </w:r>
              <w:r w:rsidDel="00E27A9C">
                <w:rPr>
                  <w:lang w:eastAsia="zh-CN"/>
                </w:rPr>
                <w:delText>当前页</w:delText>
              </w:r>
              <w:r w:rsidDel="00E27A9C">
                <w:rPr>
                  <w:rFonts w:hint="eastAsia"/>
                  <w:lang w:eastAsia="zh-CN"/>
                </w:rPr>
                <w:delText>与</w:delText>
              </w:r>
              <w:r w:rsidDel="00E27A9C">
                <w:rPr>
                  <w:lang w:eastAsia="zh-CN"/>
                </w:rPr>
                <w:delText>数量</w:delText>
              </w:r>
            </w:del>
          </w:p>
        </w:tc>
      </w:tr>
      <w:tr w:rsidR="001935C1" w:rsidDel="00E27A9C" w14:paraId="49C2EF48" w14:textId="0A8580DE" w:rsidTr="00CF3095">
        <w:trPr>
          <w:cantSplit/>
          <w:del w:id="7583" w:author="249326630@qq.com" w:date="2018-12-25T18:25:00Z"/>
        </w:trPr>
        <w:tc>
          <w:tcPr>
            <w:tcW w:w="1413" w:type="dxa"/>
          </w:tcPr>
          <w:p w14:paraId="2F742DDD" w14:textId="6397BCF6" w:rsidR="001935C1" w:rsidDel="00E27A9C" w:rsidRDefault="001935C1" w:rsidP="00CF3095">
            <w:pPr>
              <w:pStyle w:val="Axure0"/>
              <w:rPr>
                <w:del w:id="7584" w:author="249326630@qq.com" w:date="2018-12-25T18:25:00Z"/>
                <w:lang w:eastAsia="zh-CN"/>
              </w:rPr>
            </w:pPr>
            <w:del w:id="7585" w:author="249326630@qq.com" w:date="2018-12-25T18:25:00Z">
              <w:r w:rsidDel="00E27A9C">
                <w:rPr>
                  <w:rFonts w:hint="eastAsia"/>
                  <w:lang w:eastAsia="zh-CN"/>
                </w:rPr>
                <w:delText>3</w:delText>
              </w:r>
            </w:del>
          </w:p>
        </w:tc>
        <w:tc>
          <w:tcPr>
            <w:tcW w:w="2268" w:type="dxa"/>
          </w:tcPr>
          <w:p w14:paraId="171053AD" w14:textId="7A4526C7" w:rsidR="001935C1" w:rsidDel="00E27A9C" w:rsidRDefault="001935C1" w:rsidP="00CF3095">
            <w:pPr>
              <w:pStyle w:val="Axure0"/>
              <w:rPr>
                <w:del w:id="7586" w:author="249326630@qq.com" w:date="2018-12-25T18:25:00Z"/>
                <w:lang w:eastAsia="zh-CN"/>
              </w:rPr>
            </w:pPr>
            <w:del w:id="7587" w:author="249326630@qq.com" w:date="2018-12-25T18:25:00Z">
              <w:r w:rsidDel="00E27A9C">
                <w:rPr>
                  <w:rFonts w:hint="eastAsia"/>
                  <w:lang w:eastAsia="zh-CN"/>
                </w:rPr>
                <w:delText>清除</w:delText>
              </w:r>
              <w:r w:rsidDel="00E27A9C">
                <w:rPr>
                  <w:lang w:eastAsia="zh-CN"/>
                </w:rPr>
                <w:delText>按钮</w:delText>
              </w:r>
            </w:del>
          </w:p>
        </w:tc>
        <w:tc>
          <w:tcPr>
            <w:tcW w:w="4536" w:type="dxa"/>
          </w:tcPr>
          <w:p w14:paraId="6866C5E6" w14:textId="17754FDD" w:rsidR="001935C1" w:rsidDel="00E27A9C" w:rsidRDefault="001935C1" w:rsidP="00CF3095">
            <w:pPr>
              <w:pStyle w:val="Axure0"/>
              <w:rPr>
                <w:del w:id="7588" w:author="249326630@qq.com" w:date="2018-12-25T18:25:00Z"/>
                <w:lang w:eastAsia="zh-CN"/>
              </w:rPr>
            </w:pPr>
            <w:del w:id="7589" w:author="249326630@qq.com" w:date="2018-12-25T18:25:00Z">
              <w:r w:rsidDel="00E27A9C">
                <w:rPr>
                  <w:rFonts w:hint="eastAsia"/>
                  <w:lang w:eastAsia="zh-CN"/>
                </w:rPr>
                <w:delText>点击对所有</w:delText>
              </w:r>
              <w:r w:rsidDel="00E27A9C">
                <w:rPr>
                  <w:lang w:eastAsia="zh-CN"/>
                </w:rPr>
                <w:delText>页的</w:delText>
              </w:r>
              <w:r w:rsidDel="00E27A9C">
                <w:rPr>
                  <w:rFonts w:hint="eastAsia"/>
                  <w:lang w:eastAsia="zh-CN"/>
                </w:rPr>
                <w:delText>选择进行</w:delText>
              </w:r>
              <w:r w:rsidDel="00E27A9C">
                <w:rPr>
                  <w:lang w:eastAsia="zh-CN"/>
                </w:rPr>
                <w:delText>清除</w:delText>
              </w:r>
            </w:del>
          </w:p>
        </w:tc>
      </w:tr>
      <w:tr w:rsidR="001935C1" w:rsidDel="00E27A9C" w14:paraId="2CB679A0" w14:textId="2CC5C380" w:rsidTr="00CF3095">
        <w:trPr>
          <w:cnfStyle w:val="000000010000" w:firstRow="0" w:lastRow="0" w:firstColumn="0" w:lastColumn="0" w:oddVBand="0" w:evenVBand="0" w:oddHBand="0" w:evenHBand="1" w:firstRowFirstColumn="0" w:firstRowLastColumn="0" w:lastRowFirstColumn="0" w:lastRowLastColumn="0"/>
          <w:cantSplit/>
          <w:del w:id="7590" w:author="249326630@qq.com" w:date="2018-12-25T18:25:00Z"/>
        </w:trPr>
        <w:tc>
          <w:tcPr>
            <w:tcW w:w="1413" w:type="dxa"/>
          </w:tcPr>
          <w:p w14:paraId="5662781E" w14:textId="21DD3EAB" w:rsidR="001935C1" w:rsidDel="00E27A9C" w:rsidRDefault="001935C1" w:rsidP="00CF3095">
            <w:pPr>
              <w:pStyle w:val="Axure0"/>
              <w:rPr>
                <w:del w:id="7591" w:author="249326630@qq.com" w:date="2018-12-25T18:25:00Z"/>
                <w:lang w:eastAsia="zh-CN"/>
              </w:rPr>
            </w:pPr>
            <w:del w:id="7592" w:author="249326630@qq.com" w:date="2018-12-25T18:25:00Z">
              <w:r w:rsidDel="00E27A9C">
                <w:rPr>
                  <w:rFonts w:hint="eastAsia"/>
                  <w:lang w:eastAsia="zh-CN"/>
                </w:rPr>
                <w:delText>4</w:delText>
              </w:r>
            </w:del>
          </w:p>
        </w:tc>
        <w:tc>
          <w:tcPr>
            <w:tcW w:w="2268" w:type="dxa"/>
          </w:tcPr>
          <w:p w14:paraId="1AA7045F" w14:textId="333B7A66" w:rsidR="001935C1" w:rsidDel="00E27A9C" w:rsidRDefault="001935C1" w:rsidP="00CF3095">
            <w:pPr>
              <w:pStyle w:val="Axure0"/>
              <w:rPr>
                <w:del w:id="7593" w:author="249326630@qq.com" w:date="2018-12-25T18:25:00Z"/>
                <w:lang w:eastAsia="zh-CN"/>
              </w:rPr>
            </w:pPr>
            <w:del w:id="7594" w:author="249326630@qq.com" w:date="2018-12-25T18:25:00Z">
              <w:r w:rsidDel="00E27A9C">
                <w:rPr>
                  <w:rFonts w:hint="eastAsia"/>
                  <w:lang w:eastAsia="zh-CN"/>
                </w:rPr>
                <w:delText>反选</w:delText>
              </w:r>
              <w:r w:rsidDel="00E27A9C">
                <w:rPr>
                  <w:lang w:eastAsia="zh-CN"/>
                </w:rPr>
                <w:delText>按钮</w:delText>
              </w:r>
            </w:del>
          </w:p>
        </w:tc>
        <w:tc>
          <w:tcPr>
            <w:tcW w:w="4536" w:type="dxa"/>
          </w:tcPr>
          <w:p w14:paraId="145F7274" w14:textId="011F672C" w:rsidR="001935C1" w:rsidDel="00E27A9C" w:rsidRDefault="001935C1" w:rsidP="00CF3095">
            <w:pPr>
              <w:pStyle w:val="Axure0"/>
              <w:rPr>
                <w:del w:id="7595" w:author="249326630@qq.com" w:date="2018-12-25T18:25:00Z"/>
                <w:lang w:eastAsia="zh-CN"/>
              </w:rPr>
            </w:pPr>
            <w:del w:id="7596" w:author="249326630@qq.com" w:date="2018-12-25T18:25:00Z">
              <w:r w:rsidDel="00E27A9C">
                <w:rPr>
                  <w:rFonts w:hint="eastAsia"/>
                  <w:lang w:eastAsia="zh-CN"/>
                </w:rPr>
                <w:delText>点击进行所有</w:delText>
              </w:r>
              <w:r w:rsidDel="00E27A9C">
                <w:rPr>
                  <w:lang w:eastAsia="zh-CN"/>
                </w:rPr>
                <w:delText>页的</w:delText>
              </w:r>
              <w:r w:rsidDel="00E27A9C">
                <w:rPr>
                  <w:rFonts w:hint="eastAsia"/>
                  <w:lang w:eastAsia="zh-CN"/>
                </w:rPr>
                <w:delText>反选</w:delText>
              </w:r>
            </w:del>
          </w:p>
        </w:tc>
      </w:tr>
      <w:tr w:rsidR="001935C1" w:rsidDel="00E27A9C" w14:paraId="0F2AA30B" w14:textId="3C1F42BC" w:rsidTr="00CF3095">
        <w:trPr>
          <w:cantSplit/>
          <w:del w:id="7597" w:author="249326630@qq.com" w:date="2018-12-25T18:25:00Z"/>
        </w:trPr>
        <w:tc>
          <w:tcPr>
            <w:tcW w:w="1413" w:type="dxa"/>
          </w:tcPr>
          <w:p w14:paraId="6F64AC6A" w14:textId="58ABF1FF" w:rsidR="001935C1" w:rsidDel="00E27A9C" w:rsidRDefault="001935C1" w:rsidP="00CF3095">
            <w:pPr>
              <w:pStyle w:val="Axure0"/>
              <w:rPr>
                <w:del w:id="7598" w:author="249326630@qq.com" w:date="2018-12-25T18:25:00Z"/>
                <w:lang w:eastAsia="zh-CN"/>
              </w:rPr>
            </w:pPr>
            <w:del w:id="7599" w:author="249326630@qq.com" w:date="2018-12-25T18:25:00Z">
              <w:r w:rsidDel="00E27A9C">
                <w:rPr>
                  <w:rFonts w:hint="eastAsia"/>
                  <w:lang w:eastAsia="zh-CN"/>
                </w:rPr>
                <w:delText>5</w:delText>
              </w:r>
            </w:del>
          </w:p>
        </w:tc>
        <w:tc>
          <w:tcPr>
            <w:tcW w:w="2268" w:type="dxa"/>
          </w:tcPr>
          <w:p w14:paraId="04374EAE" w14:textId="237F4E0A" w:rsidR="001935C1" w:rsidDel="00E27A9C" w:rsidRDefault="001935C1" w:rsidP="00CF3095">
            <w:pPr>
              <w:pStyle w:val="Axure0"/>
              <w:rPr>
                <w:del w:id="7600" w:author="249326630@qq.com" w:date="2018-12-25T18:25:00Z"/>
                <w:lang w:eastAsia="zh-CN"/>
              </w:rPr>
            </w:pPr>
            <w:del w:id="7601" w:author="249326630@qq.com" w:date="2018-12-25T18:25:00Z">
              <w:r w:rsidDel="00E27A9C">
                <w:rPr>
                  <w:rFonts w:hint="eastAsia"/>
                  <w:lang w:eastAsia="zh-CN"/>
                </w:rPr>
                <w:delText>全选</w:delText>
              </w:r>
              <w:r w:rsidDel="00E27A9C">
                <w:rPr>
                  <w:lang w:eastAsia="zh-CN"/>
                </w:rPr>
                <w:delText>按钮</w:delText>
              </w:r>
            </w:del>
          </w:p>
        </w:tc>
        <w:tc>
          <w:tcPr>
            <w:tcW w:w="4536" w:type="dxa"/>
          </w:tcPr>
          <w:p w14:paraId="58D2198A" w14:textId="436606CA" w:rsidR="001935C1" w:rsidDel="00E27A9C" w:rsidRDefault="001935C1" w:rsidP="00CF3095">
            <w:pPr>
              <w:pStyle w:val="Axure0"/>
              <w:rPr>
                <w:del w:id="7602" w:author="249326630@qq.com" w:date="2018-12-25T18:25:00Z"/>
                <w:lang w:eastAsia="zh-CN"/>
              </w:rPr>
            </w:pPr>
            <w:del w:id="7603" w:author="249326630@qq.com" w:date="2018-12-25T18:25:00Z">
              <w:r w:rsidDel="00E27A9C">
                <w:rPr>
                  <w:rFonts w:hint="eastAsia"/>
                  <w:lang w:eastAsia="zh-CN"/>
                </w:rPr>
                <w:delText>点击进行所有</w:delText>
              </w:r>
              <w:r w:rsidDel="00E27A9C">
                <w:rPr>
                  <w:lang w:eastAsia="zh-CN"/>
                </w:rPr>
                <w:delText>页的</w:delText>
              </w:r>
              <w:r w:rsidDel="00E27A9C">
                <w:rPr>
                  <w:rFonts w:hint="eastAsia"/>
                  <w:lang w:eastAsia="zh-CN"/>
                </w:rPr>
                <w:delText>全选</w:delText>
              </w:r>
            </w:del>
          </w:p>
        </w:tc>
      </w:tr>
      <w:tr w:rsidR="001935C1" w:rsidDel="00E27A9C" w14:paraId="33D0899D" w14:textId="173211C8" w:rsidTr="00CF3095">
        <w:trPr>
          <w:cnfStyle w:val="000000010000" w:firstRow="0" w:lastRow="0" w:firstColumn="0" w:lastColumn="0" w:oddVBand="0" w:evenVBand="0" w:oddHBand="0" w:evenHBand="1" w:firstRowFirstColumn="0" w:firstRowLastColumn="0" w:lastRowFirstColumn="0" w:lastRowLastColumn="0"/>
          <w:cantSplit/>
          <w:del w:id="7604" w:author="249326630@qq.com" w:date="2018-12-25T18:25:00Z"/>
        </w:trPr>
        <w:tc>
          <w:tcPr>
            <w:tcW w:w="1413" w:type="dxa"/>
          </w:tcPr>
          <w:p w14:paraId="71BDA3A7" w14:textId="12705AF0" w:rsidR="001935C1" w:rsidDel="00E27A9C" w:rsidRDefault="001935C1" w:rsidP="00CF3095">
            <w:pPr>
              <w:pStyle w:val="Axure0"/>
              <w:rPr>
                <w:del w:id="7605" w:author="249326630@qq.com" w:date="2018-12-25T18:25:00Z"/>
                <w:lang w:eastAsia="zh-CN"/>
              </w:rPr>
            </w:pPr>
            <w:del w:id="7606" w:author="249326630@qq.com" w:date="2018-12-25T18:25:00Z">
              <w:r w:rsidDel="00E27A9C">
                <w:rPr>
                  <w:rFonts w:hint="eastAsia"/>
                  <w:lang w:eastAsia="zh-CN"/>
                </w:rPr>
                <w:delText>6</w:delText>
              </w:r>
            </w:del>
          </w:p>
        </w:tc>
        <w:tc>
          <w:tcPr>
            <w:tcW w:w="2268" w:type="dxa"/>
          </w:tcPr>
          <w:p w14:paraId="133C2286" w14:textId="60DDB7F2" w:rsidR="001935C1" w:rsidDel="00E27A9C" w:rsidRDefault="001935C1" w:rsidP="00CF3095">
            <w:pPr>
              <w:pStyle w:val="Axure0"/>
              <w:rPr>
                <w:del w:id="7607" w:author="249326630@qq.com" w:date="2018-12-25T18:25:00Z"/>
                <w:lang w:eastAsia="zh-CN"/>
              </w:rPr>
            </w:pPr>
            <w:del w:id="7608" w:author="249326630@qq.com" w:date="2018-12-25T18:25:00Z">
              <w:r w:rsidDel="00E27A9C">
                <w:rPr>
                  <w:rFonts w:hint="eastAsia"/>
                  <w:lang w:eastAsia="zh-CN"/>
                </w:rPr>
                <w:delText>复选</w:delText>
              </w:r>
              <w:r w:rsidDel="00E27A9C">
                <w:rPr>
                  <w:lang w:eastAsia="zh-CN"/>
                </w:rPr>
                <w:delText>框</w:delText>
              </w:r>
            </w:del>
          </w:p>
        </w:tc>
        <w:tc>
          <w:tcPr>
            <w:tcW w:w="4536" w:type="dxa"/>
          </w:tcPr>
          <w:p w14:paraId="0505350B" w14:textId="1089F2BE" w:rsidR="001935C1" w:rsidDel="00E27A9C" w:rsidRDefault="001935C1" w:rsidP="00CF3095">
            <w:pPr>
              <w:pStyle w:val="Axure0"/>
              <w:rPr>
                <w:del w:id="7609" w:author="249326630@qq.com" w:date="2018-12-25T18:25:00Z"/>
                <w:lang w:eastAsia="zh-CN"/>
              </w:rPr>
            </w:pPr>
            <w:del w:id="7610" w:author="249326630@qq.com" w:date="2018-12-25T18:25:00Z">
              <w:r w:rsidDel="00E27A9C">
                <w:rPr>
                  <w:rFonts w:hint="eastAsia"/>
                  <w:lang w:eastAsia="zh-CN"/>
                </w:rPr>
                <w:delText>点击进行复选</w:delText>
              </w:r>
            </w:del>
          </w:p>
        </w:tc>
      </w:tr>
      <w:tr w:rsidR="001935C1" w:rsidDel="00E27A9C" w14:paraId="6C0BD075" w14:textId="6E82201F" w:rsidTr="00CF3095">
        <w:trPr>
          <w:cantSplit/>
          <w:del w:id="7611" w:author="249326630@qq.com" w:date="2018-12-25T18:25:00Z"/>
        </w:trPr>
        <w:tc>
          <w:tcPr>
            <w:tcW w:w="1413" w:type="dxa"/>
          </w:tcPr>
          <w:p w14:paraId="623C22BA" w14:textId="2CF0A843" w:rsidR="001935C1" w:rsidDel="00E27A9C" w:rsidRDefault="001935C1" w:rsidP="00CF3095">
            <w:pPr>
              <w:pStyle w:val="Axure0"/>
              <w:rPr>
                <w:del w:id="7612" w:author="249326630@qq.com" w:date="2018-12-25T18:25:00Z"/>
                <w:lang w:eastAsia="zh-CN"/>
              </w:rPr>
            </w:pPr>
            <w:del w:id="7613" w:author="249326630@qq.com" w:date="2018-12-25T18:25:00Z">
              <w:r w:rsidDel="00E27A9C">
                <w:rPr>
                  <w:rFonts w:hint="eastAsia"/>
                  <w:lang w:eastAsia="zh-CN"/>
                </w:rPr>
                <w:delText>7</w:delText>
              </w:r>
            </w:del>
          </w:p>
        </w:tc>
        <w:tc>
          <w:tcPr>
            <w:tcW w:w="2268" w:type="dxa"/>
          </w:tcPr>
          <w:p w14:paraId="380D197B" w14:textId="75A3262D" w:rsidR="001935C1" w:rsidDel="00E27A9C" w:rsidRDefault="001935C1" w:rsidP="00CF3095">
            <w:pPr>
              <w:pStyle w:val="Axure0"/>
              <w:rPr>
                <w:del w:id="7614" w:author="249326630@qq.com" w:date="2018-12-25T18:25:00Z"/>
                <w:lang w:eastAsia="zh-CN"/>
              </w:rPr>
            </w:pPr>
            <w:del w:id="7615" w:author="249326630@qq.com" w:date="2018-12-25T18:25:00Z">
              <w:r w:rsidDel="00E27A9C">
                <w:rPr>
                  <w:rFonts w:hint="eastAsia"/>
                  <w:lang w:eastAsia="zh-CN"/>
                </w:rPr>
                <w:delText>单项删除</w:delText>
              </w:r>
              <w:r w:rsidDel="00E27A9C">
                <w:rPr>
                  <w:lang w:eastAsia="zh-CN"/>
                </w:rPr>
                <w:delText>按钮</w:delText>
              </w:r>
            </w:del>
          </w:p>
        </w:tc>
        <w:tc>
          <w:tcPr>
            <w:tcW w:w="4536" w:type="dxa"/>
          </w:tcPr>
          <w:p w14:paraId="69974A57" w14:textId="76351C0D" w:rsidR="001935C1" w:rsidDel="00E27A9C" w:rsidRDefault="001935C1" w:rsidP="001935C1">
            <w:pPr>
              <w:pStyle w:val="Axure0"/>
              <w:rPr>
                <w:del w:id="7616" w:author="249326630@qq.com" w:date="2018-12-25T18:25:00Z"/>
                <w:lang w:eastAsia="zh-CN"/>
              </w:rPr>
            </w:pPr>
            <w:del w:id="7617" w:author="249326630@qq.com" w:date="2018-12-25T18:25:00Z">
              <w:r w:rsidDel="00E27A9C">
                <w:rPr>
                  <w:rFonts w:hint="eastAsia"/>
                  <w:lang w:eastAsia="zh-CN"/>
                </w:rPr>
                <w:delText>点击</w:delText>
              </w:r>
              <w:r w:rsidDel="00E27A9C">
                <w:rPr>
                  <w:lang w:eastAsia="zh-CN"/>
                </w:rPr>
                <w:delText>对该项</w:delText>
              </w:r>
              <w:r w:rsidDel="00E27A9C">
                <w:rPr>
                  <w:rFonts w:hint="eastAsia"/>
                  <w:lang w:eastAsia="zh-CN"/>
                </w:rPr>
                <w:delText>通知</w:delText>
              </w:r>
              <w:r w:rsidDel="00E27A9C">
                <w:rPr>
                  <w:lang w:eastAsia="zh-CN"/>
                </w:rPr>
                <w:delText>进行</w:delText>
              </w:r>
              <w:r w:rsidDel="00E27A9C">
                <w:rPr>
                  <w:rFonts w:hint="eastAsia"/>
                  <w:lang w:eastAsia="zh-CN"/>
                </w:rPr>
                <w:delText>删</w:delText>
              </w:r>
              <w:r w:rsidDel="00E27A9C">
                <w:rPr>
                  <w:lang w:eastAsia="zh-CN"/>
                </w:rPr>
                <w:delText>除</w:delText>
              </w:r>
            </w:del>
          </w:p>
        </w:tc>
      </w:tr>
      <w:tr w:rsidR="001935C1" w:rsidDel="00E27A9C" w14:paraId="664373E6" w14:textId="70EC1186" w:rsidTr="00CF3095">
        <w:trPr>
          <w:cnfStyle w:val="000000010000" w:firstRow="0" w:lastRow="0" w:firstColumn="0" w:lastColumn="0" w:oddVBand="0" w:evenVBand="0" w:oddHBand="0" w:evenHBand="1" w:firstRowFirstColumn="0" w:firstRowLastColumn="0" w:lastRowFirstColumn="0" w:lastRowLastColumn="0"/>
          <w:cantSplit/>
          <w:del w:id="7618" w:author="249326630@qq.com" w:date="2018-12-25T18:25:00Z"/>
        </w:trPr>
        <w:tc>
          <w:tcPr>
            <w:tcW w:w="1413" w:type="dxa"/>
          </w:tcPr>
          <w:p w14:paraId="1C490514" w14:textId="43104C27" w:rsidR="001935C1" w:rsidDel="00E27A9C" w:rsidRDefault="001935C1" w:rsidP="00CF3095">
            <w:pPr>
              <w:pStyle w:val="Axure0"/>
              <w:rPr>
                <w:del w:id="7619" w:author="249326630@qq.com" w:date="2018-12-25T18:25:00Z"/>
                <w:lang w:eastAsia="zh-CN"/>
              </w:rPr>
            </w:pPr>
            <w:del w:id="7620" w:author="249326630@qq.com" w:date="2018-12-25T18:25:00Z">
              <w:r w:rsidDel="00E27A9C">
                <w:rPr>
                  <w:rFonts w:hint="eastAsia"/>
                  <w:lang w:eastAsia="zh-CN"/>
                </w:rPr>
                <w:delText>8</w:delText>
              </w:r>
            </w:del>
          </w:p>
        </w:tc>
        <w:tc>
          <w:tcPr>
            <w:tcW w:w="2268" w:type="dxa"/>
          </w:tcPr>
          <w:p w14:paraId="38548B63" w14:textId="7CEFF87C" w:rsidR="001935C1" w:rsidDel="00E27A9C" w:rsidRDefault="001935C1" w:rsidP="00CF3095">
            <w:pPr>
              <w:pStyle w:val="Axure0"/>
              <w:rPr>
                <w:del w:id="7621" w:author="249326630@qq.com" w:date="2018-12-25T18:25:00Z"/>
                <w:lang w:eastAsia="zh-CN"/>
              </w:rPr>
            </w:pPr>
            <w:del w:id="7622" w:author="249326630@qq.com" w:date="2018-12-25T18:25:00Z">
              <w:r w:rsidDel="00E27A9C">
                <w:rPr>
                  <w:rFonts w:hint="eastAsia"/>
                  <w:lang w:eastAsia="zh-CN"/>
                </w:rPr>
                <w:delText>状态属性</w:delText>
              </w:r>
              <w:r w:rsidDel="00E27A9C">
                <w:rPr>
                  <w:lang w:eastAsia="zh-CN"/>
                </w:rPr>
                <w:delText>列</w:delText>
              </w:r>
            </w:del>
          </w:p>
        </w:tc>
        <w:tc>
          <w:tcPr>
            <w:tcW w:w="4536" w:type="dxa"/>
          </w:tcPr>
          <w:p w14:paraId="1E741482" w14:textId="41DA5B44" w:rsidR="001935C1" w:rsidDel="00E27A9C" w:rsidRDefault="001935C1" w:rsidP="00CF3095">
            <w:pPr>
              <w:pStyle w:val="Axure0"/>
              <w:rPr>
                <w:del w:id="7623" w:author="249326630@qq.com" w:date="2018-12-25T18:25:00Z"/>
                <w:lang w:eastAsia="zh-CN"/>
              </w:rPr>
            </w:pPr>
            <w:del w:id="7624" w:author="249326630@qq.com" w:date="2018-12-25T18:25:00Z">
              <w:r w:rsidDel="00E27A9C">
                <w:rPr>
                  <w:rFonts w:hint="eastAsia"/>
                  <w:lang w:eastAsia="zh-CN"/>
                </w:rPr>
                <w:delText>点击</w:delText>
              </w:r>
              <w:r w:rsidDel="00E27A9C">
                <w:rPr>
                  <w:lang w:eastAsia="zh-CN"/>
                </w:rPr>
                <w:delText>后</w:delText>
              </w:r>
              <w:r w:rsidR="00696A54" w:rsidDel="00E27A9C">
                <w:rPr>
                  <w:rFonts w:hint="eastAsia"/>
                  <w:lang w:eastAsia="zh-CN"/>
                </w:rPr>
                <w:delText>对</w:delText>
              </w:r>
              <w:r w:rsidR="00696A54" w:rsidDel="00E27A9C">
                <w:rPr>
                  <w:lang w:eastAsia="zh-CN"/>
                </w:rPr>
                <w:delText>状态</w:delText>
              </w:r>
              <w:r w:rsidR="00696A54" w:rsidDel="00E27A9C">
                <w:rPr>
                  <w:rFonts w:hint="eastAsia"/>
                  <w:lang w:eastAsia="zh-CN"/>
                </w:rPr>
                <w:delText>进行</w:delText>
              </w:r>
              <w:r w:rsidR="00696A54" w:rsidDel="00E27A9C">
                <w:rPr>
                  <w:lang w:eastAsia="zh-CN"/>
                </w:rPr>
                <w:delText>字典序排序</w:delText>
              </w:r>
            </w:del>
          </w:p>
        </w:tc>
      </w:tr>
      <w:tr w:rsidR="001935C1" w:rsidDel="00E27A9C" w14:paraId="3B18D58E" w14:textId="732A110F" w:rsidTr="00CF3095">
        <w:trPr>
          <w:cantSplit/>
          <w:del w:id="7625" w:author="249326630@qq.com" w:date="2018-12-25T18:25:00Z"/>
        </w:trPr>
        <w:tc>
          <w:tcPr>
            <w:tcW w:w="1413" w:type="dxa"/>
          </w:tcPr>
          <w:p w14:paraId="44C232FE" w14:textId="7C56F7C8" w:rsidR="001935C1" w:rsidDel="00E27A9C" w:rsidRDefault="001935C1" w:rsidP="00CF3095">
            <w:pPr>
              <w:pStyle w:val="Axure0"/>
              <w:rPr>
                <w:del w:id="7626" w:author="249326630@qq.com" w:date="2018-12-25T18:25:00Z"/>
                <w:lang w:eastAsia="zh-CN"/>
              </w:rPr>
            </w:pPr>
            <w:del w:id="7627" w:author="249326630@qq.com" w:date="2018-12-25T18:25:00Z">
              <w:r w:rsidDel="00E27A9C">
                <w:rPr>
                  <w:rFonts w:hint="eastAsia"/>
                  <w:lang w:eastAsia="zh-CN"/>
                </w:rPr>
                <w:delText>9</w:delText>
              </w:r>
            </w:del>
          </w:p>
        </w:tc>
        <w:tc>
          <w:tcPr>
            <w:tcW w:w="2268" w:type="dxa"/>
          </w:tcPr>
          <w:p w14:paraId="692B1E73" w14:textId="32BFC7A5" w:rsidR="001935C1" w:rsidDel="00E27A9C" w:rsidRDefault="001935C1" w:rsidP="00CF3095">
            <w:pPr>
              <w:pStyle w:val="Axure0"/>
              <w:rPr>
                <w:del w:id="7628" w:author="249326630@qq.com" w:date="2018-12-25T18:25:00Z"/>
                <w:lang w:eastAsia="zh-CN"/>
              </w:rPr>
            </w:pPr>
            <w:del w:id="7629" w:author="249326630@qq.com" w:date="2018-12-25T18:25:00Z">
              <w:r w:rsidDel="00E27A9C">
                <w:rPr>
                  <w:rFonts w:hint="eastAsia"/>
                  <w:lang w:eastAsia="zh-CN"/>
                </w:rPr>
                <w:delText>操作人</w:delText>
              </w:r>
              <w:r w:rsidDel="00E27A9C">
                <w:rPr>
                  <w:lang w:eastAsia="zh-CN"/>
                </w:rPr>
                <w:delText>属性列</w:delText>
              </w:r>
            </w:del>
          </w:p>
        </w:tc>
        <w:tc>
          <w:tcPr>
            <w:tcW w:w="4536" w:type="dxa"/>
          </w:tcPr>
          <w:p w14:paraId="363C1C5C" w14:textId="0E050F56" w:rsidR="001935C1" w:rsidDel="00E27A9C" w:rsidRDefault="001935C1" w:rsidP="00D43535">
            <w:pPr>
              <w:pStyle w:val="Axure0"/>
              <w:rPr>
                <w:del w:id="7630" w:author="249326630@qq.com" w:date="2018-12-25T18:25:00Z"/>
                <w:lang w:eastAsia="zh-CN"/>
              </w:rPr>
            </w:pPr>
            <w:del w:id="7631" w:author="249326630@qq.com" w:date="2018-12-25T18:25:00Z">
              <w:r w:rsidDel="00E27A9C">
                <w:rPr>
                  <w:rFonts w:hint="eastAsia"/>
                  <w:lang w:eastAsia="zh-CN"/>
                </w:rPr>
                <w:delText>点击</w:delText>
              </w:r>
              <w:r w:rsidDel="00E27A9C">
                <w:rPr>
                  <w:lang w:eastAsia="zh-CN"/>
                </w:rPr>
                <w:delText>对</w:delText>
              </w:r>
              <w:r w:rsidR="00D43535" w:rsidDel="00E27A9C">
                <w:rPr>
                  <w:rFonts w:hint="eastAsia"/>
                  <w:lang w:eastAsia="zh-CN"/>
                </w:rPr>
                <w:delText>操作人进行</w:delText>
              </w:r>
              <w:r w:rsidR="00D43535" w:rsidDel="00E27A9C">
                <w:rPr>
                  <w:lang w:eastAsia="zh-CN"/>
                </w:rPr>
                <w:delText>字典序排序</w:delText>
              </w:r>
            </w:del>
          </w:p>
        </w:tc>
      </w:tr>
      <w:tr w:rsidR="001935C1" w:rsidDel="00E27A9C" w14:paraId="59A02464" w14:textId="416D0409" w:rsidTr="00CF3095">
        <w:trPr>
          <w:cnfStyle w:val="000000010000" w:firstRow="0" w:lastRow="0" w:firstColumn="0" w:lastColumn="0" w:oddVBand="0" w:evenVBand="0" w:oddHBand="0" w:evenHBand="1" w:firstRowFirstColumn="0" w:firstRowLastColumn="0" w:lastRowFirstColumn="0" w:lastRowLastColumn="0"/>
          <w:cantSplit/>
          <w:del w:id="7632" w:author="249326630@qq.com" w:date="2018-12-25T18:25:00Z"/>
        </w:trPr>
        <w:tc>
          <w:tcPr>
            <w:tcW w:w="1413" w:type="dxa"/>
          </w:tcPr>
          <w:p w14:paraId="42C58426" w14:textId="5A3F8FA0" w:rsidR="001935C1" w:rsidDel="00E27A9C" w:rsidRDefault="001935C1" w:rsidP="00CF3095">
            <w:pPr>
              <w:pStyle w:val="Axure0"/>
              <w:rPr>
                <w:del w:id="7633" w:author="249326630@qq.com" w:date="2018-12-25T18:25:00Z"/>
                <w:lang w:eastAsia="zh-CN"/>
              </w:rPr>
            </w:pPr>
            <w:del w:id="7634" w:author="249326630@qq.com" w:date="2018-12-25T18:25:00Z">
              <w:r w:rsidDel="00E27A9C">
                <w:rPr>
                  <w:rFonts w:hint="eastAsia"/>
                  <w:lang w:eastAsia="zh-CN"/>
                </w:rPr>
                <w:delText>10</w:delText>
              </w:r>
            </w:del>
          </w:p>
        </w:tc>
        <w:tc>
          <w:tcPr>
            <w:tcW w:w="2268" w:type="dxa"/>
          </w:tcPr>
          <w:p w14:paraId="2E6B7E4C" w14:textId="649FB12D" w:rsidR="001935C1" w:rsidDel="00E27A9C" w:rsidRDefault="001935C1" w:rsidP="00CF3095">
            <w:pPr>
              <w:pStyle w:val="Axure0"/>
              <w:rPr>
                <w:del w:id="7635" w:author="249326630@qq.com" w:date="2018-12-25T18:25:00Z"/>
                <w:lang w:eastAsia="zh-CN"/>
              </w:rPr>
            </w:pPr>
            <w:del w:id="7636" w:author="249326630@qq.com" w:date="2018-12-25T18:25:00Z">
              <w:r w:rsidDel="00E27A9C">
                <w:rPr>
                  <w:rFonts w:hint="eastAsia"/>
                  <w:lang w:eastAsia="zh-CN"/>
                </w:rPr>
                <w:delText>日期属性</w:delText>
              </w:r>
              <w:r w:rsidDel="00E27A9C">
                <w:rPr>
                  <w:lang w:eastAsia="zh-CN"/>
                </w:rPr>
                <w:delText>列</w:delText>
              </w:r>
            </w:del>
          </w:p>
        </w:tc>
        <w:tc>
          <w:tcPr>
            <w:tcW w:w="4536" w:type="dxa"/>
          </w:tcPr>
          <w:p w14:paraId="6CD8F0F0" w14:textId="4F0301E8" w:rsidR="001935C1" w:rsidDel="00E27A9C" w:rsidRDefault="001935C1" w:rsidP="001935C1">
            <w:pPr>
              <w:pStyle w:val="Axure0"/>
              <w:rPr>
                <w:del w:id="7637" w:author="249326630@qq.com" w:date="2018-12-25T18:25:00Z"/>
                <w:lang w:eastAsia="zh-CN"/>
              </w:rPr>
            </w:pPr>
            <w:del w:id="7638" w:author="249326630@qq.com" w:date="2018-12-25T18:25:00Z">
              <w:r w:rsidDel="00E27A9C">
                <w:rPr>
                  <w:rFonts w:hint="eastAsia"/>
                  <w:lang w:eastAsia="zh-CN"/>
                </w:rPr>
                <w:delText>点击</w:delText>
              </w:r>
              <w:r w:rsidDel="00E27A9C">
                <w:rPr>
                  <w:lang w:eastAsia="zh-CN"/>
                </w:rPr>
                <w:delText>将</w:delText>
              </w:r>
              <w:r w:rsidDel="00E27A9C">
                <w:rPr>
                  <w:rFonts w:hint="eastAsia"/>
                  <w:lang w:eastAsia="zh-CN"/>
                </w:rPr>
                <w:delText>日期进行时间序</w:delText>
              </w:r>
              <w:r w:rsidDel="00E27A9C">
                <w:rPr>
                  <w:lang w:eastAsia="zh-CN"/>
                </w:rPr>
                <w:delText>排序</w:delText>
              </w:r>
            </w:del>
          </w:p>
        </w:tc>
      </w:tr>
      <w:tr w:rsidR="001935C1" w:rsidDel="00E27A9C" w14:paraId="349E1C86" w14:textId="0F41812D" w:rsidTr="00CF3095">
        <w:trPr>
          <w:cantSplit/>
          <w:del w:id="7639" w:author="249326630@qq.com" w:date="2018-12-25T18:25:00Z"/>
        </w:trPr>
        <w:tc>
          <w:tcPr>
            <w:tcW w:w="1413" w:type="dxa"/>
          </w:tcPr>
          <w:p w14:paraId="6FA0FE3F" w14:textId="63A7D433" w:rsidR="001935C1" w:rsidDel="00E27A9C" w:rsidRDefault="001935C1" w:rsidP="00CF3095">
            <w:pPr>
              <w:pStyle w:val="Axure0"/>
              <w:rPr>
                <w:del w:id="7640" w:author="249326630@qq.com" w:date="2018-12-25T18:25:00Z"/>
                <w:lang w:eastAsia="zh-CN"/>
              </w:rPr>
            </w:pPr>
            <w:del w:id="7641" w:author="249326630@qq.com" w:date="2018-12-25T18:25:00Z">
              <w:r w:rsidDel="00E27A9C">
                <w:rPr>
                  <w:rFonts w:hint="eastAsia"/>
                  <w:lang w:eastAsia="zh-CN"/>
                </w:rPr>
                <w:delText>11</w:delText>
              </w:r>
            </w:del>
          </w:p>
        </w:tc>
        <w:tc>
          <w:tcPr>
            <w:tcW w:w="2268" w:type="dxa"/>
          </w:tcPr>
          <w:p w14:paraId="0E46A2A3" w14:textId="537AE8EB" w:rsidR="001935C1" w:rsidDel="00E27A9C" w:rsidRDefault="001935C1" w:rsidP="00CF3095">
            <w:pPr>
              <w:pStyle w:val="Axure0"/>
              <w:rPr>
                <w:del w:id="7642" w:author="249326630@qq.com" w:date="2018-12-25T18:25:00Z"/>
                <w:lang w:eastAsia="zh-CN"/>
              </w:rPr>
            </w:pPr>
            <w:del w:id="7643" w:author="249326630@qq.com" w:date="2018-12-25T18:25:00Z">
              <w:r w:rsidDel="00E27A9C">
                <w:rPr>
                  <w:rFonts w:hint="eastAsia"/>
                  <w:lang w:eastAsia="zh-CN"/>
                </w:rPr>
                <w:delText>类型属性列</w:delText>
              </w:r>
            </w:del>
          </w:p>
        </w:tc>
        <w:tc>
          <w:tcPr>
            <w:tcW w:w="4536" w:type="dxa"/>
          </w:tcPr>
          <w:p w14:paraId="46DA027C" w14:textId="09334743" w:rsidR="001935C1" w:rsidDel="00E27A9C" w:rsidRDefault="001935C1" w:rsidP="00CF3095">
            <w:pPr>
              <w:pStyle w:val="Axure0"/>
              <w:rPr>
                <w:del w:id="7644" w:author="249326630@qq.com" w:date="2018-12-25T18:25:00Z"/>
                <w:lang w:eastAsia="zh-CN"/>
              </w:rPr>
            </w:pPr>
            <w:del w:id="7645" w:author="249326630@qq.com" w:date="2018-12-25T18:25:00Z">
              <w:r w:rsidDel="00E27A9C">
                <w:rPr>
                  <w:rFonts w:hint="eastAsia"/>
                  <w:lang w:eastAsia="zh-CN"/>
                </w:rPr>
                <w:delText>点击根据</w:delText>
              </w:r>
              <w:r w:rsidDel="00E27A9C">
                <w:rPr>
                  <w:lang w:eastAsia="zh-CN"/>
                </w:rPr>
                <w:delText>类型</w:delText>
              </w:r>
              <w:r w:rsidR="00D43535" w:rsidDel="00E27A9C">
                <w:rPr>
                  <w:rFonts w:hint="eastAsia"/>
                  <w:lang w:eastAsia="zh-CN"/>
                </w:rPr>
                <w:delText>进行</w:delText>
              </w:r>
              <w:r w:rsidDel="00E27A9C">
                <w:rPr>
                  <w:lang w:eastAsia="zh-CN"/>
                </w:rPr>
                <w:delText>字典序排序</w:delText>
              </w:r>
            </w:del>
          </w:p>
        </w:tc>
      </w:tr>
      <w:tr w:rsidR="001935C1" w:rsidDel="00E27A9C" w14:paraId="481C3523" w14:textId="4E2ED53E" w:rsidTr="00CF3095">
        <w:trPr>
          <w:cnfStyle w:val="000000010000" w:firstRow="0" w:lastRow="0" w:firstColumn="0" w:lastColumn="0" w:oddVBand="0" w:evenVBand="0" w:oddHBand="0" w:evenHBand="1" w:firstRowFirstColumn="0" w:firstRowLastColumn="0" w:lastRowFirstColumn="0" w:lastRowLastColumn="0"/>
          <w:cantSplit/>
          <w:del w:id="7646" w:author="249326630@qq.com" w:date="2018-12-25T18:25:00Z"/>
        </w:trPr>
        <w:tc>
          <w:tcPr>
            <w:tcW w:w="1413" w:type="dxa"/>
          </w:tcPr>
          <w:p w14:paraId="30B9137A" w14:textId="15333B01" w:rsidR="001935C1" w:rsidDel="00E27A9C" w:rsidRDefault="001935C1" w:rsidP="00CF3095">
            <w:pPr>
              <w:pStyle w:val="Axure0"/>
              <w:rPr>
                <w:del w:id="7647" w:author="249326630@qq.com" w:date="2018-12-25T18:25:00Z"/>
                <w:lang w:eastAsia="zh-CN"/>
              </w:rPr>
            </w:pPr>
            <w:del w:id="7648" w:author="249326630@qq.com" w:date="2018-12-25T18:25:00Z">
              <w:r w:rsidDel="00E27A9C">
                <w:rPr>
                  <w:rFonts w:hint="eastAsia"/>
                  <w:lang w:eastAsia="zh-CN"/>
                </w:rPr>
                <w:delText>1</w:delText>
              </w:r>
              <w:r w:rsidDel="00E27A9C">
                <w:rPr>
                  <w:lang w:eastAsia="zh-CN"/>
                </w:rPr>
                <w:delText>2</w:delText>
              </w:r>
            </w:del>
          </w:p>
        </w:tc>
        <w:tc>
          <w:tcPr>
            <w:tcW w:w="2268" w:type="dxa"/>
          </w:tcPr>
          <w:p w14:paraId="472CFE25" w14:textId="5B4078AE" w:rsidR="001935C1" w:rsidDel="00E27A9C" w:rsidRDefault="001935C1" w:rsidP="00CF3095">
            <w:pPr>
              <w:pStyle w:val="Axure0"/>
              <w:rPr>
                <w:del w:id="7649" w:author="249326630@qq.com" w:date="2018-12-25T18:25:00Z"/>
                <w:lang w:eastAsia="zh-CN"/>
              </w:rPr>
            </w:pPr>
            <w:del w:id="7650" w:author="249326630@qq.com" w:date="2018-12-25T18:25:00Z">
              <w:r w:rsidDel="00E27A9C">
                <w:rPr>
                  <w:rFonts w:hint="eastAsia"/>
                  <w:lang w:eastAsia="zh-CN"/>
                </w:rPr>
                <w:delText>新增系统</w:delText>
              </w:r>
              <w:r w:rsidDel="00E27A9C">
                <w:rPr>
                  <w:lang w:eastAsia="zh-CN"/>
                </w:rPr>
                <w:delText>通知按钮</w:delText>
              </w:r>
            </w:del>
          </w:p>
        </w:tc>
        <w:tc>
          <w:tcPr>
            <w:tcW w:w="4536" w:type="dxa"/>
          </w:tcPr>
          <w:p w14:paraId="241EAE94" w14:textId="584E480C" w:rsidR="001935C1" w:rsidDel="00E27A9C" w:rsidRDefault="001935C1" w:rsidP="00CF3095">
            <w:pPr>
              <w:pStyle w:val="Axure0"/>
              <w:rPr>
                <w:del w:id="7651" w:author="249326630@qq.com" w:date="2018-12-25T18:25:00Z"/>
                <w:lang w:eastAsia="zh-CN"/>
              </w:rPr>
            </w:pPr>
            <w:del w:id="7652" w:author="249326630@qq.com" w:date="2018-12-25T18:25:00Z">
              <w:r w:rsidDel="00E27A9C">
                <w:rPr>
                  <w:rFonts w:hint="eastAsia"/>
                  <w:lang w:eastAsia="zh-CN"/>
                </w:rPr>
                <w:delText>点击进行</w:delText>
              </w:r>
              <w:r w:rsidDel="00E27A9C">
                <w:rPr>
                  <w:lang w:eastAsia="zh-CN"/>
                </w:rPr>
                <w:delText>系统通知新增</w:delText>
              </w:r>
            </w:del>
          </w:p>
        </w:tc>
      </w:tr>
    </w:tbl>
    <w:p w14:paraId="655DD10C" w14:textId="75B7800A" w:rsidR="001935C1" w:rsidDel="00E27A9C" w:rsidRDefault="001935C1" w:rsidP="00DD757D">
      <w:pPr>
        <w:rPr>
          <w:del w:id="7653" w:author="249326630@qq.com" w:date="2018-12-25T18:25:00Z"/>
        </w:rPr>
      </w:pPr>
    </w:p>
    <w:p w14:paraId="6AB7C226" w14:textId="1BB7FBA4" w:rsidR="001935C1" w:rsidDel="00E27A9C" w:rsidRDefault="001935C1" w:rsidP="00DD757D">
      <w:pPr>
        <w:rPr>
          <w:del w:id="7654" w:author="249326630@qq.com" w:date="2018-12-25T18:25:00Z"/>
        </w:rPr>
      </w:pPr>
    </w:p>
    <w:p w14:paraId="1702FF04" w14:textId="7C3D8DBA" w:rsidR="001935C1" w:rsidDel="00E27A9C" w:rsidRDefault="001935C1" w:rsidP="00DD757D">
      <w:pPr>
        <w:rPr>
          <w:del w:id="7655" w:author="249326630@qq.com" w:date="2018-12-25T18:25:00Z"/>
        </w:rPr>
      </w:pPr>
    </w:p>
    <w:p w14:paraId="0CCFAE17" w14:textId="3B9B4977" w:rsidR="00DD757D" w:rsidDel="00E27A9C" w:rsidRDefault="003C4D21" w:rsidP="00DD757D">
      <w:pPr>
        <w:rPr>
          <w:ins w:id="7656" w:author="HerculesHu" w:date="2017-12-23T23:52:00Z"/>
          <w:del w:id="7657" w:author="249326630@qq.com" w:date="2018-12-25T18:25:00Z"/>
        </w:rPr>
      </w:pPr>
      <w:del w:id="7658" w:author="249326630@qq.com" w:date="2018-12-25T18:25:00Z">
        <w:r w:rsidDel="00E27A9C">
          <w:rPr>
            <w:noProof/>
          </w:rPr>
          <w:drawing>
            <wp:inline distT="0" distB="0" distL="0" distR="0" wp14:anchorId="28A505D3" wp14:editId="7450AB2B">
              <wp:extent cx="5274310" cy="332549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3325495"/>
                      </a:xfrm>
                      <a:prstGeom prst="rect">
                        <a:avLst/>
                      </a:prstGeom>
                    </pic:spPr>
                  </pic:pic>
                </a:graphicData>
              </a:graphic>
            </wp:inline>
          </w:drawing>
        </w:r>
      </w:del>
    </w:p>
    <w:p w14:paraId="3EBCD09D" w14:textId="2DF87079" w:rsidR="00636C47" w:rsidDel="00E27A9C" w:rsidRDefault="00636C47" w:rsidP="00636C47">
      <w:pPr>
        <w:jc w:val="center"/>
        <w:rPr>
          <w:ins w:id="7659" w:author="HerculesHu" w:date="2017-12-23T23:52:00Z"/>
          <w:del w:id="7660" w:author="249326630@qq.com" w:date="2018-12-25T18:25:00Z"/>
        </w:rPr>
      </w:pPr>
      <w:ins w:id="7661" w:author="HerculesHu" w:date="2017-12-23T23:52:00Z">
        <w:del w:id="7662" w:author="249326630@qq.com" w:date="2018-12-25T18:25:00Z">
          <w:r w:rsidDel="00E27A9C">
            <w:rPr>
              <w:rFonts w:hint="eastAsia"/>
            </w:rPr>
            <w:delText>（电脑</w:delText>
          </w:r>
          <w:r w:rsidDel="00E27A9C">
            <w:delText>版</w:delText>
          </w:r>
          <w:r w:rsidDel="00E27A9C">
            <w:rPr>
              <w:rFonts w:hint="eastAsia"/>
            </w:rPr>
            <w:delText>）</w:delText>
          </w:r>
        </w:del>
      </w:ins>
    </w:p>
    <w:p w14:paraId="508A86BF" w14:textId="2EFFA953" w:rsidR="00636C47" w:rsidDel="00E27A9C" w:rsidRDefault="00636C47" w:rsidP="00DD757D">
      <w:pPr>
        <w:rPr>
          <w:del w:id="7663" w:author="249326630@qq.com" w:date="2018-12-25T18:25:00Z"/>
        </w:rPr>
      </w:pPr>
    </w:p>
    <w:p w14:paraId="1F87F7A7" w14:textId="210FA70D" w:rsidR="005538FF" w:rsidDel="00E27A9C" w:rsidRDefault="005538FF" w:rsidP="00DD757D">
      <w:pPr>
        <w:rPr>
          <w:del w:id="7664" w:author="249326630@qq.com" w:date="2018-12-25T18:25:00Z"/>
        </w:rPr>
      </w:pPr>
    </w:p>
    <w:p w14:paraId="4677EE53" w14:textId="01F2E126" w:rsidR="005538FF" w:rsidDel="00E27A9C" w:rsidRDefault="005538FF">
      <w:pPr>
        <w:pStyle w:val="a2"/>
        <w:rPr>
          <w:del w:id="7665" w:author="249326630@qq.com" w:date="2018-12-25T18:25:00Z"/>
        </w:rPr>
      </w:pPr>
      <w:del w:id="7666" w:author="249326630@qq.com" w:date="2018-12-25T18:25:00Z">
        <w:r w:rsidDel="00E27A9C">
          <w:rPr>
            <w:rFonts w:hint="eastAsia"/>
          </w:rPr>
          <w:delText>新增</w:delText>
        </w:r>
        <w:r w:rsidDel="00E27A9C">
          <w:delText>系统通知</w:delText>
        </w:r>
      </w:del>
    </w:p>
    <w:p w14:paraId="421274EB" w14:textId="0AADF1B5" w:rsidR="005538FF" w:rsidDel="00E27A9C" w:rsidRDefault="005538FF" w:rsidP="005538FF">
      <w:pPr>
        <w:rPr>
          <w:del w:id="7667" w:author="249326630@qq.com" w:date="2018-12-25T18:25:00Z"/>
        </w:rPr>
      </w:pPr>
    </w:p>
    <w:p w14:paraId="3B561A75" w14:textId="4E1E5FEE" w:rsidR="008C2B15" w:rsidDel="00E27A9C" w:rsidRDefault="008C2B15" w:rsidP="005538FF">
      <w:pPr>
        <w:rPr>
          <w:del w:id="7668" w:author="249326630@qq.com" w:date="2018-12-25T18:25:00Z"/>
        </w:rPr>
      </w:pPr>
    </w:p>
    <w:p w14:paraId="29D58A55" w14:textId="7E53099F" w:rsidR="008C2B15" w:rsidDel="00E27A9C" w:rsidRDefault="008C2B15" w:rsidP="005538FF">
      <w:pPr>
        <w:rPr>
          <w:del w:id="7669" w:author="249326630@qq.com" w:date="2018-12-25T18:25:00Z"/>
        </w:rPr>
      </w:pPr>
    </w:p>
    <w:p w14:paraId="6FAF0399" w14:textId="52A502A2" w:rsidR="008C2B15" w:rsidDel="00E27A9C" w:rsidRDefault="008C2B15" w:rsidP="008C2B15">
      <w:pPr>
        <w:rPr>
          <w:del w:id="7670" w:author="249326630@qq.com" w:date="2018-12-25T18:25:00Z"/>
        </w:rPr>
      </w:pPr>
    </w:p>
    <w:tbl>
      <w:tblPr>
        <w:tblStyle w:val="Axure1"/>
        <w:tblpPr w:leftFromText="180" w:rightFromText="180" w:vertAnchor="text" w:horzAnchor="margin" w:tblpY="-18"/>
        <w:tblW w:w="0" w:type="auto"/>
        <w:tblLook w:val="04A0" w:firstRow="1" w:lastRow="0" w:firstColumn="1" w:lastColumn="0" w:noHBand="0" w:noVBand="1"/>
      </w:tblPr>
      <w:tblGrid>
        <w:gridCol w:w="1413"/>
        <w:gridCol w:w="2268"/>
        <w:gridCol w:w="4536"/>
      </w:tblGrid>
      <w:tr w:rsidR="008C2B15" w:rsidDel="00E27A9C" w14:paraId="5BE32D6D" w14:textId="3ABB0CEF" w:rsidTr="00CF3095">
        <w:trPr>
          <w:cnfStyle w:val="100000000000" w:firstRow="1" w:lastRow="0" w:firstColumn="0" w:lastColumn="0" w:oddVBand="0" w:evenVBand="0" w:oddHBand="0" w:evenHBand="0" w:firstRowFirstColumn="0" w:firstRowLastColumn="0" w:lastRowFirstColumn="0" w:lastRowLastColumn="0"/>
          <w:cantSplit/>
          <w:tblHeader/>
          <w:del w:id="7671" w:author="249326630@qq.com" w:date="2018-12-25T18:25:00Z"/>
        </w:trPr>
        <w:tc>
          <w:tcPr>
            <w:tcW w:w="1413" w:type="dxa"/>
          </w:tcPr>
          <w:p w14:paraId="2829EDC8" w14:textId="32381E43" w:rsidR="008C2B15" w:rsidDel="00E27A9C" w:rsidRDefault="008C2B15" w:rsidP="00CF3095">
            <w:pPr>
              <w:pStyle w:val="Axure"/>
              <w:ind w:firstLine="360"/>
              <w:rPr>
                <w:del w:id="7672" w:author="249326630@qq.com" w:date="2018-12-25T18:25:00Z"/>
              </w:rPr>
            </w:pPr>
            <w:del w:id="7673" w:author="249326630@qq.com" w:date="2018-12-25T18:25:00Z">
              <w:r w:rsidDel="00E27A9C">
                <w:delText>脚注</w:delText>
              </w:r>
            </w:del>
          </w:p>
        </w:tc>
        <w:tc>
          <w:tcPr>
            <w:tcW w:w="2268" w:type="dxa"/>
          </w:tcPr>
          <w:p w14:paraId="6B93EC64" w14:textId="149AAD98" w:rsidR="008C2B15" w:rsidDel="00E27A9C" w:rsidRDefault="008C2B15" w:rsidP="00CF3095">
            <w:pPr>
              <w:pStyle w:val="Axure"/>
              <w:ind w:firstLine="360"/>
              <w:rPr>
                <w:del w:id="7674" w:author="249326630@qq.com" w:date="2018-12-25T18:25:00Z"/>
              </w:rPr>
            </w:pPr>
            <w:del w:id="7675" w:author="249326630@qq.com" w:date="2018-12-25T18:25:00Z">
              <w:r w:rsidDel="00E27A9C">
                <w:delText>名称</w:delText>
              </w:r>
            </w:del>
          </w:p>
        </w:tc>
        <w:tc>
          <w:tcPr>
            <w:tcW w:w="4536" w:type="dxa"/>
          </w:tcPr>
          <w:p w14:paraId="24E0B742" w14:textId="3984E7BD" w:rsidR="008C2B15" w:rsidDel="00E27A9C" w:rsidRDefault="008C2B15" w:rsidP="00CF3095">
            <w:pPr>
              <w:pStyle w:val="Axure"/>
              <w:tabs>
                <w:tab w:val="left" w:pos="1190"/>
              </w:tabs>
              <w:ind w:firstLine="360"/>
              <w:rPr>
                <w:del w:id="7676" w:author="249326630@qq.com" w:date="2018-12-25T18:25:00Z"/>
              </w:rPr>
            </w:pPr>
            <w:del w:id="7677" w:author="249326630@qq.com" w:date="2018-12-25T18:25:00Z">
              <w:r w:rsidDel="00E27A9C">
                <w:delText>交互</w:delText>
              </w:r>
              <w:r w:rsidDel="00E27A9C">
                <w:tab/>
              </w:r>
            </w:del>
          </w:p>
        </w:tc>
      </w:tr>
      <w:tr w:rsidR="008C2B15" w:rsidDel="00E27A9C" w14:paraId="3BD1E83D" w14:textId="79DDFA6D" w:rsidTr="00CF3095">
        <w:trPr>
          <w:cantSplit/>
          <w:del w:id="7678" w:author="249326630@qq.com" w:date="2018-12-25T18:25:00Z"/>
        </w:trPr>
        <w:tc>
          <w:tcPr>
            <w:tcW w:w="1413" w:type="dxa"/>
          </w:tcPr>
          <w:p w14:paraId="35528F42" w14:textId="5ECB2DCA" w:rsidR="008C2B15" w:rsidDel="00E27A9C" w:rsidRDefault="008C2B15" w:rsidP="00CF3095">
            <w:pPr>
              <w:pStyle w:val="Axure0"/>
              <w:ind w:firstLine="360"/>
              <w:rPr>
                <w:del w:id="7679" w:author="249326630@qq.com" w:date="2018-12-25T18:25:00Z"/>
              </w:rPr>
            </w:pPr>
            <w:del w:id="7680" w:author="249326630@qq.com" w:date="2018-12-25T18:25:00Z">
              <w:r w:rsidDel="00E27A9C">
                <w:delText>1</w:delText>
              </w:r>
            </w:del>
          </w:p>
        </w:tc>
        <w:tc>
          <w:tcPr>
            <w:tcW w:w="2268" w:type="dxa"/>
          </w:tcPr>
          <w:p w14:paraId="3B4E9697" w14:textId="62F05F2B" w:rsidR="008C2B15" w:rsidDel="00E27A9C" w:rsidRDefault="008C2B15" w:rsidP="00CF3095">
            <w:pPr>
              <w:pStyle w:val="Axure0"/>
              <w:ind w:firstLine="360"/>
              <w:rPr>
                <w:del w:id="7681" w:author="249326630@qq.com" w:date="2018-12-25T18:25:00Z"/>
              </w:rPr>
            </w:pPr>
            <w:del w:id="7682" w:author="249326630@qq.com" w:date="2018-12-25T18:25:00Z">
              <w:r w:rsidDel="00E27A9C">
                <w:rPr>
                  <w:rFonts w:hint="eastAsia"/>
                  <w:lang w:eastAsia="zh-CN"/>
                </w:rPr>
                <w:delText>关闭</w:delText>
              </w:r>
            </w:del>
          </w:p>
        </w:tc>
        <w:tc>
          <w:tcPr>
            <w:tcW w:w="4536" w:type="dxa"/>
          </w:tcPr>
          <w:p w14:paraId="50F400DC" w14:textId="4FE75CBF" w:rsidR="008C2B15" w:rsidDel="00E27A9C" w:rsidRDefault="008C2B15" w:rsidP="008C2B15">
            <w:pPr>
              <w:pStyle w:val="Axure0"/>
              <w:ind w:firstLine="360"/>
              <w:rPr>
                <w:del w:id="7683" w:author="249326630@qq.com" w:date="2018-12-25T18:25:00Z"/>
                <w:lang w:eastAsia="zh-CN"/>
              </w:rPr>
            </w:pPr>
            <w:del w:id="7684" w:author="249326630@qq.com" w:date="2018-12-25T18:25:00Z">
              <w:r w:rsidDel="00E27A9C">
                <w:rPr>
                  <w:rFonts w:hint="eastAsia"/>
                  <w:lang w:eastAsia="zh-CN"/>
                </w:rPr>
                <w:delText>点击后取消删除新增系统</w:delText>
              </w:r>
              <w:r w:rsidDel="00E27A9C">
                <w:rPr>
                  <w:lang w:eastAsia="zh-CN"/>
                </w:rPr>
                <w:delText>通知</w:delText>
              </w:r>
            </w:del>
          </w:p>
        </w:tc>
      </w:tr>
      <w:tr w:rsidR="008C2B15" w:rsidDel="00E27A9C" w14:paraId="08654678" w14:textId="0D9A698A" w:rsidTr="00CF3095">
        <w:trPr>
          <w:cnfStyle w:val="000000010000" w:firstRow="0" w:lastRow="0" w:firstColumn="0" w:lastColumn="0" w:oddVBand="0" w:evenVBand="0" w:oddHBand="0" w:evenHBand="1" w:firstRowFirstColumn="0" w:firstRowLastColumn="0" w:lastRowFirstColumn="0" w:lastRowLastColumn="0"/>
          <w:cantSplit/>
          <w:del w:id="7685" w:author="249326630@qq.com" w:date="2018-12-25T18:25:00Z"/>
        </w:trPr>
        <w:tc>
          <w:tcPr>
            <w:tcW w:w="1413" w:type="dxa"/>
          </w:tcPr>
          <w:p w14:paraId="7EC750B6" w14:textId="6766688B" w:rsidR="008C2B15" w:rsidDel="00E27A9C" w:rsidRDefault="008C2B15" w:rsidP="00CF3095">
            <w:pPr>
              <w:pStyle w:val="Axure0"/>
              <w:ind w:firstLine="360"/>
              <w:rPr>
                <w:del w:id="7686" w:author="249326630@qq.com" w:date="2018-12-25T18:25:00Z"/>
                <w:lang w:eastAsia="zh-CN"/>
              </w:rPr>
            </w:pPr>
            <w:del w:id="7687" w:author="249326630@qq.com" w:date="2018-12-25T18:25:00Z">
              <w:r w:rsidDel="00E27A9C">
                <w:rPr>
                  <w:rFonts w:hint="eastAsia"/>
                  <w:lang w:eastAsia="zh-CN"/>
                </w:rPr>
                <w:delText>2</w:delText>
              </w:r>
            </w:del>
          </w:p>
        </w:tc>
        <w:tc>
          <w:tcPr>
            <w:tcW w:w="2268" w:type="dxa"/>
          </w:tcPr>
          <w:p w14:paraId="3F704D2E" w14:textId="37E40A6D" w:rsidR="008C2B15" w:rsidDel="00E27A9C" w:rsidRDefault="008C2B15" w:rsidP="00CF3095">
            <w:pPr>
              <w:pStyle w:val="Axure0"/>
              <w:ind w:firstLine="360"/>
              <w:rPr>
                <w:del w:id="7688" w:author="249326630@qq.com" w:date="2018-12-25T18:25:00Z"/>
                <w:lang w:eastAsia="zh-CN"/>
              </w:rPr>
            </w:pPr>
            <w:del w:id="7689" w:author="249326630@qq.com" w:date="2018-12-25T18:25:00Z">
              <w:r w:rsidDel="00E27A9C">
                <w:rPr>
                  <w:rFonts w:hint="eastAsia"/>
                  <w:lang w:eastAsia="zh-CN"/>
                </w:rPr>
                <w:delText>通知内容输入</w:delText>
              </w:r>
              <w:r w:rsidDel="00E27A9C">
                <w:rPr>
                  <w:lang w:eastAsia="zh-CN"/>
                </w:rPr>
                <w:delText>框</w:delText>
              </w:r>
            </w:del>
          </w:p>
        </w:tc>
        <w:tc>
          <w:tcPr>
            <w:tcW w:w="4536" w:type="dxa"/>
          </w:tcPr>
          <w:p w14:paraId="524DA950" w14:textId="6CF1A6D7" w:rsidR="008C2B15" w:rsidDel="00E27A9C" w:rsidRDefault="008C2B15" w:rsidP="008C2B15">
            <w:pPr>
              <w:pStyle w:val="Axure0"/>
              <w:ind w:firstLine="360"/>
              <w:rPr>
                <w:del w:id="7690" w:author="249326630@qq.com" w:date="2018-12-25T18:25:00Z"/>
                <w:lang w:eastAsia="zh-CN"/>
              </w:rPr>
            </w:pPr>
            <w:del w:id="7691" w:author="249326630@qq.com" w:date="2018-12-25T18:25:00Z">
              <w:r w:rsidDel="00E27A9C">
                <w:rPr>
                  <w:rFonts w:hint="eastAsia"/>
                  <w:lang w:eastAsia="zh-CN"/>
                </w:rPr>
                <w:delText>输入</w:delText>
              </w:r>
              <w:r w:rsidDel="00E27A9C">
                <w:rPr>
                  <w:lang w:eastAsia="zh-CN"/>
                </w:rPr>
                <w:delText>通知内容</w:delText>
              </w:r>
            </w:del>
          </w:p>
        </w:tc>
      </w:tr>
      <w:tr w:rsidR="008C2B15" w:rsidDel="00E27A9C" w14:paraId="750AC650" w14:textId="77273BD8" w:rsidTr="00CF3095">
        <w:trPr>
          <w:cantSplit/>
          <w:del w:id="7692" w:author="249326630@qq.com" w:date="2018-12-25T18:25:00Z"/>
        </w:trPr>
        <w:tc>
          <w:tcPr>
            <w:tcW w:w="1413" w:type="dxa"/>
          </w:tcPr>
          <w:p w14:paraId="304D2C5B" w14:textId="6FA55DC1" w:rsidR="008C2B15" w:rsidDel="00E27A9C" w:rsidRDefault="008C2B15" w:rsidP="00CF3095">
            <w:pPr>
              <w:pStyle w:val="Axure0"/>
              <w:ind w:firstLine="360"/>
              <w:rPr>
                <w:del w:id="7693" w:author="249326630@qq.com" w:date="2018-12-25T18:25:00Z"/>
                <w:lang w:eastAsia="zh-CN"/>
              </w:rPr>
            </w:pPr>
            <w:del w:id="7694" w:author="249326630@qq.com" w:date="2018-12-25T18:25:00Z">
              <w:r w:rsidDel="00E27A9C">
                <w:rPr>
                  <w:rFonts w:hint="eastAsia"/>
                  <w:lang w:eastAsia="zh-CN"/>
                </w:rPr>
                <w:delText>3</w:delText>
              </w:r>
            </w:del>
          </w:p>
        </w:tc>
        <w:tc>
          <w:tcPr>
            <w:tcW w:w="2268" w:type="dxa"/>
          </w:tcPr>
          <w:p w14:paraId="1BAB72D5" w14:textId="52F4C085" w:rsidR="008C2B15" w:rsidDel="00E27A9C" w:rsidRDefault="008C2B15" w:rsidP="00CF3095">
            <w:pPr>
              <w:pStyle w:val="Axure0"/>
              <w:ind w:firstLine="360"/>
              <w:rPr>
                <w:del w:id="7695" w:author="249326630@qq.com" w:date="2018-12-25T18:25:00Z"/>
                <w:lang w:eastAsia="zh-CN"/>
              </w:rPr>
            </w:pPr>
            <w:del w:id="7696" w:author="249326630@qq.com" w:date="2018-12-25T18:25:00Z">
              <w:r w:rsidDel="00E27A9C">
                <w:rPr>
                  <w:rFonts w:hint="eastAsia"/>
                  <w:lang w:eastAsia="zh-CN"/>
                </w:rPr>
                <w:delText>发送按钮</w:delText>
              </w:r>
            </w:del>
          </w:p>
        </w:tc>
        <w:tc>
          <w:tcPr>
            <w:tcW w:w="4536" w:type="dxa"/>
          </w:tcPr>
          <w:p w14:paraId="1B610BB4" w14:textId="69AEEF82" w:rsidR="008C2B15" w:rsidDel="00E27A9C" w:rsidRDefault="008C2B15" w:rsidP="008C2B15">
            <w:pPr>
              <w:pStyle w:val="Axure0"/>
              <w:ind w:firstLine="360"/>
              <w:rPr>
                <w:del w:id="7697" w:author="249326630@qq.com" w:date="2018-12-25T18:25:00Z"/>
                <w:lang w:eastAsia="zh-CN"/>
              </w:rPr>
            </w:pPr>
            <w:del w:id="7698" w:author="249326630@qq.com" w:date="2018-12-25T18:25:00Z">
              <w:r w:rsidDel="00E27A9C">
                <w:rPr>
                  <w:rFonts w:hint="eastAsia"/>
                  <w:lang w:eastAsia="zh-CN"/>
                </w:rPr>
                <w:delText>点击后发送这条</w:delText>
              </w:r>
              <w:r w:rsidDel="00E27A9C">
                <w:rPr>
                  <w:lang w:eastAsia="zh-CN"/>
                </w:rPr>
                <w:delText>系统通知</w:delText>
              </w:r>
            </w:del>
          </w:p>
        </w:tc>
      </w:tr>
    </w:tbl>
    <w:p w14:paraId="3966E7AB" w14:textId="372FC3B5" w:rsidR="008C2B15" w:rsidRPr="00421580" w:rsidDel="00E27A9C" w:rsidRDefault="008C2B15" w:rsidP="008C2B15">
      <w:pPr>
        <w:rPr>
          <w:del w:id="7699" w:author="249326630@qq.com" w:date="2018-12-25T18:25:00Z"/>
        </w:rPr>
      </w:pPr>
    </w:p>
    <w:p w14:paraId="2A1EDD8B" w14:textId="3E73C282" w:rsidR="008C2B15" w:rsidRPr="008C2B15" w:rsidDel="00E27A9C" w:rsidRDefault="008C2B15" w:rsidP="005538FF">
      <w:pPr>
        <w:rPr>
          <w:del w:id="7700" w:author="249326630@qq.com" w:date="2018-12-25T18:25:00Z"/>
        </w:rPr>
      </w:pPr>
    </w:p>
    <w:p w14:paraId="70323BD2" w14:textId="7D75C8C5" w:rsidR="005538FF" w:rsidDel="00E27A9C" w:rsidRDefault="005538FF">
      <w:pPr>
        <w:ind w:firstLineChars="650" w:firstLine="1365"/>
        <w:rPr>
          <w:ins w:id="7701" w:author="HerculesHu" w:date="2017-12-23T23:52:00Z"/>
          <w:del w:id="7702" w:author="249326630@qq.com" w:date="2018-12-25T18:25:00Z"/>
        </w:rPr>
        <w:pPrChange w:id="7703" w:author="HerculesHu" w:date="2017-12-24T00:15:00Z">
          <w:pPr/>
        </w:pPrChange>
      </w:pPr>
      <w:del w:id="7704" w:author="249326630@qq.com" w:date="2018-12-25T18:25:00Z">
        <w:r w:rsidDel="00E27A9C">
          <w:rPr>
            <w:noProof/>
          </w:rPr>
          <w:drawing>
            <wp:inline distT="0" distB="0" distL="0" distR="0" wp14:anchorId="2D50E68B" wp14:editId="13A92E7A">
              <wp:extent cx="3619500" cy="47053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619500" cy="4705350"/>
                      </a:xfrm>
                      <a:prstGeom prst="rect">
                        <a:avLst/>
                      </a:prstGeom>
                    </pic:spPr>
                  </pic:pic>
                </a:graphicData>
              </a:graphic>
            </wp:inline>
          </w:drawing>
        </w:r>
      </w:del>
    </w:p>
    <w:p w14:paraId="1AC9B474" w14:textId="32A83CCD" w:rsidR="00636C47" w:rsidDel="00E27A9C" w:rsidRDefault="00636C47" w:rsidP="00636C47">
      <w:pPr>
        <w:jc w:val="center"/>
        <w:rPr>
          <w:ins w:id="7705" w:author="HerculesHu" w:date="2017-12-23T23:52:00Z"/>
          <w:del w:id="7706" w:author="249326630@qq.com" w:date="2018-12-25T18:25:00Z"/>
        </w:rPr>
      </w:pPr>
      <w:ins w:id="7707" w:author="HerculesHu" w:date="2017-12-23T23:52:00Z">
        <w:del w:id="7708" w:author="249326630@qq.com" w:date="2018-12-25T18:25:00Z">
          <w:r w:rsidDel="00E27A9C">
            <w:rPr>
              <w:rFonts w:hint="eastAsia"/>
            </w:rPr>
            <w:delText>（电脑</w:delText>
          </w:r>
          <w:r w:rsidDel="00E27A9C">
            <w:delText>版</w:delText>
          </w:r>
          <w:r w:rsidDel="00E27A9C">
            <w:rPr>
              <w:rFonts w:hint="eastAsia"/>
            </w:rPr>
            <w:delText>）</w:delText>
          </w:r>
        </w:del>
      </w:ins>
    </w:p>
    <w:p w14:paraId="07E89ACF" w14:textId="7B31511F" w:rsidR="00636C47" w:rsidRPr="005538FF" w:rsidDel="00E27A9C" w:rsidRDefault="00636C47" w:rsidP="005538FF">
      <w:pPr>
        <w:rPr>
          <w:del w:id="7709" w:author="249326630@qq.com" w:date="2018-12-25T18:25:00Z"/>
        </w:rPr>
      </w:pPr>
    </w:p>
    <w:p w14:paraId="1E2E942A" w14:textId="2E020B7F" w:rsidR="00DD757D" w:rsidDel="00E27A9C" w:rsidRDefault="00DD757D" w:rsidP="00DD757D">
      <w:pPr>
        <w:rPr>
          <w:del w:id="7710" w:author="249326630@qq.com" w:date="2018-12-25T18:25:00Z"/>
        </w:rPr>
      </w:pPr>
    </w:p>
    <w:p w14:paraId="10AC9EF6" w14:textId="1F7FDD15" w:rsidR="004E5511" w:rsidDel="00E27A9C" w:rsidRDefault="004E5511" w:rsidP="00DD757D">
      <w:pPr>
        <w:rPr>
          <w:del w:id="7711" w:author="249326630@qq.com" w:date="2018-12-25T18:25:00Z"/>
        </w:rPr>
      </w:pPr>
    </w:p>
    <w:p w14:paraId="4FF4CA01" w14:textId="508D40D9" w:rsidR="004E5511" w:rsidDel="00E27A9C" w:rsidRDefault="004E5511">
      <w:pPr>
        <w:pStyle w:val="a2"/>
        <w:rPr>
          <w:del w:id="7712" w:author="249326630@qq.com" w:date="2018-12-25T18:25:00Z"/>
        </w:rPr>
      </w:pPr>
      <w:del w:id="7713" w:author="249326630@qq.com" w:date="2018-12-25T18:25:00Z">
        <w:r w:rsidDel="00E27A9C">
          <w:rPr>
            <w:rFonts w:hint="eastAsia"/>
          </w:rPr>
          <w:delText>通知删除确认</w:delText>
        </w:r>
      </w:del>
    </w:p>
    <w:p w14:paraId="6745DDB2" w14:textId="09E257F3" w:rsidR="004E5511" w:rsidDel="00E27A9C" w:rsidRDefault="004E5511" w:rsidP="004E5511">
      <w:pPr>
        <w:rPr>
          <w:del w:id="7714" w:author="249326630@qq.com" w:date="2018-12-25T18:25:00Z"/>
        </w:rPr>
      </w:pPr>
    </w:p>
    <w:p w14:paraId="0F703E21" w14:textId="4B54B66E" w:rsidR="004E5511" w:rsidDel="00E27A9C" w:rsidRDefault="004E5511" w:rsidP="004E5511">
      <w:pPr>
        <w:rPr>
          <w:del w:id="7715" w:author="249326630@qq.com" w:date="2018-12-25T18:25:00Z"/>
        </w:rPr>
      </w:pPr>
    </w:p>
    <w:p w14:paraId="38322901" w14:textId="0BE779CC" w:rsidR="004E5511" w:rsidDel="00E27A9C" w:rsidRDefault="004E5511" w:rsidP="004E5511">
      <w:pPr>
        <w:rPr>
          <w:del w:id="7716" w:author="249326630@qq.com" w:date="2018-12-25T18:25:00Z"/>
        </w:rPr>
      </w:pPr>
    </w:p>
    <w:tbl>
      <w:tblPr>
        <w:tblStyle w:val="Axure1"/>
        <w:tblpPr w:leftFromText="180" w:rightFromText="180" w:vertAnchor="text" w:horzAnchor="margin" w:tblpY="-18"/>
        <w:tblW w:w="0" w:type="auto"/>
        <w:tblLook w:val="04A0" w:firstRow="1" w:lastRow="0" w:firstColumn="1" w:lastColumn="0" w:noHBand="0" w:noVBand="1"/>
      </w:tblPr>
      <w:tblGrid>
        <w:gridCol w:w="1413"/>
        <w:gridCol w:w="2268"/>
        <w:gridCol w:w="4536"/>
      </w:tblGrid>
      <w:tr w:rsidR="004E5511" w:rsidDel="00E27A9C" w14:paraId="4E1BB631" w14:textId="69E8B060" w:rsidTr="00CF3095">
        <w:trPr>
          <w:cnfStyle w:val="100000000000" w:firstRow="1" w:lastRow="0" w:firstColumn="0" w:lastColumn="0" w:oddVBand="0" w:evenVBand="0" w:oddHBand="0" w:evenHBand="0" w:firstRowFirstColumn="0" w:firstRowLastColumn="0" w:lastRowFirstColumn="0" w:lastRowLastColumn="0"/>
          <w:cantSplit/>
          <w:tblHeader/>
          <w:del w:id="7717" w:author="249326630@qq.com" w:date="2018-12-25T18:25:00Z"/>
        </w:trPr>
        <w:tc>
          <w:tcPr>
            <w:tcW w:w="1413" w:type="dxa"/>
          </w:tcPr>
          <w:p w14:paraId="40F2C7B6" w14:textId="6C00E915" w:rsidR="004E5511" w:rsidDel="00E27A9C" w:rsidRDefault="004E5511" w:rsidP="00CF3095">
            <w:pPr>
              <w:pStyle w:val="Axure"/>
              <w:ind w:firstLine="360"/>
              <w:rPr>
                <w:del w:id="7718" w:author="249326630@qq.com" w:date="2018-12-25T18:25:00Z"/>
              </w:rPr>
            </w:pPr>
            <w:del w:id="7719" w:author="249326630@qq.com" w:date="2018-12-25T18:25:00Z">
              <w:r w:rsidDel="00E27A9C">
                <w:delText>脚注</w:delText>
              </w:r>
            </w:del>
          </w:p>
        </w:tc>
        <w:tc>
          <w:tcPr>
            <w:tcW w:w="2268" w:type="dxa"/>
          </w:tcPr>
          <w:p w14:paraId="3CE46DBB" w14:textId="2244A195" w:rsidR="004E5511" w:rsidDel="00E27A9C" w:rsidRDefault="004E5511" w:rsidP="00CF3095">
            <w:pPr>
              <w:pStyle w:val="Axure"/>
              <w:ind w:firstLine="360"/>
              <w:rPr>
                <w:del w:id="7720" w:author="249326630@qq.com" w:date="2018-12-25T18:25:00Z"/>
              </w:rPr>
            </w:pPr>
            <w:del w:id="7721" w:author="249326630@qq.com" w:date="2018-12-25T18:25:00Z">
              <w:r w:rsidDel="00E27A9C">
                <w:delText>名称</w:delText>
              </w:r>
            </w:del>
          </w:p>
        </w:tc>
        <w:tc>
          <w:tcPr>
            <w:tcW w:w="4536" w:type="dxa"/>
          </w:tcPr>
          <w:p w14:paraId="225265E5" w14:textId="5F5563F6" w:rsidR="004E5511" w:rsidDel="00E27A9C" w:rsidRDefault="004E5511" w:rsidP="00CF3095">
            <w:pPr>
              <w:pStyle w:val="Axure"/>
              <w:tabs>
                <w:tab w:val="left" w:pos="1190"/>
              </w:tabs>
              <w:ind w:firstLine="360"/>
              <w:rPr>
                <w:del w:id="7722" w:author="249326630@qq.com" w:date="2018-12-25T18:25:00Z"/>
              </w:rPr>
            </w:pPr>
            <w:del w:id="7723" w:author="249326630@qq.com" w:date="2018-12-25T18:25:00Z">
              <w:r w:rsidDel="00E27A9C">
                <w:delText>交互</w:delText>
              </w:r>
              <w:r w:rsidDel="00E27A9C">
                <w:tab/>
              </w:r>
            </w:del>
          </w:p>
        </w:tc>
      </w:tr>
      <w:tr w:rsidR="004E5511" w:rsidDel="00E27A9C" w14:paraId="4C514FE3" w14:textId="700F6985" w:rsidTr="00CF3095">
        <w:trPr>
          <w:cantSplit/>
          <w:del w:id="7724" w:author="249326630@qq.com" w:date="2018-12-25T18:25:00Z"/>
        </w:trPr>
        <w:tc>
          <w:tcPr>
            <w:tcW w:w="1413" w:type="dxa"/>
          </w:tcPr>
          <w:p w14:paraId="182951E4" w14:textId="46A77451" w:rsidR="004E5511" w:rsidDel="00E27A9C" w:rsidRDefault="004E5511" w:rsidP="00CF3095">
            <w:pPr>
              <w:pStyle w:val="Axure0"/>
              <w:ind w:firstLine="360"/>
              <w:rPr>
                <w:del w:id="7725" w:author="249326630@qq.com" w:date="2018-12-25T18:25:00Z"/>
              </w:rPr>
            </w:pPr>
            <w:del w:id="7726" w:author="249326630@qq.com" w:date="2018-12-25T18:25:00Z">
              <w:r w:rsidDel="00E27A9C">
                <w:delText>1</w:delText>
              </w:r>
            </w:del>
          </w:p>
        </w:tc>
        <w:tc>
          <w:tcPr>
            <w:tcW w:w="2268" w:type="dxa"/>
          </w:tcPr>
          <w:p w14:paraId="04375460" w14:textId="4EBA40AB" w:rsidR="004E5511" w:rsidDel="00E27A9C" w:rsidRDefault="004E5511" w:rsidP="00CF3095">
            <w:pPr>
              <w:pStyle w:val="Axure0"/>
              <w:ind w:firstLine="360"/>
              <w:rPr>
                <w:del w:id="7727" w:author="249326630@qq.com" w:date="2018-12-25T18:25:00Z"/>
              </w:rPr>
            </w:pPr>
            <w:del w:id="7728" w:author="249326630@qq.com" w:date="2018-12-25T18:25:00Z">
              <w:r w:rsidDel="00E27A9C">
                <w:rPr>
                  <w:rFonts w:hint="eastAsia"/>
                  <w:lang w:eastAsia="zh-CN"/>
                </w:rPr>
                <w:delText>关闭</w:delText>
              </w:r>
            </w:del>
          </w:p>
        </w:tc>
        <w:tc>
          <w:tcPr>
            <w:tcW w:w="4536" w:type="dxa"/>
          </w:tcPr>
          <w:p w14:paraId="59AC915C" w14:textId="3FF9DFE7" w:rsidR="004E5511" w:rsidDel="00E27A9C" w:rsidRDefault="004E5511" w:rsidP="004E5511">
            <w:pPr>
              <w:pStyle w:val="Axure0"/>
              <w:ind w:firstLine="360"/>
              <w:rPr>
                <w:del w:id="7729" w:author="249326630@qq.com" w:date="2018-12-25T18:25:00Z"/>
                <w:lang w:eastAsia="zh-CN"/>
              </w:rPr>
            </w:pPr>
            <w:del w:id="7730" w:author="249326630@qq.com" w:date="2018-12-25T18:25:00Z">
              <w:r w:rsidDel="00E27A9C">
                <w:rPr>
                  <w:rFonts w:hint="eastAsia"/>
                  <w:lang w:eastAsia="zh-CN"/>
                </w:rPr>
                <w:delText>点击后取消删除此通知</w:delText>
              </w:r>
            </w:del>
          </w:p>
        </w:tc>
      </w:tr>
      <w:tr w:rsidR="004E5511" w:rsidDel="00E27A9C" w14:paraId="76BD958D" w14:textId="43482AE6" w:rsidTr="00CF3095">
        <w:trPr>
          <w:cnfStyle w:val="000000010000" w:firstRow="0" w:lastRow="0" w:firstColumn="0" w:lastColumn="0" w:oddVBand="0" w:evenVBand="0" w:oddHBand="0" w:evenHBand="1" w:firstRowFirstColumn="0" w:firstRowLastColumn="0" w:lastRowFirstColumn="0" w:lastRowLastColumn="0"/>
          <w:cantSplit/>
          <w:del w:id="7731" w:author="249326630@qq.com" w:date="2018-12-25T18:25:00Z"/>
        </w:trPr>
        <w:tc>
          <w:tcPr>
            <w:tcW w:w="1413" w:type="dxa"/>
          </w:tcPr>
          <w:p w14:paraId="66728CA8" w14:textId="0D180658" w:rsidR="004E5511" w:rsidDel="00E27A9C" w:rsidRDefault="004E5511" w:rsidP="00CF3095">
            <w:pPr>
              <w:pStyle w:val="Axure0"/>
              <w:ind w:firstLine="360"/>
              <w:rPr>
                <w:del w:id="7732" w:author="249326630@qq.com" w:date="2018-12-25T18:25:00Z"/>
                <w:lang w:eastAsia="zh-CN"/>
              </w:rPr>
            </w:pPr>
            <w:del w:id="7733" w:author="249326630@qq.com" w:date="2018-12-25T18:25:00Z">
              <w:r w:rsidDel="00E27A9C">
                <w:rPr>
                  <w:rFonts w:hint="eastAsia"/>
                  <w:lang w:eastAsia="zh-CN"/>
                </w:rPr>
                <w:delText>2</w:delText>
              </w:r>
            </w:del>
          </w:p>
        </w:tc>
        <w:tc>
          <w:tcPr>
            <w:tcW w:w="2268" w:type="dxa"/>
          </w:tcPr>
          <w:p w14:paraId="538AF706" w14:textId="4C1A1636" w:rsidR="004E5511" w:rsidDel="00E27A9C" w:rsidRDefault="004E5511" w:rsidP="00CF3095">
            <w:pPr>
              <w:pStyle w:val="Axure0"/>
              <w:ind w:firstLine="360"/>
              <w:rPr>
                <w:del w:id="7734" w:author="249326630@qq.com" w:date="2018-12-25T18:25:00Z"/>
                <w:lang w:eastAsia="zh-CN"/>
              </w:rPr>
            </w:pPr>
            <w:del w:id="7735" w:author="249326630@qq.com" w:date="2018-12-25T18:25:00Z">
              <w:r w:rsidDel="00E27A9C">
                <w:rPr>
                  <w:rFonts w:hint="eastAsia"/>
                  <w:lang w:eastAsia="zh-CN"/>
                </w:rPr>
                <w:delText>取消</w:delText>
              </w:r>
            </w:del>
          </w:p>
        </w:tc>
        <w:tc>
          <w:tcPr>
            <w:tcW w:w="4536" w:type="dxa"/>
          </w:tcPr>
          <w:p w14:paraId="153393E6" w14:textId="7B3BE188" w:rsidR="004E5511" w:rsidDel="00E27A9C" w:rsidRDefault="004E5511" w:rsidP="00CF3095">
            <w:pPr>
              <w:pStyle w:val="Axure0"/>
              <w:ind w:firstLine="360"/>
              <w:rPr>
                <w:del w:id="7736" w:author="249326630@qq.com" w:date="2018-12-25T18:25:00Z"/>
                <w:lang w:eastAsia="zh-CN"/>
              </w:rPr>
            </w:pPr>
            <w:del w:id="7737" w:author="249326630@qq.com" w:date="2018-12-25T18:25:00Z">
              <w:r w:rsidDel="00E27A9C">
                <w:rPr>
                  <w:rFonts w:hint="eastAsia"/>
                  <w:lang w:eastAsia="zh-CN"/>
                </w:rPr>
                <w:delText>点击后取消删除此通知</w:delText>
              </w:r>
            </w:del>
          </w:p>
        </w:tc>
      </w:tr>
      <w:tr w:rsidR="004E5511" w:rsidDel="00E27A9C" w14:paraId="01A7B377" w14:textId="7EB8AC05" w:rsidTr="00CF3095">
        <w:trPr>
          <w:cantSplit/>
          <w:del w:id="7738" w:author="249326630@qq.com" w:date="2018-12-25T18:25:00Z"/>
        </w:trPr>
        <w:tc>
          <w:tcPr>
            <w:tcW w:w="1413" w:type="dxa"/>
          </w:tcPr>
          <w:p w14:paraId="621F287F" w14:textId="6F90774C" w:rsidR="004E5511" w:rsidDel="00E27A9C" w:rsidRDefault="004E5511" w:rsidP="00CF3095">
            <w:pPr>
              <w:pStyle w:val="Axure0"/>
              <w:ind w:firstLine="360"/>
              <w:rPr>
                <w:del w:id="7739" w:author="249326630@qq.com" w:date="2018-12-25T18:25:00Z"/>
                <w:lang w:eastAsia="zh-CN"/>
              </w:rPr>
            </w:pPr>
            <w:del w:id="7740" w:author="249326630@qq.com" w:date="2018-12-25T18:25:00Z">
              <w:r w:rsidDel="00E27A9C">
                <w:rPr>
                  <w:rFonts w:hint="eastAsia"/>
                  <w:lang w:eastAsia="zh-CN"/>
                </w:rPr>
                <w:delText>3</w:delText>
              </w:r>
            </w:del>
          </w:p>
        </w:tc>
        <w:tc>
          <w:tcPr>
            <w:tcW w:w="2268" w:type="dxa"/>
          </w:tcPr>
          <w:p w14:paraId="60618E17" w14:textId="165C58DA" w:rsidR="004E5511" w:rsidDel="00E27A9C" w:rsidRDefault="004E5511" w:rsidP="00CF3095">
            <w:pPr>
              <w:pStyle w:val="Axure0"/>
              <w:ind w:firstLine="360"/>
              <w:rPr>
                <w:del w:id="7741" w:author="249326630@qq.com" w:date="2018-12-25T18:25:00Z"/>
                <w:lang w:eastAsia="zh-CN"/>
              </w:rPr>
            </w:pPr>
            <w:del w:id="7742" w:author="249326630@qq.com" w:date="2018-12-25T18:25:00Z">
              <w:r w:rsidDel="00E27A9C">
                <w:rPr>
                  <w:rFonts w:hint="eastAsia"/>
                  <w:lang w:eastAsia="zh-CN"/>
                </w:rPr>
                <w:delText>确认</w:delText>
              </w:r>
            </w:del>
          </w:p>
        </w:tc>
        <w:tc>
          <w:tcPr>
            <w:tcW w:w="4536" w:type="dxa"/>
          </w:tcPr>
          <w:p w14:paraId="1994EF29" w14:textId="1DC08B9C" w:rsidR="004E5511" w:rsidDel="00E27A9C" w:rsidRDefault="004E5511" w:rsidP="00CF3095">
            <w:pPr>
              <w:pStyle w:val="Axure0"/>
              <w:ind w:firstLine="360"/>
              <w:rPr>
                <w:del w:id="7743" w:author="249326630@qq.com" w:date="2018-12-25T18:25:00Z"/>
                <w:lang w:eastAsia="zh-CN"/>
              </w:rPr>
            </w:pPr>
            <w:del w:id="7744" w:author="249326630@qq.com" w:date="2018-12-25T18:25:00Z">
              <w:r w:rsidDel="00E27A9C">
                <w:rPr>
                  <w:rFonts w:hint="eastAsia"/>
                  <w:lang w:eastAsia="zh-CN"/>
                </w:rPr>
                <w:delText>点击后确认删除此通知</w:delText>
              </w:r>
            </w:del>
          </w:p>
        </w:tc>
      </w:tr>
    </w:tbl>
    <w:p w14:paraId="4222BFA0" w14:textId="0DAC3F8B" w:rsidR="004E5511" w:rsidRPr="004E5511" w:rsidDel="00E27A9C" w:rsidRDefault="004E5511" w:rsidP="004E5511">
      <w:pPr>
        <w:rPr>
          <w:del w:id="7745" w:author="249326630@qq.com" w:date="2018-12-25T18:25:00Z"/>
        </w:rPr>
      </w:pPr>
    </w:p>
    <w:p w14:paraId="263FD7CB" w14:textId="5A0D8E67" w:rsidR="004E5511" w:rsidDel="00E27A9C" w:rsidRDefault="004E5511" w:rsidP="004E5511">
      <w:pPr>
        <w:rPr>
          <w:ins w:id="7746" w:author="HerculesHu" w:date="2017-12-23T23:52:00Z"/>
          <w:del w:id="7747" w:author="249326630@qq.com" w:date="2018-12-25T18:25:00Z"/>
        </w:rPr>
      </w:pPr>
      <w:del w:id="7748" w:author="249326630@qq.com" w:date="2018-12-25T18:25:00Z">
        <w:r w:rsidDel="00E27A9C">
          <w:rPr>
            <w:noProof/>
          </w:rPr>
          <w:drawing>
            <wp:inline distT="0" distB="0" distL="0" distR="0" wp14:anchorId="25B9F4FC" wp14:editId="69F83E03">
              <wp:extent cx="4695825" cy="2457450"/>
              <wp:effectExtent l="0" t="0" r="952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695825" cy="2457450"/>
                      </a:xfrm>
                      <a:prstGeom prst="rect">
                        <a:avLst/>
                      </a:prstGeom>
                    </pic:spPr>
                  </pic:pic>
                </a:graphicData>
              </a:graphic>
            </wp:inline>
          </w:drawing>
        </w:r>
      </w:del>
    </w:p>
    <w:p w14:paraId="7F09593C" w14:textId="12A1EF00" w:rsidR="00636C47" w:rsidDel="00E27A9C" w:rsidRDefault="00636C47" w:rsidP="00636C47">
      <w:pPr>
        <w:jc w:val="center"/>
        <w:rPr>
          <w:ins w:id="7749" w:author="HerculesHu" w:date="2017-12-23T23:52:00Z"/>
          <w:del w:id="7750" w:author="249326630@qq.com" w:date="2018-12-25T18:25:00Z"/>
        </w:rPr>
      </w:pPr>
      <w:ins w:id="7751" w:author="HerculesHu" w:date="2017-12-23T23:52:00Z">
        <w:del w:id="7752" w:author="249326630@qq.com" w:date="2018-12-25T18:25:00Z">
          <w:r w:rsidDel="00E27A9C">
            <w:rPr>
              <w:rFonts w:hint="eastAsia"/>
            </w:rPr>
            <w:delText>（电脑</w:delText>
          </w:r>
          <w:r w:rsidDel="00E27A9C">
            <w:delText>版</w:delText>
          </w:r>
          <w:r w:rsidDel="00E27A9C">
            <w:rPr>
              <w:rFonts w:hint="eastAsia"/>
            </w:rPr>
            <w:delText>）</w:delText>
          </w:r>
        </w:del>
      </w:ins>
    </w:p>
    <w:p w14:paraId="003FAC06" w14:textId="695A91A3" w:rsidR="00636C47" w:rsidRPr="004E5511" w:rsidDel="00E27A9C" w:rsidRDefault="00636C47" w:rsidP="004E5511">
      <w:pPr>
        <w:rPr>
          <w:del w:id="7753" w:author="249326630@qq.com" w:date="2018-12-25T18:25:00Z"/>
        </w:rPr>
      </w:pPr>
    </w:p>
    <w:p w14:paraId="08BF6A1A" w14:textId="67348847" w:rsidR="00F37F1E" w:rsidDel="00E27A9C" w:rsidRDefault="00E54CDC">
      <w:pPr>
        <w:pStyle w:val="a1"/>
        <w:rPr>
          <w:del w:id="7754" w:author="249326630@qq.com" w:date="2018-12-25T18:25:00Z"/>
        </w:rPr>
      </w:pPr>
      <w:ins w:id="7755" w:author="吴苏琪" w:date="2018-01-07T03:51:00Z">
        <w:del w:id="7756" w:author="249326630@qq.com" w:date="2018-12-25T18:25:00Z">
          <w:r w:rsidDel="00E27A9C">
            <w:rPr>
              <w:rFonts w:hint="eastAsia"/>
            </w:rPr>
            <w:delText>管理员</w:delText>
          </w:r>
        </w:del>
      </w:ins>
      <w:del w:id="7757" w:author="249326630@qq.com" w:date="2018-12-25T18:25:00Z">
        <w:r w:rsidR="00F37F1E" w:rsidDel="00E27A9C">
          <w:rPr>
            <w:rFonts w:hint="eastAsia"/>
          </w:rPr>
          <w:delText>备份</w:delText>
        </w:r>
        <w:r w:rsidR="00F37F1E" w:rsidDel="00E27A9C">
          <w:delText>管理</w:delText>
        </w:r>
      </w:del>
    </w:p>
    <w:p w14:paraId="13CC551F" w14:textId="5FBD0ECA" w:rsidR="003A75AB" w:rsidDel="00E27A9C" w:rsidRDefault="003A75AB" w:rsidP="003A75AB">
      <w:pPr>
        <w:rPr>
          <w:del w:id="7758" w:author="249326630@qq.com" w:date="2018-12-25T18:25:00Z"/>
        </w:rPr>
      </w:pPr>
    </w:p>
    <w:p w14:paraId="326F765D" w14:textId="72ED4541" w:rsidR="001B2D9D" w:rsidDel="00E27A9C" w:rsidRDefault="001B2D9D" w:rsidP="001B2D9D">
      <w:pPr>
        <w:rPr>
          <w:del w:id="7759" w:author="249326630@qq.com" w:date="2018-12-25T18:25:00Z"/>
        </w:rPr>
      </w:pPr>
    </w:p>
    <w:tbl>
      <w:tblPr>
        <w:tblStyle w:val="Axure1"/>
        <w:tblpPr w:leftFromText="180" w:rightFromText="180" w:vertAnchor="text" w:horzAnchor="margin" w:tblpY="51"/>
        <w:tblW w:w="0" w:type="auto"/>
        <w:tblLook w:val="04A0" w:firstRow="1" w:lastRow="0" w:firstColumn="1" w:lastColumn="0" w:noHBand="0" w:noVBand="1"/>
      </w:tblPr>
      <w:tblGrid>
        <w:gridCol w:w="1413"/>
        <w:gridCol w:w="2268"/>
        <w:gridCol w:w="4536"/>
      </w:tblGrid>
      <w:tr w:rsidR="001B2D9D" w:rsidDel="00E27A9C" w14:paraId="5956AB4F" w14:textId="1F9A6E02" w:rsidTr="00CF3095">
        <w:trPr>
          <w:cnfStyle w:val="100000000000" w:firstRow="1" w:lastRow="0" w:firstColumn="0" w:lastColumn="0" w:oddVBand="0" w:evenVBand="0" w:oddHBand="0" w:evenHBand="0" w:firstRowFirstColumn="0" w:firstRowLastColumn="0" w:lastRowFirstColumn="0" w:lastRowLastColumn="0"/>
          <w:cantSplit/>
          <w:tblHeader/>
          <w:del w:id="7760" w:author="249326630@qq.com" w:date="2018-12-25T18:25:00Z"/>
        </w:trPr>
        <w:tc>
          <w:tcPr>
            <w:tcW w:w="1413" w:type="dxa"/>
          </w:tcPr>
          <w:p w14:paraId="791CA54C" w14:textId="33C1F03B" w:rsidR="001B2D9D" w:rsidDel="00E27A9C" w:rsidRDefault="001B2D9D" w:rsidP="00CF3095">
            <w:pPr>
              <w:pStyle w:val="Axure"/>
              <w:rPr>
                <w:del w:id="7761" w:author="249326630@qq.com" w:date="2018-12-25T18:25:00Z"/>
              </w:rPr>
            </w:pPr>
            <w:del w:id="7762" w:author="249326630@qq.com" w:date="2018-12-25T18:25:00Z">
              <w:r w:rsidDel="00E27A9C">
                <w:delText>脚注</w:delText>
              </w:r>
            </w:del>
          </w:p>
        </w:tc>
        <w:tc>
          <w:tcPr>
            <w:tcW w:w="2268" w:type="dxa"/>
          </w:tcPr>
          <w:p w14:paraId="5AFE5ACE" w14:textId="0A7ABA34" w:rsidR="001B2D9D" w:rsidDel="00E27A9C" w:rsidRDefault="001B2D9D" w:rsidP="00CF3095">
            <w:pPr>
              <w:pStyle w:val="Axure"/>
              <w:rPr>
                <w:del w:id="7763" w:author="249326630@qq.com" w:date="2018-12-25T18:25:00Z"/>
              </w:rPr>
            </w:pPr>
            <w:del w:id="7764" w:author="249326630@qq.com" w:date="2018-12-25T18:25:00Z">
              <w:r w:rsidDel="00E27A9C">
                <w:delText>名称</w:delText>
              </w:r>
            </w:del>
          </w:p>
        </w:tc>
        <w:tc>
          <w:tcPr>
            <w:tcW w:w="4536" w:type="dxa"/>
          </w:tcPr>
          <w:p w14:paraId="6AEE76F6" w14:textId="776CAF9F" w:rsidR="001B2D9D" w:rsidDel="00E27A9C" w:rsidRDefault="001B2D9D" w:rsidP="00CF3095">
            <w:pPr>
              <w:pStyle w:val="Axure"/>
              <w:tabs>
                <w:tab w:val="left" w:pos="1190"/>
              </w:tabs>
              <w:rPr>
                <w:del w:id="7765" w:author="249326630@qq.com" w:date="2018-12-25T18:25:00Z"/>
              </w:rPr>
            </w:pPr>
            <w:del w:id="7766" w:author="249326630@qq.com" w:date="2018-12-25T18:25:00Z">
              <w:r w:rsidDel="00E27A9C">
                <w:delText>交互</w:delText>
              </w:r>
              <w:r w:rsidDel="00E27A9C">
                <w:tab/>
              </w:r>
            </w:del>
          </w:p>
        </w:tc>
      </w:tr>
      <w:tr w:rsidR="001B2D9D" w:rsidDel="00E27A9C" w14:paraId="4922FFF8" w14:textId="6C4BC350" w:rsidTr="00CF3095">
        <w:trPr>
          <w:cantSplit/>
          <w:del w:id="7767" w:author="249326630@qq.com" w:date="2018-12-25T18:25:00Z"/>
        </w:trPr>
        <w:tc>
          <w:tcPr>
            <w:tcW w:w="1413" w:type="dxa"/>
          </w:tcPr>
          <w:p w14:paraId="6CF6DDEC" w14:textId="473A8166" w:rsidR="001B2D9D" w:rsidDel="00E27A9C" w:rsidRDefault="001B2D9D" w:rsidP="00CF3095">
            <w:pPr>
              <w:pStyle w:val="Axure0"/>
              <w:rPr>
                <w:del w:id="7768" w:author="249326630@qq.com" w:date="2018-12-25T18:25:00Z"/>
              </w:rPr>
            </w:pPr>
            <w:del w:id="7769" w:author="249326630@qq.com" w:date="2018-12-25T18:25:00Z">
              <w:r w:rsidDel="00E27A9C">
                <w:delText>1</w:delText>
              </w:r>
            </w:del>
          </w:p>
        </w:tc>
        <w:tc>
          <w:tcPr>
            <w:tcW w:w="2268" w:type="dxa"/>
          </w:tcPr>
          <w:p w14:paraId="55AC99F9" w14:textId="556C8C8B" w:rsidR="001B2D9D" w:rsidDel="00E27A9C" w:rsidRDefault="001B2D9D" w:rsidP="00CF3095">
            <w:pPr>
              <w:pStyle w:val="Axure0"/>
              <w:rPr>
                <w:del w:id="7770" w:author="249326630@qq.com" w:date="2018-12-25T18:25:00Z"/>
                <w:lang w:eastAsia="zh-CN"/>
              </w:rPr>
            </w:pPr>
            <w:del w:id="7771" w:author="249326630@qq.com" w:date="2018-12-25T18:25:00Z">
              <w:r w:rsidDel="00E27A9C">
                <w:rPr>
                  <w:rFonts w:hint="eastAsia"/>
                  <w:lang w:eastAsia="zh-CN"/>
                </w:rPr>
                <w:delText>翻页</w:delText>
              </w:r>
              <w:r w:rsidDel="00E27A9C">
                <w:rPr>
                  <w:lang w:eastAsia="zh-CN"/>
                </w:rPr>
                <w:delText>按钮</w:delText>
              </w:r>
            </w:del>
          </w:p>
        </w:tc>
        <w:tc>
          <w:tcPr>
            <w:tcW w:w="4536" w:type="dxa"/>
          </w:tcPr>
          <w:p w14:paraId="599BCD62" w14:textId="7BAB0E2D" w:rsidR="001B2D9D" w:rsidDel="00E27A9C" w:rsidRDefault="001B2D9D" w:rsidP="00CF3095">
            <w:pPr>
              <w:pStyle w:val="Axure0"/>
              <w:rPr>
                <w:del w:id="7772" w:author="249326630@qq.com" w:date="2018-12-25T18:25:00Z"/>
                <w:lang w:eastAsia="zh-CN"/>
              </w:rPr>
            </w:pPr>
            <w:del w:id="7773" w:author="249326630@qq.com" w:date="2018-12-25T18:25:00Z">
              <w:r w:rsidDel="00E27A9C">
                <w:rPr>
                  <w:rFonts w:hint="eastAsia"/>
                  <w:lang w:eastAsia="zh-CN"/>
                </w:rPr>
                <w:delText>点击进行</w:delText>
              </w:r>
              <w:r w:rsidDel="00E27A9C">
                <w:rPr>
                  <w:lang w:eastAsia="zh-CN"/>
                </w:rPr>
                <w:delText>翻页</w:delText>
              </w:r>
            </w:del>
          </w:p>
        </w:tc>
      </w:tr>
      <w:tr w:rsidR="001B2D9D" w:rsidDel="00E27A9C" w14:paraId="2FC900DA" w14:textId="590B8965" w:rsidTr="00CF3095">
        <w:trPr>
          <w:cnfStyle w:val="000000010000" w:firstRow="0" w:lastRow="0" w:firstColumn="0" w:lastColumn="0" w:oddVBand="0" w:evenVBand="0" w:oddHBand="0" w:evenHBand="1" w:firstRowFirstColumn="0" w:firstRowLastColumn="0" w:lastRowFirstColumn="0" w:lastRowLastColumn="0"/>
          <w:cantSplit/>
          <w:del w:id="7774" w:author="249326630@qq.com" w:date="2018-12-25T18:25:00Z"/>
        </w:trPr>
        <w:tc>
          <w:tcPr>
            <w:tcW w:w="1413" w:type="dxa"/>
          </w:tcPr>
          <w:p w14:paraId="5EC29EFD" w14:textId="1C3D45AD" w:rsidR="001B2D9D" w:rsidDel="00E27A9C" w:rsidRDefault="001B2D9D" w:rsidP="00CF3095">
            <w:pPr>
              <w:pStyle w:val="Axure0"/>
              <w:rPr>
                <w:del w:id="7775" w:author="249326630@qq.com" w:date="2018-12-25T18:25:00Z"/>
                <w:lang w:eastAsia="zh-CN"/>
              </w:rPr>
            </w:pPr>
            <w:del w:id="7776" w:author="249326630@qq.com" w:date="2018-12-25T18:25:00Z">
              <w:r w:rsidDel="00E27A9C">
                <w:rPr>
                  <w:rFonts w:hint="eastAsia"/>
                  <w:lang w:eastAsia="zh-CN"/>
                </w:rPr>
                <w:delText>2</w:delText>
              </w:r>
            </w:del>
          </w:p>
        </w:tc>
        <w:tc>
          <w:tcPr>
            <w:tcW w:w="2268" w:type="dxa"/>
          </w:tcPr>
          <w:p w14:paraId="6B5A3E34" w14:textId="128A52B5" w:rsidR="001B2D9D" w:rsidDel="00E27A9C" w:rsidRDefault="001B2D9D" w:rsidP="00CF3095">
            <w:pPr>
              <w:pStyle w:val="Axure0"/>
              <w:rPr>
                <w:del w:id="7777" w:author="249326630@qq.com" w:date="2018-12-25T18:25:00Z"/>
                <w:lang w:eastAsia="zh-CN"/>
              </w:rPr>
            </w:pPr>
            <w:del w:id="7778" w:author="249326630@qq.com" w:date="2018-12-25T18:25:00Z">
              <w:r w:rsidDel="00E27A9C">
                <w:rPr>
                  <w:rFonts w:hint="eastAsia"/>
                  <w:lang w:eastAsia="zh-CN"/>
                </w:rPr>
                <w:delText>页码与</w:delText>
              </w:r>
              <w:r w:rsidDel="00E27A9C">
                <w:rPr>
                  <w:lang w:eastAsia="zh-CN"/>
                </w:rPr>
                <w:delText>数量显示条</w:delText>
              </w:r>
            </w:del>
          </w:p>
        </w:tc>
        <w:tc>
          <w:tcPr>
            <w:tcW w:w="4536" w:type="dxa"/>
          </w:tcPr>
          <w:p w14:paraId="0011391F" w14:textId="0DB44D70" w:rsidR="001B2D9D" w:rsidDel="00E27A9C" w:rsidRDefault="001B2D9D" w:rsidP="00CF3095">
            <w:pPr>
              <w:pStyle w:val="Axure0"/>
              <w:rPr>
                <w:del w:id="7779" w:author="249326630@qq.com" w:date="2018-12-25T18:25:00Z"/>
                <w:lang w:eastAsia="zh-CN"/>
              </w:rPr>
            </w:pPr>
            <w:del w:id="7780" w:author="249326630@qq.com" w:date="2018-12-25T18:25:00Z">
              <w:r w:rsidDel="00E27A9C">
                <w:rPr>
                  <w:rFonts w:hint="eastAsia"/>
                  <w:lang w:eastAsia="zh-CN"/>
                </w:rPr>
                <w:delText>显示</w:delText>
              </w:r>
              <w:r w:rsidDel="00E27A9C">
                <w:rPr>
                  <w:lang w:eastAsia="zh-CN"/>
                </w:rPr>
                <w:delText>当前页</w:delText>
              </w:r>
              <w:r w:rsidDel="00E27A9C">
                <w:rPr>
                  <w:rFonts w:hint="eastAsia"/>
                  <w:lang w:eastAsia="zh-CN"/>
                </w:rPr>
                <w:delText>与</w:delText>
              </w:r>
              <w:r w:rsidDel="00E27A9C">
                <w:rPr>
                  <w:lang w:eastAsia="zh-CN"/>
                </w:rPr>
                <w:delText>数量</w:delText>
              </w:r>
            </w:del>
          </w:p>
        </w:tc>
      </w:tr>
      <w:tr w:rsidR="001B2D9D" w:rsidDel="00E27A9C" w14:paraId="481E25A2" w14:textId="25658416" w:rsidTr="00CF3095">
        <w:trPr>
          <w:cantSplit/>
          <w:del w:id="7781" w:author="249326630@qq.com" w:date="2018-12-25T18:25:00Z"/>
        </w:trPr>
        <w:tc>
          <w:tcPr>
            <w:tcW w:w="1413" w:type="dxa"/>
          </w:tcPr>
          <w:p w14:paraId="4D327394" w14:textId="3FED3B54" w:rsidR="001B2D9D" w:rsidDel="00E27A9C" w:rsidRDefault="001B2D9D" w:rsidP="00CF3095">
            <w:pPr>
              <w:pStyle w:val="Axure0"/>
              <w:rPr>
                <w:del w:id="7782" w:author="249326630@qq.com" w:date="2018-12-25T18:25:00Z"/>
                <w:lang w:eastAsia="zh-CN"/>
              </w:rPr>
            </w:pPr>
            <w:del w:id="7783" w:author="249326630@qq.com" w:date="2018-12-25T18:25:00Z">
              <w:r w:rsidDel="00E27A9C">
                <w:rPr>
                  <w:rFonts w:hint="eastAsia"/>
                  <w:lang w:eastAsia="zh-CN"/>
                </w:rPr>
                <w:delText>3</w:delText>
              </w:r>
            </w:del>
          </w:p>
        </w:tc>
        <w:tc>
          <w:tcPr>
            <w:tcW w:w="2268" w:type="dxa"/>
          </w:tcPr>
          <w:p w14:paraId="2388C7B7" w14:textId="5F68D5A0" w:rsidR="001B2D9D" w:rsidDel="00E27A9C" w:rsidRDefault="001B2D9D" w:rsidP="00CF3095">
            <w:pPr>
              <w:pStyle w:val="Axure0"/>
              <w:rPr>
                <w:del w:id="7784" w:author="249326630@qq.com" w:date="2018-12-25T18:25:00Z"/>
                <w:lang w:eastAsia="zh-CN"/>
              </w:rPr>
            </w:pPr>
            <w:del w:id="7785" w:author="249326630@qq.com" w:date="2018-12-25T18:25:00Z">
              <w:r w:rsidDel="00E27A9C">
                <w:rPr>
                  <w:rFonts w:hint="eastAsia"/>
                  <w:lang w:eastAsia="zh-CN"/>
                </w:rPr>
                <w:delText>清除</w:delText>
              </w:r>
              <w:r w:rsidDel="00E27A9C">
                <w:rPr>
                  <w:lang w:eastAsia="zh-CN"/>
                </w:rPr>
                <w:delText>按钮</w:delText>
              </w:r>
            </w:del>
          </w:p>
        </w:tc>
        <w:tc>
          <w:tcPr>
            <w:tcW w:w="4536" w:type="dxa"/>
          </w:tcPr>
          <w:p w14:paraId="51626DE1" w14:textId="31A516B9" w:rsidR="001B2D9D" w:rsidDel="00E27A9C" w:rsidRDefault="001B2D9D" w:rsidP="00CF3095">
            <w:pPr>
              <w:pStyle w:val="Axure0"/>
              <w:rPr>
                <w:del w:id="7786" w:author="249326630@qq.com" w:date="2018-12-25T18:25:00Z"/>
                <w:lang w:eastAsia="zh-CN"/>
              </w:rPr>
            </w:pPr>
            <w:del w:id="7787" w:author="249326630@qq.com" w:date="2018-12-25T18:25:00Z">
              <w:r w:rsidDel="00E27A9C">
                <w:rPr>
                  <w:rFonts w:hint="eastAsia"/>
                  <w:lang w:eastAsia="zh-CN"/>
                </w:rPr>
                <w:delText>点击对所有</w:delText>
              </w:r>
              <w:r w:rsidDel="00E27A9C">
                <w:rPr>
                  <w:lang w:eastAsia="zh-CN"/>
                </w:rPr>
                <w:delText>页的</w:delText>
              </w:r>
              <w:r w:rsidDel="00E27A9C">
                <w:rPr>
                  <w:rFonts w:hint="eastAsia"/>
                  <w:lang w:eastAsia="zh-CN"/>
                </w:rPr>
                <w:delText>选择进行</w:delText>
              </w:r>
              <w:r w:rsidDel="00E27A9C">
                <w:rPr>
                  <w:lang w:eastAsia="zh-CN"/>
                </w:rPr>
                <w:delText>清除</w:delText>
              </w:r>
            </w:del>
          </w:p>
        </w:tc>
      </w:tr>
      <w:tr w:rsidR="001B2D9D" w:rsidDel="00E27A9C" w14:paraId="6B1F1752" w14:textId="516CC670" w:rsidTr="00CF3095">
        <w:trPr>
          <w:cnfStyle w:val="000000010000" w:firstRow="0" w:lastRow="0" w:firstColumn="0" w:lastColumn="0" w:oddVBand="0" w:evenVBand="0" w:oddHBand="0" w:evenHBand="1" w:firstRowFirstColumn="0" w:firstRowLastColumn="0" w:lastRowFirstColumn="0" w:lastRowLastColumn="0"/>
          <w:cantSplit/>
          <w:del w:id="7788" w:author="249326630@qq.com" w:date="2018-12-25T18:25:00Z"/>
        </w:trPr>
        <w:tc>
          <w:tcPr>
            <w:tcW w:w="1413" w:type="dxa"/>
          </w:tcPr>
          <w:p w14:paraId="479689F9" w14:textId="1D07BC37" w:rsidR="001B2D9D" w:rsidDel="00E27A9C" w:rsidRDefault="001B2D9D" w:rsidP="00CF3095">
            <w:pPr>
              <w:pStyle w:val="Axure0"/>
              <w:rPr>
                <w:del w:id="7789" w:author="249326630@qq.com" w:date="2018-12-25T18:25:00Z"/>
                <w:lang w:eastAsia="zh-CN"/>
              </w:rPr>
            </w:pPr>
            <w:del w:id="7790" w:author="249326630@qq.com" w:date="2018-12-25T18:25:00Z">
              <w:r w:rsidDel="00E27A9C">
                <w:rPr>
                  <w:rFonts w:hint="eastAsia"/>
                  <w:lang w:eastAsia="zh-CN"/>
                </w:rPr>
                <w:delText>4</w:delText>
              </w:r>
            </w:del>
          </w:p>
        </w:tc>
        <w:tc>
          <w:tcPr>
            <w:tcW w:w="2268" w:type="dxa"/>
          </w:tcPr>
          <w:p w14:paraId="7537F24A" w14:textId="47F4D64D" w:rsidR="001B2D9D" w:rsidDel="00E27A9C" w:rsidRDefault="001B2D9D" w:rsidP="00CF3095">
            <w:pPr>
              <w:pStyle w:val="Axure0"/>
              <w:rPr>
                <w:del w:id="7791" w:author="249326630@qq.com" w:date="2018-12-25T18:25:00Z"/>
                <w:lang w:eastAsia="zh-CN"/>
              </w:rPr>
            </w:pPr>
            <w:del w:id="7792" w:author="249326630@qq.com" w:date="2018-12-25T18:25:00Z">
              <w:r w:rsidDel="00E27A9C">
                <w:rPr>
                  <w:rFonts w:hint="eastAsia"/>
                  <w:lang w:eastAsia="zh-CN"/>
                </w:rPr>
                <w:delText>反选</w:delText>
              </w:r>
              <w:r w:rsidDel="00E27A9C">
                <w:rPr>
                  <w:lang w:eastAsia="zh-CN"/>
                </w:rPr>
                <w:delText>按钮</w:delText>
              </w:r>
            </w:del>
          </w:p>
        </w:tc>
        <w:tc>
          <w:tcPr>
            <w:tcW w:w="4536" w:type="dxa"/>
          </w:tcPr>
          <w:p w14:paraId="7E57031B" w14:textId="33D01971" w:rsidR="001B2D9D" w:rsidDel="00E27A9C" w:rsidRDefault="001B2D9D" w:rsidP="00CF3095">
            <w:pPr>
              <w:pStyle w:val="Axure0"/>
              <w:rPr>
                <w:del w:id="7793" w:author="249326630@qq.com" w:date="2018-12-25T18:25:00Z"/>
                <w:lang w:eastAsia="zh-CN"/>
              </w:rPr>
            </w:pPr>
            <w:del w:id="7794" w:author="249326630@qq.com" w:date="2018-12-25T18:25:00Z">
              <w:r w:rsidDel="00E27A9C">
                <w:rPr>
                  <w:rFonts w:hint="eastAsia"/>
                  <w:lang w:eastAsia="zh-CN"/>
                </w:rPr>
                <w:delText>点击进行所有</w:delText>
              </w:r>
              <w:r w:rsidDel="00E27A9C">
                <w:rPr>
                  <w:lang w:eastAsia="zh-CN"/>
                </w:rPr>
                <w:delText>页的</w:delText>
              </w:r>
              <w:r w:rsidDel="00E27A9C">
                <w:rPr>
                  <w:rFonts w:hint="eastAsia"/>
                  <w:lang w:eastAsia="zh-CN"/>
                </w:rPr>
                <w:delText>反选</w:delText>
              </w:r>
            </w:del>
          </w:p>
        </w:tc>
      </w:tr>
      <w:tr w:rsidR="001B2D9D" w:rsidDel="00E27A9C" w14:paraId="2D4595AE" w14:textId="6681E681" w:rsidTr="00CF3095">
        <w:trPr>
          <w:cantSplit/>
          <w:del w:id="7795" w:author="249326630@qq.com" w:date="2018-12-25T18:25:00Z"/>
        </w:trPr>
        <w:tc>
          <w:tcPr>
            <w:tcW w:w="1413" w:type="dxa"/>
          </w:tcPr>
          <w:p w14:paraId="22CE9003" w14:textId="5124A11C" w:rsidR="001B2D9D" w:rsidDel="00E27A9C" w:rsidRDefault="001B2D9D" w:rsidP="00CF3095">
            <w:pPr>
              <w:pStyle w:val="Axure0"/>
              <w:rPr>
                <w:del w:id="7796" w:author="249326630@qq.com" w:date="2018-12-25T18:25:00Z"/>
                <w:lang w:eastAsia="zh-CN"/>
              </w:rPr>
            </w:pPr>
            <w:del w:id="7797" w:author="249326630@qq.com" w:date="2018-12-25T18:25:00Z">
              <w:r w:rsidDel="00E27A9C">
                <w:rPr>
                  <w:rFonts w:hint="eastAsia"/>
                  <w:lang w:eastAsia="zh-CN"/>
                </w:rPr>
                <w:delText>5</w:delText>
              </w:r>
            </w:del>
          </w:p>
        </w:tc>
        <w:tc>
          <w:tcPr>
            <w:tcW w:w="2268" w:type="dxa"/>
          </w:tcPr>
          <w:p w14:paraId="69779A3B" w14:textId="6209035D" w:rsidR="001B2D9D" w:rsidDel="00E27A9C" w:rsidRDefault="001B2D9D" w:rsidP="00CF3095">
            <w:pPr>
              <w:pStyle w:val="Axure0"/>
              <w:rPr>
                <w:del w:id="7798" w:author="249326630@qq.com" w:date="2018-12-25T18:25:00Z"/>
                <w:lang w:eastAsia="zh-CN"/>
              </w:rPr>
            </w:pPr>
            <w:del w:id="7799" w:author="249326630@qq.com" w:date="2018-12-25T18:25:00Z">
              <w:r w:rsidDel="00E27A9C">
                <w:rPr>
                  <w:rFonts w:hint="eastAsia"/>
                  <w:lang w:eastAsia="zh-CN"/>
                </w:rPr>
                <w:delText>全选</w:delText>
              </w:r>
              <w:r w:rsidDel="00E27A9C">
                <w:rPr>
                  <w:lang w:eastAsia="zh-CN"/>
                </w:rPr>
                <w:delText>按钮</w:delText>
              </w:r>
            </w:del>
          </w:p>
        </w:tc>
        <w:tc>
          <w:tcPr>
            <w:tcW w:w="4536" w:type="dxa"/>
          </w:tcPr>
          <w:p w14:paraId="2C64ACCA" w14:textId="74150C33" w:rsidR="001B2D9D" w:rsidDel="00E27A9C" w:rsidRDefault="001B2D9D" w:rsidP="00CF3095">
            <w:pPr>
              <w:pStyle w:val="Axure0"/>
              <w:rPr>
                <w:del w:id="7800" w:author="249326630@qq.com" w:date="2018-12-25T18:25:00Z"/>
                <w:lang w:eastAsia="zh-CN"/>
              </w:rPr>
            </w:pPr>
            <w:del w:id="7801" w:author="249326630@qq.com" w:date="2018-12-25T18:25:00Z">
              <w:r w:rsidDel="00E27A9C">
                <w:rPr>
                  <w:rFonts w:hint="eastAsia"/>
                  <w:lang w:eastAsia="zh-CN"/>
                </w:rPr>
                <w:delText>点击进行所有</w:delText>
              </w:r>
              <w:r w:rsidDel="00E27A9C">
                <w:rPr>
                  <w:lang w:eastAsia="zh-CN"/>
                </w:rPr>
                <w:delText>页的</w:delText>
              </w:r>
              <w:r w:rsidDel="00E27A9C">
                <w:rPr>
                  <w:rFonts w:hint="eastAsia"/>
                  <w:lang w:eastAsia="zh-CN"/>
                </w:rPr>
                <w:delText>全选</w:delText>
              </w:r>
            </w:del>
          </w:p>
        </w:tc>
      </w:tr>
      <w:tr w:rsidR="001B2D9D" w:rsidDel="00E27A9C" w14:paraId="08BDB5EE" w14:textId="787B81B6" w:rsidTr="00CF3095">
        <w:trPr>
          <w:cnfStyle w:val="000000010000" w:firstRow="0" w:lastRow="0" w:firstColumn="0" w:lastColumn="0" w:oddVBand="0" w:evenVBand="0" w:oddHBand="0" w:evenHBand="1" w:firstRowFirstColumn="0" w:firstRowLastColumn="0" w:lastRowFirstColumn="0" w:lastRowLastColumn="0"/>
          <w:cantSplit/>
          <w:del w:id="7802" w:author="249326630@qq.com" w:date="2018-12-25T18:25:00Z"/>
        </w:trPr>
        <w:tc>
          <w:tcPr>
            <w:tcW w:w="1413" w:type="dxa"/>
          </w:tcPr>
          <w:p w14:paraId="618BF4F2" w14:textId="3AB448D6" w:rsidR="001B2D9D" w:rsidDel="00E27A9C" w:rsidRDefault="001B2D9D" w:rsidP="00CF3095">
            <w:pPr>
              <w:pStyle w:val="Axure0"/>
              <w:rPr>
                <w:del w:id="7803" w:author="249326630@qq.com" w:date="2018-12-25T18:25:00Z"/>
                <w:lang w:eastAsia="zh-CN"/>
              </w:rPr>
            </w:pPr>
            <w:del w:id="7804" w:author="249326630@qq.com" w:date="2018-12-25T18:25:00Z">
              <w:r w:rsidDel="00E27A9C">
                <w:rPr>
                  <w:rFonts w:hint="eastAsia"/>
                  <w:lang w:eastAsia="zh-CN"/>
                </w:rPr>
                <w:delText>6</w:delText>
              </w:r>
            </w:del>
          </w:p>
        </w:tc>
        <w:tc>
          <w:tcPr>
            <w:tcW w:w="2268" w:type="dxa"/>
          </w:tcPr>
          <w:p w14:paraId="5140E5B8" w14:textId="412B543E" w:rsidR="001B2D9D" w:rsidDel="00E27A9C" w:rsidRDefault="001B2D9D" w:rsidP="00CF3095">
            <w:pPr>
              <w:pStyle w:val="Axure0"/>
              <w:rPr>
                <w:del w:id="7805" w:author="249326630@qq.com" w:date="2018-12-25T18:25:00Z"/>
                <w:lang w:eastAsia="zh-CN"/>
              </w:rPr>
            </w:pPr>
            <w:del w:id="7806" w:author="249326630@qq.com" w:date="2018-12-25T18:25:00Z">
              <w:r w:rsidDel="00E27A9C">
                <w:rPr>
                  <w:rFonts w:hint="eastAsia"/>
                  <w:lang w:eastAsia="zh-CN"/>
                </w:rPr>
                <w:delText>复选</w:delText>
              </w:r>
              <w:r w:rsidDel="00E27A9C">
                <w:rPr>
                  <w:lang w:eastAsia="zh-CN"/>
                </w:rPr>
                <w:delText>框</w:delText>
              </w:r>
            </w:del>
          </w:p>
        </w:tc>
        <w:tc>
          <w:tcPr>
            <w:tcW w:w="4536" w:type="dxa"/>
          </w:tcPr>
          <w:p w14:paraId="41B99CB5" w14:textId="0CFA46D1" w:rsidR="001B2D9D" w:rsidDel="00E27A9C" w:rsidRDefault="001B2D9D" w:rsidP="00CF3095">
            <w:pPr>
              <w:pStyle w:val="Axure0"/>
              <w:rPr>
                <w:del w:id="7807" w:author="249326630@qq.com" w:date="2018-12-25T18:25:00Z"/>
                <w:lang w:eastAsia="zh-CN"/>
              </w:rPr>
            </w:pPr>
            <w:del w:id="7808" w:author="249326630@qq.com" w:date="2018-12-25T18:25:00Z">
              <w:r w:rsidDel="00E27A9C">
                <w:rPr>
                  <w:rFonts w:hint="eastAsia"/>
                  <w:lang w:eastAsia="zh-CN"/>
                </w:rPr>
                <w:delText>点击进行复选</w:delText>
              </w:r>
            </w:del>
          </w:p>
        </w:tc>
      </w:tr>
      <w:tr w:rsidR="001B2D9D" w:rsidDel="00E27A9C" w14:paraId="74C2EE1A" w14:textId="302AA3E8" w:rsidTr="00CF3095">
        <w:trPr>
          <w:cantSplit/>
          <w:del w:id="7809" w:author="249326630@qq.com" w:date="2018-12-25T18:25:00Z"/>
        </w:trPr>
        <w:tc>
          <w:tcPr>
            <w:tcW w:w="1413" w:type="dxa"/>
          </w:tcPr>
          <w:p w14:paraId="70F92DB2" w14:textId="765734EF" w:rsidR="001B2D9D" w:rsidDel="00E27A9C" w:rsidRDefault="001B2D9D" w:rsidP="00CF3095">
            <w:pPr>
              <w:pStyle w:val="Axure0"/>
              <w:rPr>
                <w:del w:id="7810" w:author="249326630@qq.com" w:date="2018-12-25T18:25:00Z"/>
                <w:lang w:eastAsia="zh-CN"/>
              </w:rPr>
            </w:pPr>
            <w:del w:id="7811" w:author="249326630@qq.com" w:date="2018-12-25T18:25:00Z">
              <w:r w:rsidDel="00E27A9C">
                <w:rPr>
                  <w:rFonts w:hint="eastAsia"/>
                  <w:lang w:eastAsia="zh-CN"/>
                </w:rPr>
                <w:delText>7</w:delText>
              </w:r>
            </w:del>
          </w:p>
        </w:tc>
        <w:tc>
          <w:tcPr>
            <w:tcW w:w="2268" w:type="dxa"/>
          </w:tcPr>
          <w:p w14:paraId="225AF562" w14:textId="2EFFAAB2" w:rsidR="001B2D9D" w:rsidDel="00E27A9C" w:rsidRDefault="001B2D9D" w:rsidP="00CF3095">
            <w:pPr>
              <w:pStyle w:val="Axure0"/>
              <w:rPr>
                <w:del w:id="7812" w:author="249326630@qq.com" w:date="2018-12-25T18:25:00Z"/>
                <w:lang w:eastAsia="zh-CN"/>
              </w:rPr>
            </w:pPr>
            <w:del w:id="7813" w:author="249326630@qq.com" w:date="2018-12-25T18:25:00Z">
              <w:r w:rsidDel="00E27A9C">
                <w:rPr>
                  <w:rFonts w:hint="eastAsia"/>
                  <w:lang w:eastAsia="zh-CN"/>
                </w:rPr>
                <w:delText>单项删除</w:delText>
              </w:r>
              <w:r w:rsidDel="00E27A9C">
                <w:rPr>
                  <w:lang w:eastAsia="zh-CN"/>
                </w:rPr>
                <w:delText>按钮</w:delText>
              </w:r>
            </w:del>
          </w:p>
        </w:tc>
        <w:tc>
          <w:tcPr>
            <w:tcW w:w="4536" w:type="dxa"/>
          </w:tcPr>
          <w:p w14:paraId="168483DA" w14:textId="17443ED1" w:rsidR="001B2D9D" w:rsidDel="00E27A9C" w:rsidRDefault="001B2D9D" w:rsidP="002B3C6B">
            <w:pPr>
              <w:pStyle w:val="Axure0"/>
              <w:rPr>
                <w:del w:id="7814" w:author="249326630@qq.com" w:date="2018-12-25T18:25:00Z"/>
                <w:lang w:eastAsia="zh-CN"/>
              </w:rPr>
            </w:pPr>
            <w:del w:id="7815" w:author="249326630@qq.com" w:date="2018-12-25T18:25:00Z">
              <w:r w:rsidDel="00E27A9C">
                <w:rPr>
                  <w:rFonts w:hint="eastAsia"/>
                  <w:lang w:eastAsia="zh-CN"/>
                </w:rPr>
                <w:delText>点击</w:delText>
              </w:r>
              <w:r w:rsidDel="00E27A9C">
                <w:rPr>
                  <w:lang w:eastAsia="zh-CN"/>
                </w:rPr>
                <w:delText>对该项</w:delText>
              </w:r>
              <w:r w:rsidR="002B3C6B" w:rsidDel="00E27A9C">
                <w:rPr>
                  <w:rFonts w:hint="eastAsia"/>
                  <w:lang w:eastAsia="zh-CN"/>
                </w:rPr>
                <w:delText>备份</w:delText>
              </w:r>
              <w:r w:rsidDel="00E27A9C">
                <w:rPr>
                  <w:lang w:eastAsia="zh-CN"/>
                </w:rPr>
                <w:delText>进行</w:delText>
              </w:r>
              <w:r w:rsidDel="00E27A9C">
                <w:rPr>
                  <w:rFonts w:hint="eastAsia"/>
                  <w:lang w:eastAsia="zh-CN"/>
                </w:rPr>
                <w:delText>删</w:delText>
              </w:r>
              <w:r w:rsidDel="00E27A9C">
                <w:rPr>
                  <w:lang w:eastAsia="zh-CN"/>
                </w:rPr>
                <w:delText>除</w:delText>
              </w:r>
            </w:del>
          </w:p>
        </w:tc>
      </w:tr>
      <w:tr w:rsidR="001B2D9D" w:rsidDel="00E27A9C" w14:paraId="60AB659C" w14:textId="15D6E6ED" w:rsidTr="00CF3095">
        <w:trPr>
          <w:cnfStyle w:val="000000010000" w:firstRow="0" w:lastRow="0" w:firstColumn="0" w:lastColumn="0" w:oddVBand="0" w:evenVBand="0" w:oddHBand="0" w:evenHBand="1" w:firstRowFirstColumn="0" w:firstRowLastColumn="0" w:lastRowFirstColumn="0" w:lastRowLastColumn="0"/>
          <w:cantSplit/>
          <w:del w:id="7816" w:author="249326630@qq.com" w:date="2018-12-25T18:25:00Z"/>
        </w:trPr>
        <w:tc>
          <w:tcPr>
            <w:tcW w:w="1413" w:type="dxa"/>
          </w:tcPr>
          <w:p w14:paraId="75354637" w14:textId="70F14DFD" w:rsidR="001B2D9D" w:rsidDel="00E27A9C" w:rsidRDefault="001B2D9D" w:rsidP="00CF3095">
            <w:pPr>
              <w:pStyle w:val="Axure0"/>
              <w:rPr>
                <w:del w:id="7817" w:author="249326630@qq.com" w:date="2018-12-25T18:25:00Z"/>
                <w:lang w:eastAsia="zh-CN"/>
              </w:rPr>
            </w:pPr>
            <w:del w:id="7818" w:author="249326630@qq.com" w:date="2018-12-25T18:25:00Z">
              <w:r w:rsidDel="00E27A9C">
                <w:rPr>
                  <w:rFonts w:hint="eastAsia"/>
                  <w:lang w:eastAsia="zh-CN"/>
                </w:rPr>
                <w:delText>8</w:delText>
              </w:r>
            </w:del>
          </w:p>
        </w:tc>
        <w:tc>
          <w:tcPr>
            <w:tcW w:w="2268" w:type="dxa"/>
          </w:tcPr>
          <w:p w14:paraId="17D3A60B" w14:textId="738B01CD" w:rsidR="001B2D9D" w:rsidDel="00E27A9C" w:rsidRDefault="00011FCE" w:rsidP="00CF3095">
            <w:pPr>
              <w:pStyle w:val="Axure0"/>
              <w:rPr>
                <w:del w:id="7819" w:author="249326630@qq.com" w:date="2018-12-25T18:25:00Z"/>
                <w:lang w:eastAsia="zh-CN"/>
              </w:rPr>
            </w:pPr>
            <w:del w:id="7820" w:author="249326630@qq.com" w:date="2018-12-25T18:25:00Z">
              <w:r w:rsidDel="00E27A9C">
                <w:rPr>
                  <w:rFonts w:hint="eastAsia"/>
                  <w:lang w:eastAsia="zh-CN"/>
                </w:rPr>
                <w:delText>备份</w:delText>
              </w:r>
              <w:r w:rsidDel="00E27A9C">
                <w:rPr>
                  <w:lang w:eastAsia="zh-CN"/>
                </w:rPr>
                <w:delText>时间</w:delText>
              </w:r>
              <w:r w:rsidR="001B2D9D" w:rsidDel="00E27A9C">
                <w:rPr>
                  <w:rFonts w:hint="eastAsia"/>
                  <w:lang w:eastAsia="zh-CN"/>
                </w:rPr>
                <w:delText>属性</w:delText>
              </w:r>
              <w:r w:rsidR="001B2D9D" w:rsidDel="00E27A9C">
                <w:rPr>
                  <w:lang w:eastAsia="zh-CN"/>
                </w:rPr>
                <w:delText>列</w:delText>
              </w:r>
            </w:del>
          </w:p>
        </w:tc>
        <w:tc>
          <w:tcPr>
            <w:tcW w:w="4536" w:type="dxa"/>
          </w:tcPr>
          <w:p w14:paraId="2D95A36D" w14:textId="1E935955" w:rsidR="001B2D9D" w:rsidDel="00E27A9C" w:rsidRDefault="00FB15AF" w:rsidP="00CF3095">
            <w:pPr>
              <w:pStyle w:val="Axure0"/>
              <w:rPr>
                <w:del w:id="7821" w:author="249326630@qq.com" w:date="2018-12-25T18:25:00Z"/>
                <w:lang w:eastAsia="zh-CN"/>
              </w:rPr>
            </w:pPr>
            <w:del w:id="7822" w:author="249326630@qq.com" w:date="2018-12-25T18:25:00Z">
              <w:r w:rsidDel="00E27A9C">
                <w:rPr>
                  <w:rFonts w:hint="eastAsia"/>
                  <w:lang w:eastAsia="zh-CN"/>
                </w:rPr>
                <w:delText>点击</w:delText>
              </w:r>
              <w:r w:rsidDel="00E27A9C">
                <w:rPr>
                  <w:lang w:eastAsia="zh-CN"/>
                </w:rPr>
                <w:delText>将</w:delText>
              </w:r>
              <w:r w:rsidR="00011FCE" w:rsidDel="00E27A9C">
                <w:rPr>
                  <w:rFonts w:hint="eastAsia"/>
                  <w:lang w:eastAsia="zh-CN"/>
                </w:rPr>
                <w:delText>备份</w:delText>
              </w:r>
              <w:r w:rsidR="00011FCE" w:rsidDel="00E27A9C">
                <w:rPr>
                  <w:lang w:eastAsia="zh-CN"/>
                </w:rPr>
                <w:delText>时间</w:delText>
              </w:r>
              <w:r w:rsidDel="00E27A9C">
                <w:rPr>
                  <w:rFonts w:hint="eastAsia"/>
                  <w:lang w:eastAsia="zh-CN"/>
                </w:rPr>
                <w:delText>进行时间序</w:delText>
              </w:r>
              <w:r w:rsidDel="00E27A9C">
                <w:rPr>
                  <w:lang w:eastAsia="zh-CN"/>
                </w:rPr>
                <w:delText>排序</w:delText>
              </w:r>
            </w:del>
          </w:p>
        </w:tc>
      </w:tr>
      <w:tr w:rsidR="001B2D9D" w:rsidDel="00E27A9C" w14:paraId="3F90BF14" w14:textId="4F030DE9" w:rsidTr="00CF3095">
        <w:trPr>
          <w:cantSplit/>
          <w:del w:id="7823" w:author="249326630@qq.com" w:date="2018-12-25T18:25:00Z"/>
        </w:trPr>
        <w:tc>
          <w:tcPr>
            <w:tcW w:w="1413" w:type="dxa"/>
          </w:tcPr>
          <w:p w14:paraId="2A6609C9" w14:textId="0C47FF58" w:rsidR="001B2D9D" w:rsidDel="00E27A9C" w:rsidRDefault="001B2D9D" w:rsidP="00CF3095">
            <w:pPr>
              <w:pStyle w:val="Axure0"/>
              <w:rPr>
                <w:del w:id="7824" w:author="249326630@qq.com" w:date="2018-12-25T18:25:00Z"/>
                <w:lang w:eastAsia="zh-CN"/>
              </w:rPr>
            </w:pPr>
            <w:del w:id="7825" w:author="249326630@qq.com" w:date="2018-12-25T18:25:00Z">
              <w:r w:rsidDel="00E27A9C">
                <w:rPr>
                  <w:rFonts w:hint="eastAsia"/>
                  <w:lang w:eastAsia="zh-CN"/>
                </w:rPr>
                <w:delText>9</w:delText>
              </w:r>
            </w:del>
          </w:p>
        </w:tc>
        <w:tc>
          <w:tcPr>
            <w:tcW w:w="2268" w:type="dxa"/>
          </w:tcPr>
          <w:p w14:paraId="27921E04" w14:textId="586ED02C" w:rsidR="001B2D9D" w:rsidDel="00E27A9C" w:rsidRDefault="00986A71" w:rsidP="00CF3095">
            <w:pPr>
              <w:pStyle w:val="Axure0"/>
              <w:rPr>
                <w:del w:id="7826" w:author="249326630@qq.com" w:date="2018-12-25T18:25:00Z"/>
                <w:lang w:eastAsia="zh-CN"/>
              </w:rPr>
            </w:pPr>
            <w:del w:id="7827" w:author="249326630@qq.com" w:date="2018-12-25T18:25:00Z">
              <w:r w:rsidDel="00E27A9C">
                <w:rPr>
                  <w:rFonts w:hint="eastAsia"/>
                  <w:lang w:eastAsia="zh-CN"/>
                </w:rPr>
                <w:delText>备份类型属性列</w:delText>
              </w:r>
            </w:del>
          </w:p>
        </w:tc>
        <w:tc>
          <w:tcPr>
            <w:tcW w:w="4536" w:type="dxa"/>
          </w:tcPr>
          <w:p w14:paraId="2B96498F" w14:textId="5B0E4F3F" w:rsidR="001B2D9D" w:rsidDel="00E27A9C" w:rsidRDefault="00986A71" w:rsidP="00CF3095">
            <w:pPr>
              <w:pStyle w:val="Axure0"/>
              <w:rPr>
                <w:del w:id="7828" w:author="249326630@qq.com" w:date="2018-12-25T18:25:00Z"/>
                <w:lang w:eastAsia="zh-CN"/>
              </w:rPr>
            </w:pPr>
            <w:del w:id="7829" w:author="249326630@qq.com" w:date="2018-12-25T18:25:00Z">
              <w:r w:rsidDel="00E27A9C">
                <w:rPr>
                  <w:rFonts w:hint="eastAsia"/>
                  <w:lang w:eastAsia="zh-CN"/>
                </w:rPr>
                <w:delText>点击根据</w:delText>
              </w:r>
              <w:r w:rsidDel="00E27A9C">
                <w:rPr>
                  <w:lang w:eastAsia="zh-CN"/>
                </w:rPr>
                <w:delText>类型</w:delText>
              </w:r>
              <w:r w:rsidDel="00E27A9C">
                <w:rPr>
                  <w:rFonts w:hint="eastAsia"/>
                  <w:lang w:eastAsia="zh-CN"/>
                </w:rPr>
                <w:delText>进行</w:delText>
              </w:r>
              <w:r w:rsidDel="00E27A9C">
                <w:rPr>
                  <w:lang w:eastAsia="zh-CN"/>
                </w:rPr>
                <w:delText>字典序排序</w:delText>
              </w:r>
            </w:del>
          </w:p>
        </w:tc>
      </w:tr>
      <w:tr w:rsidR="001B2D9D" w:rsidDel="00E27A9C" w14:paraId="7936D115" w14:textId="642E3C8C" w:rsidTr="00CF3095">
        <w:trPr>
          <w:cnfStyle w:val="000000010000" w:firstRow="0" w:lastRow="0" w:firstColumn="0" w:lastColumn="0" w:oddVBand="0" w:evenVBand="0" w:oddHBand="0" w:evenHBand="1" w:firstRowFirstColumn="0" w:firstRowLastColumn="0" w:lastRowFirstColumn="0" w:lastRowLastColumn="0"/>
          <w:cantSplit/>
          <w:del w:id="7830" w:author="249326630@qq.com" w:date="2018-12-25T18:25:00Z"/>
        </w:trPr>
        <w:tc>
          <w:tcPr>
            <w:tcW w:w="1413" w:type="dxa"/>
          </w:tcPr>
          <w:p w14:paraId="2EFF2AB9" w14:textId="0FAF6E4D" w:rsidR="001B2D9D" w:rsidDel="00E27A9C" w:rsidRDefault="001B2D9D" w:rsidP="00CF3095">
            <w:pPr>
              <w:pStyle w:val="Axure0"/>
              <w:rPr>
                <w:del w:id="7831" w:author="249326630@qq.com" w:date="2018-12-25T18:25:00Z"/>
                <w:lang w:eastAsia="zh-CN"/>
              </w:rPr>
            </w:pPr>
            <w:del w:id="7832" w:author="249326630@qq.com" w:date="2018-12-25T18:25:00Z">
              <w:r w:rsidDel="00E27A9C">
                <w:rPr>
                  <w:rFonts w:hint="eastAsia"/>
                  <w:lang w:eastAsia="zh-CN"/>
                </w:rPr>
                <w:delText>10</w:delText>
              </w:r>
            </w:del>
          </w:p>
        </w:tc>
        <w:tc>
          <w:tcPr>
            <w:tcW w:w="2268" w:type="dxa"/>
          </w:tcPr>
          <w:p w14:paraId="0E16C77D" w14:textId="3DBB0ADF" w:rsidR="001B2D9D" w:rsidDel="00E27A9C" w:rsidRDefault="00C03669" w:rsidP="00CF3095">
            <w:pPr>
              <w:pStyle w:val="Axure0"/>
              <w:rPr>
                <w:del w:id="7833" w:author="249326630@qq.com" w:date="2018-12-25T18:25:00Z"/>
                <w:lang w:eastAsia="zh-CN"/>
              </w:rPr>
            </w:pPr>
            <w:del w:id="7834" w:author="249326630@qq.com" w:date="2018-12-25T18:25:00Z">
              <w:r w:rsidDel="00E27A9C">
                <w:rPr>
                  <w:rFonts w:hint="eastAsia"/>
                  <w:lang w:eastAsia="zh-CN"/>
                </w:rPr>
                <w:delText>备注</w:delText>
              </w:r>
              <w:r w:rsidDel="00E27A9C">
                <w:rPr>
                  <w:lang w:eastAsia="zh-CN"/>
                </w:rPr>
                <w:delText>信息</w:delText>
              </w:r>
              <w:r w:rsidR="001B2D9D" w:rsidDel="00E27A9C">
                <w:rPr>
                  <w:rFonts w:hint="eastAsia"/>
                  <w:lang w:eastAsia="zh-CN"/>
                </w:rPr>
                <w:delText>属性</w:delText>
              </w:r>
              <w:r w:rsidR="001B2D9D" w:rsidDel="00E27A9C">
                <w:rPr>
                  <w:lang w:eastAsia="zh-CN"/>
                </w:rPr>
                <w:delText>列</w:delText>
              </w:r>
            </w:del>
          </w:p>
        </w:tc>
        <w:tc>
          <w:tcPr>
            <w:tcW w:w="4536" w:type="dxa"/>
          </w:tcPr>
          <w:p w14:paraId="1AEFB671" w14:textId="478F6BFA" w:rsidR="001B2D9D" w:rsidDel="00E27A9C" w:rsidRDefault="00C03669" w:rsidP="00CF3095">
            <w:pPr>
              <w:pStyle w:val="Axure0"/>
              <w:rPr>
                <w:del w:id="7835" w:author="249326630@qq.com" w:date="2018-12-25T18:25:00Z"/>
                <w:lang w:eastAsia="zh-CN"/>
              </w:rPr>
            </w:pPr>
            <w:del w:id="7836" w:author="249326630@qq.com" w:date="2018-12-25T18:25:00Z">
              <w:r w:rsidDel="00E27A9C">
                <w:rPr>
                  <w:rFonts w:hint="eastAsia"/>
                  <w:lang w:eastAsia="zh-CN"/>
                </w:rPr>
                <w:delText>点击根据备注</w:delText>
              </w:r>
              <w:r w:rsidDel="00E27A9C">
                <w:rPr>
                  <w:lang w:eastAsia="zh-CN"/>
                </w:rPr>
                <w:delText>信息</w:delText>
              </w:r>
              <w:r w:rsidDel="00E27A9C">
                <w:rPr>
                  <w:rFonts w:hint="eastAsia"/>
                  <w:lang w:eastAsia="zh-CN"/>
                </w:rPr>
                <w:delText>进行</w:delText>
              </w:r>
              <w:r w:rsidDel="00E27A9C">
                <w:rPr>
                  <w:lang w:eastAsia="zh-CN"/>
                </w:rPr>
                <w:delText>字典序排序</w:delText>
              </w:r>
            </w:del>
          </w:p>
        </w:tc>
      </w:tr>
      <w:tr w:rsidR="001B2D9D" w:rsidDel="00E27A9C" w14:paraId="40FE245A" w14:textId="215D732F" w:rsidTr="00CF3095">
        <w:trPr>
          <w:cantSplit/>
          <w:del w:id="7837" w:author="249326630@qq.com" w:date="2018-12-25T18:25:00Z"/>
        </w:trPr>
        <w:tc>
          <w:tcPr>
            <w:tcW w:w="1413" w:type="dxa"/>
          </w:tcPr>
          <w:p w14:paraId="47001022" w14:textId="0AADE2C3" w:rsidR="001B2D9D" w:rsidDel="00E27A9C" w:rsidRDefault="001B2D9D" w:rsidP="00CF3095">
            <w:pPr>
              <w:pStyle w:val="Axure0"/>
              <w:rPr>
                <w:del w:id="7838" w:author="249326630@qq.com" w:date="2018-12-25T18:25:00Z"/>
                <w:lang w:eastAsia="zh-CN"/>
              </w:rPr>
            </w:pPr>
            <w:del w:id="7839" w:author="249326630@qq.com" w:date="2018-12-25T18:25:00Z">
              <w:r w:rsidDel="00E27A9C">
                <w:rPr>
                  <w:rFonts w:hint="eastAsia"/>
                  <w:lang w:eastAsia="zh-CN"/>
                </w:rPr>
                <w:delText>11</w:delText>
              </w:r>
            </w:del>
          </w:p>
        </w:tc>
        <w:tc>
          <w:tcPr>
            <w:tcW w:w="2268" w:type="dxa"/>
          </w:tcPr>
          <w:p w14:paraId="6877CBC7" w14:textId="1BCD1A52" w:rsidR="001B2D9D" w:rsidDel="00E27A9C" w:rsidRDefault="00A36BB5" w:rsidP="00CF3095">
            <w:pPr>
              <w:pStyle w:val="Axure0"/>
              <w:rPr>
                <w:del w:id="7840" w:author="249326630@qq.com" w:date="2018-12-25T18:25:00Z"/>
                <w:lang w:eastAsia="zh-CN"/>
              </w:rPr>
            </w:pPr>
            <w:del w:id="7841" w:author="249326630@qq.com" w:date="2018-12-25T18:25:00Z">
              <w:r w:rsidDel="00E27A9C">
                <w:rPr>
                  <w:rFonts w:hint="eastAsia"/>
                  <w:lang w:eastAsia="zh-CN"/>
                </w:rPr>
                <w:delText>操作</w:delText>
              </w:r>
              <w:r w:rsidDel="00E27A9C">
                <w:rPr>
                  <w:lang w:eastAsia="zh-CN"/>
                </w:rPr>
                <w:delText>人员</w:delText>
              </w:r>
              <w:r w:rsidR="001B2D9D" w:rsidDel="00E27A9C">
                <w:rPr>
                  <w:rFonts w:hint="eastAsia"/>
                  <w:lang w:eastAsia="zh-CN"/>
                </w:rPr>
                <w:delText>属性列</w:delText>
              </w:r>
            </w:del>
          </w:p>
        </w:tc>
        <w:tc>
          <w:tcPr>
            <w:tcW w:w="4536" w:type="dxa"/>
          </w:tcPr>
          <w:p w14:paraId="56D192EB" w14:textId="331AACA1" w:rsidR="001B2D9D" w:rsidDel="00E27A9C" w:rsidRDefault="001B2D9D" w:rsidP="00CF3095">
            <w:pPr>
              <w:pStyle w:val="Axure0"/>
              <w:rPr>
                <w:del w:id="7842" w:author="249326630@qq.com" w:date="2018-12-25T18:25:00Z"/>
                <w:lang w:eastAsia="zh-CN"/>
              </w:rPr>
            </w:pPr>
            <w:del w:id="7843" w:author="249326630@qq.com" w:date="2018-12-25T18:25:00Z">
              <w:r w:rsidDel="00E27A9C">
                <w:rPr>
                  <w:rFonts w:hint="eastAsia"/>
                  <w:lang w:eastAsia="zh-CN"/>
                </w:rPr>
                <w:delText>点击根据</w:delText>
              </w:r>
              <w:r w:rsidR="00A36BB5" w:rsidDel="00E27A9C">
                <w:rPr>
                  <w:rFonts w:hint="eastAsia"/>
                  <w:lang w:eastAsia="zh-CN"/>
                </w:rPr>
                <w:delText>操作</w:delText>
              </w:r>
              <w:r w:rsidR="00A36BB5" w:rsidDel="00E27A9C">
                <w:rPr>
                  <w:lang w:eastAsia="zh-CN"/>
                </w:rPr>
                <w:delText>人员</w:delText>
              </w:r>
              <w:r w:rsidDel="00E27A9C">
                <w:rPr>
                  <w:rFonts w:hint="eastAsia"/>
                  <w:lang w:eastAsia="zh-CN"/>
                </w:rPr>
                <w:delText>进行</w:delText>
              </w:r>
              <w:r w:rsidDel="00E27A9C">
                <w:rPr>
                  <w:lang w:eastAsia="zh-CN"/>
                </w:rPr>
                <w:delText>字典序排序</w:delText>
              </w:r>
            </w:del>
          </w:p>
        </w:tc>
      </w:tr>
      <w:tr w:rsidR="001B2D9D" w:rsidDel="00E27A9C" w14:paraId="2724C2AC" w14:textId="4C36F4CF" w:rsidTr="00CF3095">
        <w:trPr>
          <w:cnfStyle w:val="000000010000" w:firstRow="0" w:lastRow="0" w:firstColumn="0" w:lastColumn="0" w:oddVBand="0" w:evenVBand="0" w:oddHBand="0" w:evenHBand="1" w:firstRowFirstColumn="0" w:firstRowLastColumn="0" w:lastRowFirstColumn="0" w:lastRowLastColumn="0"/>
          <w:cantSplit/>
          <w:del w:id="7844" w:author="249326630@qq.com" w:date="2018-12-25T18:25:00Z"/>
        </w:trPr>
        <w:tc>
          <w:tcPr>
            <w:tcW w:w="1413" w:type="dxa"/>
          </w:tcPr>
          <w:p w14:paraId="70C56882" w14:textId="6E2902B9" w:rsidR="001B2D9D" w:rsidDel="00E27A9C" w:rsidRDefault="001B2D9D" w:rsidP="00CF3095">
            <w:pPr>
              <w:pStyle w:val="Axure0"/>
              <w:rPr>
                <w:del w:id="7845" w:author="249326630@qq.com" w:date="2018-12-25T18:25:00Z"/>
                <w:lang w:eastAsia="zh-CN"/>
              </w:rPr>
            </w:pPr>
            <w:del w:id="7846" w:author="249326630@qq.com" w:date="2018-12-25T18:25:00Z">
              <w:r w:rsidDel="00E27A9C">
                <w:rPr>
                  <w:rFonts w:hint="eastAsia"/>
                  <w:lang w:eastAsia="zh-CN"/>
                </w:rPr>
                <w:delText>1</w:delText>
              </w:r>
              <w:r w:rsidDel="00E27A9C">
                <w:rPr>
                  <w:lang w:eastAsia="zh-CN"/>
                </w:rPr>
                <w:delText>2</w:delText>
              </w:r>
            </w:del>
          </w:p>
        </w:tc>
        <w:tc>
          <w:tcPr>
            <w:tcW w:w="2268" w:type="dxa"/>
          </w:tcPr>
          <w:p w14:paraId="60473EEE" w14:textId="16572FD6" w:rsidR="001B2D9D" w:rsidDel="00E27A9C" w:rsidRDefault="00360437" w:rsidP="00CF3095">
            <w:pPr>
              <w:pStyle w:val="Axure0"/>
              <w:rPr>
                <w:del w:id="7847" w:author="249326630@qq.com" w:date="2018-12-25T18:25:00Z"/>
                <w:lang w:eastAsia="zh-CN"/>
              </w:rPr>
            </w:pPr>
            <w:del w:id="7848" w:author="249326630@qq.com" w:date="2018-12-25T18:25:00Z">
              <w:r w:rsidDel="00E27A9C">
                <w:rPr>
                  <w:rFonts w:hint="eastAsia"/>
                  <w:lang w:eastAsia="zh-CN"/>
                </w:rPr>
                <w:delText>复选</w:delText>
              </w:r>
              <w:r w:rsidDel="00E27A9C">
                <w:rPr>
                  <w:lang w:eastAsia="zh-CN"/>
                </w:rPr>
                <w:delText>删除按钮</w:delText>
              </w:r>
            </w:del>
          </w:p>
        </w:tc>
        <w:tc>
          <w:tcPr>
            <w:tcW w:w="4536" w:type="dxa"/>
          </w:tcPr>
          <w:p w14:paraId="28462C78" w14:textId="7B38C6FE" w:rsidR="001B2D9D" w:rsidDel="00E27A9C" w:rsidRDefault="00360437" w:rsidP="00CF3095">
            <w:pPr>
              <w:pStyle w:val="Axure0"/>
              <w:rPr>
                <w:del w:id="7849" w:author="249326630@qq.com" w:date="2018-12-25T18:25:00Z"/>
                <w:lang w:eastAsia="zh-CN"/>
              </w:rPr>
            </w:pPr>
            <w:del w:id="7850" w:author="249326630@qq.com" w:date="2018-12-25T18:25:00Z">
              <w:r w:rsidDel="00E27A9C">
                <w:rPr>
                  <w:rFonts w:hint="eastAsia"/>
                  <w:lang w:eastAsia="zh-CN"/>
                </w:rPr>
                <w:delText>点击</w:delText>
              </w:r>
              <w:r w:rsidDel="00E27A9C">
                <w:rPr>
                  <w:lang w:eastAsia="zh-CN"/>
                </w:rPr>
                <w:delText>对</w:delText>
              </w:r>
              <w:r w:rsidDel="00E27A9C">
                <w:rPr>
                  <w:rFonts w:hint="eastAsia"/>
                  <w:lang w:eastAsia="zh-CN"/>
                </w:rPr>
                <w:delText>复选</w:delText>
              </w:r>
              <w:r w:rsidDel="00E27A9C">
                <w:rPr>
                  <w:lang w:eastAsia="zh-CN"/>
                </w:rPr>
                <w:delText>的</w:delText>
              </w:r>
              <w:r w:rsidDel="00E27A9C">
                <w:rPr>
                  <w:rFonts w:hint="eastAsia"/>
                  <w:lang w:eastAsia="zh-CN"/>
                </w:rPr>
                <w:delText>备份</w:delText>
              </w:r>
              <w:r w:rsidR="00061D1E" w:rsidDel="00E27A9C">
                <w:rPr>
                  <w:rFonts w:hint="eastAsia"/>
                  <w:lang w:eastAsia="zh-CN"/>
                </w:rPr>
                <w:delText>项</w:delText>
              </w:r>
              <w:r w:rsidDel="00E27A9C">
                <w:rPr>
                  <w:lang w:eastAsia="zh-CN"/>
                </w:rPr>
                <w:delText>进行</w:delText>
              </w:r>
              <w:r w:rsidDel="00E27A9C">
                <w:rPr>
                  <w:rFonts w:hint="eastAsia"/>
                  <w:lang w:eastAsia="zh-CN"/>
                </w:rPr>
                <w:delText>删</w:delText>
              </w:r>
              <w:r w:rsidDel="00E27A9C">
                <w:rPr>
                  <w:lang w:eastAsia="zh-CN"/>
                </w:rPr>
                <w:delText>除</w:delText>
              </w:r>
            </w:del>
          </w:p>
        </w:tc>
      </w:tr>
      <w:tr w:rsidR="003D7A0C" w:rsidDel="00E27A9C" w14:paraId="7471A589" w14:textId="2EDE999D" w:rsidTr="00CF3095">
        <w:trPr>
          <w:cantSplit/>
          <w:del w:id="7851" w:author="249326630@qq.com" w:date="2018-12-25T18:25:00Z"/>
        </w:trPr>
        <w:tc>
          <w:tcPr>
            <w:tcW w:w="1413" w:type="dxa"/>
          </w:tcPr>
          <w:p w14:paraId="686E32EE" w14:textId="7472D081" w:rsidR="003D7A0C" w:rsidDel="00E27A9C" w:rsidRDefault="003D7A0C" w:rsidP="00CF3095">
            <w:pPr>
              <w:pStyle w:val="Axure0"/>
              <w:rPr>
                <w:del w:id="7852" w:author="249326630@qq.com" w:date="2018-12-25T18:25:00Z"/>
                <w:lang w:eastAsia="zh-CN"/>
              </w:rPr>
            </w:pPr>
            <w:del w:id="7853" w:author="249326630@qq.com" w:date="2018-12-25T18:25:00Z">
              <w:r w:rsidDel="00E27A9C">
                <w:rPr>
                  <w:rFonts w:hint="eastAsia"/>
                  <w:lang w:eastAsia="zh-CN"/>
                </w:rPr>
                <w:delText>13</w:delText>
              </w:r>
            </w:del>
          </w:p>
        </w:tc>
        <w:tc>
          <w:tcPr>
            <w:tcW w:w="2268" w:type="dxa"/>
          </w:tcPr>
          <w:p w14:paraId="66A4B711" w14:textId="7C127978" w:rsidR="003D7A0C" w:rsidDel="00E27A9C" w:rsidRDefault="003D7A0C" w:rsidP="00CF3095">
            <w:pPr>
              <w:pStyle w:val="Axure0"/>
              <w:rPr>
                <w:del w:id="7854" w:author="249326630@qq.com" w:date="2018-12-25T18:25:00Z"/>
                <w:lang w:eastAsia="zh-CN"/>
              </w:rPr>
            </w:pPr>
            <w:del w:id="7855" w:author="249326630@qq.com" w:date="2018-12-25T18:25:00Z">
              <w:r w:rsidDel="00E27A9C">
                <w:rPr>
                  <w:rFonts w:hint="eastAsia"/>
                  <w:lang w:eastAsia="zh-CN"/>
                </w:rPr>
                <w:delText>磁盘</w:delText>
              </w:r>
              <w:r w:rsidDel="00E27A9C">
                <w:rPr>
                  <w:lang w:eastAsia="zh-CN"/>
                </w:rPr>
                <w:delText>剩余空间</w:delText>
              </w:r>
              <w:r w:rsidDel="00E27A9C">
                <w:rPr>
                  <w:rFonts w:hint="eastAsia"/>
                  <w:lang w:eastAsia="zh-CN"/>
                </w:rPr>
                <w:delText>容量</w:delText>
              </w:r>
              <w:r w:rsidDel="00E27A9C">
                <w:rPr>
                  <w:lang w:eastAsia="zh-CN"/>
                </w:rPr>
                <w:delText>条</w:delText>
              </w:r>
            </w:del>
          </w:p>
        </w:tc>
        <w:tc>
          <w:tcPr>
            <w:tcW w:w="4536" w:type="dxa"/>
          </w:tcPr>
          <w:p w14:paraId="580FE283" w14:textId="01A19505" w:rsidR="003D7A0C" w:rsidDel="00E27A9C" w:rsidRDefault="003D7A0C" w:rsidP="00CF3095">
            <w:pPr>
              <w:pStyle w:val="Axure0"/>
              <w:rPr>
                <w:del w:id="7856" w:author="249326630@qq.com" w:date="2018-12-25T18:25:00Z"/>
                <w:lang w:eastAsia="zh-CN"/>
              </w:rPr>
            </w:pPr>
            <w:del w:id="7857" w:author="249326630@qq.com" w:date="2018-12-25T18:25:00Z">
              <w:r w:rsidDel="00E27A9C">
                <w:rPr>
                  <w:rFonts w:hint="eastAsia"/>
                  <w:lang w:eastAsia="zh-CN"/>
                </w:rPr>
                <w:delText>显示</w:delText>
              </w:r>
              <w:r w:rsidDel="00E27A9C">
                <w:rPr>
                  <w:lang w:eastAsia="zh-CN"/>
                </w:rPr>
                <w:delText>备份剩余的空间</w:delText>
              </w:r>
            </w:del>
          </w:p>
        </w:tc>
      </w:tr>
      <w:tr w:rsidR="000131E9" w:rsidDel="00E27A9C" w14:paraId="69D19265" w14:textId="606A1ED8" w:rsidTr="00CF3095">
        <w:trPr>
          <w:cnfStyle w:val="000000010000" w:firstRow="0" w:lastRow="0" w:firstColumn="0" w:lastColumn="0" w:oddVBand="0" w:evenVBand="0" w:oddHBand="0" w:evenHBand="1" w:firstRowFirstColumn="0" w:firstRowLastColumn="0" w:lastRowFirstColumn="0" w:lastRowLastColumn="0"/>
          <w:cantSplit/>
          <w:del w:id="7858" w:author="249326630@qq.com" w:date="2018-12-25T18:25:00Z"/>
        </w:trPr>
        <w:tc>
          <w:tcPr>
            <w:tcW w:w="1413" w:type="dxa"/>
          </w:tcPr>
          <w:p w14:paraId="4D0C571E" w14:textId="268EC480" w:rsidR="000131E9" w:rsidDel="00E27A9C" w:rsidRDefault="000131E9" w:rsidP="00CF3095">
            <w:pPr>
              <w:pStyle w:val="Axure0"/>
              <w:rPr>
                <w:del w:id="7859" w:author="249326630@qq.com" w:date="2018-12-25T18:25:00Z"/>
                <w:lang w:eastAsia="zh-CN"/>
              </w:rPr>
            </w:pPr>
            <w:del w:id="7860" w:author="249326630@qq.com" w:date="2018-12-25T18:25:00Z">
              <w:r w:rsidDel="00E27A9C">
                <w:rPr>
                  <w:rFonts w:hint="eastAsia"/>
                  <w:lang w:eastAsia="zh-CN"/>
                </w:rPr>
                <w:delText>14</w:delText>
              </w:r>
            </w:del>
          </w:p>
        </w:tc>
        <w:tc>
          <w:tcPr>
            <w:tcW w:w="2268" w:type="dxa"/>
          </w:tcPr>
          <w:p w14:paraId="6D76FF59" w14:textId="033471BF" w:rsidR="000131E9" w:rsidDel="00E27A9C" w:rsidRDefault="000131E9" w:rsidP="00CF3095">
            <w:pPr>
              <w:pStyle w:val="Axure0"/>
              <w:rPr>
                <w:del w:id="7861" w:author="249326630@qq.com" w:date="2018-12-25T18:25:00Z"/>
                <w:lang w:eastAsia="zh-CN"/>
              </w:rPr>
            </w:pPr>
            <w:del w:id="7862" w:author="249326630@qq.com" w:date="2018-12-25T18:25:00Z">
              <w:r w:rsidDel="00E27A9C">
                <w:rPr>
                  <w:rFonts w:hint="eastAsia"/>
                  <w:lang w:eastAsia="zh-CN"/>
                </w:rPr>
                <w:delText>手动</w:delText>
              </w:r>
              <w:r w:rsidDel="00E27A9C">
                <w:rPr>
                  <w:lang w:eastAsia="zh-CN"/>
                </w:rPr>
                <w:delText>备份</w:delText>
              </w:r>
              <w:r w:rsidDel="00E27A9C">
                <w:rPr>
                  <w:rFonts w:hint="eastAsia"/>
                  <w:lang w:eastAsia="zh-CN"/>
                </w:rPr>
                <w:delText>按钮</w:delText>
              </w:r>
            </w:del>
          </w:p>
        </w:tc>
        <w:tc>
          <w:tcPr>
            <w:tcW w:w="4536" w:type="dxa"/>
          </w:tcPr>
          <w:p w14:paraId="092EF74A" w14:textId="33DDD611" w:rsidR="000131E9" w:rsidDel="00E27A9C" w:rsidRDefault="00FC3BF7" w:rsidP="00CF3095">
            <w:pPr>
              <w:pStyle w:val="Axure0"/>
              <w:rPr>
                <w:del w:id="7863" w:author="249326630@qq.com" w:date="2018-12-25T18:25:00Z"/>
                <w:lang w:eastAsia="zh-CN"/>
              </w:rPr>
            </w:pPr>
            <w:del w:id="7864" w:author="249326630@qq.com" w:date="2018-12-25T18:25:00Z">
              <w:r w:rsidDel="00E27A9C">
                <w:rPr>
                  <w:rFonts w:hint="eastAsia"/>
                  <w:lang w:eastAsia="zh-CN"/>
                </w:rPr>
                <w:delText>点击对</w:delText>
              </w:r>
              <w:r w:rsidDel="00E27A9C">
                <w:rPr>
                  <w:lang w:eastAsia="zh-CN"/>
                </w:rPr>
                <w:delText>当前状态进行备份</w:delText>
              </w:r>
            </w:del>
          </w:p>
        </w:tc>
      </w:tr>
      <w:tr w:rsidR="000131E9" w:rsidDel="00E27A9C" w14:paraId="496D1D3F" w14:textId="10422DFB" w:rsidTr="00CF3095">
        <w:trPr>
          <w:cantSplit/>
          <w:del w:id="7865" w:author="249326630@qq.com" w:date="2018-12-25T18:25:00Z"/>
        </w:trPr>
        <w:tc>
          <w:tcPr>
            <w:tcW w:w="1413" w:type="dxa"/>
          </w:tcPr>
          <w:p w14:paraId="119873D7" w14:textId="1FC33D90" w:rsidR="000131E9" w:rsidDel="00E27A9C" w:rsidRDefault="000131E9" w:rsidP="00CF3095">
            <w:pPr>
              <w:pStyle w:val="Axure0"/>
              <w:rPr>
                <w:del w:id="7866" w:author="249326630@qq.com" w:date="2018-12-25T18:25:00Z"/>
                <w:lang w:eastAsia="zh-CN"/>
              </w:rPr>
            </w:pPr>
            <w:del w:id="7867" w:author="249326630@qq.com" w:date="2018-12-25T18:25:00Z">
              <w:r w:rsidDel="00E27A9C">
                <w:rPr>
                  <w:rFonts w:hint="eastAsia"/>
                  <w:lang w:eastAsia="zh-CN"/>
                </w:rPr>
                <w:delText>15</w:delText>
              </w:r>
            </w:del>
          </w:p>
        </w:tc>
        <w:tc>
          <w:tcPr>
            <w:tcW w:w="2268" w:type="dxa"/>
          </w:tcPr>
          <w:p w14:paraId="20A0C2C5" w14:textId="0D3A342B" w:rsidR="000131E9" w:rsidDel="00E27A9C" w:rsidRDefault="000131E9" w:rsidP="00CF3095">
            <w:pPr>
              <w:pStyle w:val="Axure0"/>
              <w:rPr>
                <w:del w:id="7868" w:author="249326630@qq.com" w:date="2018-12-25T18:25:00Z"/>
                <w:lang w:eastAsia="zh-CN"/>
              </w:rPr>
            </w:pPr>
            <w:del w:id="7869" w:author="249326630@qq.com" w:date="2018-12-25T18:25:00Z">
              <w:r w:rsidDel="00E27A9C">
                <w:rPr>
                  <w:rFonts w:hint="eastAsia"/>
                  <w:lang w:eastAsia="zh-CN"/>
                </w:rPr>
                <w:delText>自动</w:delText>
              </w:r>
              <w:r w:rsidDel="00E27A9C">
                <w:rPr>
                  <w:lang w:eastAsia="zh-CN"/>
                </w:rPr>
                <w:delText>备份按钮</w:delText>
              </w:r>
            </w:del>
          </w:p>
        </w:tc>
        <w:tc>
          <w:tcPr>
            <w:tcW w:w="4536" w:type="dxa"/>
          </w:tcPr>
          <w:p w14:paraId="525CB3DE" w14:textId="0F88DAE5" w:rsidR="000131E9" w:rsidDel="00E27A9C" w:rsidRDefault="00FC3BF7" w:rsidP="00CF3095">
            <w:pPr>
              <w:pStyle w:val="Axure0"/>
              <w:rPr>
                <w:del w:id="7870" w:author="249326630@qq.com" w:date="2018-12-25T18:25:00Z"/>
                <w:lang w:eastAsia="zh-CN"/>
              </w:rPr>
            </w:pPr>
            <w:del w:id="7871" w:author="249326630@qq.com" w:date="2018-12-25T18:25:00Z">
              <w:r w:rsidDel="00E27A9C">
                <w:rPr>
                  <w:rFonts w:hint="eastAsia"/>
                  <w:lang w:eastAsia="zh-CN"/>
                </w:rPr>
                <w:delText>点击进行自动</w:delText>
              </w:r>
              <w:r w:rsidDel="00E27A9C">
                <w:rPr>
                  <w:lang w:eastAsia="zh-CN"/>
                </w:rPr>
                <w:delText>备份设置</w:delText>
              </w:r>
            </w:del>
          </w:p>
        </w:tc>
      </w:tr>
    </w:tbl>
    <w:p w14:paraId="221D0826" w14:textId="55EA9ECB" w:rsidR="003A75AB" w:rsidRPr="002B3C6B" w:rsidDel="00E27A9C" w:rsidRDefault="003A75AB" w:rsidP="003A75AB">
      <w:pPr>
        <w:rPr>
          <w:del w:id="7872" w:author="249326630@qq.com" w:date="2018-12-25T18:25:00Z"/>
        </w:rPr>
      </w:pPr>
    </w:p>
    <w:p w14:paraId="79810E86" w14:textId="768A8D6B" w:rsidR="003A75AB" w:rsidDel="00E27A9C" w:rsidRDefault="003A75AB" w:rsidP="003A75AB">
      <w:pPr>
        <w:rPr>
          <w:ins w:id="7873" w:author="HerculesHu" w:date="2017-12-23T23:52:00Z"/>
          <w:del w:id="7874" w:author="249326630@qq.com" w:date="2018-12-25T18:25:00Z"/>
        </w:rPr>
      </w:pPr>
      <w:del w:id="7875" w:author="249326630@qq.com" w:date="2018-12-25T18:25:00Z">
        <w:r w:rsidDel="00E27A9C">
          <w:rPr>
            <w:noProof/>
          </w:rPr>
          <w:drawing>
            <wp:inline distT="0" distB="0" distL="0" distR="0" wp14:anchorId="4CE2E2DC" wp14:editId="56D4C37F">
              <wp:extent cx="5274310" cy="315214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3152140"/>
                      </a:xfrm>
                      <a:prstGeom prst="rect">
                        <a:avLst/>
                      </a:prstGeom>
                    </pic:spPr>
                  </pic:pic>
                </a:graphicData>
              </a:graphic>
            </wp:inline>
          </w:drawing>
        </w:r>
      </w:del>
    </w:p>
    <w:p w14:paraId="5241B833" w14:textId="30158911" w:rsidR="00636C47" w:rsidDel="00E27A9C" w:rsidRDefault="00636C47" w:rsidP="00636C47">
      <w:pPr>
        <w:jc w:val="center"/>
        <w:rPr>
          <w:ins w:id="7876" w:author="HerculesHu" w:date="2017-12-23T23:52:00Z"/>
          <w:del w:id="7877" w:author="249326630@qq.com" w:date="2018-12-25T18:25:00Z"/>
        </w:rPr>
      </w:pPr>
      <w:ins w:id="7878" w:author="HerculesHu" w:date="2017-12-23T23:52:00Z">
        <w:del w:id="7879" w:author="249326630@qq.com" w:date="2018-12-25T18:25:00Z">
          <w:r w:rsidDel="00E27A9C">
            <w:rPr>
              <w:rFonts w:hint="eastAsia"/>
            </w:rPr>
            <w:delText>（电脑</w:delText>
          </w:r>
          <w:r w:rsidDel="00E27A9C">
            <w:delText>版</w:delText>
          </w:r>
          <w:r w:rsidDel="00E27A9C">
            <w:rPr>
              <w:rFonts w:hint="eastAsia"/>
            </w:rPr>
            <w:delText>）</w:delText>
          </w:r>
        </w:del>
      </w:ins>
    </w:p>
    <w:p w14:paraId="654A00C7" w14:textId="453819B5" w:rsidR="00636C47" w:rsidDel="00E27A9C" w:rsidRDefault="00636C47" w:rsidP="003A75AB">
      <w:pPr>
        <w:rPr>
          <w:del w:id="7880" w:author="249326630@qq.com" w:date="2018-12-25T18:25:00Z"/>
        </w:rPr>
      </w:pPr>
    </w:p>
    <w:p w14:paraId="3AE20673" w14:textId="143F0801" w:rsidR="00801E66" w:rsidDel="00E27A9C" w:rsidRDefault="00801E66" w:rsidP="003A75AB">
      <w:pPr>
        <w:rPr>
          <w:del w:id="7881" w:author="249326630@qq.com" w:date="2018-12-25T18:25:00Z"/>
        </w:rPr>
      </w:pPr>
    </w:p>
    <w:p w14:paraId="75C6F813" w14:textId="03DBB2BB" w:rsidR="00801E66" w:rsidDel="00E27A9C" w:rsidRDefault="00801E66">
      <w:pPr>
        <w:pStyle w:val="a2"/>
        <w:rPr>
          <w:del w:id="7882" w:author="249326630@qq.com" w:date="2018-12-25T18:25:00Z"/>
        </w:rPr>
      </w:pPr>
      <w:del w:id="7883" w:author="249326630@qq.com" w:date="2018-12-25T18:25:00Z">
        <w:r w:rsidDel="00E27A9C">
          <w:rPr>
            <w:rFonts w:hint="eastAsia"/>
          </w:rPr>
          <w:delText>自动</w:delText>
        </w:r>
        <w:r w:rsidDel="00E27A9C">
          <w:delText>备份设置</w:delText>
        </w:r>
      </w:del>
    </w:p>
    <w:p w14:paraId="37B4D024" w14:textId="188C6B10" w:rsidR="004B015D" w:rsidDel="00E27A9C" w:rsidRDefault="004B015D" w:rsidP="004B015D">
      <w:pPr>
        <w:rPr>
          <w:del w:id="7884" w:author="249326630@qq.com" w:date="2018-12-25T18:25:00Z"/>
        </w:rPr>
      </w:pPr>
    </w:p>
    <w:p w14:paraId="12C71AF3" w14:textId="5DF3F6CA" w:rsidR="00D41842" w:rsidDel="00E27A9C" w:rsidRDefault="00D41842" w:rsidP="004B015D">
      <w:pPr>
        <w:rPr>
          <w:del w:id="7885" w:author="249326630@qq.com" w:date="2018-12-25T18:25:00Z"/>
        </w:rPr>
      </w:pPr>
    </w:p>
    <w:p w14:paraId="26B49341" w14:textId="734F8323" w:rsidR="00D41842" w:rsidDel="00E27A9C" w:rsidRDefault="00D41842" w:rsidP="00D41842">
      <w:pPr>
        <w:rPr>
          <w:del w:id="7886" w:author="249326630@qq.com" w:date="2018-12-25T18:25:00Z"/>
        </w:rPr>
      </w:pPr>
    </w:p>
    <w:tbl>
      <w:tblPr>
        <w:tblStyle w:val="Axure1"/>
        <w:tblpPr w:leftFromText="180" w:rightFromText="180" w:vertAnchor="text" w:horzAnchor="margin" w:tblpY="-18"/>
        <w:tblW w:w="0" w:type="auto"/>
        <w:tblLook w:val="04A0" w:firstRow="1" w:lastRow="0" w:firstColumn="1" w:lastColumn="0" w:noHBand="0" w:noVBand="1"/>
      </w:tblPr>
      <w:tblGrid>
        <w:gridCol w:w="1413"/>
        <w:gridCol w:w="2268"/>
        <w:gridCol w:w="4536"/>
      </w:tblGrid>
      <w:tr w:rsidR="00D41842" w:rsidDel="00E27A9C" w14:paraId="6C6D03F0" w14:textId="74442753" w:rsidTr="00CF3095">
        <w:trPr>
          <w:cnfStyle w:val="100000000000" w:firstRow="1" w:lastRow="0" w:firstColumn="0" w:lastColumn="0" w:oddVBand="0" w:evenVBand="0" w:oddHBand="0" w:evenHBand="0" w:firstRowFirstColumn="0" w:firstRowLastColumn="0" w:lastRowFirstColumn="0" w:lastRowLastColumn="0"/>
          <w:cantSplit/>
          <w:tblHeader/>
          <w:del w:id="7887" w:author="249326630@qq.com" w:date="2018-12-25T18:25:00Z"/>
        </w:trPr>
        <w:tc>
          <w:tcPr>
            <w:tcW w:w="1413" w:type="dxa"/>
          </w:tcPr>
          <w:p w14:paraId="7881FE86" w14:textId="20F2A111" w:rsidR="00D41842" w:rsidDel="00E27A9C" w:rsidRDefault="00D41842" w:rsidP="00CF3095">
            <w:pPr>
              <w:pStyle w:val="Axure"/>
              <w:ind w:firstLine="360"/>
              <w:rPr>
                <w:del w:id="7888" w:author="249326630@qq.com" w:date="2018-12-25T18:25:00Z"/>
              </w:rPr>
            </w:pPr>
            <w:del w:id="7889" w:author="249326630@qq.com" w:date="2018-12-25T18:25:00Z">
              <w:r w:rsidDel="00E27A9C">
                <w:delText>脚注</w:delText>
              </w:r>
            </w:del>
          </w:p>
        </w:tc>
        <w:tc>
          <w:tcPr>
            <w:tcW w:w="2268" w:type="dxa"/>
          </w:tcPr>
          <w:p w14:paraId="2E0E59AF" w14:textId="55245946" w:rsidR="00D41842" w:rsidDel="00E27A9C" w:rsidRDefault="00D41842" w:rsidP="00CF3095">
            <w:pPr>
              <w:pStyle w:val="Axure"/>
              <w:ind w:firstLine="360"/>
              <w:rPr>
                <w:del w:id="7890" w:author="249326630@qq.com" w:date="2018-12-25T18:25:00Z"/>
              </w:rPr>
            </w:pPr>
            <w:del w:id="7891" w:author="249326630@qq.com" w:date="2018-12-25T18:25:00Z">
              <w:r w:rsidDel="00E27A9C">
                <w:delText>名称</w:delText>
              </w:r>
            </w:del>
          </w:p>
        </w:tc>
        <w:tc>
          <w:tcPr>
            <w:tcW w:w="4536" w:type="dxa"/>
          </w:tcPr>
          <w:p w14:paraId="779363EA" w14:textId="06D6A9FE" w:rsidR="00D41842" w:rsidDel="00E27A9C" w:rsidRDefault="00D41842" w:rsidP="00CF3095">
            <w:pPr>
              <w:pStyle w:val="Axure"/>
              <w:tabs>
                <w:tab w:val="left" w:pos="1190"/>
              </w:tabs>
              <w:ind w:firstLine="360"/>
              <w:rPr>
                <w:del w:id="7892" w:author="249326630@qq.com" w:date="2018-12-25T18:25:00Z"/>
              </w:rPr>
            </w:pPr>
            <w:del w:id="7893" w:author="249326630@qq.com" w:date="2018-12-25T18:25:00Z">
              <w:r w:rsidDel="00E27A9C">
                <w:delText>交互</w:delText>
              </w:r>
              <w:r w:rsidDel="00E27A9C">
                <w:tab/>
              </w:r>
            </w:del>
          </w:p>
        </w:tc>
      </w:tr>
      <w:tr w:rsidR="00D41842" w:rsidDel="00E27A9C" w14:paraId="3074D30C" w14:textId="3D68B342" w:rsidTr="00CF3095">
        <w:trPr>
          <w:cantSplit/>
          <w:del w:id="7894" w:author="249326630@qq.com" w:date="2018-12-25T18:25:00Z"/>
        </w:trPr>
        <w:tc>
          <w:tcPr>
            <w:tcW w:w="1413" w:type="dxa"/>
          </w:tcPr>
          <w:p w14:paraId="2D3CF8D0" w14:textId="6B2DABF6" w:rsidR="00D41842" w:rsidDel="00E27A9C" w:rsidRDefault="00D41842" w:rsidP="00CF3095">
            <w:pPr>
              <w:pStyle w:val="Axure0"/>
              <w:ind w:firstLine="360"/>
              <w:rPr>
                <w:del w:id="7895" w:author="249326630@qq.com" w:date="2018-12-25T18:25:00Z"/>
              </w:rPr>
            </w:pPr>
            <w:del w:id="7896" w:author="249326630@qq.com" w:date="2018-12-25T18:25:00Z">
              <w:r w:rsidDel="00E27A9C">
                <w:delText>1</w:delText>
              </w:r>
            </w:del>
          </w:p>
        </w:tc>
        <w:tc>
          <w:tcPr>
            <w:tcW w:w="2268" w:type="dxa"/>
          </w:tcPr>
          <w:p w14:paraId="17220953" w14:textId="521D6D58" w:rsidR="00D41842" w:rsidDel="00E27A9C" w:rsidRDefault="00D41842" w:rsidP="00CF3095">
            <w:pPr>
              <w:pStyle w:val="Axure0"/>
              <w:ind w:firstLine="360"/>
              <w:rPr>
                <w:del w:id="7897" w:author="249326630@qq.com" w:date="2018-12-25T18:25:00Z"/>
              </w:rPr>
            </w:pPr>
            <w:del w:id="7898" w:author="249326630@qq.com" w:date="2018-12-25T18:25:00Z">
              <w:r w:rsidDel="00E27A9C">
                <w:rPr>
                  <w:rFonts w:hint="eastAsia"/>
                  <w:lang w:eastAsia="zh-CN"/>
                </w:rPr>
                <w:delText>关闭</w:delText>
              </w:r>
            </w:del>
          </w:p>
        </w:tc>
        <w:tc>
          <w:tcPr>
            <w:tcW w:w="4536" w:type="dxa"/>
          </w:tcPr>
          <w:p w14:paraId="0FCC6CC1" w14:textId="55A1DB58" w:rsidR="00D41842" w:rsidDel="00E27A9C" w:rsidRDefault="00D41842" w:rsidP="00D41842">
            <w:pPr>
              <w:pStyle w:val="Axure0"/>
              <w:ind w:firstLine="360"/>
              <w:rPr>
                <w:del w:id="7899" w:author="249326630@qq.com" w:date="2018-12-25T18:25:00Z"/>
                <w:lang w:eastAsia="zh-CN"/>
              </w:rPr>
            </w:pPr>
            <w:del w:id="7900" w:author="249326630@qq.com" w:date="2018-12-25T18:25:00Z">
              <w:r w:rsidDel="00E27A9C">
                <w:rPr>
                  <w:rFonts w:hint="eastAsia"/>
                  <w:lang w:eastAsia="zh-CN"/>
                </w:rPr>
                <w:delText>点击后取消此次设置</w:delText>
              </w:r>
            </w:del>
          </w:p>
        </w:tc>
      </w:tr>
      <w:tr w:rsidR="00D41842" w:rsidDel="00E27A9C" w14:paraId="26D56DE9" w14:textId="7D90FC9D" w:rsidTr="00CF3095">
        <w:trPr>
          <w:cnfStyle w:val="000000010000" w:firstRow="0" w:lastRow="0" w:firstColumn="0" w:lastColumn="0" w:oddVBand="0" w:evenVBand="0" w:oddHBand="0" w:evenHBand="1" w:firstRowFirstColumn="0" w:firstRowLastColumn="0" w:lastRowFirstColumn="0" w:lastRowLastColumn="0"/>
          <w:cantSplit/>
          <w:del w:id="7901" w:author="249326630@qq.com" w:date="2018-12-25T18:25:00Z"/>
        </w:trPr>
        <w:tc>
          <w:tcPr>
            <w:tcW w:w="1413" w:type="dxa"/>
          </w:tcPr>
          <w:p w14:paraId="0CD15046" w14:textId="624E5DCE" w:rsidR="00D41842" w:rsidDel="00E27A9C" w:rsidRDefault="00D41842" w:rsidP="00CF3095">
            <w:pPr>
              <w:pStyle w:val="Axure0"/>
              <w:ind w:firstLine="360"/>
              <w:rPr>
                <w:del w:id="7902" w:author="249326630@qq.com" w:date="2018-12-25T18:25:00Z"/>
                <w:lang w:eastAsia="zh-CN"/>
              </w:rPr>
            </w:pPr>
            <w:del w:id="7903" w:author="249326630@qq.com" w:date="2018-12-25T18:25:00Z">
              <w:r w:rsidDel="00E27A9C">
                <w:rPr>
                  <w:rFonts w:hint="eastAsia"/>
                  <w:lang w:eastAsia="zh-CN"/>
                </w:rPr>
                <w:delText>2</w:delText>
              </w:r>
            </w:del>
          </w:p>
        </w:tc>
        <w:tc>
          <w:tcPr>
            <w:tcW w:w="2268" w:type="dxa"/>
          </w:tcPr>
          <w:p w14:paraId="550149E5" w14:textId="24AA868C" w:rsidR="00D41842" w:rsidDel="00E27A9C" w:rsidRDefault="00D41842" w:rsidP="00CF3095">
            <w:pPr>
              <w:pStyle w:val="Axure0"/>
              <w:ind w:firstLine="360"/>
              <w:rPr>
                <w:del w:id="7904" w:author="249326630@qq.com" w:date="2018-12-25T18:25:00Z"/>
                <w:lang w:eastAsia="zh-CN"/>
              </w:rPr>
            </w:pPr>
            <w:del w:id="7905" w:author="249326630@qq.com" w:date="2018-12-25T18:25:00Z">
              <w:r w:rsidDel="00E27A9C">
                <w:rPr>
                  <w:rFonts w:hint="eastAsia"/>
                  <w:lang w:eastAsia="zh-CN"/>
                </w:rPr>
                <w:delText>时间输入</w:delText>
              </w:r>
              <w:r w:rsidDel="00E27A9C">
                <w:rPr>
                  <w:lang w:eastAsia="zh-CN"/>
                </w:rPr>
                <w:delText>框</w:delText>
              </w:r>
            </w:del>
          </w:p>
        </w:tc>
        <w:tc>
          <w:tcPr>
            <w:tcW w:w="4536" w:type="dxa"/>
          </w:tcPr>
          <w:p w14:paraId="2D7CC66F" w14:textId="2E368B76" w:rsidR="00D41842" w:rsidDel="00E27A9C" w:rsidRDefault="00D41842" w:rsidP="00CF3095">
            <w:pPr>
              <w:pStyle w:val="Axure0"/>
              <w:ind w:firstLine="360"/>
              <w:rPr>
                <w:del w:id="7906" w:author="249326630@qq.com" w:date="2018-12-25T18:25:00Z"/>
                <w:lang w:eastAsia="zh-CN"/>
              </w:rPr>
            </w:pPr>
            <w:del w:id="7907" w:author="249326630@qq.com" w:date="2018-12-25T18:25:00Z">
              <w:r w:rsidDel="00E27A9C">
                <w:rPr>
                  <w:rFonts w:hint="eastAsia"/>
                  <w:lang w:eastAsia="zh-CN"/>
                </w:rPr>
                <w:delText>输入正整数时间</w:delText>
              </w:r>
              <w:r w:rsidDel="00E27A9C">
                <w:rPr>
                  <w:lang w:eastAsia="zh-CN"/>
                </w:rPr>
                <w:delText>间隔</w:delText>
              </w:r>
            </w:del>
          </w:p>
        </w:tc>
      </w:tr>
      <w:tr w:rsidR="00D41842" w:rsidDel="00E27A9C" w14:paraId="47F0F196" w14:textId="3E25DB5C" w:rsidTr="00CF3095">
        <w:trPr>
          <w:cantSplit/>
          <w:del w:id="7908" w:author="249326630@qq.com" w:date="2018-12-25T18:25:00Z"/>
        </w:trPr>
        <w:tc>
          <w:tcPr>
            <w:tcW w:w="1413" w:type="dxa"/>
          </w:tcPr>
          <w:p w14:paraId="64E65876" w14:textId="07BA0353" w:rsidR="00D41842" w:rsidDel="00E27A9C" w:rsidRDefault="00D41842" w:rsidP="00CF3095">
            <w:pPr>
              <w:pStyle w:val="Axure0"/>
              <w:ind w:firstLine="360"/>
              <w:rPr>
                <w:del w:id="7909" w:author="249326630@qq.com" w:date="2018-12-25T18:25:00Z"/>
                <w:lang w:eastAsia="zh-CN"/>
              </w:rPr>
            </w:pPr>
            <w:del w:id="7910" w:author="249326630@qq.com" w:date="2018-12-25T18:25:00Z">
              <w:r w:rsidDel="00E27A9C">
                <w:rPr>
                  <w:rFonts w:hint="eastAsia"/>
                  <w:lang w:eastAsia="zh-CN"/>
                </w:rPr>
                <w:delText>3</w:delText>
              </w:r>
            </w:del>
          </w:p>
        </w:tc>
        <w:tc>
          <w:tcPr>
            <w:tcW w:w="2268" w:type="dxa"/>
          </w:tcPr>
          <w:p w14:paraId="73DC9861" w14:textId="4E85BDA3" w:rsidR="00D41842" w:rsidDel="00E27A9C" w:rsidRDefault="00D41842" w:rsidP="00CF3095">
            <w:pPr>
              <w:pStyle w:val="Axure0"/>
              <w:ind w:firstLine="360"/>
              <w:rPr>
                <w:del w:id="7911" w:author="249326630@qq.com" w:date="2018-12-25T18:25:00Z"/>
                <w:lang w:eastAsia="zh-CN"/>
              </w:rPr>
            </w:pPr>
            <w:del w:id="7912" w:author="249326630@qq.com" w:date="2018-12-25T18:25:00Z">
              <w:r w:rsidDel="00E27A9C">
                <w:rPr>
                  <w:rFonts w:hint="eastAsia"/>
                  <w:lang w:eastAsia="zh-CN"/>
                </w:rPr>
                <w:delText>确认</w:delText>
              </w:r>
            </w:del>
          </w:p>
        </w:tc>
        <w:tc>
          <w:tcPr>
            <w:tcW w:w="4536" w:type="dxa"/>
          </w:tcPr>
          <w:p w14:paraId="70CEC88E" w14:textId="6B733785" w:rsidR="00D41842" w:rsidDel="00E27A9C" w:rsidRDefault="00D41842" w:rsidP="00D41842">
            <w:pPr>
              <w:pStyle w:val="Axure0"/>
              <w:ind w:firstLine="360"/>
              <w:rPr>
                <w:del w:id="7913" w:author="249326630@qq.com" w:date="2018-12-25T18:25:00Z"/>
                <w:lang w:eastAsia="zh-CN"/>
              </w:rPr>
            </w:pPr>
            <w:del w:id="7914" w:author="249326630@qq.com" w:date="2018-12-25T18:25:00Z">
              <w:r w:rsidDel="00E27A9C">
                <w:rPr>
                  <w:rFonts w:hint="eastAsia"/>
                  <w:lang w:eastAsia="zh-CN"/>
                </w:rPr>
                <w:delText>点击后确认调整自动</w:delText>
              </w:r>
              <w:r w:rsidDel="00E27A9C">
                <w:rPr>
                  <w:lang w:eastAsia="zh-CN"/>
                </w:rPr>
                <w:delText>备份时间，并以当前时间为起始时间</w:delText>
              </w:r>
            </w:del>
          </w:p>
        </w:tc>
      </w:tr>
    </w:tbl>
    <w:p w14:paraId="0170E708" w14:textId="4D5D1D95" w:rsidR="00D41842" w:rsidRPr="004E5511" w:rsidDel="00E27A9C" w:rsidRDefault="00D41842" w:rsidP="00D41842">
      <w:pPr>
        <w:rPr>
          <w:del w:id="7915" w:author="249326630@qq.com" w:date="2018-12-25T18:25:00Z"/>
        </w:rPr>
      </w:pPr>
    </w:p>
    <w:p w14:paraId="0AE275D1" w14:textId="0844A9B6" w:rsidR="00D41842" w:rsidRPr="00D41842" w:rsidDel="00E27A9C" w:rsidRDefault="00D41842" w:rsidP="004B015D">
      <w:pPr>
        <w:rPr>
          <w:del w:id="7916" w:author="249326630@qq.com" w:date="2018-12-25T18:25:00Z"/>
        </w:rPr>
      </w:pPr>
    </w:p>
    <w:p w14:paraId="28E63FC5" w14:textId="2B3616F2" w:rsidR="004B015D" w:rsidDel="00E27A9C" w:rsidRDefault="002D0F3B">
      <w:pPr>
        <w:ind w:firstLineChars="600" w:firstLine="1260"/>
        <w:rPr>
          <w:ins w:id="7917" w:author="HerculesHu" w:date="2017-12-23T23:52:00Z"/>
          <w:del w:id="7918" w:author="249326630@qq.com" w:date="2018-12-25T18:25:00Z"/>
        </w:rPr>
        <w:pPrChange w:id="7919" w:author="HerculesHu" w:date="2017-12-24T00:15:00Z">
          <w:pPr/>
        </w:pPrChange>
      </w:pPr>
      <w:del w:id="7920" w:author="249326630@qq.com" w:date="2018-12-25T18:25:00Z">
        <w:r w:rsidDel="00E27A9C">
          <w:rPr>
            <w:noProof/>
          </w:rPr>
          <w:drawing>
            <wp:inline distT="0" distB="0" distL="0" distR="0" wp14:anchorId="112CDA89" wp14:editId="00C86349">
              <wp:extent cx="3876675" cy="3295650"/>
              <wp:effectExtent l="0" t="0" r="952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876675" cy="3295650"/>
                      </a:xfrm>
                      <a:prstGeom prst="rect">
                        <a:avLst/>
                      </a:prstGeom>
                    </pic:spPr>
                  </pic:pic>
                </a:graphicData>
              </a:graphic>
            </wp:inline>
          </w:drawing>
        </w:r>
      </w:del>
    </w:p>
    <w:p w14:paraId="6F6E01F6" w14:textId="52CCB40A" w:rsidR="00636C47" w:rsidDel="00E27A9C" w:rsidRDefault="00636C47" w:rsidP="00636C47">
      <w:pPr>
        <w:jc w:val="center"/>
        <w:rPr>
          <w:ins w:id="7921" w:author="HerculesHu" w:date="2017-12-23T23:52:00Z"/>
          <w:del w:id="7922" w:author="249326630@qq.com" w:date="2018-12-25T18:25:00Z"/>
        </w:rPr>
      </w:pPr>
      <w:ins w:id="7923" w:author="HerculesHu" w:date="2017-12-23T23:52:00Z">
        <w:del w:id="7924" w:author="249326630@qq.com" w:date="2018-12-25T18:25:00Z">
          <w:r w:rsidDel="00E27A9C">
            <w:rPr>
              <w:rFonts w:hint="eastAsia"/>
            </w:rPr>
            <w:delText>（电脑</w:delText>
          </w:r>
          <w:r w:rsidDel="00E27A9C">
            <w:delText>版</w:delText>
          </w:r>
          <w:r w:rsidDel="00E27A9C">
            <w:rPr>
              <w:rFonts w:hint="eastAsia"/>
            </w:rPr>
            <w:delText>）</w:delText>
          </w:r>
        </w:del>
      </w:ins>
    </w:p>
    <w:p w14:paraId="6ACD2967" w14:textId="1223B250" w:rsidR="00636C47" w:rsidRPr="004B015D" w:rsidDel="00E27A9C" w:rsidRDefault="00636C47" w:rsidP="004B015D">
      <w:pPr>
        <w:rPr>
          <w:del w:id="7925" w:author="249326630@qq.com" w:date="2018-12-25T18:25:00Z"/>
        </w:rPr>
      </w:pPr>
    </w:p>
    <w:p w14:paraId="43669372" w14:textId="0836C8C1" w:rsidR="00801E66" w:rsidDel="00E27A9C" w:rsidRDefault="00801E66">
      <w:pPr>
        <w:pStyle w:val="a2"/>
        <w:rPr>
          <w:del w:id="7926" w:author="249326630@qq.com" w:date="2018-12-25T18:25:00Z"/>
        </w:rPr>
      </w:pPr>
      <w:del w:id="7927" w:author="249326630@qq.com" w:date="2018-12-25T18:25:00Z">
        <w:r w:rsidDel="00E27A9C">
          <w:rPr>
            <w:rFonts w:hint="eastAsia"/>
          </w:rPr>
          <w:delText>手动</w:delText>
        </w:r>
        <w:r w:rsidDel="00E27A9C">
          <w:delText>备份设置</w:delText>
        </w:r>
      </w:del>
    </w:p>
    <w:p w14:paraId="01DD80DA" w14:textId="33E83B48" w:rsidR="004B015D" w:rsidDel="00E27A9C" w:rsidRDefault="004B015D" w:rsidP="004B015D">
      <w:pPr>
        <w:rPr>
          <w:del w:id="7928" w:author="249326630@qq.com" w:date="2018-12-25T18:25:00Z"/>
        </w:rPr>
      </w:pPr>
    </w:p>
    <w:p w14:paraId="7C4BCD25" w14:textId="6F371192" w:rsidR="00D41842" w:rsidDel="00E27A9C" w:rsidRDefault="00D41842" w:rsidP="004B015D">
      <w:pPr>
        <w:rPr>
          <w:del w:id="7929" w:author="249326630@qq.com" w:date="2018-12-25T18:25:00Z"/>
        </w:rPr>
      </w:pPr>
    </w:p>
    <w:p w14:paraId="0F18D302" w14:textId="2EA9F4C4" w:rsidR="00D41842" w:rsidDel="00E27A9C" w:rsidRDefault="00D41842" w:rsidP="00D41842">
      <w:pPr>
        <w:rPr>
          <w:del w:id="7930" w:author="249326630@qq.com" w:date="2018-12-25T18:25:00Z"/>
        </w:rPr>
      </w:pPr>
    </w:p>
    <w:tbl>
      <w:tblPr>
        <w:tblStyle w:val="Axure1"/>
        <w:tblpPr w:leftFromText="180" w:rightFromText="180" w:vertAnchor="text" w:horzAnchor="margin" w:tblpY="-18"/>
        <w:tblW w:w="0" w:type="auto"/>
        <w:tblLook w:val="04A0" w:firstRow="1" w:lastRow="0" w:firstColumn="1" w:lastColumn="0" w:noHBand="0" w:noVBand="1"/>
      </w:tblPr>
      <w:tblGrid>
        <w:gridCol w:w="1413"/>
        <w:gridCol w:w="2268"/>
        <w:gridCol w:w="4536"/>
      </w:tblGrid>
      <w:tr w:rsidR="00D41842" w:rsidDel="00E27A9C" w14:paraId="0CB68F28" w14:textId="283E8314" w:rsidTr="00CF3095">
        <w:trPr>
          <w:cnfStyle w:val="100000000000" w:firstRow="1" w:lastRow="0" w:firstColumn="0" w:lastColumn="0" w:oddVBand="0" w:evenVBand="0" w:oddHBand="0" w:evenHBand="0" w:firstRowFirstColumn="0" w:firstRowLastColumn="0" w:lastRowFirstColumn="0" w:lastRowLastColumn="0"/>
          <w:cantSplit/>
          <w:tblHeader/>
          <w:del w:id="7931" w:author="249326630@qq.com" w:date="2018-12-25T18:25:00Z"/>
        </w:trPr>
        <w:tc>
          <w:tcPr>
            <w:tcW w:w="1413" w:type="dxa"/>
          </w:tcPr>
          <w:p w14:paraId="4663B37E" w14:textId="669DBE99" w:rsidR="00D41842" w:rsidDel="00E27A9C" w:rsidRDefault="00D41842" w:rsidP="00CF3095">
            <w:pPr>
              <w:pStyle w:val="Axure"/>
              <w:ind w:firstLine="360"/>
              <w:rPr>
                <w:del w:id="7932" w:author="249326630@qq.com" w:date="2018-12-25T18:25:00Z"/>
              </w:rPr>
            </w:pPr>
            <w:del w:id="7933" w:author="249326630@qq.com" w:date="2018-12-25T18:25:00Z">
              <w:r w:rsidDel="00E27A9C">
                <w:delText>脚注</w:delText>
              </w:r>
            </w:del>
          </w:p>
        </w:tc>
        <w:tc>
          <w:tcPr>
            <w:tcW w:w="2268" w:type="dxa"/>
          </w:tcPr>
          <w:p w14:paraId="79E9BDDA" w14:textId="11532810" w:rsidR="00D41842" w:rsidDel="00E27A9C" w:rsidRDefault="00D41842" w:rsidP="00CF3095">
            <w:pPr>
              <w:pStyle w:val="Axure"/>
              <w:ind w:firstLine="360"/>
              <w:rPr>
                <w:del w:id="7934" w:author="249326630@qq.com" w:date="2018-12-25T18:25:00Z"/>
              </w:rPr>
            </w:pPr>
            <w:del w:id="7935" w:author="249326630@qq.com" w:date="2018-12-25T18:25:00Z">
              <w:r w:rsidDel="00E27A9C">
                <w:delText>名称</w:delText>
              </w:r>
            </w:del>
          </w:p>
        </w:tc>
        <w:tc>
          <w:tcPr>
            <w:tcW w:w="4536" w:type="dxa"/>
          </w:tcPr>
          <w:p w14:paraId="17254AE2" w14:textId="7F8B90CA" w:rsidR="00D41842" w:rsidDel="00E27A9C" w:rsidRDefault="00D41842" w:rsidP="00CF3095">
            <w:pPr>
              <w:pStyle w:val="Axure"/>
              <w:tabs>
                <w:tab w:val="left" w:pos="1190"/>
              </w:tabs>
              <w:ind w:firstLine="360"/>
              <w:rPr>
                <w:del w:id="7936" w:author="249326630@qq.com" w:date="2018-12-25T18:25:00Z"/>
              </w:rPr>
            </w:pPr>
            <w:del w:id="7937" w:author="249326630@qq.com" w:date="2018-12-25T18:25:00Z">
              <w:r w:rsidDel="00E27A9C">
                <w:delText>交互</w:delText>
              </w:r>
              <w:r w:rsidDel="00E27A9C">
                <w:tab/>
              </w:r>
            </w:del>
          </w:p>
        </w:tc>
      </w:tr>
      <w:tr w:rsidR="00D41842" w:rsidDel="00E27A9C" w14:paraId="0D7ECE52" w14:textId="1BC28C12" w:rsidTr="00CF3095">
        <w:trPr>
          <w:cantSplit/>
          <w:del w:id="7938" w:author="249326630@qq.com" w:date="2018-12-25T18:25:00Z"/>
        </w:trPr>
        <w:tc>
          <w:tcPr>
            <w:tcW w:w="1413" w:type="dxa"/>
          </w:tcPr>
          <w:p w14:paraId="529E96D8" w14:textId="466192A7" w:rsidR="00D41842" w:rsidDel="00E27A9C" w:rsidRDefault="00D41842" w:rsidP="00CF3095">
            <w:pPr>
              <w:pStyle w:val="Axure0"/>
              <w:ind w:firstLine="360"/>
              <w:rPr>
                <w:del w:id="7939" w:author="249326630@qq.com" w:date="2018-12-25T18:25:00Z"/>
              </w:rPr>
            </w:pPr>
            <w:del w:id="7940" w:author="249326630@qq.com" w:date="2018-12-25T18:25:00Z">
              <w:r w:rsidDel="00E27A9C">
                <w:delText>1</w:delText>
              </w:r>
            </w:del>
          </w:p>
        </w:tc>
        <w:tc>
          <w:tcPr>
            <w:tcW w:w="2268" w:type="dxa"/>
          </w:tcPr>
          <w:p w14:paraId="290DC7D8" w14:textId="522C077B" w:rsidR="00D41842" w:rsidDel="00E27A9C" w:rsidRDefault="00D41842" w:rsidP="00CF3095">
            <w:pPr>
              <w:pStyle w:val="Axure0"/>
              <w:ind w:firstLine="360"/>
              <w:rPr>
                <w:del w:id="7941" w:author="249326630@qq.com" w:date="2018-12-25T18:25:00Z"/>
              </w:rPr>
            </w:pPr>
            <w:del w:id="7942" w:author="249326630@qq.com" w:date="2018-12-25T18:25:00Z">
              <w:r w:rsidDel="00E27A9C">
                <w:rPr>
                  <w:rFonts w:hint="eastAsia"/>
                  <w:lang w:eastAsia="zh-CN"/>
                </w:rPr>
                <w:delText>关闭</w:delText>
              </w:r>
            </w:del>
          </w:p>
        </w:tc>
        <w:tc>
          <w:tcPr>
            <w:tcW w:w="4536" w:type="dxa"/>
          </w:tcPr>
          <w:p w14:paraId="10B8681D" w14:textId="2B454706" w:rsidR="00D41842" w:rsidDel="00E27A9C" w:rsidRDefault="00D41842" w:rsidP="00CF3095">
            <w:pPr>
              <w:pStyle w:val="Axure0"/>
              <w:ind w:firstLine="360"/>
              <w:rPr>
                <w:del w:id="7943" w:author="249326630@qq.com" w:date="2018-12-25T18:25:00Z"/>
                <w:lang w:eastAsia="zh-CN"/>
              </w:rPr>
            </w:pPr>
            <w:del w:id="7944" w:author="249326630@qq.com" w:date="2018-12-25T18:25:00Z">
              <w:r w:rsidDel="00E27A9C">
                <w:rPr>
                  <w:rFonts w:hint="eastAsia"/>
                  <w:lang w:eastAsia="zh-CN"/>
                </w:rPr>
                <w:delText>点击后取消</w:delText>
              </w:r>
              <w:r w:rsidR="00025F6F" w:rsidDel="00E27A9C">
                <w:rPr>
                  <w:rFonts w:hint="eastAsia"/>
                  <w:lang w:eastAsia="zh-CN"/>
                </w:rPr>
                <w:delText>备份当前</w:delText>
              </w:r>
              <w:r w:rsidR="00025F6F" w:rsidDel="00E27A9C">
                <w:rPr>
                  <w:lang w:eastAsia="zh-CN"/>
                </w:rPr>
                <w:delText>状态</w:delText>
              </w:r>
            </w:del>
          </w:p>
        </w:tc>
      </w:tr>
      <w:tr w:rsidR="00D41842" w:rsidDel="00E27A9C" w14:paraId="7E4CAA1A" w14:textId="0EA35CC7" w:rsidTr="00CF3095">
        <w:trPr>
          <w:cnfStyle w:val="000000010000" w:firstRow="0" w:lastRow="0" w:firstColumn="0" w:lastColumn="0" w:oddVBand="0" w:evenVBand="0" w:oddHBand="0" w:evenHBand="1" w:firstRowFirstColumn="0" w:firstRowLastColumn="0" w:lastRowFirstColumn="0" w:lastRowLastColumn="0"/>
          <w:cantSplit/>
          <w:del w:id="7945" w:author="249326630@qq.com" w:date="2018-12-25T18:25:00Z"/>
        </w:trPr>
        <w:tc>
          <w:tcPr>
            <w:tcW w:w="1413" w:type="dxa"/>
          </w:tcPr>
          <w:p w14:paraId="54BDD297" w14:textId="1BCB2F45" w:rsidR="00D41842" w:rsidDel="00E27A9C" w:rsidRDefault="00D41842" w:rsidP="00CF3095">
            <w:pPr>
              <w:pStyle w:val="Axure0"/>
              <w:ind w:firstLine="360"/>
              <w:rPr>
                <w:del w:id="7946" w:author="249326630@qq.com" w:date="2018-12-25T18:25:00Z"/>
                <w:lang w:eastAsia="zh-CN"/>
              </w:rPr>
            </w:pPr>
            <w:del w:id="7947" w:author="249326630@qq.com" w:date="2018-12-25T18:25:00Z">
              <w:r w:rsidDel="00E27A9C">
                <w:rPr>
                  <w:rFonts w:hint="eastAsia"/>
                  <w:lang w:eastAsia="zh-CN"/>
                </w:rPr>
                <w:delText>2</w:delText>
              </w:r>
            </w:del>
          </w:p>
        </w:tc>
        <w:tc>
          <w:tcPr>
            <w:tcW w:w="2268" w:type="dxa"/>
          </w:tcPr>
          <w:p w14:paraId="1144CA8B" w14:textId="480297F2" w:rsidR="00D41842" w:rsidDel="00E27A9C" w:rsidRDefault="00D41842" w:rsidP="00CF3095">
            <w:pPr>
              <w:pStyle w:val="Axure0"/>
              <w:ind w:firstLine="360"/>
              <w:rPr>
                <w:del w:id="7948" w:author="249326630@qq.com" w:date="2018-12-25T18:25:00Z"/>
                <w:lang w:eastAsia="zh-CN"/>
              </w:rPr>
            </w:pPr>
            <w:del w:id="7949" w:author="249326630@qq.com" w:date="2018-12-25T18:25:00Z">
              <w:r w:rsidDel="00E27A9C">
                <w:rPr>
                  <w:rFonts w:hint="eastAsia"/>
                  <w:lang w:eastAsia="zh-CN"/>
                </w:rPr>
                <w:delText>取消</w:delText>
              </w:r>
            </w:del>
          </w:p>
        </w:tc>
        <w:tc>
          <w:tcPr>
            <w:tcW w:w="4536" w:type="dxa"/>
          </w:tcPr>
          <w:p w14:paraId="171AE840" w14:textId="4D81FBBD" w:rsidR="00D41842" w:rsidDel="00E27A9C" w:rsidRDefault="00D41842" w:rsidP="00CF3095">
            <w:pPr>
              <w:pStyle w:val="Axure0"/>
              <w:ind w:firstLine="360"/>
              <w:rPr>
                <w:del w:id="7950" w:author="249326630@qq.com" w:date="2018-12-25T18:25:00Z"/>
                <w:lang w:eastAsia="zh-CN"/>
              </w:rPr>
            </w:pPr>
            <w:del w:id="7951" w:author="249326630@qq.com" w:date="2018-12-25T18:25:00Z">
              <w:r w:rsidDel="00E27A9C">
                <w:rPr>
                  <w:rFonts w:hint="eastAsia"/>
                  <w:lang w:eastAsia="zh-CN"/>
                </w:rPr>
                <w:delText>点击后取消</w:delText>
              </w:r>
              <w:r w:rsidR="00025F6F" w:rsidDel="00E27A9C">
                <w:rPr>
                  <w:rFonts w:hint="eastAsia"/>
                  <w:lang w:eastAsia="zh-CN"/>
                </w:rPr>
                <w:delText>备份当前</w:delText>
              </w:r>
              <w:r w:rsidR="00025F6F" w:rsidDel="00E27A9C">
                <w:rPr>
                  <w:lang w:eastAsia="zh-CN"/>
                </w:rPr>
                <w:delText>状态</w:delText>
              </w:r>
            </w:del>
          </w:p>
        </w:tc>
      </w:tr>
      <w:tr w:rsidR="00D41842" w:rsidDel="00E27A9C" w14:paraId="20B43D76" w14:textId="459AE676" w:rsidTr="00CF3095">
        <w:trPr>
          <w:cantSplit/>
          <w:del w:id="7952" w:author="249326630@qq.com" w:date="2018-12-25T18:25:00Z"/>
        </w:trPr>
        <w:tc>
          <w:tcPr>
            <w:tcW w:w="1413" w:type="dxa"/>
          </w:tcPr>
          <w:p w14:paraId="5E2692E4" w14:textId="05D1EC85" w:rsidR="00D41842" w:rsidDel="00E27A9C" w:rsidRDefault="00D41842" w:rsidP="00CF3095">
            <w:pPr>
              <w:pStyle w:val="Axure0"/>
              <w:ind w:firstLine="360"/>
              <w:rPr>
                <w:del w:id="7953" w:author="249326630@qq.com" w:date="2018-12-25T18:25:00Z"/>
                <w:lang w:eastAsia="zh-CN"/>
              </w:rPr>
            </w:pPr>
            <w:del w:id="7954" w:author="249326630@qq.com" w:date="2018-12-25T18:25:00Z">
              <w:r w:rsidDel="00E27A9C">
                <w:rPr>
                  <w:rFonts w:hint="eastAsia"/>
                  <w:lang w:eastAsia="zh-CN"/>
                </w:rPr>
                <w:delText>3</w:delText>
              </w:r>
            </w:del>
          </w:p>
        </w:tc>
        <w:tc>
          <w:tcPr>
            <w:tcW w:w="2268" w:type="dxa"/>
          </w:tcPr>
          <w:p w14:paraId="08DE20F4" w14:textId="6E30CF78" w:rsidR="00D41842" w:rsidDel="00E27A9C" w:rsidRDefault="00D41842" w:rsidP="00CF3095">
            <w:pPr>
              <w:pStyle w:val="Axure0"/>
              <w:ind w:firstLine="360"/>
              <w:rPr>
                <w:del w:id="7955" w:author="249326630@qq.com" w:date="2018-12-25T18:25:00Z"/>
                <w:lang w:eastAsia="zh-CN"/>
              </w:rPr>
            </w:pPr>
            <w:del w:id="7956" w:author="249326630@qq.com" w:date="2018-12-25T18:25:00Z">
              <w:r w:rsidDel="00E27A9C">
                <w:rPr>
                  <w:rFonts w:hint="eastAsia"/>
                  <w:lang w:eastAsia="zh-CN"/>
                </w:rPr>
                <w:delText>确认</w:delText>
              </w:r>
            </w:del>
          </w:p>
        </w:tc>
        <w:tc>
          <w:tcPr>
            <w:tcW w:w="4536" w:type="dxa"/>
          </w:tcPr>
          <w:p w14:paraId="4CA2E83D" w14:textId="53ECFC61" w:rsidR="00D41842" w:rsidDel="00E27A9C" w:rsidRDefault="00D41842" w:rsidP="00025F6F">
            <w:pPr>
              <w:pStyle w:val="Axure0"/>
              <w:ind w:firstLine="360"/>
              <w:rPr>
                <w:del w:id="7957" w:author="249326630@qq.com" w:date="2018-12-25T18:25:00Z"/>
                <w:lang w:eastAsia="zh-CN"/>
              </w:rPr>
            </w:pPr>
            <w:del w:id="7958" w:author="249326630@qq.com" w:date="2018-12-25T18:25:00Z">
              <w:r w:rsidDel="00E27A9C">
                <w:rPr>
                  <w:rFonts w:hint="eastAsia"/>
                  <w:lang w:eastAsia="zh-CN"/>
                </w:rPr>
                <w:delText>点击后</w:delText>
              </w:r>
              <w:r w:rsidR="00025F6F" w:rsidDel="00E27A9C">
                <w:rPr>
                  <w:rFonts w:hint="eastAsia"/>
                  <w:lang w:eastAsia="zh-CN"/>
                </w:rPr>
                <w:delText>备份当前</w:delText>
              </w:r>
              <w:r w:rsidR="00025F6F" w:rsidDel="00E27A9C">
                <w:rPr>
                  <w:lang w:eastAsia="zh-CN"/>
                </w:rPr>
                <w:delText>状态</w:delText>
              </w:r>
            </w:del>
          </w:p>
        </w:tc>
      </w:tr>
      <w:tr w:rsidR="00025F6F" w:rsidDel="00E27A9C" w14:paraId="7ED0CCAB" w14:textId="1DEE5A56" w:rsidTr="00CF3095">
        <w:trPr>
          <w:cnfStyle w:val="000000010000" w:firstRow="0" w:lastRow="0" w:firstColumn="0" w:lastColumn="0" w:oddVBand="0" w:evenVBand="0" w:oddHBand="0" w:evenHBand="1" w:firstRowFirstColumn="0" w:firstRowLastColumn="0" w:lastRowFirstColumn="0" w:lastRowLastColumn="0"/>
          <w:cantSplit/>
          <w:del w:id="7959" w:author="249326630@qq.com" w:date="2018-12-25T18:25:00Z"/>
        </w:trPr>
        <w:tc>
          <w:tcPr>
            <w:tcW w:w="1413" w:type="dxa"/>
          </w:tcPr>
          <w:p w14:paraId="59FE9558" w14:textId="19467627" w:rsidR="00025F6F" w:rsidDel="00E27A9C" w:rsidRDefault="00025F6F" w:rsidP="00CF3095">
            <w:pPr>
              <w:pStyle w:val="Axure0"/>
              <w:ind w:firstLine="360"/>
              <w:rPr>
                <w:del w:id="7960" w:author="249326630@qq.com" w:date="2018-12-25T18:25:00Z"/>
                <w:lang w:eastAsia="zh-CN"/>
              </w:rPr>
            </w:pPr>
            <w:del w:id="7961" w:author="249326630@qq.com" w:date="2018-12-25T18:25:00Z">
              <w:r w:rsidDel="00E27A9C">
                <w:rPr>
                  <w:rFonts w:hint="eastAsia"/>
                  <w:lang w:eastAsia="zh-CN"/>
                </w:rPr>
                <w:delText>4</w:delText>
              </w:r>
            </w:del>
          </w:p>
        </w:tc>
        <w:tc>
          <w:tcPr>
            <w:tcW w:w="2268" w:type="dxa"/>
          </w:tcPr>
          <w:p w14:paraId="16B4317B" w14:textId="35464F70" w:rsidR="00025F6F" w:rsidDel="00E27A9C" w:rsidRDefault="00025F6F" w:rsidP="00CF3095">
            <w:pPr>
              <w:pStyle w:val="Axure0"/>
              <w:ind w:firstLine="360"/>
              <w:rPr>
                <w:del w:id="7962" w:author="249326630@qq.com" w:date="2018-12-25T18:25:00Z"/>
                <w:lang w:eastAsia="zh-CN"/>
              </w:rPr>
            </w:pPr>
            <w:del w:id="7963" w:author="249326630@qq.com" w:date="2018-12-25T18:25:00Z">
              <w:r w:rsidDel="00E27A9C">
                <w:rPr>
                  <w:rFonts w:hint="eastAsia"/>
                  <w:lang w:eastAsia="zh-CN"/>
                </w:rPr>
                <w:delText>备注</w:delText>
              </w:r>
              <w:r w:rsidDel="00E27A9C">
                <w:rPr>
                  <w:lang w:eastAsia="zh-CN"/>
                </w:rPr>
                <w:delText>输入</w:delText>
              </w:r>
              <w:r w:rsidDel="00E27A9C">
                <w:rPr>
                  <w:rFonts w:hint="eastAsia"/>
                  <w:lang w:eastAsia="zh-CN"/>
                </w:rPr>
                <w:delText>框</w:delText>
              </w:r>
            </w:del>
          </w:p>
        </w:tc>
        <w:tc>
          <w:tcPr>
            <w:tcW w:w="4536" w:type="dxa"/>
          </w:tcPr>
          <w:p w14:paraId="19DAED5D" w14:textId="15D816C6" w:rsidR="00025F6F" w:rsidDel="00E27A9C" w:rsidRDefault="00025F6F" w:rsidP="00CF3095">
            <w:pPr>
              <w:pStyle w:val="Axure0"/>
              <w:ind w:firstLine="360"/>
              <w:rPr>
                <w:del w:id="7964" w:author="249326630@qq.com" w:date="2018-12-25T18:25:00Z"/>
                <w:lang w:eastAsia="zh-CN"/>
              </w:rPr>
            </w:pPr>
            <w:del w:id="7965" w:author="249326630@qq.com" w:date="2018-12-25T18:25:00Z">
              <w:r w:rsidDel="00E27A9C">
                <w:rPr>
                  <w:rFonts w:hint="eastAsia"/>
                  <w:lang w:eastAsia="zh-CN"/>
                </w:rPr>
                <w:delText>输入</w:delText>
              </w:r>
              <w:r w:rsidDel="00E27A9C">
                <w:rPr>
                  <w:lang w:eastAsia="zh-CN"/>
                </w:rPr>
                <w:delText>此次备份的备注</w:delText>
              </w:r>
            </w:del>
          </w:p>
        </w:tc>
      </w:tr>
    </w:tbl>
    <w:p w14:paraId="3DA68E6A" w14:textId="5C0C55C1" w:rsidR="00D41842" w:rsidRPr="004E5511" w:rsidDel="00E27A9C" w:rsidRDefault="00D41842" w:rsidP="00D41842">
      <w:pPr>
        <w:rPr>
          <w:del w:id="7966" w:author="249326630@qq.com" w:date="2018-12-25T18:25:00Z"/>
        </w:rPr>
      </w:pPr>
    </w:p>
    <w:p w14:paraId="5910E390" w14:textId="6042B603" w:rsidR="00D41842" w:rsidRPr="00D41842" w:rsidDel="00E27A9C" w:rsidRDefault="00D41842" w:rsidP="004B015D">
      <w:pPr>
        <w:rPr>
          <w:del w:id="7967" w:author="249326630@qq.com" w:date="2018-12-25T18:25:00Z"/>
        </w:rPr>
      </w:pPr>
    </w:p>
    <w:p w14:paraId="11310778" w14:textId="08C0EA7B" w:rsidR="004B015D" w:rsidDel="00E27A9C" w:rsidRDefault="002D0F3B" w:rsidP="004B015D">
      <w:pPr>
        <w:rPr>
          <w:ins w:id="7968" w:author="HerculesHu" w:date="2017-12-23T23:52:00Z"/>
          <w:del w:id="7969" w:author="249326630@qq.com" w:date="2018-12-25T18:25:00Z"/>
        </w:rPr>
      </w:pPr>
      <w:del w:id="7970" w:author="249326630@qq.com" w:date="2018-12-25T18:25:00Z">
        <w:r w:rsidDel="00E27A9C">
          <w:rPr>
            <w:noProof/>
          </w:rPr>
          <w:drawing>
            <wp:inline distT="0" distB="0" distL="0" distR="0" wp14:anchorId="35101CD7" wp14:editId="462F4690">
              <wp:extent cx="4695825" cy="2371725"/>
              <wp:effectExtent l="0" t="0" r="9525"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695825" cy="2371725"/>
                      </a:xfrm>
                      <a:prstGeom prst="rect">
                        <a:avLst/>
                      </a:prstGeom>
                    </pic:spPr>
                  </pic:pic>
                </a:graphicData>
              </a:graphic>
            </wp:inline>
          </w:drawing>
        </w:r>
      </w:del>
    </w:p>
    <w:p w14:paraId="5E0D2FB9" w14:textId="57FA7832" w:rsidR="00636C47" w:rsidDel="00E27A9C" w:rsidRDefault="00636C47" w:rsidP="00636C47">
      <w:pPr>
        <w:jc w:val="center"/>
        <w:rPr>
          <w:ins w:id="7971" w:author="HerculesHu" w:date="2017-12-23T23:52:00Z"/>
          <w:del w:id="7972" w:author="249326630@qq.com" w:date="2018-12-25T18:25:00Z"/>
        </w:rPr>
      </w:pPr>
      <w:ins w:id="7973" w:author="HerculesHu" w:date="2017-12-23T23:52:00Z">
        <w:del w:id="7974" w:author="249326630@qq.com" w:date="2018-12-25T18:25:00Z">
          <w:r w:rsidDel="00E27A9C">
            <w:rPr>
              <w:rFonts w:hint="eastAsia"/>
            </w:rPr>
            <w:delText>（电脑</w:delText>
          </w:r>
          <w:r w:rsidDel="00E27A9C">
            <w:delText>版</w:delText>
          </w:r>
          <w:r w:rsidDel="00E27A9C">
            <w:rPr>
              <w:rFonts w:hint="eastAsia"/>
            </w:rPr>
            <w:delText>）</w:delText>
          </w:r>
        </w:del>
      </w:ins>
    </w:p>
    <w:p w14:paraId="0FE35979" w14:textId="3EE20CED" w:rsidR="00636C47" w:rsidRPr="004B015D" w:rsidDel="00E27A9C" w:rsidRDefault="00636C47" w:rsidP="004B015D">
      <w:pPr>
        <w:rPr>
          <w:del w:id="7975" w:author="249326630@qq.com" w:date="2018-12-25T18:25:00Z"/>
        </w:rPr>
      </w:pPr>
    </w:p>
    <w:p w14:paraId="157A4A01" w14:textId="69FBA1E3" w:rsidR="00801E66" w:rsidDel="00E27A9C" w:rsidRDefault="00801E66">
      <w:pPr>
        <w:pStyle w:val="a2"/>
        <w:rPr>
          <w:del w:id="7976" w:author="249326630@qq.com" w:date="2018-12-25T18:25:00Z"/>
        </w:rPr>
      </w:pPr>
      <w:del w:id="7977" w:author="249326630@qq.com" w:date="2018-12-25T18:25:00Z">
        <w:r w:rsidDel="00E27A9C">
          <w:rPr>
            <w:rFonts w:hint="eastAsia"/>
          </w:rPr>
          <w:delText>备份</w:delText>
        </w:r>
        <w:r w:rsidDel="00E27A9C">
          <w:delText>恢复</w:delText>
        </w:r>
      </w:del>
    </w:p>
    <w:p w14:paraId="3632687F" w14:textId="6C90B98F" w:rsidR="004B015D" w:rsidDel="00E27A9C" w:rsidRDefault="004B015D" w:rsidP="004B015D">
      <w:pPr>
        <w:rPr>
          <w:del w:id="7978" w:author="249326630@qq.com" w:date="2018-12-25T18:25:00Z"/>
        </w:rPr>
      </w:pPr>
    </w:p>
    <w:p w14:paraId="4121E504" w14:textId="072B919F" w:rsidR="00D41842" w:rsidDel="00E27A9C" w:rsidRDefault="00D41842" w:rsidP="004B015D">
      <w:pPr>
        <w:rPr>
          <w:del w:id="7979" w:author="249326630@qq.com" w:date="2018-12-25T18:25:00Z"/>
        </w:rPr>
      </w:pPr>
    </w:p>
    <w:p w14:paraId="6074167E" w14:textId="2D7E3F2E" w:rsidR="00D41842" w:rsidDel="00E27A9C" w:rsidRDefault="00D41842" w:rsidP="00D41842">
      <w:pPr>
        <w:rPr>
          <w:del w:id="7980" w:author="249326630@qq.com" w:date="2018-12-25T18:25:00Z"/>
        </w:rPr>
      </w:pPr>
    </w:p>
    <w:tbl>
      <w:tblPr>
        <w:tblStyle w:val="Axure1"/>
        <w:tblpPr w:leftFromText="180" w:rightFromText="180" w:vertAnchor="text" w:horzAnchor="margin" w:tblpY="-18"/>
        <w:tblW w:w="0" w:type="auto"/>
        <w:tblLook w:val="04A0" w:firstRow="1" w:lastRow="0" w:firstColumn="1" w:lastColumn="0" w:noHBand="0" w:noVBand="1"/>
      </w:tblPr>
      <w:tblGrid>
        <w:gridCol w:w="1413"/>
        <w:gridCol w:w="2268"/>
        <w:gridCol w:w="4536"/>
      </w:tblGrid>
      <w:tr w:rsidR="00D41842" w:rsidDel="00E27A9C" w14:paraId="079B3D46" w14:textId="77B00523" w:rsidTr="00CF3095">
        <w:trPr>
          <w:cnfStyle w:val="100000000000" w:firstRow="1" w:lastRow="0" w:firstColumn="0" w:lastColumn="0" w:oddVBand="0" w:evenVBand="0" w:oddHBand="0" w:evenHBand="0" w:firstRowFirstColumn="0" w:firstRowLastColumn="0" w:lastRowFirstColumn="0" w:lastRowLastColumn="0"/>
          <w:cantSplit/>
          <w:tblHeader/>
          <w:del w:id="7981" w:author="249326630@qq.com" w:date="2018-12-25T18:25:00Z"/>
        </w:trPr>
        <w:tc>
          <w:tcPr>
            <w:tcW w:w="1413" w:type="dxa"/>
          </w:tcPr>
          <w:p w14:paraId="608FD4CF" w14:textId="4927FDCE" w:rsidR="00D41842" w:rsidDel="00E27A9C" w:rsidRDefault="00D41842" w:rsidP="00CF3095">
            <w:pPr>
              <w:pStyle w:val="Axure"/>
              <w:ind w:firstLine="360"/>
              <w:rPr>
                <w:del w:id="7982" w:author="249326630@qq.com" w:date="2018-12-25T18:25:00Z"/>
              </w:rPr>
            </w:pPr>
            <w:del w:id="7983" w:author="249326630@qq.com" w:date="2018-12-25T18:25:00Z">
              <w:r w:rsidDel="00E27A9C">
                <w:delText>脚注</w:delText>
              </w:r>
            </w:del>
          </w:p>
        </w:tc>
        <w:tc>
          <w:tcPr>
            <w:tcW w:w="2268" w:type="dxa"/>
          </w:tcPr>
          <w:p w14:paraId="08E3FEC4" w14:textId="313C5360" w:rsidR="00D41842" w:rsidDel="00E27A9C" w:rsidRDefault="00D41842" w:rsidP="00CF3095">
            <w:pPr>
              <w:pStyle w:val="Axure"/>
              <w:ind w:firstLine="360"/>
              <w:rPr>
                <w:del w:id="7984" w:author="249326630@qq.com" w:date="2018-12-25T18:25:00Z"/>
              </w:rPr>
            </w:pPr>
            <w:del w:id="7985" w:author="249326630@qq.com" w:date="2018-12-25T18:25:00Z">
              <w:r w:rsidDel="00E27A9C">
                <w:delText>名称</w:delText>
              </w:r>
            </w:del>
          </w:p>
        </w:tc>
        <w:tc>
          <w:tcPr>
            <w:tcW w:w="4536" w:type="dxa"/>
          </w:tcPr>
          <w:p w14:paraId="2DB15875" w14:textId="39D9E842" w:rsidR="00D41842" w:rsidDel="00E27A9C" w:rsidRDefault="00D41842" w:rsidP="00CF3095">
            <w:pPr>
              <w:pStyle w:val="Axure"/>
              <w:tabs>
                <w:tab w:val="left" w:pos="1190"/>
              </w:tabs>
              <w:ind w:firstLine="360"/>
              <w:rPr>
                <w:del w:id="7986" w:author="249326630@qq.com" w:date="2018-12-25T18:25:00Z"/>
              </w:rPr>
            </w:pPr>
            <w:del w:id="7987" w:author="249326630@qq.com" w:date="2018-12-25T18:25:00Z">
              <w:r w:rsidDel="00E27A9C">
                <w:delText>交互</w:delText>
              </w:r>
              <w:r w:rsidDel="00E27A9C">
                <w:tab/>
              </w:r>
            </w:del>
          </w:p>
        </w:tc>
      </w:tr>
      <w:tr w:rsidR="00D41842" w:rsidDel="00E27A9C" w14:paraId="02BC0D60" w14:textId="3EDC2A43" w:rsidTr="00CF3095">
        <w:trPr>
          <w:cantSplit/>
          <w:del w:id="7988" w:author="249326630@qq.com" w:date="2018-12-25T18:25:00Z"/>
        </w:trPr>
        <w:tc>
          <w:tcPr>
            <w:tcW w:w="1413" w:type="dxa"/>
          </w:tcPr>
          <w:p w14:paraId="698A65D1" w14:textId="4EC9B208" w:rsidR="00D41842" w:rsidDel="00E27A9C" w:rsidRDefault="00D41842" w:rsidP="00CF3095">
            <w:pPr>
              <w:pStyle w:val="Axure0"/>
              <w:ind w:firstLine="360"/>
              <w:rPr>
                <w:del w:id="7989" w:author="249326630@qq.com" w:date="2018-12-25T18:25:00Z"/>
              </w:rPr>
            </w:pPr>
            <w:del w:id="7990" w:author="249326630@qq.com" w:date="2018-12-25T18:25:00Z">
              <w:r w:rsidDel="00E27A9C">
                <w:delText>1</w:delText>
              </w:r>
            </w:del>
          </w:p>
        </w:tc>
        <w:tc>
          <w:tcPr>
            <w:tcW w:w="2268" w:type="dxa"/>
          </w:tcPr>
          <w:p w14:paraId="7D70F663" w14:textId="169EFCE6" w:rsidR="00D41842" w:rsidDel="00E27A9C" w:rsidRDefault="00D41842" w:rsidP="00CF3095">
            <w:pPr>
              <w:pStyle w:val="Axure0"/>
              <w:ind w:firstLine="360"/>
              <w:rPr>
                <w:del w:id="7991" w:author="249326630@qq.com" w:date="2018-12-25T18:25:00Z"/>
              </w:rPr>
            </w:pPr>
            <w:del w:id="7992" w:author="249326630@qq.com" w:date="2018-12-25T18:25:00Z">
              <w:r w:rsidDel="00E27A9C">
                <w:rPr>
                  <w:rFonts w:hint="eastAsia"/>
                  <w:lang w:eastAsia="zh-CN"/>
                </w:rPr>
                <w:delText>关闭</w:delText>
              </w:r>
            </w:del>
          </w:p>
        </w:tc>
        <w:tc>
          <w:tcPr>
            <w:tcW w:w="4536" w:type="dxa"/>
          </w:tcPr>
          <w:p w14:paraId="71A930A5" w14:textId="2D2350B6" w:rsidR="00D41842" w:rsidDel="00E27A9C" w:rsidRDefault="00D41842" w:rsidP="002F6C7C">
            <w:pPr>
              <w:pStyle w:val="Axure0"/>
              <w:ind w:firstLine="360"/>
              <w:rPr>
                <w:del w:id="7993" w:author="249326630@qq.com" w:date="2018-12-25T18:25:00Z"/>
                <w:lang w:eastAsia="zh-CN"/>
              </w:rPr>
            </w:pPr>
            <w:del w:id="7994" w:author="249326630@qq.com" w:date="2018-12-25T18:25:00Z">
              <w:r w:rsidDel="00E27A9C">
                <w:rPr>
                  <w:rFonts w:hint="eastAsia"/>
                  <w:lang w:eastAsia="zh-CN"/>
                </w:rPr>
                <w:delText>点击后取消</w:delText>
              </w:r>
              <w:r w:rsidR="002F6C7C" w:rsidDel="00E27A9C">
                <w:rPr>
                  <w:rFonts w:hint="eastAsia"/>
                  <w:lang w:eastAsia="zh-CN"/>
                </w:rPr>
                <w:delText>恢复此</w:delText>
              </w:r>
              <w:r w:rsidR="002F6C7C" w:rsidDel="00E27A9C">
                <w:rPr>
                  <w:lang w:eastAsia="zh-CN"/>
                </w:rPr>
                <w:delText>备份</w:delText>
              </w:r>
            </w:del>
          </w:p>
        </w:tc>
      </w:tr>
      <w:tr w:rsidR="00D41842" w:rsidDel="00E27A9C" w14:paraId="7582F8BC" w14:textId="49927F9B" w:rsidTr="00CF3095">
        <w:trPr>
          <w:cnfStyle w:val="000000010000" w:firstRow="0" w:lastRow="0" w:firstColumn="0" w:lastColumn="0" w:oddVBand="0" w:evenVBand="0" w:oddHBand="0" w:evenHBand="1" w:firstRowFirstColumn="0" w:firstRowLastColumn="0" w:lastRowFirstColumn="0" w:lastRowLastColumn="0"/>
          <w:cantSplit/>
          <w:del w:id="7995" w:author="249326630@qq.com" w:date="2018-12-25T18:25:00Z"/>
        </w:trPr>
        <w:tc>
          <w:tcPr>
            <w:tcW w:w="1413" w:type="dxa"/>
          </w:tcPr>
          <w:p w14:paraId="0359D0DA" w14:textId="1401A58D" w:rsidR="00D41842" w:rsidDel="00E27A9C" w:rsidRDefault="00D41842" w:rsidP="00CF3095">
            <w:pPr>
              <w:pStyle w:val="Axure0"/>
              <w:ind w:firstLine="360"/>
              <w:rPr>
                <w:del w:id="7996" w:author="249326630@qq.com" w:date="2018-12-25T18:25:00Z"/>
                <w:lang w:eastAsia="zh-CN"/>
              </w:rPr>
            </w:pPr>
            <w:del w:id="7997" w:author="249326630@qq.com" w:date="2018-12-25T18:25:00Z">
              <w:r w:rsidDel="00E27A9C">
                <w:rPr>
                  <w:rFonts w:hint="eastAsia"/>
                  <w:lang w:eastAsia="zh-CN"/>
                </w:rPr>
                <w:delText>2</w:delText>
              </w:r>
            </w:del>
          </w:p>
        </w:tc>
        <w:tc>
          <w:tcPr>
            <w:tcW w:w="2268" w:type="dxa"/>
          </w:tcPr>
          <w:p w14:paraId="27ADFEC9" w14:textId="02C318AE" w:rsidR="00D41842" w:rsidDel="00E27A9C" w:rsidRDefault="00D41842" w:rsidP="00CF3095">
            <w:pPr>
              <w:pStyle w:val="Axure0"/>
              <w:ind w:firstLine="360"/>
              <w:rPr>
                <w:del w:id="7998" w:author="249326630@qq.com" w:date="2018-12-25T18:25:00Z"/>
                <w:lang w:eastAsia="zh-CN"/>
              </w:rPr>
            </w:pPr>
            <w:del w:id="7999" w:author="249326630@qq.com" w:date="2018-12-25T18:25:00Z">
              <w:r w:rsidDel="00E27A9C">
                <w:rPr>
                  <w:rFonts w:hint="eastAsia"/>
                  <w:lang w:eastAsia="zh-CN"/>
                </w:rPr>
                <w:delText>取消</w:delText>
              </w:r>
            </w:del>
          </w:p>
        </w:tc>
        <w:tc>
          <w:tcPr>
            <w:tcW w:w="4536" w:type="dxa"/>
          </w:tcPr>
          <w:p w14:paraId="59142958" w14:textId="5E06E52B" w:rsidR="00D41842" w:rsidDel="00E27A9C" w:rsidRDefault="00D41842" w:rsidP="00CF3095">
            <w:pPr>
              <w:pStyle w:val="Axure0"/>
              <w:ind w:firstLine="360"/>
              <w:rPr>
                <w:del w:id="8000" w:author="249326630@qq.com" w:date="2018-12-25T18:25:00Z"/>
                <w:lang w:eastAsia="zh-CN"/>
              </w:rPr>
            </w:pPr>
            <w:del w:id="8001" w:author="249326630@qq.com" w:date="2018-12-25T18:25:00Z">
              <w:r w:rsidDel="00E27A9C">
                <w:rPr>
                  <w:rFonts w:hint="eastAsia"/>
                  <w:lang w:eastAsia="zh-CN"/>
                </w:rPr>
                <w:delText>点击后取消</w:delText>
              </w:r>
              <w:r w:rsidR="002F6C7C" w:rsidDel="00E27A9C">
                <w:rPr>
                  <w:rFonts w:hint="eastAsia"/>
                  <w:lang w:eastAsia="zh-CN"/>
                </w:rPr>
                <w:delText>恢复此</w:delText>
              </w:r>
              <w:r w:rsidR="002F6C7C" w:rsidDel="00E27A9C">
                <w:rPr>
                  <w:lang w:eastAsia="zh-CN"/>
                </w:rPr>
                <w:delText>备份</w:delText>
              </w:r>
            </w:del>
          </w:p>
        </w:tc>
      </w:tr>
      <w:tr w:rsidR="00D41842" w:rsidDel="00E27A9C" w14:paraId="1447DEFD" w14:textId="644D6DDD" w:rsidTr="00CF3095">
        <w:trPr>
          <w:cantSplit/>
          <w:del w:id="8002" w:author="249326630@qq.com" w:date="2018-12-25T18:25:00Z"/>
        </w:trPr>
        <w:tc>
          <w:tcPr>
            <w:tcW w:w="1413" w:type="dxa"/>
          </w:tcPr>
          <w:p w14:paraId="3C8D2BB3" w14:textId="0152C2EF" w:rsidR="00D41842" w:rsidDel="00E27A9C" w:rsidRDefault="00D41842" w:rsidP="00CF3095">
            <w:pPr>
              <w:pStyle w:val="Axure0"/>
              <w:ind w:firstLine="360"/>
              <w:rPr>
                <w:del w:id="8003" w:author="249326630@qq.com" w:date="2018-12-25T18:25:00Z"/>
                <w:lang w:eastAsia="zh-CN"/>
              </w:rPr>
            </w:pPr>
            <w:del w:id="8004" w:author="249326630@qq.com" w:date="2018-12-25T18:25:00Z">
              <w:r w:rsidDel="00E27A9C">
                <w:rPr>
                  <w:rFonts w:hint="eastAsia"/>
                  <w:lang w:eastAsia="zh-CN"/>
                </w:rPr>
                <w:delText>3</w:delText>
              </w:r>
            </w:del>
          </w:p>
        </w:tc>
        <w:tc>
          <w:tcPr>
            <w:tcW w:w="2268" w:type="dxa"/>
          </w:tcPr>
          <w:p w14:paraId="0ED23EFB" w14:textId="1122BA89" w:rsidR="00D41842" w:rsidDel="00E27A9C" w:rsidRDefault="00D41842" w:rsidP="00CF3095">
            <w:pPr>
              <w:pStyle w:val="Axure0"/>
              <w:ind w:firstLine="360"/>
              <w:rPr>
                <w:del w:id="8005" w:author="249326630@qq.com" w:date="2018-12-25T18:25:00Z"/>
                <w:lang w:eastAsia="zh-CN"/>
              </w:rPr>
            </w:pPr>
            <w:del w:id="8006" w:author="249326630@qq.com" w:date="2018-12-25T18:25:00Z">
              <w:r w:rsidDel="00E27A9C">
                <w:rPr>
                  <w:rFonts w:hint="eastAsia"/>
                  <w:lang w:eastAsia="zh-CN"/>
                </w:rPr>
                <w:delText>确认</w:delText>
              </w:r>
            </w:del>
          </w:p>
        </w:tc>
        <w:tc>
          <w:tcPr>
            <w:tcW w:w="4536" w:type="dxa"/>
          </w:tcPr>
          <w:p w14:paraId="32C6EB91" w14:textId="530E3D2B" w:rsidR="00D41842" w:rsidDel="00E27A9C" w:rsidRDefault="00D41842" w:rsidP="00CF3095">
            <w:pPr>
              <w:pStyle w:val="Axure0"/>
              <w:ind w:firstLine="360"/>
              <w:rPr>
                <w:del w:id="8007" w:author="249326630@qq.com" w:date="2018-12-25T18:25:00Z"/>
                <w:lang w:eastAsia="zh-CN"/>
              </w:rPr>
            </w:pPr>
            <w:del w:id="8008" w:author="249326630@qq.com" w:date="2018-12-25T18:25:00Z">
              <w:r w:rsidDel="00E27A9C">
                <w:rPr>
                  <w:rFonts w:hint="eastAsia"/>
                  <w:lang w:eastAsia="zh-CN"/>
                </w:rPr>
                <w:delText>点击后确认</w:delText>
              </w:r>
              <w:r w:rsidR="002F6C7C" w:rsidDel="00E27A9C">
                <w:rPr>
                  <w:rFonts w:hint="eastAsia"/>
                  <w:lang w:eastAsia="zh-CN"/>
                </w:rPr>
                <w:delText>恢复此</w:delText>
              </w:r>
              <w:r w:rsidR="002F6C7C" w:rsidDel="00E27A9C">
                <w:rPr>
                  <w:lang w:eastAsia="zh-CN"/>
                </w:rPr>
                <w:delText>备份</w:delText>
              </w:r>
            </w:del>
          </w:p>
        </w:tc>
      </w:tr>
    </w:tbl>
    <w:p w14:paraId="24424410" w14:textId="097CAFEC" w:rsidR="00D41842" w:rsidRPr="004E5511" w:rsidDel="00E27A9C" w:rsidRDefault="00D41842" w:rsidP="00D41842">
      <w:pPr>
        <w:rPr>
          <w:del w:id="8009" w:author="249326630@qq.com" w:date="2018-12-25T18:25:00Z"/>
        </w:rPr>
      </w:pPr>
    </w:p>
    <w:p w14:paraId="09A8DC87" w14:textId="0F75B526" w:rsidR="00D41842" w:rsidRPr="00D41842" w:rsidDel="00E27A9C" w:rsidRDefault="00D41842" w:rsidP="004B015D">
      <w:pPr>
        <w:rPr>
          <w:del w:id="8010" w:author="249326630@qq.com" w:date="2018-12-25T18:25:00Z"/>
        </w:rPr>
      </w:pPr>
    </w:p>
    <w:p w14:paraId="57EDE6CD" w14:textId="3FE1D490" w:rsidR="004B015D" w:rsidDel="00E27A9C" w:rsidRDefault="008F2F05" w:rsidP="004B015D">
      <w:pPr>
        <w:rPr>
          <w:ins w:id="8011" w:author="HerculesHu" w:date="2017-12-23T23:52:00Z"/>
          <w:del w:id="8012" w:author="249326630@qq.com" w:date="2018-12-25T18:25:00Z"/>
        </w:rPr>
      </w:pPr>
      <w:del w:id="8013" w:author="249326630@qq.com" w:date="2018-12-25T18:25:00Z">
        <w:r w:rsidDel="00E27A9C">
          <w:rPr>
            <w:noProof/>
          </w:rPr>
          <w:drawing>
            <wp:inline distT="0" distB="0" distL="0" distR="0" wp14:anchorId="35CAFFB9" wp14:editId="47C12E41">
              <wp:extent cx="4743450" cy="23622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43450" cy="2362200"/>
                      </a:xfrm>
                      <a:prstGeom prst="rect">
                        <a:avLst/>
                      </a:prstGeom>
                    </pic:spPr>
                  </pic:pic>
                </a:graphicData>
              </a:graphic>
            </wp:inline>
          </w:drawing>
        </w:r>
      </w:del>
    </w:p>
    <w:p w14:paraId="5B95D235" w14:textId="37D4E4C0" w:rsidR="00636C47" w:rsidDel="00E27A9C" w:rsidRDefault="00636C47" w:rsidP="00636C47">
      <w:pPr>
        <w:jc w:val="center"/>
        <w:rPr>
          <w:ins w:id="8014" w:author="HerculesHu" w:date="2017-12-23T23:52:00Z"/>
          <w:del w:id="8015" w:author="249326630@qq.com" w:date="2018-12-25T18:25:00Z"/>
        </w:rPr>
      </w:pPr>
      <w:ins w:id="8016" w:author="HerculesHu" w:date="2017-12-23T23:52:00Z">
        <w:del w:id="8017" w:author="249326630@qq.com" w:date="2018-12-25T18:25:00Z">
          <w:r w:rsidDel="00E27A9C">
            <w:rPr>
              <w:rFonts w:hint="eastAsia"/>
            </w:rPr>
            <w:delText>（电脑</w:delText>
          </w:r>
          <w:r w:rsidDel="00E27A9C">
            <w:delText>版</w:delText>
          </w:r>
          <w:r w:rsidDel="00E27A9C">
            <w:rPr>
              <w:rFonts w:hint="eastAsia"/>
            </w:rPr>
            <w:delText>）</w:delText>
          </w:r>
        </w:del>
      </w:ins>
    </w:p>
    <w:p w14:paraId="0B48039B" w14:textId="7D58669F" w:rsidR="00636C47" w:rsidRPr="004B015D" w:rsidDel="00E27A9C" w:rsidRDefault="00636C47" w:rsidP="004B015D">
      <w:pPr>
        <w:rPr>
          <w:del w:id="8018" w:author="249326630@qq.com" w:date="2018-12-25T18:25:00Z"/>
        </w:rPr>
      </w:pPr>
    </w:p>
    <w:p w14:paraId="7BE18D52" w14:textId="66014D07" w:rsidR="00801E66" w:rsidDel="00E27A9C" w:rsidRDefault="00801E66">
      <w:pPr>
        <w:pStyle w:val="a2"/>
        <w:rPr>
          <w:del w:id="8019" w:author="249326630@qq.com" w:date="2018-12-25T18:25:00Z"/>
        </w:rPr>
      </w:pPr>
      <w:del w:id="8020" w:author="249326630@qq.com" w:date="2018-12-25T18:25:00Z">
        <w:r w:rsidDel="00E27A9C">
          <w:rPr>
            <w:rFonts w:hint="eastAsia"/>
          </w:rPr>
          <w:delText>备份</w:delText>
        </w:r>
        <w:r w:rsidDel="00E27A9C">
          <w:delText>删除</w:delText>
        </w:r>
        <w:r w:rsidDel="00E27A9C">
          <w:rPr>
            <w:rFonts w:hint="eastAsia"/>
          </w:rPr>
          <w:delText>确认</w:delText>
        </w:r>
      </w:del>
    </w:p>
    <w:p w14:paraId="269E2786" w14:textId="5F4C66F4" w:rsidR="002D0F3B" w:rsidDel="00E27A9C" w:rsidRDefault="002D0F3B" w:rsidP="002D0F3B">
      <w:pPr>
        <w:rPr>
          <w:del w:id="8021" w:author="249326630@qq.com" w:date="2018-12-25T18:25:00Z"/>
        </w:rPr>
      </w:pPr>
    </w:p>
    <w:p w14:paraId="3CF1B646" w14:textId="1116885E" w:rsidR="00D41842" w:rsidDel="00E27A9C" w:rsidRDefault="00D41842" w:rsidP="002D0F3B">
      <w:pPr>
        <w:rPr>
          <w:del w:id="8022" w:author="249326630@qq.com" w:date="2018-12-25T18:25:00Z"/>
        </w:rPr>
      </w:pPr>
    </w:p>
    <w:p w14:paraId="1F9E3C90" w14:textId="287A3CF1" w:rsidR="00D41842" w:rsidDel="00E27A9C" w:rsidRDefault="00D41842" w:rsidP="00D41842">
      <w:pPr>
        <w:rPr>
          <w:del w:id="8023" w:author="249326630@qq.com" w:date="2018-12-25T18:25:00Z"/>
        </w:rPr>
      </w:pPr>
    </w:p>
    <w:tbl>
      <w:tblPr>
        <w:tblStyle w:val="Axure1"/>
        <w:tblpPr w:leftFromText="180" w:rightFromText="180" w:vertAnchor="text" w:horzAnchor="margin" w:tblpY="-18"/>
        <w:tblW w:w="0" w:type="auto"/>
        <w:tblLook w:val="04A0" w:firstRow="1" w:lastRow="0" w:firstColumn="1" w:lastColumn="0" w:noHBand="0" w:noVBand="1"/>
      </w:tblPr>
      <w:tblGrid>
        <w:gridCol w:w="1413"/>
        <w:gridCol w:w="2268"/>
        <w:gridCol w:w="4536"/>
      </w:tblGrid>
      <w:tr w:rsidR="00D41842" w:rsidDel="00E27A9C" w14:paraId="48C12DE2" w14:textId="02C725EE" w:rsidTr="00CF3095">
        <w:trPr>
          <w:cnfStyle w:val="100000000000" w:firstRow="1" w:lastRow="0" w:firstColumn="0" w:lastColumn="0" w:oddVBand="0" w:evenVBand="0" w:oddHBand="0" w:evenHBand="0" w:firstRowFirstColumn="0" w:firstRowLastColumn="0" w:lastRowFirstColumn="0" w:lastRowLastColumn="0"/>
          <w:cantSplit/>
          <w:tblHeader/>
          <w:del w:id="8024" w:author="249326630@qq.com" w:date="2018-12-25T18:25:00Z"/>
        </w:trPr>
        <w:tc>
          <w:tcPr>
            <w:tcW w:w="1413" w:type="dxa"/>
          </w:tcPr>
          <w:p w14:paraId="14862B2B" w14:textId="065118FE" w:rsidR="00D41842" w:rsidDel="00E27A9C" w:rsidRDefault="00D41842" w:rsidP="00CF3095">
            <w:pPr>
              <w:pStyle w:val="Axure"/>
              <w:ind w:firstLine="360"/>
              <w:rPr>
                <w:del w:id="8025" w:author="249326630@qq.com" w:date="2018-12-25T18:25:00Z"/>
              </w:rPr>
            </w:pPr>
            <w:del w:id="8026" w:author="249326630@qq.com" w:date="2018-12-25T18:25:00Z">
              <w:r w:rsidDel="00E27A9C">
                <w:delText>脚注</w:delText>
              </w:r>
            </w:del>
          </w:p>
        </w:tc>
        <w:tc>
          <w:tcPr>
            <w:tcW w:w="2268" w:type="dxa"/>
          </w:tcPr>
          <w:p w14:paraId="7A32D5B4" w14:textId="42ED3B0B" w:rsidR="00D41842" w:rsidDel="00E27A9C" w:rsidRDefault="00D41842" w:rsidP="00CF3095">
            <w:pPr>
              <w:pStyle w:val="Axure"/>
              <w:ind w:firstLine="360"/>
              <w:rPr>
                <w:del w:id="8027" w:author="249326630@qq.com" w:date="2018-12-25T18:25:00Z"/>
              </w:rPr>
            </w:pPr>
            <w:del w:id="8028" w:author="249326630@qq.com" w:date="2018-12-25T18:25:00Z">
              <w:r w:rsidDel="00E27A9C">
                <w:delText>名称</w:delText>
              </w:r>
            </w:del>
          </w:p>
        </w:tc>
        <w:tc>
          <w:tcPr>
            <w:tcW w:w="4536" w:type="dxa"/>
          </w:tcPr>
          <w:p w14:paraId="0B3D465E" w14:textId="741272B3" w:rsidR="00D41842" w:rsidDel="00E27A9C" w:rsidRDefault="00D41842" w:rsidP="00CF3095">
            <w:pPr>
              <w:pStyle w:val="Axure"/>
              <w:tabs>
                <w:tab w:val="left" w:pos="1190"/>
              </w:tabs>
              <w:ind w:firstLine="360"/>
              <w:rPr>
                <w:del w:id="8029" w:author="249326630@qq.com" w:date="2018-12-25T18:25:00Z"/>
              </w:rPr>
            </w:pPr>
            <w:del w:id="8030" w:author="249326630@qq.com" w:date="2018-12-25T18:25:00Z">
              <w:r w:rsidDel="00E27A9C">
                <w:delText>交互</w:delText>
              </w:r>
              <w:r w:rsidDel="00E27A9C">
                <w:tab/>
              </w:r>
            </w:del>
          </w:p>
        </w:tc>
      </w:tr>
      <w:tr w:rsidR="00D41842" w:rsidDel="00E27A9C" w14:paraId="29C6BA5B" w14:textId="714C1FAE" w:rsidTr="00CF3095">
        <w:trPr>
          <w:cantSplit/>
          <w:del w:id="8031" w:author="249326630@qq.com" w:date="2018-12-25T18:25:00Z"/>
        </w:trPr>
        <w:tc>
          <w:tcPr>
            <w:tcW w:w="1413" w:type="dxa"/>
          </w:tcPr>
          <w:p w14:paraId="360A179C" w14:textId="7AF28B33" w:rsidR="00D41842" w:rsidDel="00E27A9C" w:rsidRDefault="00D41842" w:rsidP="00CF3095">
            <w:pPr>
              <w:pStyle w:val="Axure0"/>
              <w:ind w:firstLine="360"/>
              <w:rPr>
                <w:del w:id="8032" w:author="249326630@qq.com" w:date="2018-12-25T18:25:00Z"/>
              </w:rPr>
            </w:pPr>
            <w:del w:id="8033" w:author="249326630@qq.com" w:date="2018-12-25T18:25:00Z">
              <w:r w:rsidDel="00E27A9C">
                <w:delText>1</w:delText>
              </w:r>
            </w:del>
          </w:p>
        </w:tc>
        <w:tc>
          <w:tcPr>
            <w:tcW w:w="2268" w:type="dxa"/>
          </w:tcPr>
          <w:p w14:paraId="3C3893B7" w14:textId="518CDD68" w:rsidR="00D41842" w:rsidDel="00E27A9C" w:rsidRDefault="00D41842" w:rsidP="00CF3095">
            <w:pPr>
              <w:pStyle w:val="Axure0"/>
              <w:ind w:firstLine="360"/>
              <w:rPr>
                <w:del w:id="8034" w:author="249326630@qq.com" w:date="2018-12-25T18:25:00Z"/>
              </w:rPr>
            </w:pPr>
            <w:del w:id="8035" w:author="249326630@qq.com" w:date="2018-12-25T18:25:00Z">
              <w:r w:rsidDel="00E27A9C">
                <w:rPr>
                  <w:rFonts w:hint="eastAsia"/>
                  <w:lang w:eastAsia="zh-CN"/>
                </w:rPr>
                <w:delText>关闭</w:delText>
              </w:r>
            </w:del>
          </w:p>
        </w:tc>
        <w:tc>
          <w:tcPr>
            <w:tcW w:w="4536" w:type="dxa"/>
          </w:tcPr>
          <w:p w14:paraId="6187975D" w14:textId="63849B71" w:rsidR="00D41842" w:rsidDel="00E27A9C" w:rsidRDefault="00D41842" w:rsidP="00CF3095">
            <w:pPr>
              <w:pStyle w:val="Axure0"/>
              <w:ind w:firstLine="360"/>
              <w:rPr>
                <w:del w:id="8036" w:author="249326630@qq.com" w:date="2018-12-25T18:25:00Z"/>
                <w:lang w:eastAsia="zh-CN"/>
              </w:rPr>
            </w:pPr>
            <w:del w:id="8037" w:author="249326630@qq.com" w:date="2018-12-25T18:25:00Z">
              <w:r w:rsidDel="00E27A9C">
                <w:rPr>
                  <w:rFonts w:hint="eastAsia"/>
                  <w:lang w:eastAsia="zh-CN"/>
                </w:rPr>
                <w:delText>点击后取消删除此</w:delText>
              </w:r>
              <w:r w:rsidR="002F6C7C" w:rsidDel="00E27A9C">
                <w:rPr>
                  <w:rFonts w:hint="eastAsia"/>
                  <w:lang w:eastAsia="zh-CN"/>
                </w:rPr>
                <w:delText>备份</w:delText>
              </w:r>
            </w:del>
          </w:p>
        </w:tc>
      </w:tr>
      <w:tr w:rsidR="00D41842" w:rsidDel="00E27A9C" w14:paraId="0DF10E56" w14:textId="2939061A" w:rsidTr="00CF3095">
        <w:trPr>
          <w:cnfStyle w:val="000000010000" w:firstRow="0" w:lastRow="0" w:firstColumn="0" w:lastColumn="0" w:oddVBand="0" w:evenVBand="0" w:oddHBand="0" w:evenHBand="1" w:firstRowFirstColumn="0" w:firstRowLastColumn="0" w:lastRowFirstColumn="0" w:lastRowLastColumn="0"/>
          <w:cantSplit/>
          <w:del w:id="8038" w:author="249326630@qq.com" w:date="2018-12-25T18:25:00Z"/>
        </w:trPr>
        <w:tc>
          <w:tcPr>
            <w:tcW w:w="1413" w:type="dxa"/>
          </w:tcPr>
          <w:p w14:paraId="47E7FA4B" w14:textId="0BEDA7AC" w:rsidR="00D41842" w:rsidDel="00E27A9C" w:rsidRDefault="00D41842" w:rsidP="00CF3095">
            <w:pPr>
              <w:pStyle w:val="Axure0"/>
              <w:ind w:firstLine="360"/>
              <w:rPr>
                <w:del w:id="8039" w:author="249326630@qq.com" w:date="2018-12-25T18:25:00Z"/>
                <w:lang w:eastAsia="zh-CN"/>
              </w:rPr>
            </w:pPr>
            <w:del w:id="8040" w:author="249326630@qq.com" w:date="2018-12-25T18:25:00Z">
              <w:r w:rsidDel="00E27A9C">
                <w:rPr>
                  <w:rFonts w:hint="eastAsia"/>
                  <w:lang w:eastAsia="zh-CN"/>
                </w:rPr>
                <w:delText>2</w:delText>
              </w:r>
            </w:del>
          </w:p>
        </w:tc>
        <w:tc>
          <w:tcPr>
            <w:tcW w:w="2268" w:type="dxa"/>
          </w:tcPr>
          <w:p w14:paraId="2979E2CB" w14:textId="1974DDFF" w:rsidR="00D41842" w:rsidDel="00E27A9C" w:rsidRDefault="00D41842" w:rsidP="00CF3095">
            <w:pPr>
              <w:pStyle w:val="Axure0"/>
              <w:ind w:firstLine="360"/>
              <w:rPr>
                <w:del w:id="8041" w:author="249326630@qq.com" w:date="2018-12-25T18:25:00Z"/>
                <w:lang w:eastAsia="zh-CN"/>
              </w:rPr>
            </w:pPr>
            <w:del w:id="8042" w:author="249326630@qq.com" w:date="2018-12-25T18:25:00Z">
              <w:r w:rsidDel="00E27A9C">
                <w:rPr>
                  <w:rFonts w:hint="eastAsia"/>
                  <w:lang w:eastAsia="zh-CN"/>
                </w:rPr>
                <w:delText>取消</w:delText>
              </w:r>
            </w:del>
          </w:p>
        </w:tc>
        <w:tc>
          <w:tcPr>
            <w:tcW w:w="4536" w:type="dxa"/>
          </w:tcPr>
          <w:p w14:paraId="43FE4D87" w14:textId="25B844ED" w:rsidR="00D41842" w:rsidDel="00E27A9C" w:rsidRDefault="00D41842" w:rsidP="00CF3095">
            <w:pPr>
              <w:pStyle w:val="Axure0"/>
              <w:ind w:firstLine="360"/>
              <w:rPr>
                <w:del w:id="8043" w:author="249326630@qq.com" w:date="2018-12-25T18:25:00Z"/>
                <w:lang w:eastAsia="zh-CN"/>
              </w:rPr>
            </w:pPr>
            <w:del w:id="8044" w:author="249326630@qq.com" w:date="2018-12-25T18:25:00Z">
              <w:r w:rsidDel="00E27A9C">
                <w:rPr>
                  <w:rFonts w:hint="eastAsia"/>
                  <w:lang w:eastAsia="zh-CN"/>
                </w:rPr>
                <w:delText>点击后取消删除</w:delText>
              </w:r>
              <w:r w:rsidR="002F6C7C" w:rsidDel="00E27A9C">
                <w:rPr>
                  <w:rFonts w:hint="eastAsia"/>
                  <w:lang w:eastAsia="zh-CN"/>
                </w:rPr>
                <w:delText>此备份</w:delText>
              </w:r>
            </w:del>
          </w:p>
        </w:tc>
      </w:tr>
      <w:tr w:rsidR="00D41842" w:rsidDel="00E27A9C" w14:paraId="03BE7E4B" w14:textId="452BB84E" w:rsidTr="00CF3095">
        <w:trPr>
          <w:cantSplit/>
          <w:del w:id="8045" w:author="249326630@qq.com" w:date="2018-12-25T18:25:00Z"/>
        </w:trPr>
        <w:tc>
          <w:tcPr>
            <w:tcW w:w="1413" w:type="dxa"/>
          </w:tcPr>
          <w:p w14:paraId="73BFA7FF" w14:textId="587C7796" w:rsidR="00D41842" w:rsidDel="00E27A9C" w:rsidRDefault="00D41842" w:rsidP="00CF3095">
            <w:pPr>
              <w:pStyle w:val="Axure0"/>
              <w:ind w:firstLine="360"/>
              <w:rPr>
                <w:del w:id="8046" w:author="249326630@qq.com" w:date="2018-12-25T18:25:00Z"/>
                <w:lang w:eastAsia="zh-CN"/>
              </w:rPr>
            </w:pPr>
            <w:del w:id="8047" w:author="249326630@qq.com" w:date="2018-12-25T18:25:00Z">
              <w:r w:rsidDel="00E27A9C">
                <w:rPr>
                  <w:rFonts w:hint="eastAsia"/>
                  <w:lang w:eastAsia="zh-CN"/>
                </w:rPr>
                <w:delText>3</w:delText>
              </w:r>
            </w:del>
          </w:p>
        </w:tc>
        <w:tc>
          <w:tcPr>
            <w:tcW w:w="2268" w:type="dxa"/>
          </w:tcPr>
          <w:p w14:paraId="1A9CC8AA" w14:textId="5CDE9755" w:rsidR="00D41842" w:rsidDel="00E27A9C" w:rsidRDefault="00D41842" w:rsidP="00CF3095">
            <w:pPr>
              <w:pStyle w:val="Axure0"/>
              <w:ind w:firstLine="360"/>
              <w:rPr>
                <w:del w:id="8048" w:author="249326630@qq.com" w:date="2018-12-25T18:25:00Z"/>
                <w:lang w:eastAsia="zh-CN"/>
              </w:rPr>
            </w:pPr>
            <w:del w:id="8049" w:author="249326630@qq.com" w:date="2018-12-25T18:25:00Z">
              <w:r w:rsidDel="00E27A9C">
                <w:rPr>
                  <w:rFonts w:hint="eastAsia"/>
                  <w:lang w:eastAsia="zh-CN"/>
                </w:rPr>
                <w:delText>确认</w:delText>
              </w:r>
            </w:del>
          </w:p>
        </w:tc>
        <w:tc>
          <w:tcPr>
            <w:tcW w:w="4536" w:type="dxa"/>
          </w:tcPr>
          <w:p w14:paraId="0BCAF24F" w14:textId="6C7AFC3E" w:rsidR="00D41842" w:rsidDel="00E27A9C" w:rsidRDefault="00D41842" w:rsidP="00CF3095">
            <w:pPr>
              <w:pStyle w:val="Axure0"/>
              <w:ind w:firstLine="360"/>
              <w:rPr>
                <w:del w:id="8050" w:author="249326630@qq.com" w:date="2018-12-25T18:25:00Z"/>
                <w:lang w:eastAsia="zh-CN"/>
              </w:rPr>
            </w:pPr>
            <w:del w:id="8051" w:author="249326630@qq.com" w:date="2018-12-25T18:25:00Z">
              <w:r w:rsidDel="00E27A9C">
                <w:rPr>
                  <w:rFonts w:hint="eastAsia"/>
                  <w:lang w:eastAsia="zh-CN"/>
                </w:rPr>
                <w:delText>点击后确认删除</w:delText>
              </w:r>
              <w:r w:rsidR="002F6C7C" w:rsidDel="00E27A9C">
                <w:rPr>
                  <w:rFonts w:hint="eastAsia"/>
                  <w:lang w:eastAsia="zh-CN"/>
                </w:rPr>
                <w:delText>此备份</w:delText>
              </w:r>
            </w:del>
          </w:p>
        </w:tc>
      </w:tr>
    </w:tbl>
    <w:p w14:paraId="3DFFC290" w14:textId="394A63D3" w:rsidR="00D41842" w:rsidRPr="004E5511" w:rsidDel="00E27A9C" w:rsidRDefault="00D41842" w:rsidP="00D41842">
      <w:pPr>
        <w:rPr>
          <w:del w:id="8052" w:author="249326630@qq.com" w:date="2018-12-25T18:25:00Z"/>
        </w:rPr>
      </w:pPr>
    </w:p>
    <w:p w14:paraId="7B0D2ED9" w14:textId="75E4672C" w:rsidR="00D41842" w:rsidRPr="00D41842" w:rsidDel="00E27A9C" w:rsidRDefault="00D41842" w:rsidP="002D0F3B">
      <w:pPr>
        <w:rPr>
          <w:del w:id="8053" w:author="249326630@qq.com" w:date="2018-12-25T18:25:00Z"/>
        </w:rPr>
      </w:pPr>
    </w:p>
    <w:p w14:paraId="29A5891A" w14:textId="60FA3303" w:rsidR="002D0F3B" w:rsidDel="00E27A9C" w:rsidRDefault="002D0F3B" w:rsidP="002D0F3B">
      <w:pPr>
        <w:rPr>
          <w:ins w:id="8054" w:author="HerculesHu" w:date="2017-12-23T23:52:00Z"/>
          <w:del w:id="8055" w:author="249326630@qq.com" w:date="2018-12-25T18:25:00Z"/>
        </w:rPr>
      </w:pPr>
      <w:del w:id="8056" w:author="249326630@qq.com" w:date="2018-12-25T18:25:00Z">
        <w:r w:rsidDel="00E27A9C">
          <w:rPr>
            <w:noProof/>
          </w:rPr>
          <w:drawing>
            <wp:inline distT="0" distB="0" distL="0" distR="0" wp14:anchorId="1BCD2379" wp14:editId="27D691AE">
              <wp:extent cx="4686300" cy="230505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686300" cy="2305050"/>
                      </a:xfrm>
                      <a:prstGeom prst="rect">
                        <a:avLst/>
                      </a:prstGeom>
                    </pic:spPr>
                  </pic:pic>
                </a:graphicData>
              </a:graphic>
            </wp:inline>
          </w:drawing>
        </w:r>
      </w:del>
    </w:p>
    <w:p w14:paraId="21909137" w14:textId="4B47F4F9" w:rsidR="00636C47" w:rsidDel="00E27A9C" w:rsidRDefault="00636C47" w:rsidP="00636C47">
      <w:pPr>
        <w:jc w:val="center"/>
        <w:rPr>
          <w:ins w:id="8057" w:author="HerculesHu" w:date="2017-12-23T23:52:00Z"/>
          <w:del w:id="8058" w:author="249326630@qq.com" w:date="2018-12-25T18:25:00Z"/>
        </w:rPr>
      </w:pPr>
      <w:ins w:id="8059" w:author="HerculesHu" w:date="2017-12-23T23:52:00Z">
        <w:del w:id="8060" w:author="249326630@qq.com" w:date="2018-12-25T18:25:00Z">
          <w:r w:rsidDel="00E27A9C">
            <w:rPr>
              <w:rFonts w:hint="eastAsia"/>
            </w:rPr>
            <w:delText>（电脑</w:delText>
          </w:r>
          <w:r w:rsidDel="00E27A9C">
            <w:delText>版</w:delText>
          </w:r>
          <w:r w:rsidDel="00E27A9C">
            <w:rPr>
              <w:rFonts w:hint="eastAsia"/>
            </w:rPr>
            <w:delText>）</w:delText>
          </w:r>
        </w:del>
      </w:ins>
    </w:p>
    <w:p w14:paraId="192E7CD7" w14:textId="228DE24E" w:rsidR="00636C47" w:rsidDel="00E27A9C" w:rsidRDefault="00636C47" w:rsidP="002D0F3B">
      <w:pPr>
        <w:rPr>
          <w:del w:id="8061" w:author="249326630@qq.com" w:date="2018-12-25T18:25:00Z"/>
        </w:rPr>
      </w:pPr>
    </w:p>
    <w:p w14:paraId="4D243F9B" w14:textId="382F88C1" w:rsidR="004144B4" w:rsidDel="00E27A9C" w:rsidRDefault="004144B4" w:rsidP="002D0F3B">
      <w:pPr>
        <w:rPr>
          <w:del w:id="8062" w:author="249326630@qq.com" w:date="2018-12-25T18:25:00Z"/>
        </w:rPr>
      </w:pPr>
    </w:p>
    <w:p w14:paraId="45779C40" w14:textId="129E135B" w:rsidR="004144B4" w:rsidDel="00E27A9C" w:rsidRDefault="004144B4" w:rsidP="002D0F3B">
      <w:pPr>
        <w:rPr>
          <w:del w:id="8063" w:author="249326630@qq.com" w:date="2018-12-25T18:25:00Z"/>
        </w:rPr>
      </w:pPr>
    </w:p>
    <w:p w14:paraId="323E1B06" w14:textId="0D94E81D" w:rsidR="004144B4" w:rsidDel="00E27A9C" w:rsidRDefault="004144B4">
      <w:pPr>
        <w:pStyle w:val="a1"/>
        <w:rPr>
          <w:del w:id="8064" w:author="249326630@qq.com" w:date="2018-12-25T18:25:00Z"/>
        </w:rPr>
      </w:pPr>
      <w:del w:id="8065" w:author="249326630@qq.com" w:date="2018-12-25T18:25:00Z">
        <w:r w:rsidDel="00E27A9C">
          <w:rPr>
            <w:rFonts w:hint="eastAsia"/>
          </w:rPr>
          <w:delText>管理</w:delText>
        </w:r>
        <w:r w:rsidDel="00E27A9C">
          <w:delText>员</w:delText>
        </w:r>
        <w:r w:rsidDel="00E27A9C">
          <w:rPr>
            <w:rFonts w:hint="eastAsia"/>
          </w:rPr>
          <w:delText>具体</w:delText>
        </w:r>
        <w:r w:rsidDel="00E27A9C">
          <w:delText>帖子页</w:delText>
        </w:r>
      </w:del>
    </w:p>
    <w:p w14:paraId="1A83E6EE" w14:textId="3088FB3E" w:rsidR="004144B4" w:rsidDel="00E27A9C" w:rsidRDefault="00E92B1D" w:rsidP="004144B4">
      <w:pPr>
        <w:rPr>
          <w:del w:id="8066" w:author="249326630@qq.com" w:date="2018-12-25T18:25:00Z"/>
        </w:rPr>
      </w:pPr>
      <w:del w:id="8067" w:author="249326630@qq.com" w:date="2018-12-25T18:25:00Z">
        <w:r w:rsidDel="00E27A9C">
          <w:rPr>
            <w:rFonts w:hint="eastAsia"/>
          </w:rPr>
          <w:delText>这里</w:delText>
        </w:r>
        <w:r w:rsidR="004144B4" w:rsidDel="00E27A9C">
          <w:rPr>
            <w:rFonts w:hint="eastAsia"/>
          </w:rPr>
          <w:delText>只列举</w:delText>
        </w:r>
        <w:r w:rsidR="004144B4" w:rsidDel="00E27A9C">
          <w:delText>有关管理员的操作，其余功能见帖子</w:delText>
        </w:r>
        <w:r w:rsidR="004144B4" w:rsidDel="00E27A9C">
          <w:rPr>
            <w:rFonts w:hint="eastAsia"/>
          </w:rPr>
          <w:delText>详情</w:delText>
        </w:r>
        <w:r w:rsidR="004144B4" w:rsidDel="00E27A9C">
          <w:delText>页</w:delText>
        </w:r>
      </w:del>
    </w:p>
    <w:p w14:paraId="4E653417" w14:textId="121B4581" w:rsidR="0090660D" w:rsidDel="00E27A9C" w:rsidRDefault="0090660D" w:rsidP="0090660D">
      <w:pPr>
        <w:rPr>
          <w:del w:id="8068" w:author="249326630@qq.com" w:date="2018-12-25T18:25:00Z"/>
        </w:rPr>
      </w:pPr>
    </w:p>
    <w:tbl>
      <w:tblPr>
        <w:tblStyle w:val="Axure1"/>
        <w:tblpPr w:leftFromText="180" w:rightFromText="180" w:vertAnchor="text" w:horzAnchor="margin" w:tblpY="-18"/>
        <w:tblW w:w="0" w:type="auto"/>
        <w:tblLook w:val="04A0" w:firstRow="1" w:lastRow="0" w:firstColumn="1" w:lastColumn="0" w:noHBand="0" w:noVBand="1"/>
      </w:tblPr>
      <w:tblGrid>
        <w:gridCol w:w="1413"/>
        <w:gridCol w:w="2268"/>
        <w:gridCol w:w="4536"/>
      </w:tblGrid>
      <w:tr w:rsidR="0090660D" w:rsidDel="00E27A9C" w14:paraId="657E3B11" w14:textId="710A0334" w:rsidTr="00CF3095">
        <w:trPr>
          <w:cnfStyle w:val="100000000000" w:firstRow="1" w:lastRow="0" w:firstColumn="0" w:lastColumn="0" w:oddVBand="0" w:evenVBand="0" w:oddHBand="0" w:evenHBand="0" w:firstRowFirstColumn="0" w:firstRowLastColumn="0" w:lastRowFirstColumn="0" w:lastRowLastColumn="0"/>
          <w:cantSplit/>
          <w:tblHeader/>
          <w:del w:id="8069" w:author="249326630@qq.com" w:date="2018-12-25T18:25:00Z"/>
        </w:trPr>
        <w:tc>
          <w:tcPr>
            <w:tcW w:w="1413" w:type="dxa"/>
          </w:tcPr>
          <w:p w14:paraId="1B8C3B70" w14:textId="0C552420" w:rsidR="0090660D" w:rsidDel="00E27A9C" w:rsidRDefault="0090660D" w:rsidP="00CF3095">
            <w:pPr>
              <w:pStyle w:val="Axure"/>
              <w:ind w:firstLine="360"/>
              <w:rPr>
                <w:del w:id="8070" w:author="249326630@qq.com" w:date="2018-12-25T18:25:00Z"/>
              </w:rPr>
            </w:pPr>
            <w:del w:id="8071" w:author="249326630@qq.com" w:date="2018-12-25T18:25:00Z">
              <w:r w:rsidDel="00E27A9C">
                <w:delText>脚注</w:delText>
              </w:r>
            </w:del>
          </w:p>
        </w:tc>
        <w:tc>
          <w:tcPr>
            <w:tcW w:w="2268" w:type="dxa"/>
          </w:tcPr>
          <w:p w14:paraId="6DD0EC6F" w14:textId="6F12255B" w:rsidR="0090660D" w:rsidDel="00E27A9C" w:rsidRDefault="0090660D" w:rsidP="00CF3095">
            <w:pPr>
              <w:pStyle w:val="Axure"/>
              <w:ind w:firstLine="360"/>
              <w:rPr>
                <w:del w:id="8072" w:author="249326630@qq.com" w:date="2018-12-25T18:25:00Z"/>
              </w:rPr>
            </w:pPr>
            <w:del w:id="8073" w:author="249326630@qq.com" w:date="2018-12-25T18:25:00Z">
              <w:r w:rsidDel="00E27A9C">
                <w:delText>名称</w:delText>
              </w:r>
            </w:del>
          </w:p>
        </w:tc>
        <w:tc>
          <w:tcPr>
            <w:tcW w:w="4536" w:type="dxa"/>
          </w:tcPr>
          <w:p w14:paraId="030B59BC" w14:textId="1A16A022" w:rsidR="0090660D" w:rsidDel="00E27A9C" w:rsidRDefault="0090660D" w:rsidP="00CF3095">
            <w:pPr>
              <w:pStyle w:val="Axure"/>
              <w:tabs>
                <w:tab w:val="left" w:pos="1190"/>
              </w:tabs>
              <w:ind w:firstLine="360"/>
              <w:rPr>
                <w:del w:id="8074" w:author="249326630@qq.com" w:date="2018-12-25T18:25:00Z"/>
              </w:rPr>
            </w:pPr>
            <w:del w:id="8075" w:author="249326630@qq.com" w:date="2018-12-25T18:25:00Z">
              <w:r w:rsidDel="00E27A9C">
                <w:delText>交互</w:delText>
              </w:r>
              <w:r w:rsidDel="00E27A9C">
                <w:tab/>
              </w:r>
            </w:del>
          </w:p>
        </w:tc>
      </w:tr>
      <w:tr w:rsidR="0090660D" w:rsidDel="00E27A9C" w14:paraId="3A90B5C7" w14:textId="2DBD864E" w:rsidTr="00CF3095">
        <w:trPr>
          <w:cantSplit/>
          <w:del w:id="8076" w:author="249326630@qq.com" w:date="2018-12-25T18:25:00Z"/>
        </w:trPr>
        <w:tc>
          <w:tcPr>
            <w:tcW w:w="1413" w:type="dxa"/>
          </w:tcPr>
          <w:p w14:paraId="36ACD6BE" w14:textId="66B7485D" w:rsidR="0090660D" w:rsidDel="00E27A9C" w:rsidRDefault="0090660D" w:rsidP="00CF3095">
            <w:pPr>
              <w:pStyle w:val="Axure0"/>
              <w:ind w:firstLine="360"/>
              <w:rPr>
                <w:del w:id="8077" w:author="249326630@qq.com" w:date="2018-12-25T18:25:00Z"/>
              </w:rPr>
            </w:pPr>
            <w:del w:id="8078" w:author="249326630@qq.com" w:date="2018-12-25T18:25:00Z">
              <w:r w:rsidDel="00E27A9C">
                <w:delText>1</w:delText>
              </w:r>
            </w:del>
          </w:p>
        </w:tc>
        <w:tc>
          <w:tcPr>
            <w:tcW w:w="2268" w:type="dxa"/>
          </w:tcPr>
          <w:p w14:paraId="1FB70028" w14:textId="1C6371B0" w:rsidR="0090660D" w:rsidDel="00E27A9C" w:rsidRDefault="0090660D" w:rsidP="00CF3095">
            <w:pPr>
              <w:pStyle w:val="Axure0"/>
              <w:ind w:firstLine="360"/>
              <w:rPr>
                <w:del w:id="8079" w:author="249326630@qq.com" w:date="2018-12-25T18:25:00Z"/>
              </w:rPr>
            </w:pPr>
            <w:del w:id="8080" w:author="249326630@qq.com" w:date="2018-12-25T18:25:00Z">
              <w:r w:rsidDel="00E27A9C">
                <w:rPr>
                  <w:rFonts w:hint="eastAsia"/>
                  <w:lang w:eastAsia="zh-CN"/>
                </w:rPr>
                <w:delText>删除主题</w:delText>
              </w:r>
            </w:del>
          </w:p>
        </w:tc>
        <w:tc>
          <w:tcPr>
            <w:tcW w:w="4536" w:type="dxa"/>
          </w:tcPr>
          <w:p w14:paraId="4A8DBCCC" w14:textId="4318E95E" w:rsidR="0090660D" w:rsidDel="00E27A9C" w:rsidRDefault="0090660D" w:rsidP="0090660D">
            <w:pPr>
              <w:pStyle w:val="Axure0"/>
              <w:ind w:firstLine="360"/>
              <w:rPr>
                <w:del w:id="8081" w:author="249326630@qq.com" w:date="2018-12-25T18:25:00Z"/>
                <w:lang w:eastAsia="zh-CN"/>
              </w:rPr>
            </w:pPr>
            <w:del w:id="8082" w:author="249326630@qq.com" w:date="2018-12-25T18:25:00Z">
              <w:r w:rsidDel="00E27A9C">
                <w:rPr>
                  <w:rFonts w:hint="eastAsia"/>
                  <w:lang w:eastAsia="zh-CN"/>
                </w:rPr>
                <w:delText>点击后</w:delText>
              </w:r>
              <w:r w:rsidR="00590B2A" w:rsidDel="00E27A9C">
                <w:rPr>
                  <w:rFonts w:hint="eastAsia"/>
                  <w:lang w:eastAsia="zh-CN"/>
                </w:rPr>
                <w:delText>直接</w:delText>
              </w:r>
              <w:r w:rsidDel="00E27A9C">
                <w:rPr>
                  <w:rFonts w:hint="eastAsia"/>
                  <w:lang w:eastAsia="zh-CN"/>
                </w:rPr>
                <w:delText>删除整个主题</w:delText>
              </w:r>
              <w:r w:rsidDel="00E27A9C">
                <w:rPr>
                  <w:lang w:eastAsia="zh-CN"/>
                </w:rPr>
                <w:delText>帖子</w:delText>
              </w:r>
            </w:del>
          </w:p>
        </w:tc>
      </w:tr>
      <w:tr w:rsidR="0090660D" w:rsidDel="00E27A9C" w14:paraId="2A24DB63" w14:textId="768E99CE" w:rsidTr="00CF3095">
        <w:trPr>
          <w:cnfStyle w:val="000000010000" w:firstRow="0" w:lastRow="0" w:firstColumn="0" w:lastColumn="0" w:oddVBand="0" w:evenVBand="0" w:oddHBand="0" w:evenHBand="1" w:firstRowFirstColumn="0" w:firstRowLastColumn="0" w:lastRowFirstColumn="0" w:lastRowLastColumn="0"/>
          <w:cantSplit/>
          <w:del w:id="8083" w:author="249326630@qq.com" w:date="2018-12-25T18:25:00Z"/>
        </w:trPr>
        <w:tc>
          <w:tcPr>
            <w:tcW w:w="1413" w:type="dxa"/>
          </w:tcPr>
          <w:p w14:paraId="5C9A5AB3" w14:textId="62873DF2" w:rsidR="0090660D" w:rsidDel="00E27A9C" w:rsidRDefault="0090660D" w:rsidP="00CF3095">
            <w:pPr>
              <w:pStyle w:val="Axure0"/>
              <w:ind w:firstLine="360"/>
              <w:rPr>
                <w:del w:id="8084" w:author="249326630@qq.com" w:date="2018-12-25T18:25:00Z"/>
                <w:lang w:eastAsia="zh-CN"/>
              </w:rPr>
            </w:pPr>
            <w:del w:id="8085" w:author="249326630@qq.com" w:date="2018-12-25T18:25:00Z">
              <w:r w:rsidDel="00E27A9C">
                <w:rPr>
                  <w:rFonts w:hint="eastAsia"/>
                  <w:lang w:eastAsia="zh-CN"/>
                </w:rPr>
                <w:delText>2</w:delText>
              </w:r>
            </w:del>
          </w:p>
        </w:tc>
        <w:tc>
          <w:tcPr>
            <w:tcW w:w="2268" w:type="dxa"/>
          </w:tcPr>
          <w:p w14:paraId="289662D7" w14:textId="0207D7EE" w:rsidR="0090660D" w:rsidDel="00E27A9C" w:rsidRDefault="0090660D" w:rsidP="00CF3095">
            <w:pPr>
              <w:pStyle w:val="Axure0"/>
              <w:ind w:firstLine="360"/>
              <w:rPr>
                <w:del w:id="8086" w:author="249326630@qq.com" w:date="2018-12-25T18:25:00Z"/>
                <w:lang w:eastAsia="zh-CN"/>
              </w:rPr>
            </w:pPr>
            <w:del w:id="8087" w:author="249326630@qq.com" w:date="2018-12-25T18:25:00Z">
              <w:r w:rsidDel="00E27A9C">
                <w:rPr>
                  <w:rFonts w:hint="eastAsia"/>
                  <w:lang w:eastAsia="zh-CN"/>
                </w:rPr>
                <w:delText>置顶按钮</w:delText>
              </w:r>
            </w:del>
          </w:p>
        </w:tc>
        <w:tc>
          <w:tcPr>
            <w:tcW w:w="4536" w:type="dxa"/>
          </w:tcPr>
          <w:p w14:paraId="2C5A9578" w14:textId="153D9520" w:rsidR="0090660D" w:rsidDel="00E27A9C" w:rsidRDefault="0090660D" w:rsidP="0090660D">
            <w:pPr>
              <w:pStyle w:val="Axure0"/>
              <w:ind w:firstLine="360"/>
              <w:rPr>
                <w:del w:id="8088" w:author="249326630@qq.com" w:date="2018-12-25T18:25:00Z"/>
                <w:lang w:eastAsia="zh-CN"/>
              </w:rPr>
            </w:pPr>
            <w:del w:id="8089" w:author="249326630@qq.com" w:date="2018-12-25T18:25:00Z">
              <w:r w:rsidDel="00E27A9C">
                <w:rPr>
                  <w:rFonts w:hint="eastAsia"/>
                  <w:lang w:eastAsia="zh-CN"/>
                </w:rPr>
                <w:delText>点击后可</w:delText>
              </w:r>
              <w:r w:rsidDel="00E27A9C">
                <w:rPr>
                  <w:lang w:eastAsia="zh-CN"/>
                </w:rPr>
                <w:delText>设为置顶，再次点击设为非置顶</w:delText>
              </w:r>
            </w:del>
          </w:p>
        </w:tc>
      </w:tr>
      <w:tr w:rsidR="0090660D" w:rsidDel="00E27A9C" w14:paraId="7C38741C" w14:textId="6DDAE740" w:rsidTr="00CF3095">
        <w:trPr>
          <w:cantSplit/>
          <w:del w:id="8090" w:author="249326630@qq.com" w:date="2018-12-25T18:25:00Z"/>
        </w:trPr>
        <w:tc>
          <w:tcPr>
            <w:tcW w:w="1413" w:type="dxa"/>
          </w:tcPr>
          <w:p w14:paraId="630120AE" w14:textId="7E4EB49E" w:rsidR="0090660D" w:rsidDel="00E27A9C" w:rsidRDefault="0090660D" w:rsidP="00CF3095">
            <w:pPr>
              <w:pStyle w:val="Axure0"/>
              <w:ind w:firstLine="360"/>
              <w:rPr>
                <w:del w:id="8091" w:author="249326630@qq.com" w:date="2018-12-25T18:25:00Z"/>
                <w:lang w:eastAsia="zh-CN"/>
              </w:rPr>
            </w:pPr>
            <w:del w:id="8092" w:author="249326630@qq.com" w:date="2018-12-25T18:25:00Z">
              <w:r w:rsidDel="00E27A9C">
                <w:rPr>
                  <w:rFonts w:hint="eastAsia"/>
                  <w:lang w:eastAsia="zh-CN"/>
                </w:rPr>
                <w:delText>3</w:delText>
              </w:r>
            </w:del>
          </w:p>
        </w:tc>
        <w:tc>
          <w:tcPr>
            <w:tcW w:w="2268" w:type="dxa"/>
          </w:tcPr>
          <w:p w14:paraId="3D4FAA7F" w14:textId="0DB5B116" w:rsidR="0090660D" w:rsidDel="00E27A9C" w:rsidRDefault="0090660D" w:rsidP="00CF3095">
            <w:pPr>
              <w:pStyle w:val="Axure0"/>
              <w:ind w:firstLine="360"/>
              <w:rPr>
                <w:del w:id="8093" w:author="249326630@qq.com" w:date="2018-12-25T18:25:00Z"/>
                <w:lang w:eastAsia="zh-CN"/>
              </w:rPr>
            </w:pPr>
            <w:del w:id="8094" w:author="249326630@qq.com" w:date="2018-12-25T18:25:00Z">
              <w:r w:rsidDel="00E27A9C">
                <w:rPr>
                  <w:rFonts w:hint="eastAsia"/>
                  <w:lang w:eastAsia="zh-CN"/>
                </w:rPr>
                <w:delText>加精</w:delText>
              </w:r>
              <w:r w:rsidDel="00E27A9C">
                <w:rPr>
                  <w:lang w:eastAsia="zh-CN"/>
                </w:rPr>
                <w:delText>按钮</w:delText>
              </w:r>
            </w:del>
          </w:p>
        </w:tc>
        <w:tc>
          <w:tcPr>
            <w:tcW w:w="4536" w:type="dxa"/>
          </w:tcPr>
          <w:p w14:paraId="344CAA92" w14:textId="71FC0F11" w:rsidR="0090660D" w:rsidDel="00E27A9C" w:rsidRDefault="0090660D" w:rsidP="00CF3095">
            <w:pPr>
              <w:pStyle w:val="Axure0"/>
              <w:ind w:firstLine="360"/>
              <w:rPr>
                <w:del w:id="8095" w:author="249326630@qq.com" w:date="2018-12-25T18:25:00Z"/>
                <w:lang w:eastAsia="zh-CN"/>
              </w:rPr>
            </w:pPr>
            <w:del w:id="8096" w:author="249326630@qq.com" w:date="2018-12-25T18:25:00Z">
              <w:r w:rsidDel="00E27A9C">
                <w:rPr>
                  <w:rFonts w:hint="eastAsia"/>
                  <w:lang w:eastAsia="zh-CN"/>
                </w:rPr>
                <w:delText>点击后可</w:delText>
              </w:r>
              <w:r w:rsidDel="00E27A9C">
                <w:rPr>
                  <w:lang w:eastAsia="zh-CN"/>
                </w:rPr>
                <w:delText>设为</w:delText>
              </w:r>
              <w:r w:rsidDel="00E27A9C">
                <w:rPr>
                  <w:rFonts w:hint="eastAsia"/>
                  <w:lang w:eastAsia="zh-CN"/>
                </w:rPr>
                <w:delText>精华</w:delText>
              </w:r>
              <w:r w:rsidDel="00E27A9C">
                <w:rPr>
                  <w:lang w:eastAsia="zh-CN"/>
                </w:rPr>
                <w:delText>，再次点击设为非</w:delText>
              </w:r>
              <w:r w:rsidDel="00E27A9C">
                <w:rPr>
                  <w:rFonts w:hint="eastAsia"/>
                  <w:lang w:eastAsia="zh-CN"/>
                </w:rPr>
                <w:delText>精华</w:delText>
              </w:r>
            </w:del>
          </w:p>
        </w:tc>
      </w:tr>
      <w:tr w:rsidR="00590B2A" w:rsidDel="00E27A9C" w14:paraId="74A4A39D" w14:textId="78793EB4" w:rsidTr="00CF3095">
        <w:trPr>
          <w:cnfStyle w:val="000000010000" w:firstRow="0" w:lastRow="0" w:firstColumn="0" w:lastColumn="0" w:oddVBand="0" w:evenVBand="0" w:oddHBand="0" w:evenHBand="1" w:firstRowFirstColumn="0" w:firstRowLastColumn="0" w:lastRowFirstColumn="0" w:lastRowLastColumn="0"/>
          <w:cantSplit/>
          <w:del w:id="8097" w:author="249326630@qq.com" w:date="2018-12-25T18:25:00Z"/>
        </w:trPr>
        <w:tc>
          <w:tcPr>
            <w:tcW w:w="1413" w:type="dxa"/>
          </w:tcPr>
          <w:p w14:paraId="573934D0" w14:textId="7F225C2F" w:rsidR="00590B2A" w:rsidDel="00E27A9C" w:rsidRDefault="00590B2A" w:rsidP="00CF3095">
            <w:pPr>
              <w:pStyle w:val="Axure0"/>
              <w:ind w:firstLine="360"/>
              <w:rPr>
                <w:del w:id="8098" w:author="249326630@qq.com" w:date="2018-12-25T18:25:00Z"/>
                <w:lang w:eastAsia="zh-CN"/>
              </w:rPr>
            </w:pPr>
            <w:del w:id="8099" w:author="249326630@qq.com" w:date="2018-12-25T18:25:00Z">
              <w:r w:rsidDel="00E27A9C">
                <w:rPr>
                  <w:rFonts w:hint="eastAsia"/>
                  <w:lang w:eastAsia="zh-CN"/>
                </w:rPr>
                <w:delText>4</w:delText>
              </w:r>
            </w:del>
          </w:p>
        </w:tc>
        <w:tc>
          <w:tcPr>
            <w:tcW w:w="2268" w:type="dxa"/>
          </w:tcPr>
          <w:p w14:paraId="48ABEDC0" w14:textId="1655F5AC" w:rsidR="00590B2A" w:rsidDel="00E27A9C" w:rsidRDefault="00590B2A" w:rsidP="00CF3095">
            <w:pPr>
              <w:pStyle w:val="Axure0"/>
              <w:ind w:firstLine="360"/>
              <w:rPr>
                <w:del w:id="8100" w:author="249326630@qq.com" w:date="2018-12-25T18:25:00Z"/>
                <w:lang w:eastAsia="zh-CN"/>
              </w:rPr>
            </w:pPr>
            <w:del w:id="8101" w:author="249326630@qq.com" w:date="2018-12-25T18:25:00Z">
              <w:r w:rsidDel="00E27A9C">
                <w:rPr>
                  <w:rFonts w:hint="eastAsia"/>
                  <w:lang w:eastAsia="zh-CN"/>
                </w:rPr>
                <w:delText>删除</w:delText>
              </w:r>
              <w:r w:rsidDel="00E27A9C">
                <w:rPr>
                  <w:lang w:eastAsia="zh-CN"/>
                </w:rPr>
                <w:delText>楼层</w:delText>
              </w:r>
            </w:del>
          </w:p>
        </w:tc>
        <w:tc>
          <w:tcPr>
            <w:tcW w:w="4536" w:type="dxa"/>
          </w:tcPr>
          <w:p w14:paraId="06CCAA0F" w14:textId="718AE4D2" w:rsidR="00590B2A" w:rsidDel="00E27A9C" w:rsidRDefault="00590B2A" w:rsidP="00CF3095">
            <w:pPr>
              <w:pStyle w:val="Axure0"/>
              <w:ind w:firstLine="360"/>
              <w:rPr>
                <w:del w:id="8102" w:author="249326630@qq.com" w:date="2018-12-25T18:25:00Z"/>
                <w:lang w:eastAsia="zh-CN"/>
              </w:rPr>
            </w:pPr>
            <w:del w:id="8103" w:author="249326630@qq.com" w:date="2018-12-25T18:25:00Z">
              <w:r w:rsidDel="00E27A9C">
                <w:rPr>
                  <w:rFonts w:hint="eastAsia"/>
                  <w:lang w:eastAsia="zh-CN"/>
                </w:rPr>
                <w:delText>点击</w:delText>
              </w:r>
              <w:r w:rsidDel="00E27A9C">
                <w:rPr>
                  <w:lang w:eastAsia="zh-CN"/>
                </w:rPr>
                <w:delText>后直接删除</w:delText>
              </w:r>
              <w:r w:rsidDel="00E27A9C">
                <w:rPr>
                  <w:rFonts w:hint="eastAsia"/>
                  <w:lang w:eastAsia="zh-CN"/>
                </w:rPr>
                <w:delText>此</w:delText>
              </w:r>
              <w:r w:rsidDel="00E27A9C">
                <w:rPr>
                  <w:lang w:eastAsia="zh-CN"/>
                </w:rPr>
                <w:delText>楼层</w:delText>
              </w:r>
              <w:r w:rsidDel="00E27A9C">
                <w:rPr>
                  <w:rFonts w:hint="eastAsia"/>
                  <w:lang w:eastAsia="zh-CN"/>
                </w:rPr>
                <w:delText>（不包括</w:delText>
              </w:r>
              <w:r w:rsidDel="00E27A9C">
                <w:rPr>
                  <w:lang w:eastAsia="zh-CN"/>
                </w:rPr>
                <w:delText>回复</w:delText>
              </w:r>
              <w:r w:rsidDel="00E27A9C">
                <w:rPr>
                  <w:rFonts w:hint="eastAsia"/>
                  <w:lang w:eastAsia="zh-CN"/>
                </w:rPr>
                <w:delText>它</w:delText>
              </w:r>
              <w:r w:rsidDel="00E27A9C">
                <w:rPr>
                  <w:lang w:eastAsia="zh-CN"/>
                </w:rPr>
                <w:delText>的</w:delText>
              </w:r>
              <w:r w:rsidDel="00E27A9C">
                <w:rPr>
                  <w:rFonts w:hint="eastAsia"/>
                  <w:lang w:eastAsia="zh-CN"/>
                </w:rPr>
                <w:delText>其他</w:delText>
              </w:r>
              <w:r w:rsidDel="00E27A9C">
                <w:rPr>
                  <w:lang w:eastAsia="zh-CN"/>
                </w:rPr>
                <w:delText>楼层</w:delText>
              </w:r>
              <w:r w:rsidDel="00E27A9C">
                <w:rPr>
                  <w:rFonts w:hint="eastAsia"/>
                  <w:lang w:eastAsia="zh-CN"/>
                </w:rPr>
                <w:delText>）</w:delText>
              </w:r>
            </w:del>
          </w:p>
        </w:tc>
      </w:tr>
    </w:tbl>
    <w:p w14:paraId="1CCB448B" w14:textId="5E676751" w:rsidR="0090660D" w:rsidRPr="004E5511" w:rsidDel="00E27A9C" w:rsidRDefault="0090660D" w:rsidP="0090660D">
      <w:pPr>
        <w:rPr>
          <w:del w:id="8104" w:author="249326630@qq.com" w:date="2018-12-25T18:25:00Z"/>
        </w:rPr>
      </w:pPr>
    </w:p>
    <w:p w14:paraId="6D72A05B" w14:textId="3FF365DE" w:rsidR="004144B4" w:rsidRPr="0090660D" w:rsidDel="00E27A9C" w:rsidRDefault="004144B4" w:rsidP="004144B4">
      <w:pPr>
        <w:rPr>
          <w:del w:id="8105" w:author="249326630@qq.com" w:date="2018-12-25T18:25:00Z"/>
        </w:rPr>
      </w:pPr>
    </w:p>
    <w:p w14:paraId="71DF7029" w14:textId="7797CE83" w:rsidR="004144B4" w:rsidRPr="004144B4" w:rsidDel="00E27A9C" w:rsidRDefault="004144B4" w:rsidP="004144B4">
      <w:pPr>
        <w:rPr>
          <w:del w:id="8106" w:author="249326630@qq.com" w:date="2018-12-25T18:25:00Z"/>
        </w:rPr>
      </w:pPr>
    </w:p>
    <w:p w14:paraId="771BE37F" w14:textId="75E55E83" w:rsidR="004144B4" w:rsidDel="00E27A9C" w:rsidRDefault="00590B2A" w:rsidP="002D0F3B">
      <w:pPr>
        <w:rPr>
          <w:ins w:id="8107" w:author="HerculesHu" w:date="2017-12-23T23:52:00Z"/>
          <w:del w:id="8108" w:author="249326630@qq.com" w:date="2018-12-25T18:25:00Z"/>
        </w:rPr>
      </w:pPr>
      <w:del w:id="8109" w:author="249326630@qq.com" w:date="2018-12-25T18:25:00Z">
        <w:r w:rsidDel="00E27A9C">
          <w:rPr>
            <w:noProof/>
          </w:rPr>
          <w:drawing>
            <wp:inline distT="0" distB="0" distL="0" distR="0" wp14:anchorId="0B63C511" wp14:editId="176A6671">
              <wp:extent cx="5274310" cy="3587115"/>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3587115"/>
                      </a:xfrm>
                      <a:prstGeom prst="rect">
                        <a:avLst/>
                      </a:prstGeom>
                    </pic:spPr>
                  </pic:pic>
                </a:graphicData>
              </a:graphic>
            </wp:inline>
          </w:drawing>
        </w:r>
      </w:del>
    </w:p>
    <w:p w14:paraId="1BA1C76C" w14:textId="0A7472ED" w:rsidR="00636C47" w:rsidDel="00E27A9C" w:rsidRDefault="00636C47" w:rsidP="00636C47">
      <w:pPr>
        <w:jc w:val="center"/>
        <w:rPr>
          <w:ins w:id="8110" w:author="HerculesHu" w:date="2017-12-23T23:52:00Z"/>
          <w:del w:id="8111" w:author="249326630@qq.com" w:date="2018-12-25T18:25:00Z"/>
          <w:rFonts w:hint="eastAsia"/>
        </w:rPr>
      </w:pPr>
      <w:ins w:id="8112" w:author="HerculesHu" w:date="2017-12-23T23:52:00Z">
        <w:del w:id="8113" w:author="249326630@qq.com" w:date="2018-12-25T18:25:00Z">
          <w:r w:rsidDel="00E27A9C">
            <w:rPr>
              <w:rFonts w:hint="eastAsia"/>
            </w:rPr>
            <w:delText>（电脑</w:delText>
          </w:r>
          <w:r w:rsidDel="00E27A9C">
            <w:delText>版</w:delText>
          </w:r>
          <w:r w:rsidDel="00E27A9C">
            <w:rPr>
              <w:rFonts w:hint="eastAsia"/>
            </w:rPr>
            <w:delText>）</w:delText>
          </w:r>
        </w:del>
      </w:ins>
    </w:p>
    <w:p w14:paraId="00ED47BA" w14:textId="77777777" w:rsidR="00636C47" w:rsidRDefault="00636C47" w:rsidP="002D0F3B">
      <w:pPr>
        <w:rPr>
          <w:rFonts w:hint="eastAsia"/>
        </w:rPr>
      </w:pPr>
    </w:p>
    <w:p w14:paraId="74EDA2EF" w14:textId="73322C8A" w:rsidR="00D25349" w:rsidRDefault="00D25349" w:rsidP="002D0F3B"/>
    <w:p w14:paraId="7870700C" w14:textId="77777777" w:rsidR="00D71CBB" w:rsidRPr="00D1043C" w:rsidRDefault="00D71CBB" w:rsidP="00D71CBB">
      <w:pPr>
        <w:pStyle w:val="a0"/>
        <w:numPr>
          <w:ilvl w:val="1"/>
          <w:numId w:val="6"/>
        </w:numPr>
      </w:pPr>
      <w:bookmarkStart w:id="8114" w:name="_Toc501245713"/>
      <w:bookmarkStart w:id="8115" w:name="_Toc533525877"/>
      <w:r w:rsidRPr="00D1043C">
        <w:rPr>
          <w:rStyle w:val="ae"/>
          <w:rFonts w:hint="eastAsia"/>
        </w:rPr>
        <w:t>性能</w:t>
      </w:r>
      <w:bookmarkEnd w:id="8114"/>
      <w:bookmarkEnd w:id="8115"/>
    </w:p>
    <w:p w14:paraId="0C8782B6" w14:textId="77777777" w:rsidR="00D71CBB" w:rsidRDefault="00D71CBB">
      <w:pPr>
        <w:pStyle w:val="a1"/>
        <w:pPrChange w:id="8116" w:author="HerculesHu" w:date="2017-12-24T00:20:00Z">
          <w:pPr>
            <w:pStyle w:val="a1"/>
            <w:numPr>
              <w:numId w:val="6"/>
            </w:numPr>
            <w:ind w:left="1701"/>
          </w:pPr>
        </w:pPrChange>
      </w:pPr>
      <w:bookmarkStart w:id="8117" w:name="_Toc521466905"/>
      <w:bookmarkStart w:id="8118" w:name="_Toc501245714"/>
      <w:bookmarkStart w:id="8119" w:name="_Toc533525878"/>
      <w:r>
        <w:rPr>
          <w:rFonts w:hint="eastAsia"/>
        </w:rPr>
        <w:lastRenderedPageBreak/>
        <w:t>精度</w:t>
      </w:r>
      <w:bookmarkEnd w:id="8117"/>
      <w:bookmarkEnd w:id="8118"/>
      <w:bookmarkEnd w:id="8119"/>
    </w:p>
    <w:p w14:paraId="45AE2774" w14:textId="77777777" w:rsidR="00D71CBB" w:rsidRDefault="00D71CBB" w:rsidP="00D71CBB">
      <w:pPr>
        <w:ind w:firstLine="420"/>
      </w:pPr>
      <w:r>
        <w:rPr>
          <w:rFonts w:hint="eastAsia"/>
        </w:rPr>
        <w:t>逐项说明对各项输入数据的精度要求和本软件输出数据达到的精度，包括传输中的精度要求。</w:t>
      </w:r>
    </w:p>
    <w:p w14:paraId="452C74D7" w14:textId="77777777" w:rsidR="00D71CBB" w:rsidRDefault="00D71CBB" w:rsidP="00D71CBB">
      <w:pPr>
        <w:ind w:firstLine="420"/>
      </w:pPr>
      <w:r>
        <w:rPr>
          <w:rFonts w:hint="eastAsia"/>
        </w:rPr>
        <w:t>TBD</w:t>
      </w:r>
    </w:p>
    <w:p w14:paraId="558B44EE" w14:textId="77777777" w:rsidR="00D71CBB" w:rsidRDefault="00D71CBB">
      <w:pPr>
        <w:pStyle w:val="a1"/>
        <w:pPrChange w:id="8120" w:author="HerculesHu" w:date="2017-12-24T00:20:00Z">
          <w:pPr>
            <w:pStyle w:val="a1"/>
            <w:numPr>
              <w:numId w:val="6"/>
            </w:numPr>
            <w:ind w:left="1701"/>
          </w:pPr>
        </w:pPrChange>
      </w:pPr>
      <w:bookmarkStart w:id="8121" w:name="_Toc521466906"/>
      <w:bookmarkStart w:id="8122" w:name="_Toc501245715"/>
      <w:bookmarkStart w:id="8123" w:name="_Toc533525879"/>
      <w:r>
        <w:rPr>
          <w:rFonts w:hint="eastAsia"/>
        </w:rPr>
        <w:t>时间特性</w:t>
      </w:r>
      <w:bookmarkEnd w:id="8121"/>
      <w:bookmarkEnd w:id="8122"/>
      <w:bookmarkEnd w:id="8123"/>
    </w:p>
    <w:p w14:paraId="5AE03CB8" w14:textId="77777777" w:rsidR="00D71CBB" w:rsidRDefault="00D71CBB" w:rsidP="00D71CBB">
      <w:pPr>
        <w:ind w:firstLine="420"/>
      </w:pPr>
      <w:r>
        <w:rPr>
          <w:rFonts w:hint="eastAsia"/>
        </w:rPr>
        <w:t>定量地说明本软件的时间特性，如响应时间，更新处理时间，数据传输、转换时间，计算时间等。</w:t>
      </w:r>
    </w:p>
    <w:p w14:paraId="67864C03" w14:textId="77777777" w:rsidR="00D71CBB" w:rsidRDefault="00D71CBB" w:rsidP="00D71CBB">
      <w:pPr>
        <w:ind w:firstLine="420"/>
      </w:pPr>
      <w:r>
        <w:rPr>
          <w:rFonts w:hint="eastAsia"/>
        </w:rPr>
        <w:t>TBD</w:t>
      </w:r>
    </w:p>
    <w:p w14:paraId="261F01E2" w14:textId="77777777" w:rsidR="00D71CBB" w:rsidRDefault="00D71CBB" w:rsidP="00D71CBB">
      <w:pPr>
        <w:ind w:firstLine="420"/>
      </w:pPr>
    </w:p>
    <w:p w14:paraId="0E97F912" w14:textId="77777777" w:rsidR="00D71CBB" w:rsidRPr="00D1043C" w:rsidRDefault="00D71CBB">
      <w:pPr>
        <w:pStyle w:val="a1"/>
        <w:pPrChange w:id="8124" w:author="HerculesHu" w:date="2017-12-24T00:20:00Z">
          <w:pPr>
            <w:pStyle w:val="a1"/>
            <w:numPr>
              <w:numId w:val="6"/>
            </w:numPr>
            <w:ind w:left="1701"/>
          </w:pPr>
        </w:pPrChange>
      </w:pPr>
      <w:bookmarkStart w:id="8125" w:name="_Toc521466907"/>
      <w:bookmarkStart w:id="8126" w:name="_Toc501245716"/>
      <w:bookmarkStart w:id="8127" w:name="_Toc533525880"/>
      <w:r w:rsidRPr="00D1043C">
        <w:rPr>
          <w:rStyle w:val="afd"/>
          <w:rFonts w:hint="eastAsia"/>
        </w:rPr>
        <w:t>灵活性</w:t>
      </w:r>
      <w:bookmarkEnd w:id="8125"/>
      <w:bookmarkEnd w:id="8126"/>
      <w:bookmarkEnd w:id="8127"/>
    </w:p>
    <w:p w14:paraId="773AE354" w14:textId="77777777" w:rsidR="00D71CBB" w:rsidRDefault="00D71CBB" w:rsidP="00D71CBB">
      <w:pPr>
        <w:ind w:firstLine="420"/>
      </w:pPr>
      <w:r>
        <w:rPr>
          <w:rFonts w:hint="eastAsia"/>
        </w:rPr>
        <w:t>说明本软件所具有的灵活性，即当用户需求（如对操作方式、运行环境、结果精度、时间特性等的要求）有某些变化时，本软件的适应能力。</w:t>
      </w:r>
    </w:p>
    <w:p w14:paraId="29300BC6" w14:textId="77777777" w:rsidR="00D71CBB" w:rsidRDefault="00D71CBB" w:rsidP="00D71CBB">
      <w:pPr>
        <w:ind w:firstLine="420"/>
      </w:pPr>
      <w:r>
        <w:rPr>
          <w:rFonts w:hint="eastAsia"/>
        </w:rPr>
        <w:t>TBD</w:t>
      </w:r>
    </w:p>
    <w:p w14:paraId="334060F4" w14:textId="77777777" w:rsidR="00D71CBB" w:rsidRDefault="00D71CBB" w:rsidP="00D71CBB">
      <w:pPr>
        <w:ind w:firstLine="420"/>
      </w:pPr>
    </w:p>
    <w:p w14:paraId="47D4490E" w14:textId="77777777" w:rsidR="00D71CBB" w:rsidRDefault="00D71CBB" w:rsidP="00D71CBB">
      <w:pPr>
        <w:pStyle w:val="a0"/>
        <w:numPr>
          <w:ilvl w:val="1"/>
          <w:numId w:val="6"/>
        </w:numPr>
      </w:pPr>
      <w:bookmarkStart w:id="8128" w:name="_Toc521466908"/>
      <w:bookmarkStart w:id="8129" w:name="_Toc501245717"/>
      <w:bookmarkStart w:id="8130" w:name="_Toc533525881"/>
      <w:r>
        <w:rPr>
          <w:rFonts w:hint="eastAsia"/>
        </w:rPr>
        <w:t>安全保密</w:t>
      </w:r>
      <w:bookmarkEnd w:id="8128"/>
      <w:bookmarkEnd w:id="8129"/>
      <w:bookmarkEnd w:id="8130"/>
    </w:p>
    <w:p w14:paraId="360384D0" w14:textId="77777777" w:rsidR="00D71CBB" w:rsidRDefault="00D71CBB" w:rsidP="00D71CBB">
      <w:pPr>
        <w:ind w:firstLine="420"/>
      </w:pPr>
      <w:r>
        <w:rPr>
          <w:rFonts w:hint="eastAsia"/>
        </w:rPr>
        <w:t>说明本软件在安全、保密方面的设计考虑和实际达到的能力。</w:t>
      </w:r>
    </w:p>
    <w:p w14:paraId="400AFA87" w14:textId="77777777" w:rsidR="00D71CBB" w:rsidRDefault="00D71CBB" w:rsidP="00D71CBB">
      <w:pPr>
        <w:ind w:firstLine="420"/>
      </w:pPr>
      <w:r>
        <w:rPr>
          <w:rFonts w:hint="eastAsia"/>
        </w:rPr>
        <w:t>TBD</w:t>
      </w:r>
    </w:p>
    <w:p w14:paraId="0039D427" w14:textId="77777777" w:rsidR="00D71CBB" w:rsidRDefault="00D71CBB" w:rsidP="00D71CBB">
      <w:pPr>
        <w:ind w:firstLine="420"/>
      </w:pPr>
    </w:p>
    <w:p w14:paraId="458C9E1B" w14:textId="77777777" w:rsidR="00D71CBB" w:rsidRDefault="00D71CBB" w:rsidP="00D71CBB">
      <w:pPr>
        <w:pStyle w:val="a"/>
        <w:numPr>
          <w:ilvl w:val="0"/>
          <w:numId w:val="6"/>
        </w:numPr>
      </w:pPr>
      <w:bookmarkStart w:id="8131" w:name="_Toc521466909"/>
      <w:bookmarkStart w:id="8132" w:name="_Toc501245718"/>
      <w:bookmarkStart w:id="8133" w:name="_Toc533525882"/>
      <w:r>
        <w:rPr>
          <w:rFonts w:hint="eastAsia"/>
        </w:rPr>
        <w:t>运行环境</w:t>
      </w:r>
      <w:bookmarkEnd w:id="8131"/>
      <w:bookmarkEnd w:id="8132"/>
      <w:bookmarkEnd w:id="8133"/>
    </w:p>
    <w:p w14:paraId="3E9A45A8" w14:textId="77777777" w:rsidR="00D71CBB" w:rsidRDefault="00D71CBB" w:rsidP="00D71CBB">
      <w:pPr>
        <w:pStyle w:val="a0"/>
        <w:numPr>
          <w:ilvl w:val="1"/>
          <w:numId w:val="6"/>
        </w:numPr>
      </w:pPr>
      <w:bookmarkStart w:id="8134" w:name="_Toc521466910"/>
      <w:bookmarkStart w:id="8135" w:name="_Toc501245719"/>
      <w:bookmarkStart w:id="8136" w:name="_Toc533525883"/>
      <w:r>
        <w:rPr>
          <w:rFonts w:hint="eastAsia"/>
        </w:rPr>
        <w:t>硬设备</w:t>
      </w:r>
      <w:bookmarkEnd w:id="8134"/>
      <w:bookmarkEnd w:id="8135"/>
      <w:bookmarkEnd w:id="8136"/>
    </w:p>
    <w:p w14:paraId="3F6F09B6" w14:textId="77777777" w:rsidR="00D71CBB" w:rsidRDefault="00D71CBB" w:rsidP="00D71CBB">
      <w:pPr>
        <w:ind w:firstLine="420"/>
      </w:pPr>
      <w:r>
        <w:rPr>
          <w:rFonts w:hint="eastAsia"/>
        </w:rPr>
        <w:t>列出为运行本软件所要求的硬设备的最小配置，如：</w:t>
      </w:r>
    </w:p>
    <w:p w14:paraId="21D45021" w14:textId="77777777" w:rsidR="00D71CBB" w:rsidRDefault="00D71CBB" w:rsidP="00D71CBB">
      <w:pPr>
        <w:widowControl w:val="0"/>
        <w:numPr>
          <w:ilvl w:val="0"/>
          <w:numId w:val="20"/>
        </w:numPr>
        <w:jc w:val="both"/>
      </w:pPr>
      <w:r>
        <w:rPr>
          <w:rFonts w:hint="eastAsia"/>
        </w:rPr>
        <w:t>处理机的型号、内存容量；</w:t>
      </w:r>
    </w:p>
    <w:p w14:paraId="6912C0A0" w14:textId="77777777" w:rsidR="00D71CBB" w:rsidRDefault="00D71CBB" w:rsidP="00D71CBB">
      <w:pPr>
        <w:widowControl w:val="0"/>
        <w:numPr>
          <w:ilvl w:val="0"/>
          <w:numId w:val="20"/>
        </w:numPr>
        <w:jc w:val="both"/>
      </w:pPr>
      <w:r>
        <w:rPr>
          <w:rFonts w:hint="eastAsia"/>
        </w:rPr>
        <w:t>所要求的外存储器、媒体、记录格式、设备的型号和台数、联机／脱机；</w:t>
      </w:r>
    </w:p>
    <w:p w14:paraId="0F74B4A3" w14:textId="77777777" w:rsidR="00D71CBB" w:rsidRDefault="00D71CBB" w:rsidP="00D71CBB">
      <w:pPr>
        <w:widowControl w:val="0"/>
        <w:numPr>
          <w:ilvl w:val="0"/>
          <w:numId w:val="20"/>
        </w:numPr>
        <w:jc w:val="both"/>
      </w:pPr>
      <w:r>
        <w:rPr>
          <w:rFonts w:hint="eastAsia"/>
        </w:rPr>
        <w:t>I／O设备（联机／脱机？）；</w:t>
      </w:r>
    </w:p>
    <w:p w14:paraId="0B428405" w14:textId="77777777" w:rsidR="00D71CBB" w:rsidRDefault="00D71CBB" w:rsidP="00D71CBB">
      <w:pPr>
        <w:widowControl w:val="0"/>
        <w:numPr>
          <w:ilvl w:val="0"/>
          <w:numId w:val="20"/>
        </w:numPr>
        <w:jc w:val="both"/>
      </w:pPr>
      <w:r>
        <w:rPr>
          <w:rFonts w:hint="eastAsia"/>
        </w:rPr>
        <w:t>数据传输设备和转换设备的型号、台数。</w:t>
      </w:r>
    </w:p>
    <w:p w14:paraId="11CF6D24" w14:textId="77777777" w:rsidR="00D71CBB" w:rsidRDefault="00D71CBB" w:rsidP="00D71CBB">
      <w:pPr>
        <w:ind w:firstLine="420"/>
      </w:pPr>
      <w:r>
        <w:rPr>
          <w:rFonts w:hint="eastAsia"/>
        </w:rPr>
        <w:t>TBD</w:t>
      </w:r>
    </w:p>
    <w:p w14:paraId="5D9AAFD4" w14:textId="77777777" w:rsidR="00D71CBB" w:rsidRDefault="00D71CBB" w:rsidP="00D71CBB">
      <w:pPr>
        <w:pStyle w:val="a0"/>
        <w:numPr>
          <w:ilvl w:val="1"/>
          <w:numId w:val="6"/>
        </w:numPr>
      </w:pPr>
      <w:bookmarkStart w:id="8137" w:name="_Toc521466911"/>
      <w:bookmarkStart w:id="8138" w:name="_Toc501245720"/>
      <w:bookmarkStart w:id="8139" w:name="_Toc533525884"/>
      <w:r>
        <w:rPr>
          <w:rFonts w:hint="eastAsia"/>
        </w:rPr>
        <w:t>支持软件</w:t>
      </w:r>
      <w:bookmarkEnd w:id="8137"/>
      <w:bookmarkEnd w:id="8138"/>
      <w:bookmarkEnd w:id="8139"/>
    </w:p>
    <w:p w14:paraId="1258493C" w14:textId="77777777" w:rsidR="00D71CBB" w:rsidRDefault="00D71CBB" w:rsidP="00D71CBB">
      <w:pPr>
        <w:ind w:firstLine="420"/>
      </w:pPr>
      <w:r>
        <w:rPr>
          <w:rFonts w:hint="eastAsia"/>
        </w:rPr>
        <w:t>说明为运行本软件所需要的支持软件，如：</w:t>
      </w:r>
    </w:p>
    <w:p w14:paraId="5FFE47E1" w14:textId="77777777" w:rsidR="00D71CBB" w:rsidRDefault="00D71CBB" w:rsidP="00D71CBB">
      <w:pPr>
        <w:widowControl w:val="0"/>
        <w:numPr>
          <w:ilvl w:val="0"/>
          <w:numId w:val="21"/>
        </w:numPr>
        <w:jc w:val="both"/>
      </w:pPr>
      <w:r>
        <w:rPr>
          <w:rFonts w:hint="eastAsia"/>
        </w:rPr>
        <w:t>操作系统的名称、版本号；</w:t>
      </w:r>
    </w:p>
    <w:p w14:paraId="39186EB6" w14:textId="77777777" w:rsidR="00D71CBB" w:rsidRDefault="00D71CBB" w:rsidP="00D71CBB">
      <w:pPr>
        <w:widowControl w:val="0"/>
        <w:numPr>
          <w:ilvl w:val="0"/>
          <w:numId w:val="21"/>
        </w:numPr>
        <w:jc w:val="both"/>
      </w:pPr>
      <w:r>
        <w:rPr>
          <w:rFonts w:hint="eastAsia"/>
        </w:rPr>
        <w:t>程序语言的编译／汇编系统的名称和版本号；</w:t>
      </w:r>
    </w:p>
    <w:p w14:paraId="795C0C23" w14:textId="77777777" w:rsidR="00D71CBB" w:rsidRDefault="00D71CBB" w:rsidP="00D71CBB">
      <w:pPr>
        <w:widowControl w:val="0"/>
        <w:numPr>
          <w:ilvl w:val="0"/>
          <w:numId w:val="21"/>
        </w:numPr>
        <w:jc w:val="both"/>
      </w:pPr>
      <w:r>
        <w:rPr>
          <w:rFonts w:hint="eastAsia"/>
        </w:rPr>
        <w:t>数据库管理系统的名称和版本号；</w:t>
      </w:r>
    </w:p>
    <w:p w14:paraId="5B4A9A9E" w14:textId="77777777" w:rsidR="00D71CBB" w:rsidRDefault="00D71CBB" w:rsidP="00D71CBB">
      <w:pPr>
        <w:widowControl w:val="0"/>
        <w:numPr>
          <w:ilvl w:val="0"/>
          <w:numId w:val="21"/>
        </w:numPr>
        <w:jc w:val="both"/>
      </w:pPr>
      <w:r>
        <w:rPr>
          <w:rFonts w:hint="eastAsia"/>
        </w:rPr>
        <w:t>其他支持软件。</w:t>
      </w:r>
    </w:p>
    <w:p w14:paraId="581A7BA2" w14:textId="77777777" w:rsidR="00D71CBB" w:rsidRDefault="00D71CBB" w:rsidP="00D71CBB">
      <w:pPr>
        <w:ind w:left="420"/>
      </w:pPr>
      <w:r>
        <w:rPr>
          <w:rFonts w:hint="eastAsia"/>
        </w:rPr>
        <w:t>TBD</w:t>
      </w:r>
    </w:p>
    <w:p w14:paraId="0B05E6B2" w14:textId="77777777" w:rsidR="00D71CBB" w:rsidRDefault="00D71CBB" w:rsidP="00D71CBB"/>
    <w:p w14:paraId="7C700344" w14:textId="77777777" w:rsidR="00D71CBB" w:rsidRDefault="00D71CBB" w:rsidP="00D71CBB">
      <w:pPr>
        <w:pStyle w:val="a0"/>
        <w:numPr>
          <w:ilvl w:val="1"/>
          <w:numId w:val="6"/>
        </w:numPr>
      </w:pPr>
      <w:bookmarkStart w:id="8140" w:name="_Toc521466912"/>
      <w:bookmarkStart w:id="8141" w:name="_Toc501245721"/>
      <w:bookmarkStart w:id="8142" w:name="_Toc533525885"/>
      <w:r>
        <w:rPr>
          <w:rFonts w:hint="eastAsia"/>
        </w:rPr>
        <w:t>数据结构</w:t>
      </w:r>
      <w:bookmarkEnd w:id="8140"/>
      <w:bookmarkEnd w:id="8141"/>
      <w:bookmarkEnd w:id="8142"/>
    </w:p>
    <w:p w14:paraId="703A4847" w14:textId="77777777" w:rsidR="00D71CBB" w:rsidRDefault="00D71CBB" w:rsidP="00D71CBB">
      <w:pPr>
        <w:ind w:firstLine="420"/>
      </w:pPr>
      <w:r>
        <w:rPr>
          <w:rFonts w:hint="eastAsia"/>
        </w:rPr>
        <w:t>列出为支持本软件的运行所需要的数据库或数据文卷。</w:t>
      </w:r>
    </w:p>
    <w:p w14:paraId="06F3C04F" w14:textId="77777777" w:rsidR="00D71CBB" w:rsidRDefault="00D71CBB" w:rsidP="00D71CBB">
      <w:pPr>
        <w:ind w:firstLine="420"/>
      </w:pPr>
      <w:r>
        <w:rPr>
          <w:rFonts w:hint="eastAsia"/>
        </w:rPr>
        <w:lastRenderedPageBreak/>
        <w:t>TBD</w:t>
      </w:r>
    </w:p>
    <w:p w14:paraId="50255B8F" w14:textId="77777777" w:rsidR="00D71CBB" w:rsidRDefault="00D71CBB" w:rsidP="00D71CBB">
      <w:pPr>
        <w:ind w:firstLine="420"/>
      </w:pPr>
    </w:p>
    <w:p w14:paraId="44365404" w14:textId="77777777" w:rsidR="00D71CBB" w:rsidRDefault="00D71CBB" w:rsidP="00D71CBB">
      <w:pPr>
        <w:pStyle w:val="a"/>
        <w:numPr>
          <w:ilvl w:val="0"/>
          <w:numId w:val="6"/>
        </w:numPr>
      </w:pPr>
      <w:bookmarkStart w:id="8143" w:name="_Toc521466913"/>
      <w:bookmarkStart w:id="8144" w:name="_Toc501245722"/>
      <w:bookmarkStart w:id="8145" w:name="_Toc533525886"/>
      <w:r>
        <w:rPr>
          <w:rFonts w:hint="eastAsia"/>
        </w:rPr>
        <w:t>使用过程</w:t>
      </w:r>
      <w:bookmarkEnd w:id="8143"/>
      <w:bookmarkEnd w:id="8144"/>
      <w:bookmarkEnd w:id="8145"/>
    </w:p>
    <w:p w14:paraId="7341F9D6" w14:textId="77777777" w:rsidR="00D71CBB" w:rsidRDefault="00D71CBB" w:rsidP="00D71CBB">
      <w:pPr>
        <w:ind w:firstLine="420"/>
      </w:pPr>
      <w:r>
        <w:rPr>
          <w:rFonts w:hint="eastAsia"/>
        </w:rPr>
        <w:t>在本章，首先用图表的形式说明软件的功能同系统的输入源机构、输出接收机构之间的关系。</w:t>
      </w:r>
    </w:p>
    <w:p w14:paraId="451A8585" w14:textId="77777777" w:rsidR="00D71CBB" w:rsidRDefault="00D71CBB" w:rsidP="00D71CBB">
      <w:pPr>
        <w:ind w:firstLine="420"/>
      </w:pPr>
      <w:r>
        <w:rPr>
          <w:rFonts w:hint="eastAsia"/>
        </w:rPr>
        <w:t>TBD</w:t>
      </w:r>
    </w:p>
    <w:p w14:paraId="2581260C" w14:textId="77777777" w:rsidR="00D71CBB" w:rsidRDefault="00D71CBB" w:rsidP="00D71CBB">
      <w:pPr>
        <w:ind w:firstLine="420"/>
      </w:pPr>
    </w:p>
    <w:p w14:paraId="669D4EF5" w14:textId="77777777" w:rsidR="00D71CBB" w:rsidRDefault="00D71CBB" w:rsidP="00D71CBB">
      <w:pPr>
        <w:pStyle w:val="a0"/>
        <w:numPr>
          <w:ilvl w:val="1"/>
          <w:numId w:val="6"/>
        </w:numPr>
      </w:pPr>
      <w:bookmarkStart w:id="8146" w:name="_Toc521466914"/>
      <w:bookmarkStart w:id="8147" w:name="_Toc501245723"/>
      <w:bookmarkStart w:id="8148" w:name="_Toc533525887"/>
      <w:r>
        <w:rPr>
          <w:rFonts w:hint="eastAsia"/>
        </w:rPr>
        <w:t>安装与初始化</w:t>
      </w:r>
      <w:bookmarkEnd w:id="8146"/>
      <w:bookmarkEnd w:id="8147"/>
      <w:bookmarkEnd w:id="8148"/>
    </w:p>
    <w:p w14:paraId="3BEAFA7A" w14:textId="77777777" w:rsidR="00D71CBB" w:rsidRDefault="00D71CBB" w:rsidP="00D71CBB">
      <w:pPr>
        <w:ind w:firstLine="420"/>
      </w:pPr>
      <w:r>
        <w:rPr>
          <w:rFonts w:hint="eastAsia"/>
        </w:rPr>
        <w:t>一步一步地说明为使用本软件而需进行的安装与初始化过程，包括程序的存储形式、安装与初始化过程中的全部操作命令、系统对这些命令的反应与答复。表征安装工作完成的测试实例等。如果有的话，还应说明安装过程中所需用到的专用软件。</w:t>
      </w:r>
    </w:p>
    <w:p w14:paraId="4097DC42" w14:textId="77777777" w:rsidR="00D71CBB" w:rsidRDefault="00D71CBB" w:rsidP="00D71CBB">
      <w:pPr>
        <w:ind w:firstLine="420"/>
      </w:pPr>
      <w:r>
        <w:rPr>
          <w:rFonts w:hint="eastAsia"/>
        </w:rPr>
        <w:t>TBD</w:t>
      </w:r>
    </w:p>
    <w:p w14:paraId="1CE9A3D3" w14:textId="77777777" w:rsidR="00D71CBB" w:rsidRDefault="00D71CBB" w:rsidP="00D71CBB">
      <w:pPr>
        <w:ind w:firstLine="420"/>
      </w:pPr>
    </w:p>
    <w:p w14:paraId="4A3E92F2" w14:textId="77777777" w:rsidR="00D71CBB" w:rsidRDefault="00D71CBB" w:rsidP="00D71CBB">
      <w:pPr>
        <w:pStyle w:val="a0"/>
        <w:numPr>
          <w:ilvl w:val="1"/>
          <w:numId w:val="6"/>
        </w:numPr>
      </w:pPr>
      <w:bookmarkStart w:id="8149" w:name="_Toc521466915"/>
      <w:bookmarkStart w:id="8150" w:name="_Toc501245724"/>
      <w:bookmarkStart w:id="8151" w:name="_Toc533525888"/>
      <w:r>
        <w:rPr>
          <w:rFonts w:hint="eastAsia"/>
        </w:rPr>
        <w:t>输入</w:t>
      </w:r>
      <w:bookmarkEnd w:id="8149"/>
      <w:bookmarkEnd w:id="8150"/>
      <w:bookmarkEnd w:id="8151"/>
    </w:p>
    <w:p w14:paraId="5D9817B8" w14:textId="77777777" w:rsidR="00D71CBB" w:rsidRDefault="00D71CBB" w:rsidP="00D71CBB">
      <w:pPr>
        <w:ind w:firstLine="420"/>
      </w:pPr>
      <w:r>
        <w:rPr>
          <w:rFonts w:hint="eastAsia"/>
        </w:rPr>
        <w:t>规定输入数据和参量的准备要求。</w:t>
      </w:r>
    </w:p>
    <w:p w14:paraId="2ED2C476" w14:textId="77777777" w:rsidR="00D71CBB" w:rsidRDefault="00D71CBB" w:rsidP="00D71CBB">
      <w:pPr>
        <w:ind w:firstLine="420"/>
      </w:pPr>
      <w:r>
        <w:rPr>
          <w:rFonts w:hint="eastAsia"/>
        </w:rPr>
        <w:t>TBD</w:t>
      </w:r>
    </w:p>
    <w:p w14:paraId="66C7BBCE" w14:textId="77777777" w:rsidR="00D71CBB" w:rsidRDefault="00D71CBB" w:rsidP="00D71CBB">
      <w:pPr>
        <w:ind w:firstLine="420"/>
      </w:pPr>
    </w:p>
    <w:p w14:paraId="177CBEFB" w14:textId="77777777" w:rsidR="00D71CBB" w:rsidRDefault="00D71CBB">
      <w:pPr>
        <w:pStyle w:val="a1"/>
        <w:pPrChange w:id="8152" w:author="HerculesHu" w:date="2017-12-24T00:20:00Z">
          <w:pPr>
            <w:pStyle w:val="a1"/>
            <w:numPr>
              <w:numId w:val="6"/>
            </w:numPr>
            <w:ind w:left="1701"/>
          </w:pPr>
        </w:pPrChange>
      </w:pPr>
      <w:bookmarkStart w:id="8153" w:name="_Toc521466916"/>
      <w:bookmarkStart w:id="8154" w:name="_Toc501245725"/>
      <w:bookmarkStart w:id="8155" w:name="_Toc533525889"/>
      <w:r>
        <w:rPr>
          <w:rFonts w:hint="eastAsia"/>
        </w:rPr>
        <w:t>输入数据的现实背景</w:t>
      </w:r>
      <w:bookmarkEnd w:id="8153"/>
      <w:bookmarkEnd w:id="8154"/>
      <w:bookmarkEnd w:id="8155"/>
    </w:p>
    <w:p w14:paraId="27B7614D" w14:textId="77777777" w:rsidR="00D71CBB" w:rsidRDefault="00D71CBB" w:rsidP="00D71CBB">
      <w:pPr>
        <w:ind w:firstLine="420"/>
      </w:pPr>
      <w:r>
        <w:rPr>
          <w:rFonts w:hint="eastAsia"/>
        </w:rPr>
        <w:t>说明输入数据的现实背景，主要是</w:t>
      </w:r>
    </w:p>
    <w:p w14:paraId="411C90B4" w14:textId="77777777" w:rsidR="00D71CBB" w:rsidRDefault="00D71CBB" w:rsidP="00D71CBB">
      <w:pPr>
        <w:widowControl w:val="0"/>
        <w:numPr>
          <w:ilvl w:val="0"/>
          <w:numId w:val="22"/>
        </w:numPr>
        <w:jc w:val="both"/>
      </w:pPr>
      <w:r>
        <w:rPr>
          <w:rFonts w:hint="eastAsia"/>
        </w:rPr>
        <w:t>情况——例如人员变动、库存缺货；</w:t>
      </w:r>
    </w:p>
    <w:p w14:paraId="7FE81909" w14:textId="77777777" w:rsidR="00D71CBB" w:rsidRDefault="00D71CBB" w:rsidP="00D71CBB">
      <w:pPr>
        <w:widowControl w:val="0"/>
        <w:numPr>
          <w:ilvl w:val="0"/>
          <w:numId w:val="22"/>
        </w:numPr>
        <w:jc w:val="both"/>
      </w:pPr>
      <w:r>
        <w:rPr>
          <w:rFonts w:hint="eastAsia"/>
        </w:rPr>
        <w:t>情况出现的频度——例如是周期性的、随机的、一项操作状态的函数；</w:t>
      </w:r>
    </w:p>
    <w:p w14:paraId="061571B3" w14:textId="77777777" w:rsidR="00D71CBB" w:rsidRDefault="00D71CBB" w:rsidP="00D71CBB">
      <w:pPr>
        <w:widowControl w:val="0"/>
        <w:numPr>
          <w:ilvl w:val="0"/>
          <w:numId w:val="22"/>
        </w:numPr>
        <w:jc w:val="both"/>
      </w:pPr>
      <w:r>
        <w:rPr>
          <w:rFonts w:hint="eastAsia"/>
        </w:rPr>
        <w:t>情况来源—一例如人事部门、仓库管理部门；</w:t>
      </w:r>
    </w:p>
    <w:p w14:paraId="7FB78437" w14:textId="77777777" w:rsidR="00D71CBB" w:rsidRDefault="00D71CBB" w:rsidP="00D71CBB">
      <w:pPr>
        <w:widowControl w:val="0"/>
        <w:numPr>
          <w:ilvl w:val="0"/>
          <w:numId w:val="22"/>
        </w:numPr>
        <w:jc w:val="both"/>
      </w:pPr>
      <w:r>
        <w:rPr>
          <w:rFonts w:hint="eastAsia"/>
        </w:rPr>
        <w:t>输入媒体———例如键盘、穿孔卡片、磁带；</w:t>
      </w:r>
    </w:p>
    <w:p w14:paraId="3E5827EB" w14:textId="77777777" w:rsidR="00D71CBB" w:rsidRDefault="00D71CBB" w:rsidP="00D71CBB">
      <w:pPr>
        <w:widowControl w:val="0"/>
        <w:numPr>
          <w:ilvl w:val="0"/>
          <w:numId w:val="22"/>
        </w:numPr>
        <w:jc w:val="both"/>
      </w:pPr>
      <w:r>
        <w:rPr>
          <w:rFonts w:hint="eastAsia"/>
        </w:rPr>
        <w:t>限制——出于安全、保密考虑而对访问这些输入数据所加的限制；</w:t>
      </w:r>
    </w:p>
    <w:p w14:paraId="5700389D" w14:textId="77777777" w:rsidR="00D71CBB" w:rsidRDefault="00D71CBB" w:rsidP="00D71CBB">
      <w:pPr>
        <w:widowControl w:val="0"/>
        <w:numPr>
          <w:ilvl w:val="0"/>
          <w:numId w:val="22"/>
        </w:numPr>
        <w:jc w:val="both"/>
      </w:pPr>
      <w:r>
        <w:rPr>
          <w:rFonts w:hint="eastAsia"/>
        </w:rPr>
        <w:t>质量管理——例如对输入数据合理性的检验以及当输入数据有错误时应采取的措施，如建立出错情况的记录等；</w:t>
      </w:r>
    </w:p>
    <w:p w14:paraId="3E88BB7F" w14:textId="77777777" w:rsidR="00D71CBB" w:rsidRDefault="00D71CBB" w:rsidP="00D71CBB">
      <w:pPr>
        <w:widowControl w:val="0"/>
        <w:numPr>
          <w:ilvl w:val="0"/>
          <w:numId w:val="22"/>
        </w:numPr>
        <w:jc w:val="both"/>
      </w:pPr>
      <w:r>
        <w:rPr>
          <w:rFonts w:hint="eastAsia"/>
        </w:rPr>
        <w:t>支配——例如如何确定输入数据是保留还是废弃，是否要分配给其他的接受者等。</w:t>
      </w:r>
    </w:p>
    <w:p w14:paraId="1E8DD686" w14:textId="77777777" w:rsidR="00D71CBB" w:rsidRDefault="00D71CBB" w:rsidP="00D71CBB">
      <w:pPr>
        <w:ind w:firstLine="420"/>
      </w:pPr>
      <w:r>
        <w:rPr>
          <w:rFonts w:hint="eastAsia"/>
        </w:rPr>
        <w:t>TBD</w:t>
      </w:r>
    </w:p>
    <w:p w14:paraId="426B8EEC" w14:textId="77777777" w:rsidR="00D71CBB" w:rsidRDefault="00D71CBB" w:rsidP="00D71CBB">
      <w:pPr>
        <w:ind w:firstLine="420"/>
      </w:pPr>
    </w:p>
    <w:p w14:paraId="3356CF13" w14:textId="77777777" w:rsidR="00D71CBB" w:rsidRDefault="00D71CBB">
      <w:pPr>
        <w:pStyle w:val="a1"/>
        <w:pPrChange w:id="8156" w:author="HerculesHu" w:date="2017-12-24T00:20:00Z">
          <w:pPr>
            <w:pStyle w:val="a1"/>
            <w:numPr>
              <w:numId w:val="6"/>
            </w:numPr>
            <w:ind w:left="1701"/>
          </w:pPr>
        </w:pPrChange>
      </w:pPr>
      <w:bookmarkStart w:id="8157" w:name="_Toc521466917"/>
      <w:bookmarkStart w:id="8158" w:name="_Toc501245726"/>
      <w:bookmarkStart w:id="8159" w:name="_Toc533525890"/>
      <w:r>
        <w:rPr>
          <w:rFonts w:hint="eastAsia"/>
        </w:rPr>
        <w:t>输入格式</w:t>
      </w:r>
      <w:bookmarkEnd w:id="8157"/>
      <w:bookmarkEnd w:id="8158"/>
      <w:bookmarkEnd w:id="8159"/>
    </w:p>
    <w:p w14:paraId="2452CF7D" w14:textId="77777777" w:rsidR="00D71CBB" w:rsidRDefault="00D71CBB" w:rsidP="00D71CBB">
      <w:pPr>
        <w:ind w:firstLine="420"/>
      </w:pPr>
      <w:r>
        <w:rPr>
          <w:rFonts w:hint="eastAsia"/>
        </w:rPr>
        <w:t>说明对初始输入数据和参量的格式要求，包括语法规则和有关约定，如：</w:t>
      </w:r>
    </w:p>
    <w:p w14:paraId="17EEC21C" w14:textId="77777777" w:rsidR="00D71CBB" w:rsidRDefault="00D71CBB" w:rsidP="00D71CBB">
      <w:pPr>
        <w:widowControl w:val="0"/>
        <w:numPr>
          <w:ilvl w:val="0"/>
          <w:numId w:val="23"/>
        </w:numPr>
        <w:jc w:val="both"/>
      </w:pPr>
      <w:r>
        <w:rPr>
          <w:rFonts w:hint="eastAsia"/>
        </w:rPr>
        <w:t>长度—一例如字符数／行，字符数／项；</w:t>
      </w:r>
    </w:p>
    <w:p w14:paraId="3D995B87" w14:textId="77777777" w:rsidR="00D71CBB" w:rsidRDefault="00D71CBB" w:rsidP="00D71CBB">
      <w:pPr>
        <w:widowControl w:val="0"/>
        <w:numPr>
          <w:ilvl w:val="0"/>
          <w:numId w:val="23"/>
        </w:numPr>
        <w:jc w:val="both"/>
      </w:pPr>
      <w:r>
        <w:rPr>
          <w:rFonts w:hint="eastAsia"/>
        </w:rPr>
        <w:t>格式基准——例如以左面的边沿为基准；</w:t>
      </w:r>
    </w:p>
    <w:p w14:paraId="3F591C17" w14:textId="77777777" w:rsidR="00D71CBB" w:rsidRDefault="00D71CBB" w:rsidP="00D71CBB">
      <w:pPr>
        <w:widowControl w:val="0"/>
        <w:numPr>
          <w:ilvl w:val="0"/>
          <w:numId w:val="23"/>
        </w:numPr>
        <w:jc w:val="both"/>
      </w:pPr>
      <w:r>
        <w:rPr>
          <w:rFonts w:hint="eastAsia"/>
        </w:rPr>
        <w:t>标号——例如标记或标识符；</w:t>
      </w:r>
    </w:p>
    <w:p w14:paraId="58977439" w14:textId="77777777" w:rsidR="00D71CBB" w:rsidRDefault="00D71CBB" w:rsidP="00D71CBB">
      <w:pPr>
        <w:widowControl w:val="0"/>
        <w:numPr>
          <w:ilvl w:val="0"/>
          <w:numId w:val="23"/>
        </w:numPr>
        <w:jc w:val="both"/>
      </w:pPr>
      <w:r>
        <w:rPr>
          <w:rFonts w:hint="eastAsia"/>
        </w:rPr>
        <w:t>顺序——例如各个数据项的次序及位置；</w:t>
      </w:r>
    </w:p>
    <w:p w14:paraId="45528EB1" w14:textId="77777777" w:rsidR="00D71CBB" w:rsidRDefault="00D71CBB" w:rsidP="00D71CBB">
      <w:pPr>
        <w:widowControl w:val="0"/>
        <w:numPr>
          <w:ilvl w:val="0"/>
          <w:numId w:val="23"/>
        </w:numPr>
        <w:jc w:val="both"/>
      </w:pPr>
      <w:r>
        <w:rPr>
          <w:rFonts w:hint="eastAsia"/>
        </w:rPr>
        <w:t>标点——例如用来表示行、数据组等的开始或结束而使用的空格、斜线、星号、字符组等。</w:t>
      </w:r>
    </w:p>
    <w:p w14:paraId="0B38E9EE" w14:textId="77777777" w:rsidR="00D71CBB" w:rsidRDefault="00D71CBB" w:rsidP="00D71CBB">
      <w:pPr>
        <w:widowControl w:val="0"/>
        <w:numPr>
          <w:ilvl w:val="0"/>
          <w:numId w:val="23"/>
        </w:numPr>
        <w:jc w:val="both"/>
      </w:pPr>
      <w:r>
        <w:rPr>
          <w:rFonts w:hint="eastAsia"/>
        </w:rPr>
        <w:t>词汇表——给出允许使用的字符组合的列表，禁止使用＊的字符组合的列表等；</w:t>
      </w:r>
    </w:p>
    <w:p w14:paraId="217309D5" w14:textId="77777777" w:rsidR="00D71CBB" w:rsidRDefault="00D71CBB" w:rsidP="00D71CBB">
      <w:pPr>
        <w:widowControl w:val="0"/>
        <w:numPr>
          <w:ilvl w:val="0"/>
          <w:numId w:val="23"/>
        </w:numPr>
        <w:jc w:val="both"/>
      </w:pPr>
      <w:r>
        <w:rPr>
          <w:rFonts w:hint="eastAsia"/>
        </w:rPr>
        <w:t>省略和重复——给出用来表示输人元素可省略或重复的表示方式；</w:t>
      </w:r>
    </w:p>
    <w:p w14:paraId="554CF6F6" w14:textId="77777777" w:rsidR="00D71CBB" w:rsidRDefault="00D71CBB" w:rsidP="00D71CBB">
      <w:pPr>
        <w:widowControl w:val="0"/>
        <w:numPr>
          <w:ilvl w:val="0"/>
          <w:numId w:val="23"/>
        </w:numPr>
        <w:jc w:val="both"/>
      </w:pPr>
      <w:r>
        <w:rPr>
          <w:rFonts w:hint="eastAsia"/>
        </w:rPr>
        <w:lastRenderedPageBreak/>
        <w:t>控制——给出用来表示输入开始或结束的控制信息。</w:t>
      </w:r>
    </w:p>
    <w:p w14:paraId="04AB1942" w14:textId="77777777" w:rsidR="00D71CBB" w:rsidRDefault="00D71CBB" w:rsidP="00D71CBB">
      <w:pPr>
        <w:ind w:firstLine="420"/>
      </w:pPr>
      <w:r>
        <w:rPr>
          <w:rFonts w:hint="eastAsia"/>
        </w:rPr>
        <w:t>TBD</w:t>
      </w:r>
    </w:p>
    <w:p w14:paraId="32F49CF1" w14:textId="77777777" w:rsidR="00D71CBB" w:rsidRDefault="00D71CBB" w:rsidP="00D71CBB">
      <w:pPr>
        <w:widowControl w:val="0"/>
        <w:ind w:left="780"/>
        <w:jc w:val="both"/>
      </w:pPr>
    </w:p>
    <w:p w14:paraId="6D35AA95" w14:textId="77777777" w:rsidR="00D71CBB" w:rsidRDefault="00D71CBB">
      <w:pPr>
        <w:pStyle w:val="a1"/>
        <w:pPrChange w:id="8160" w:author="HerculesHu" w:date="2017-12-24T00:20:00Z">
          <w:pPr>
            <w:pStyle w:val="a1"/>
            <w:numPr>
              <w:numId w:val="6"/>
            </w:numPr>
            <w:ind w:left="1701"/>
          </w:pPr>
        </w:pPrChange>
      </w:pPr>
      <w:bookmarkStart w:id="8161" w:name="_Toc521466918"/>
      <w:bookmarkStart w:id="8162" w:name="_Toc501245727"/>
      <w:bookmarkStart w:id="8163" w:name="_Toc533525891"/>
      <w:r>
        <w:rPr>
          <w:rFonts w:hint="eastAsia"/>
        </w:rPr>
        <w:t>输入举例</w:t>
      </w:r>
      <w:bookmarkEnd w:id="8161"/>
      <w:bookmarkEnd w:id="8162"/>
      <w:bookmarkEnd w:id="8163"/>
    </w:p>
    <w:p w14:paraId="3EDDF896" w14:textId="77777777" w:rsidR="00D71CBB" w:rsidRDefault="00D71CBB" w:rsidP="00D71CBB">
      <w:pPr>
        <w:ind w:firstLine="420"/>
      </w:pPr>
      <w:r>
        <w:rPr>
          <w:rFonts w:hint="eastAsia"/>
        </w:rPr>
        <w:t>为每个完整的输入形式提供样本，包括：</w:t>
      </w:r>
    </w:p>
    <w:p w14:paraId="6496600B" w14:textId="77777777" w:rsidR="00D71CBB" w:rsidRDefault="00D71CBB" w:rsidP="00D71CBB">
      <w:pPr>
        <w:widowControl w:val="0"/>
        <w:numPr>
          <w:ilvl w:val="0"/>
          <w:numId w:val="24"/>
        </w:numPr>
        <w:jc w:val="both"/>
      </w:pPr>
      <w:r>
        <w:rPr>
          <w:rFonts w:hint="eastAsia"/>
        </w:rPr>
        <w:t>控制或首部——例如用来表示输入的种类和类型的信息，标识符输入日期，正文起点和对所用编码的规定；</w:t>
      </w:r>
    </w:p>
    <w:p w14:paraId="77EF5FC2" w14:textId="77777777" w:rsidR="00D71CBB" w:rsidRDefault="00D71CBB" w:rsidP="00D71CBB">
      <w:pPr>
        <w:widowControl w:val="0"/>
        <w:numPr>
          <w:ilvl w:val="0"/>
          <w:numId w:val="24"/>
        </w:numPr>
        <w:jc w:val="both"/>
      </w:pPr>
      <w:r>
        <w:rPr>
          <w:rFonts w:hint="eastAsia"/>
        </w:rPr>
        <w:t>主体——输入数据的主体，包括数据文卷的输入表述部分；</w:t>
      </w:r>
    </w:p>
    <w:p w14:paraId="3539868B" w14:textId="77777777" w:rsidR="00D71CBB" w:rsidRDefault="00D71CBB" w:rsidP="00D71CBB">
      <w:pPr>
        <w:widowControl w:val="0"/>
        <w:numPr>
          <w:ilvl w:val="0"/>
          <w:numId w:val="24"/>
        </w:numPr>
        <w:jc w:val="both"/>
      </w:pPr>
      <w:r>
        <w:rPr>
          <w:rFonts w:hint="eastAsia"/>
        </w:rPr>
        <w:t>尾部——用来表示输入结束的控制信息，累计字符总数等；</w:t>
      </w:r>
    </w:p>
    <w:p w14:paraId="7AEB6014" w14:textId="77777777" w:rsidR="00D71CBB" w:rsidRDefault="00D71CBB" w:rsidP="00D71CBB">
      <w:pPr>
        <w:widowControl w:val="0"/>
        <w:numPr>
          <w:ilvl w:val="0"/>
          <w:numId w:val="24"/>
        </w:numPr>
        <w:jc w:val="both"/>
      </w:pPr>
      <w:r>
        <w:rPr>
          <w:rFonts w:hint="eastAsia"/>
        </w:rPr>
        <w:t>省略——指出哪些输入数据是可省略的；</w:t>
      </w:r>
    </w:p>
    <w:p w14:paraId="32D1DA73" w14:textId="77777777" w:rsidR="00D71CBB" w:rsidRDefault="00D71CBB" w:rsidP="00D71CBB">
      <w:pPr>
        <w:widowControl w:val="0"/>
        <w:numPr>
          <w:ilvl w:val="0"/>
          <w:numId w:val="24"/>
        </w:numPr>
        <w:jc w:val="both"/>
      </w:pPr>
      <w:r>
        <w:rPr>
          <w:rFonts w:hint="eastAsia"/>
        </w:rPr>
        <w:t>重复——指出哪些输入数据是重复的。</w:t>
      </w:r>
    </w:p>
    <w:p w14:paraId="37B638EE" w14:textId="77777777" w:rsidR="00D71CBB" w:rsidRDefault="00D71CBB" w:rsidP="00D71CBB">
      <w:pPr>
        <w:pStyle w:val="af3"/>
        <w:ind w:left="780" w:firstLineChars="0" w:firstLine="0"/>
      </w:pPr>
      <w:r>
        <w:rPr>
          <w:rFonts w:hint="eastAsia"/>
        </w:rPr>
        <w:t>TBD</w:t>
      </w:r>
    </w:p>
    <w:p w14:paraId="64B2E36B" w14:textId="77777777" w:rsidR="00D71CBB" w:rsidRDefault="00D71CBB" w:rsidP="00D71CBB">
      <w:pPr>
        <w:widowControl w:val="0"/>
        <w:ind w:left="780"/>
        <w:jc w:val="both"/>
      </w:pPr>
    </w:p>
    <w:p w14:paraId="3DCB5B5C" w14:textId="77777777" w:rsidR="00D71CBB" w:rsidRDefault="00D71CBB" w:rsidP="00D71CBB">
      <w:pPr>
        <w:widowControl w:val="0"/>
        <w:ind w:left="780"/>
        <w:jc w:val="both"/>
      </w:pPr>
    </w:p>
    <w:p w14:paraId="3D7CA9F2" w14:textId="77777777" w:rsidR="00D71CBB" w:rsidRDefault="00D71CBB" w:rsidP="00D71CBB">
      <w:pPr>
        <w:pStyle w:val="a0"/>
        <w:numPr>
          <w:ilvl w:val="1"/>
          <w:numId w:val="6"/>
        </w:numPr>
      </w:pPr>
      <w:bookmarkStart w:id="8164" w:name="_Toc521466919"/>
      <w:bookmarkStart w:id="8165" w:name="_Toc501245728"/>
      <w:bookmarkStart w:id="8166" w:name="_Toc533525892"/>
      <w:r>
        <w:rPr>
          <w:rFonts w:hint="eastAsia"/>
        </w:rPr>
        <w:t>输出对每项输出做出说明</w:t>
      </w:r>
      <w:bookmarkEnd w:id="8164"/>
      <w:bookmarkEnd w:id="8165"/>
      <w:bookmarkEnd w:id="8166"/>
    </w:p>
    <w:p w14:paraId="7290745D" w14:textId="77777777" w:rsidR="00D71CBB" w:rsidRDefault="00D71CBB">
      <w:pPr>
        <w:pStyle w:val="a1"/>
        <w:pPrChange w:id="8167" w:author="HerculesHu" w:date="2017-12-24T00:20:00Z">
          <w:pPr>
            <w:pStyle w:val="a1"/>
            <w:numPr>
              <w:numId w:val="6"/>
            </w:numPr>
            <w:ind w:left="1701"/>
          </w:pPr>
        </w:pPrChange>
      </w:pPr>
      <w:bookmarkStart w:id="8168" w:name="_Toc521466920"/>
      <w:bookmarkStart w:id="8169" w:name="_Toc501245729"/>
      <w:bookmarkStart w:id="8170" w:name="_Toc533525893"/>
      <w:r>
        <w:rPr>
          <w:rFonts w:hint="eastAsia"/>
        </w:rPr>
        <w:t>输出数据的现实背景</w:t>
      </w:r>
      <w:bookmarkEnd w:id="8168"/>
      <w:bookmarkEnd w:id="8169"/>
      <w:bookmarkEnd w:id="8170"/>
    </w:p>
    <w:p w14:paraId="2ACD109E" w14:textId="77777777" w:rsidR="00D71CBB" w:rsidRDefault="00D71CBB" w:rsidP="00D71CBB">
      <w:pPr>
        <w:ind w:firstLine="420"/>
      </w:pPr>
      <w:r>
        <w:rPr>
          <w:rFonts w:hint="eastAsia"/>
        </w:rPr>
        <w:t>说明输出数据的现实背景，主要是：</w:t>
      </w:r>
    </w:p>
    <w:p w14:paraId="1803488E" w14:textId="77777777" w:rsidR="00D71CBB" w:rsidRDefault="00D71CBB" w:rsidP="00D71CBB">
      <w:pPr>
        <w:widowControl w:val="0"/>
        <w:numPr>
          <w:ilvl w:val="0"/>
          <w:numId w:val="25"/>
        </w:numPr>
        <w:jc w:val="both"/>
      </w:pPr>
      <w:r>
        <w:rPr>
          <w:rFonts w:hint="eastAsia"/>
        </w:rPr>
        <w:t>使用——这些输出数据是给谁的，用来干什么；</w:t>
      </w:r>
    </w:p>
    <w:p w14:paraId="51032A2E" w14:textId="77777777" w:rsidR="00D71CBB" w:rsidRDefault="00D71CBB" w:rsidP="00D71CBB">
      <w:pPr>
        <w:widowControl w:val="0"/>
        <w:numPr>
          <w:ilvl w:val="0"/>
          <w:numId w:val="25"/>
        </w:numPr>
        <w:jc w:val="both"/>
      </w:pPr>
      <w:r>
        <w:rPr>
          <w:rFonts w:hint="eastAsia"/>
        </w:rPr>
        <w:t>使用频度——例如每周的、定期的或备查阅的；</w:t>
      </w:r>
    </w:p>
    <w:p w14:paraId="01760234" w14:textId="77777777" w:rsidR="00D71CBB" w:rsidRDefault="00D71CBB" w:rsidP="00D71CBB">
      <w:pPr>
        <w:widowControl w:val="0"/>
        <w:numPr>
          <w:ilvl w:val="0"/>
          <w:numId w:val="25"/>
        </w:numPr>
        <w:jc w:val="both"/>
      </w:pPr>
      <w:r>
        <w:rPr>
          <w:rFonts w:hint="eastAsia"/>
        </w:rPr>
        <w:t>媒体——打印、CRI显示、磁带、卡片、磁盘，</w:t>
      </w:r>
    </w:p>
    <w:p w14:paraId="273F300D" w14:textId="77777777" w:rsidR="00D71CBB" w:rsidRDefault="00D71CBB" w:rsidP="00D71CBB">
      <w:pPr>
        <w:widowControl w:val="0"/>
        <w:numPr>
          <w:ilvl w:val="0"/>
          <w:numId w:val="25"/>
        </w:numPr>
        <w:jc w:val="both"/>
      </w:pPr>
      <w:r>
        <w:rPr>
          <w:rFonts w:hint="eastAsia"/>
        </w:rPr>
        <w:t>质量管理—一例如关于合理性检验、出错纠正的规定；</w:t>
      </w:r>
    </w:p>
    <w:p w14:paraId="3E232E2D" w14:textId="77777777" w:rsidR="00D71CBB" w:rsidRDefault="00D71CBB" w:rsidP="00D71CBB">
      <w:pPr>
        <w:widowControl w:val="0"/>
        <w:numPr>
          <w:ilvl w:val="0"/>
          <w:numId w:val="25"/>
        </w:numPr>
        <w:jc w:val="both"/>
      </w:pPr>
      <w:r>
        <w:rPr>
          <w:rFonts w:hint="eastAsia"/>
        </w:rPr>
        <w:t>支配——例如如何确定输出数据是保留还是废弃，是否要分配给其他接受者等。</w:t>
      </w:r>
    </w:p>
    <w:p w14:paraId="66AF5650" w14:textId="77777777" w:rsidR="00D71CBB" w:rsidRDefault="00D71CBB" w:rsidP="00D71CBB">
      <w:pPr>
        <w:ind w:firstLine="420"/>
      </w:pPr>
      <w:r>
        <w:rPr>
          <w:rFonts w:hint="eastAsia"/>
        </w:rPr>
        <w:t>TBD</w:t>
      </w:r>
    </w:p>
    <w:p w14:paraId="6F8F3B0A" w14:textId="77777777" w:rsidR="00D71CBB" w:rsidRDefault="00D71CBB" w:rsidP="00D71CBB">
      <w:pPr>
        <w:widowControl w:val="0"/>
        <w:jc w:val="both"/>
      </w:pPr>
    </w:p>
    <w:p w14:paraId="64D8D1C3" w14:textId="77777777" w:rsidR="00D71CBB" w:rsidRDefault="00D71CBB">
      <w:pPr>
        <w:pStyle w:val="a1"/>
        <w:pPrChange w:id="8171" w:author="HerculesHu" w:date="2017-12-24T00:20:00Z">
          <w:pPr>
            <w:pStyle w:val="a1"/>
            <w:numPr>
              <w:numId w:val="6"/>
            </w:numPr>
            <w:ind w:left="1701"/>
          </w:pPr>
        </w:pPrChange>
      </w:pPr>
      <w:bookmarkStart w:id="8172" w:name="_Toc521466921"/>
      <w:bookmarkStart w:id="8173" w:name="_Toc501245730"/>
      <w:bookmarkStart w:id="8174" w:name="_Toc533525894"/>
      <w:r>
        <w:rPr>
          <w:rFonts w:hint="eastAsia"/>
        </w:rPr>
        <w:t>输出格式</w:t>
      </w:r>
      <w:bookmarkEnd w:id="8172"/>
      <w:bookmarkEnd w:id="8173"/>
      <w:bookmarkEnd w:id="8174"/>
    </w:p>
    <w:p w14:paraId="6CF40BAA" w14:textId="77777777" w:rsidR="00D71CBB" w:rsidRDefault="00D71CBB" w:rsidP="00D71CBB">
      <w:pPr>
        <w:ind w:firstLine="420"/>
      </w:pPr>
      <w:r>
        <w:rPr>
          <w:rFonts w:hint="eastAsia"/>
        </w:rPr>
        <w:t>给出对每一类输出信息的解释，主要是：</w:t>
      </w:r>
    </w:p>
    <w:p w14:paraId="69707330" w14:textId="77777777" w:rsidR="00D71CBB" w:rsidRDefault="00D71CBB" w:rsidP="00D71CBB">
      <w:pPr>
        <w:widowControl w:val="0"/>
        <w:numPr>
          <w:ilvl w:val="0"/>
          <w:numId w:val="26"/>
        </w:numPr>
        <w:jc w:val="both"/>
      </w:pPr>
      <w:r>
        <w:rPr>
          <w:rFonts w:hint="eastAsia"/>
        </w:rPr>
        <w:t>首部——如输出数据的标识符，输出日期和输出编号；</w:t>
      </w:r>
    </w:p>
    <w:p w14:paraId="19FFF126" w14:textId="77777777" w:rsidR="00D71CBB" w:rsidRDefault="00D71CBB" w:rsidP="00D71CBB">
      <w:pPr>
        <w:widowControl w:val="0"/>
        <w:numPr>
          <w:ilvl w:val="0"/>
          <w:numId w:val="26"/>
        </w:numPr>
        <w:jc w:val="both"/>
      </w:pPr>
      <w:r>
        <w:rPr>
          <w:rFonts w:hint="eastAsia"/>
        </w:rPr>
        <w:t>主体——输出信息的主体，包括分栏标题；</w:t>
      </w:r>
    </w:p>
    <w:p w14:paraId="0AD30A30" w14:textId="77777777" w:rsidR="00D71CBB" w:rsidRDefault="00D71CBB" w:rsidP="00D71CBB">
      <w:pPr>
        <w:widowControl w:val="0"/>
        <w:numPr>
          <w:ilvl w:val="0"/>
          <w:numId w:val="26"/>
        </w:numPr>
        <w:jc w:val="both"/>
      </w:pPr>
      <w:r>
        <w:rPr>
          <w:rFonts w:hint="eastAsia"/>
        </w:rPr>
        <w:t>尾部——包括累计总数，结束标记。</w:t>
      </w:r>
    </w:p>
    <w:p w14:paraId="5D3A7C92" w14:textId="77777777" w:rsidR="00D71CBB" w:rsidRDefault="00D71CBB" w:rsidP="00D71CBB">
      <w:pPr>
        <w:ind w:firstLine="420"/>
      </w:pPr>
      <w:r>
        <w:rPr>
          <w:rFonts w:hint="eastAsia"/>
        </w:rPr>
        <w:t>TBD</w:t>
      </w:r>
    </w:p>
    <w:p w14:paraId="27C9E287" w14:textId="77777777" w:rsidR="00D71CBB" w:rsidRDefault="00D71CBB" w:rsidP="00D71CBB">
      <w:pPr>
        <w:widowControl w:val="0"/>
        <w:ind w:left="420"/>
        <w:jc w:val="both"/>
      </w:pPr>
    </w:p>
    <w:p w14:paraId="070427B1" w14:textId="77777777" w:rsidR="00D71CBB" w:rsidRDefault="00D71CBB">
      <w:pPr>
        <w:pStyle w:val="a1"/>
        <w:pPrChange w:id="8175" w:author="HerculesHu" w:date="2017-12-24T00:20:00Z">
          <w:pPr>
            <w:pStyle w:val="a1"/>
            <w:numPr>
              <w:numId w:val="6"/>
            </w:numPr>
            <w:ind w:left="1701"/>
          </w:pPr>
        </w:pPrChange>
      </w:pPr>
      <w:bookmarkStart w:id="8176" w:name="_Toc521466922"/>
      <w:bookmarkStart w:id="8177" w:name="_Toc501245731"/>
      <w:bookmarkStart w:id="8178" w:name="_Toc533525895"/>
      <w:r>
        <w:rPr>
          <w:rFonts w:hint="eastAsia"/>
        </w:rPr>
        <w:t>输出举例</w:t>
      </w:r>
      <w:bookmarkEnd w:id="8176"/>
      <w:bookmarkEnd w:id="8177"/>
      <w:bookmarkEnd w:id="8178"/>
    </w:p>
    <w:p w14:paraId="45737230" w14:textId="77777777" w:rsidR="00D71CBB" w:rsidRDefault="00D71CBB" w:rsidP="00D71CBB">
      <w:pPr>
        <w:ind w:firstLine="420"/>
      </w:pPr>
      <w:r>
        <w:rPr>
          <w:rFonts w:hint="eastAsia"/>
        </w:rPr>
        <w:t>为每种输出类型提供例子。对例子中的每一项，说明：</w:t>
      </w:r>
    </w:p>
    <w:p w14:paraId="78F080D0" w14:textId="77777777" w:rsidR="00D71CBB" w:rsidRDefault="00D71CBB" w:rsidP="00D71CBB">
      <w:pPr>
        <w:widowControl w:val="0"/>
        <w:numPr>
          <w:ilvl w:val="0"/>
          <w:numId w:val="27"/>
        </w:numPr>
        <w:jc w:val="both"/>
      </w:pPr>
      <w:r>
        <w:rPr>
          <w:rFonts w:hint="eastAsia"/>
        </w:rPr>
        <w:t>定义——每项输出信息的意义和用途；</w:t>
      </w:r>
    </w:p>
    <w:p w14:paraId="3D8AA28D" w14:textId="77777777" w:rsidR="00D71CBB" w:rsidRDefault="00D71CBB" w:rsidP="00D71CBB">
      <w:pPr>
        <w:widowControl w:val="0"/>
        <w:numPr>
          <w:ilvl w:val="0"/>
          <w:numId w:val="27"/>
        </w:numPr>
        <w:jc w:val="both"/>
      </w:pPr>
      <w:r>
        <w:rPr>
          <w:rFonts w:hint="eastAsia"/>
        </w:rPr>
        <w:t>来源——是从特定的输入中抽出、从数据库文卷中取出、或从软件的计算过程中得到；</w:t>
      </w:r>
    </w:p>
    <w:p w14:paraId="0A8ABFC9" w14:textId="77777777" w:rsidR="00D71CBB" w:rsidRDefault="00D71CBB" w:rsidP="00D71CBB">
      <w:pPr>
        <w:widowControl w:val="0"/>
        <w:numPr>
          <w:ilvl w:val="0"/>
          <w:numId w:val="27"/>
        </w:numPr>
        <w:jc w:val="both"/>
      </w:pPr>
      <w:r>
        <w:rPr>
          <w:rFonts w:hint="eastAsia"/>
        </w:rPr>
        <w:t>特性——输出的值域、计量单位、在什么情况下可缺省等。</w:t>
      </w:r>
    </w:p>
    <w:p w14:paraId="07EC3D37" w14:textId="77777777" w:rsidR="00D71CBB" w:rsidRDefault="00D71CBB" w:rsidP="00D71CBB">
      <w:pPr>
        <w:ind w:left="420"/>
      </w:pPr>
      <w:r>
        <w:rPr>
          <w:rFonts w:hint="eastAsia"/>
        </w:rPr>
        <w:t>TBD</w:t>
      </w:r>
    </w:p>
    <w:p w14:paraId="0CF52D7E" w14:textId="77777777" w:rsidR="00D71CBB" w:rsidRDefault="00D71CBB" w:rsidP="00D71CBB">
      <w:pPr>
        <w:widowControl w:val="0"/>
        <w:ind w:left="420"/>
        <w:jc w:val="both"/>
      </w:pPr>
    </w:p>
    <w:p w14:paraId="34DEEB54" w14:textId="77777777" w:rsidR="00D71CBB" w:rsidRDefault="00D71CBB" w:rsidP="00D71CBB">
      <w:pPr>
        <w:widowControl w:val="0"/>
        <w:jc w:val="both"/>
      </w:pPr>
    </w:p>
    <w:p w14:paraId="66F6C3F7" w14:textId="77777777" w:rsidR="00D71CBB" w:rsidRDefault="00D71CBB" w:rsidP="00D71CBB">
      <w:pPr>
        <w:pStyle w:val="a0"/>
        <w:numPr>
          <w:ilvl w:val="1"/>
          <w:numId w:val="6"/>
        </w:numPr>
      </w:pPr>
      <w:bookmarkStart w:id="8179" w:name="_Toc521466923"/>
      <w:bookmarkStart w:id="8180" w:name="_Toc501245732"/>
      <w:bookmarkStart w:id="8181" w:name="_Toc533525896"/>
      <w:r>
        <w:rPr>
          <w:rFonts w:hint="eastAsia"/>
        </w:rPr>
        <w:t>文卷查询</w:t>
      </w:r>
      <w:bookmarkEnd w:id="8179"/>
      <w:bookmarkEnd w:id="8180"/>
      <w:bookmarkEnd w:id="8181"/>
    </w:p>
    <w:p w14:paraId="23C8BB64" w14:textId="77777777" w:rsidR="00D71CBB" w:rsidRDefault="00D71CBB" w:rsidP="00D71CBB">
      <w:pPr>
        <w:ind w:firstLine="420"/>
      </w:pPr>
      <w:r>
        <w:rPr>
          <w:rFonts w:hint="eastAsia"/>
        </w:rPr>
        <w:t>这一条的编写针对具有查询能力的软件，内容包括：同数据库查询有关的初始化、准备、及处理所需 要的详细规定，说明查询的能力、方式，所使用的命令和所要求的控制规定。</w:t>
      </w:r>
    </w:p>
    <w:p w14:paraId="66C9AAF1" w14:textId="77777777" w:rsidR="00D71CBB" w:rsidRDefault="00D71CBB" w:rsidP="00D71CBB">
      <w:pPr>
        <w:ind w:firstLine="420"/>
      </w:pPr>
      <w:r>
        <w:rPr>
          <w:rFonts w:hint="eastAsia"/>
        </w:rPr>
        <w:t>TBD</w:t>
      </w:r>
    </w:p>
    <w:p w14:paraId="61AFC18E" w14:textId="77777777" w:rsidR="00D71CBB" w:rsidRDefault="00D71CBB" w:rsidP="00D71CBB">
      <w:pPr>
        <w:ind w:firstLine="420"/>
      </w:pPr>
    </w:p>
    <w:p w14:paraId="2EA154E8" w14:textId="77777777" w:rsidR="00D71CBB" w:rsidRDefault="00D71CBB" w:rsidP="00D71CBB">
      <w:pPr>
        <w:ind w:firstLine="420"/>
      </w:pPr>
    </w:p>
    <w:p w14:paraId="7E430678" w14:textId="77777777" w:rsidR="00D71CBB" w:rsidRDefault="00D71CBB" w:rsidP="00D71CBB">
      <w:pPr>
        <w:pStyle w:val="a0"/>
        <w:numPr>
          <w:ilvl w:val="1"/>
          <w:numId w:val="6"/>
        </w:numPr>
      </w:pPr>
      <w:bookmarkStart w:id="8182" w:name="_Toc521466924"/>
      <w:bookmarkStart w:id="8183" w:name="_Toc501245733"/>
      <w:bookmarkStart w:id="8184" w:name="_Toc533525897"/>
      <w:r>
        <w:rPr>
          <w:rFonts w:hint="eastAsia"/>
        </w:rPr>
        <w:t>出错处理和恢复</w:t>
      </w:r>
      <w:bookmarkEnd w:id="8182"/>
      <w:bookmarkEnd w:id="8183"/>
      <w:bookmarkEnd w:id="8184"/>
    </w:p>
    <w:p w14:paraId="6C5C20A7" w14:textId="77777777" w:rsidR="00D71CBB" w:rsidRDefault="00D71CBB" w:rsidP="00D71CBB">
      <w:pPr>
        <w:ind w:firstLine="420"/>
      </w:pPr>
      <w:r>
        <w:rPr>
          <w:rFonts w:hint="eastAsia"/>
        </w:rPr>
        <w:t>列出由软件产生的出错编码或条件以及应由用户承担的修改纠正工作。指出为了确保再启动和恢复的能力，用户必须遵循的处理过程。</w:t>
      </w:r>
    </w:p>
    <w:p w14:paraId="255D98A3" w14:textId="77777777" w:rsidR="00D71CBB" w:rsidRDefault="00D71CBB" w:rsidP="00D71CBB">
      <w:pPr>
        <w:ind w:firstLine="420"/>
      </w:pPr>
      <w:r>
        <w:rPr>
          <w:rFonts w:hint="eastAsia"/>
        </w:rPr>
        <w:t>TBD</w:t>
      </w:r>
    </w:p>
    <w:p w14:paraId="12B56355" w14:textId="77777777" w:rsidR="00D71CBB" w:rsidRDefault="00D71CBB" w:rsidP="00D71CBB">
      <w:pPr>
        <w:ind w:firstLine="420"/>
      </w:pPr>
    </w:p>
    <w:p w14:paraId="53B07D9C" w14:textId="77777777" w:rsidR="00D71CBB" w:rsidRDefault="00D71CBB" w:rsidP="00D71CBB">
      <w:pPr>
        <w:ind w:firstLine="420"/>
      </w:pPr>
    </w:p>
    <w:p w14:paraId="34CF9952" w14:textId="77777777" w:rsidR="00D71CBB" w:rsidRDefault="00D71CBB" w:rsidP="00D71CBB">
      <w:pPr>
        <w:pStyle w:val="a0"/>
        <w:numPr>
          <w:ilvl w:val="1"/>
          <w:numId w:val="6"/>
        </w:numPr>
      </w:pPr>
      <w:bookmarkStart w:id="8185" w:name="_Toc521466925"/>
      <w:bookmarkStart w:id="8186" w:name="_Toc501245734"/>
      <w:bookmarkStart w:id="8187" w:name="_Toc533525898"/>
      <w:r>
        <w:rPr>
          <w:rFonts w:hint="eastAsia"/>
        </w:rPr>
        <w:t>终端操作</w:t>
      </w:r>
      <w:bookmarkEnd w:id="8185"/>
      <w:bookmarkEnd w:id="8186"/>
      <w:bookmarkEnd w:id="8187"/>
    </w:p>
    <w:p w14:paraId="1B39BBDA" w14:textId="77777777" w:rsidR="00D71CBB" w:rsidRDefault="00D71CBB" w:rsidP="00D71CBB">
      <w:pPr>
        <w:ind w:firstLine="420"/>
      </w:pPr>
      <w:r>
        <w:rPr>
          <w:rFonts w:hint="eastAsia"/>
        </w:rPr>
        <w:t>当软件是在多终端系统上工作时，应编写本条，以说明终端的配置安排、连接步释、数据和参数输入步骤以及控制规定．说明通过终端操作进行查询、检索、修改数据文卷的能力、语言、过程以及辅助性程序等。</w:t>
      </w:r>
    </w:p>
    <w:p w14:paraId="10E8649A" w14:textId="77777777" w:rsidR="00D71CBB" w:rsidRDefault="00D71CBB" w:rsidP="00D71CBB">
      <w:pPr>
        <w:ind w:firstLine="420"/>
      </w:pPr>
      <w:r>
        <w:rPr>
          <w:rFonts w:hint="eastAsia"/>
        </w:rPr>
        <w:t>TBD</w:t>
      </w:r>
    </w:p>
    <w:p w14:paraId="3E682995" w14:textId="77777777" w:rsidR="00D71CBB" w:rsidRDefault="00D71CBB" w:rsidP="00D71CBB">
      <w:pPr>
        <w:ind w:firstLine="420"/>
      </w:pPr>
    </w:p>
    <w:p w14:paraId="66E38F0F" w14:textId="77777777" w:rsidR="00D25349" w:rsidRPr="002D0F3B" w:rsidRDefault="00D25349" w:rsidP="002D0F3B"/>
    <w:sectPr w:rsidR="00D25349" w:rsidRPr="002D0F3B" w:rsidSect="005F0667">
      <w:headerReference w:type="even" r:id="rId200"/>
      <w:headerReference w:type="default" r:id="rId201"/>
      <w:footerReference w:type="even" r:id="rId202"/>
      <w:footerReference w:type="default" r:id="rId203"/>
      <w:headerReference w:type="first" r:id="rId204"/>
      <w:footerReference w:type="first" r:id="rId205"/>
      <w:pgSz w:w="11906" w:h="16838"/>
      <w:pgMar w:top="1440" w:right="1800" w:bottom="1440" w:left="1800" w:header="851" w:footer="992" w:gutter="0"/>
      <w:pgNumType w:start="1"/>
      <w:cols w:space="425"/>
      <w:titlePg/>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098" w:author="HerculesHu" w:date="2017-12-23T21:50:00Z" w:initials="P">
    <w:p w14:paraId="17DBCCCD" w14:textId="664C8865" w:rsidR="00B454B7" w:rsidRDefault="00B454B7">
      <w:pPr>
        <w:pStyle w:val="af6"/>
      </w:pPr>
      <w:r>
        <w:rPr>
          <w:rStyle w:val="af8"/>
        </w:rPr>
        <w:annotationRef/>
      </w:r>
    </w:p>
  </w:comment>
  <w:comment w:id="6839" w:author="PLANE" w:date="2017-12-17T00:53:00Z" w:initials="P">
    <w:p w14:paraId="21D71F3A" w14:textId="413791D6" w:rsidR="00B454B7" w:rsidRDefault="00B454B7">
      <w:pPr>
        <w:pStyle w:val="af6"/>
      </w:pPr>
      <w:r>
        <w:rPr>
          <w:rStyle w:val="af8"/>
        </w:rPr>
        <w:annotationRef/>
      </w:r>
      <w:r>
        <w:rPr>
          <w:rFonts w:hint="eastAsia"/>
        </w:rPr>
        <w:t>这里</w:t>
      </w:r>
      <w:r>
        <w:t>的</w:t>
      </w:r>
      <w:r>
        <w:rPr>
          <w:rFonts w:hint="eastAsia"/>
        </w:rPr>
        <w:t>课程</w:t>
      </w:r>
      <w:r>
        <w:t>不用申请</w:t>
      </w:r>
      <w:r>
        <w:rPr>
          <w:rFonts w:hint="eastAsia"/>
        </w:rPr>
        <w:t>，</w:t>
      </w:r>
      <w:r w:rsidRPr="008B6F67">
        <w:rPr>
          <w:rFonts w:hint="eastAsia"/>
        </w:rPr>
        <w:t>课程只能管理，申请人改为教师就好</w:t>
      </w:r>
    </w:p>
  </w:comment>
  <w:comment w:id="7128" w:author="PLANE" w:date="2017-12-17T02:33:00Z" w:initials="P">
    <w:p w14:paraId="15CF7EC0" w14:textId="4D4AC930" w:rsidR="00B454B7" w:rsidRDefault="00B454B7">
      <w:pPr>
        <w:pStyle w:val="af6"/>
      </w:pPr>
      <w:r>
        <w:rPr>
          <w:rStyle w:val="af8"/>
        </w:rPr>
        <w:annotationRef/>
      </w:r>
      <w:r>
        <w:rPr>
          <w:rFonts w:hint="eastAsia"/>
        </w:rPr>
        <w:t>横幅暂时</w:t>
      </w:r>
      <w:r>
        <w:t>无法</w:t>
      </w:r>
      <w:r>
        <w:rPr>
          <w:rFonts w:hint="eastAsia"/>
        </w:rPr>
        <w:t>自己</w:t>
      </w:r>
      <w:r>
        <w:t>排序</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7DBCCCD" w15:done="0"/>
  <w15:commentEx w15:paraId="21D71F3A" w15:done="0"/>
  <w15:commentEx w15:paraId="15CF7EC0"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5AE9DB" w14:textId="77777777" w:rsidR="00AC26D7" w:rsidRDefault="00AC26D7" w:rsidP="00835DF5">
      <w:r>
        <w:separator/>
      </w:r>
    </w:p>
  </w:endnote>
  <w:endnote w:type="continuationSeparator" w:id="0">
    <w:p w14:paraId="2C7465ED" w14:textId="77777777" w:rsidR="00AC26D7" w:rsidRDefault="00AC26D7" w:rsidP="00835D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仿宋_GB2312">
    <w:altName w:val="仿宋"/>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696B78" w14:textId="77777777" w:rsidR="00B454B7" w:rsidRDefault="00B454B7">
    <w:pPr>
      <w:pStyle w:val="aff5"/>
      <w:ind w:left="105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0231345"/>
      <w:docPartObj>
        <w:docPartGallery w:val="Page Numbers (Bottom of Page)"/>
        <w:docPartUnique/>
      </w:docPartObj>
    </w:sdtPr>
    <w:sdtEndPr/>
    <w:sdtContent>
      <w:sdt>
        <w:sdtPr>
          <w:id w:val="-1705238520"/>
          <w:docPartObj>
            <w:docPartGallery w:val="Page Numbers (Top of Page)"/>
            <w:docPartUnique/>
          </w:docPartObj>
        </w:sdtPr>
        <w:sdtEndPr/>
        <w:sdtContent>
          <w:p w14:paraId="3FD0D552" w14:textId="070D85C4" w:rsidR="00B454B7" w:rsidRDefault="00B454B7" w:rsidP="005F0667">
            <w:pPr>
              <w:jc w:val="center"/>
            </w:pPr>
            <w:r w:rsidRPr="005F0667">
              <w:rPr>
                <w:lang w:val="zh-CN"/>
              </w:rPr>
              <w:t xml:space="preserve"> </w:t>
            </w:r>
            <w:r w:rsidRPr="005F0667">
              <w:rPr>
                <w:b/>
                <w:bCs/>
              </w:rPr>
              <w:fldChar w:fldCharType="begin"/>
            </w:r>
            <w:r w:rsidRPr="005F0667">
              <w:rPr>
                <w:b/>
                <w:bCs/>
              </w:rPr>
              <w:instrText>PAGE</w:instrText>
            </w:r>
            <w:r w:rsidRPr="005F0667">
              <w:rPr>
                <w:b/>
                <w:bCs/>
              </w:rPr>
              <w:fldChar w:fldCharType="separate"/>
            </w:r>
            <w:r w:rsidR="00247EA2">
              <w:rPr>
                <w:b/>
                <w:bCs/>
                <w:noProof/>
              </w:rPr>
              <w:t>3</w:t>
            </w:r>
            <w:r w:rsidRPr="005F0667">
              <w:rPr>
                <w:b/>
                <w:bCs/>
              </w:rPr>
              <w:fldChar w:fldCharType="end"/>
            </w:r>
            <w:r w:rsidRPr="005F0667">
              <w:rPr>
                <w:lang w:val="zh-CN"/>
              </w:rPr>
              <w:t xml:space="preserve"> / </w:t>
            </w:r>
            <w:r w:rsidRPr="005F0667">
              <w:rPr>
                <w:b/>
                <w:bCs/>
              </w:rPr>
              <w:fldChar w:fldCharType="begin"/>
            </w:r>
            <w:r w:rsidRPr="005F0667">
              <w:rPr>
                <w:b/>
                <w:bCs/>
              </w:rPr>
              <w:instrText>NUMPAGES</w:instrText>
            </w:r>
            <w:r w:rsidRPr="005F0667">
              <w:rPr>
                <w:b/>
                <w:bCs/>
              </w:rPr>
              <w:fldChar w:fldCharType="separate"/>
            </w:r>
            <w:r w:rsidR="00247EA2">
              <w:rPr>
                <w:b/>
                <w:bCs/>
                <w:noProof/>
              </w:rPr>
              <w:t>58</w:t>
            </w:r>
            <w:r w:rsidRPr="005F0667">
              <w:rPr>
                <w:b/>
                <w:bCs/>
              </w:rPr>
              <w:fldChar w:fldCharType="end"/>
            </w:r>
          </w:p>
        </w:sdtContent>
      </w:sdt>
    </w:sdtContent>
  </w:sdt>
  <w:p w14:paraId="49947471" w14:textId="77777777" w:rsidR="00B454B7" w:rsidRDefault="00B454B7"/>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D0193B" w14:textId="77777777" w:rsidR="00B454B7" w:rsidRDefault="00B454B7">
    <w:pPr>
      <w:pStyle w:val="aff5"/>
      <w:ind w:left="105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BE7FDB" w14:textId="77777777" w:rsidR="00AC26D7" w:rsidRDefault="00AC26D7" w:rsidP="00835DF5">
      <w:r>
        <w:separator/>
      </w:r>
    </w:p>
  </w:footnote>
  <w:footnote w:type="continuationSeparator" w:id="0">
    <w:p w14:paraId="20DFF6F0" w14:textId="77777777" w:rsidR="00AC26D7" w:rsidRDefault="00AC26D7" w:rsidP="00835D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34ABA7" w14:textId="77777777" w:rsidR="00B454B7" w:rsidRDefault="00AC26D7">
    <w:r>
      <w:rPr>
        <w:noProof/>
      </w:rPr>
      <w:pict w14:anchorId="7D6686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6804688" o:spid="_x0000_s2063" type="#_x0000_t75" style="position:absolute;margin-left:0;margin-top:0;width:399.75pt;height:399.75pt;z-index:-251657216;mso-position-horizontal:center;mso-position-horizontal-relative:margin;mso-position-vertical:center;mso-position-vertical-relative:margin" o:allowincell="f">
          <v:imagedata r:id="rId1" o:title="TIM图片2017101410513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64EAD8" w14:textId="77777777" w:rsidR="00B454B7" w:rsidRDefault="00AC26D7">
    <w:pPr>
      <w:rPr>
        <w:ins w:id="8188" w:author="249326630@qq.com" w:date="2018-12-23T20:16:00Z"/>
      </w:rPr>
    </w:pPr>
    <w:r>
      <w:rPr>
        <w:noProof/>
      </w:rPr>
      <w:pict w14:anchorId="6139AA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6804689" o:spid="_x0000_s2064" type="#_x0000_t75" style="position:absolute;margin-left:0;margin-top:0;width:399.75pt;height:399.75pt;z-index:-251656192;mso-position-horizontal:center;mso-position-horizontal-relative:margin;mso-position-vertical:center;mso-position-vertical-relative:margin" o:allowincell="f">
          <v:imagedata r:id="rId1" o:title="TIM图片20171014105131" gain="19661f" blacklevel="22938f"/>
          <w10:wrap anchorx="margin" anchory="margin"/>
        </v:shape>
      </w:pict>
    </w:r>
    <w:r w:rsidR="00B454B7">
      <w:rPr>
        <w:rFonts w:hint="eastAsia"/>
      </w:rPr>
      <w:t>PRD-201</w:t>
    </w:r>
    <w:ins w:id="8189" w:author="249326630@qq.com" w:date="2018-12-23T20:16:00Z">
      <w:r w:rsidR="00B454B7">
        <w:rPr>
          <w:rFonts w:hint="eastAsia"/>
        </w:rPr>
        <w:t>8</w:t>
      </w:r>
    </w:ins>
    <w:del w:id="8190" w:author="249326630@qq.com" w:date="2018-12-23T20:16:00Z">
      <w:r w:rsidR="00B454B7" w:rsidDel="00D01F09">
        <w:rPr>
          <w:rFonts w:hint="eastAsia"/>
        </w:rPr>
        <w:delText>7</w:delText>
      </w:r>
    </w:del>
    <w:r w:rsidR="00B454B7">
      <w:rPr>
        <w:rFonts w:hint="eastAsia"/>
      </w:rPr>
      <w:t>-G0</w:t>
    </w:r>
    <w:ins w:id="8191" w:author="249326630@qq.com" w:date="2018-12-23T20:16:00Z">
      <w:r w:rsidR="00B454B7">
        <w:rPr>
          <w:rFonts w:hint="eastAsia"/>
        </w:rPr>
        <w:t>7</w:t>
      </w:r>
    </w:ins>
  </w:p>
  <w:p w14:paraId="762B3160" w14:textId="4807C6DD" w:rsidR="00B454B7" w:rsidRDefault="00B454B7">
    <w:del w:id="8192" w:author="249326630@qq.com" w:date="2018-12-23T20:16:00Z">
      <w:r w:rsidDel="00D01F09">
        <w:rPr>
          <w:rFonts w:hint="eastAsia"/>
        </w:rPr>
        <w:delText>1</w:delText>
      </w:r>
    </w:del>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54573966"/>
      <w:docPartObj>
        <w:docPartGallery w:val="Watermarks"/>
        <w:docPartUnique/>
      </w:docPartObj>
    </w:sdtPr>
    <w:sdtEndPr/>
    <w:sdtContent>
      <w:p w14:paraId="4F1133E6" w14:textId="77777777" w:rsidR="00B454B7" w:rsidRDefault="00AC26D7">
        <w:r>
          <w:rPr>
            <w:noProof/>
          </w:rPr>
          <w:pict w14:anchorId="7C52D6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6804687" o:spid="_x0000_s2062" type="#_x0000_t75" style="position:absolute;margin-left:0;margin-top:0;width:399.75pt;height:399.75pt;z-index:-251658240;mso-position-horizontal:center;mso-position-horizontal-relative:margin;mso-position-vertical:center;mso-position-vertical-relative:margin" o:allowincell="f">
              <v:imagedata r:id="rId1" o:title="TIM图片20171014105131" gain="19661f" blacklevel="22938f"/>
              <w10:wrap anchorx="margin" anchory="margin"/>
            </v:shape>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18"/>
    <w:multiLevelType w:val="multilevel"/>
    <w:tmpl w:val="B0A2D784"/>
    <w:lvl w:ilvl="0">
      <w:start w:val="1"/>
      <w:numFmt w:val="decimal"/>
      <w:lvlText w:val="%1."/>
      <w:lvlJc w:val="left"/>
      <w:pPr>
        <w:tabs>
          <w:tab w:val="num" w:pos="432"/>
        </w:tabs>
        <w:ind w:left="432" w:hanging="432"/>
      </w:pPr>
      <w:rPr>
        <w:rFonts w:ascii="Times New Roman" w:hAnsi="Times New Roman" w:cs="Times New Roman" w:hint="default"/>
      </w:rPr>
    </w:lvl>
    <w:lvl w:ilvl="1">
      <w:start w:val="1"/>
      <w:numFmt w:val="decimal"/>
      <w:lvlText w:val="%1.%2."/>
      <w:lvlJc w:val="left"/>
      <w:pPr>
        <w:tabs>
          <w:tab w:val="num" w:pos="576"/>
        </w:tabs>
        <w:ind w:left="576" w:hanging="576"/>
      </w:pPr>
      <w:rPr>
        <w:rFonts w:ascii="Times New Roman" w:hAnsi="Times New Roman" w:cs="Times New Roman" w:hint="default"/>
        <w:sz w:val="30"/>
        <w:szCs w:val="30"/>
      </w:rPr>
    </w:lvl>
    <w:lvl w:ilvl="2">
      <w:start w:val="1"/>
      <w:numFmt w:val="decimal"/>
      <w:lvlText w:val="%1.%2.%3."/>
      <w:lvlJc w:val="left"/>
      <w:pPr>
        <w:tabs>
          <w:tab w:val="num" w:pos="1080"/>
        </w:tabs>
        <w:ind w:left="720" w:hanging="720"/>
      </w:pPr>
      <w:rPr>
        <w:rFonts w:hint="eastAsia"/>
      </w:rPr>
    </w:lvl>
    <w:lvl w:ilvl="3">
      <w:start w:val="1"/>
      <w:numFmt w:val="decimal"/>
      <w:lvlText w:val="%1.%2.%3.%4"/>
      <w:lvlJc w:val="left"/>
      <w:pPr>
        <w:tabs>
          <w:tab w:val="num" w:pos="864"/>
        </w:tabs>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 w15:restartNumberingAfterBreak="0">
    <w:nsid w:val="010133D3"/>
    <w:multiLevelType w:val="hybridMultilevel"/>
    <w:tmpl w:val="135E40BC"/>
    <w:lvl w:ilvl="0" w:tplc="74E847F6">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2" w15:restartNumberingAfterBreak="0">
    <w:nsid w:val="03C135D1"/>
    <w:multiLevelType w:val="hybridMultilevel"/>
    <w:tmpl w:val="7E9CA43C"/>
    <w:lvl w:ilvl="0" w:tplc="D52EC17A">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15:restartNumberingAfterBreak="0">
    <w:nsid w:val="0B4D2D53"/>
    <w:multiLevelType w:val="hybridMultilevel"/>
    <w:tmpl w:val="E2A8CD42"/>
    <w:lvl w:ilvl="0" w:tplc="E1D8AB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D2461C4"/>
    <w:multiLevelType w:val="hybridMultilevel"/>
    <w:tmpl w:val="16F64212"/>
    <w:lvl w:ilvl="0" w:tplc="D52EC17A">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5" w15:restartNumberingAfterBreak="0">
    <w:nsid w:val="0EF46C76"/>
    <w:multiLevelType w:val="hybridMultilevel"/>
    <w:tmpl w:val="E60AAB56"/>
    <w:lvl w:ilvl="0" w:tplc="E500B5B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140E0AE7"/>
    <w:multiLevelType w:val="hybridMultilevel"/>
    <w:tmpl w:val="CF2ECC90"/>
    <w:lvl w:ilvl="0" w:tplc="09C6529E">
      <w:start w:val="1"/>
      <w:numFmt w:val="decimal"/>
      <w:lvlText w:val="%1."/>
      <w:lvlJc w:val="left"/>
      <w:pPr>
        <w:ind w:left="465" w:hanging="36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7" w15:restartNumberingAfterBreak="0">
    <w:nsid w:val="18B57A68"/>
    <w:multiLevelType w:val="hybridMultilevel"/>
    <w:tmpl w:val="45EE3E78"/>
    <w:lvl w:ilvl="0" w:tplc="1E449F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F6C2CD8"/>
    <w:multiLevelType w:val="hybridMultilevel"/>
    <w:tmpl w:val="C792E5D4"/>
    <w:lvl w:ilvl="0" w:tplc="6608B1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1502E9B"/>
    <w:multiLevelType w:val="hybridMultilevel"/>
    <w:tmpl w:val="65A4D9F4"/>
    <w:lvl w:ilvl="0" w:tplc="04090001">
      <w:start w:val="1"/>
      <w:numFmt w:val="bullet"/>
      <w:lvlText w:val=""/>
      <w:lvlJc w:val="left"/>
      <w:pPr>
        <w:tabs>
          <w:tab w:val="num" w:pos="1050"/>
        </w:tabs>
        <w:ind w:left="1050" w:hanging="420"/>
      </w:pPr>
      <w:rPr>
        <w:rFonts w:ascii="Wingdings" w:hAnsi="Wingdings" w:hint="default"/>
      </w:rPr>
    </w:lvl>
    <w:lvl w:ilvl="1" w:tplc="04090003" w:tentative="1">
      <w:start w:val="1"/>
      <w:numFmt w:val="bullet"/>
      <w:lvlText w:val=""/>
      <w:lvlJc w:val="left"/>
      <w:pPr>
        <w:tabs>
          <w:tab w:val="num" w:pos="1470"/>
        </w:tabs>
        <w:ind w:left="1470" w:hanging="420"/>
      </w:pPr>
      <w:rPr>
        <w:rFonts w:ascii="Wingdings" w:hAnsi="Wingdings" w:hint="default"/>
      </w:rPr>
    </w:lvl>
    <w:lvl w:ilvl="2" w:tplc="04090005" w:tentative="1">
      <w:start w:val="1"/>
      <w:numFmt w:val="bullet"/>
      <w:lvlText w:val=""/>
      <w:lvlJc w:val="left"/>
      <w:pPr>
        <w:tabs>
          <w:tab w:val="num" w:pos="1890"/>
        </w:tabs>
        <w:ind w:left="1890" w:hanging="420"/>
      </w:pPr>
      <w:rPr>
        <w:rFonts w:ascii="Wingdings" w:hAnsi="Wingdings" w:hint="default"/>
      </w:rPr>
    </w:lvl>
    <w:lvl w:ilvl="3" w:tplc="04090001" w:tentative="1">
      <w:start w:val="1"/>
      <w:numFmt w:val="bullet"/>
      <w:lvlText w:val=""/>
      <w:lvlJc w:val="left"/>
      <w:pPr>
        <w:tabs>
          <w:tab w:val="num" w:pos="2310"/>
        </w:tabs>
        <w:ind w:left="2310" w:hanging="420"/>
      </w:pPr>
      <w:rPr>
        <w:rFonts w:ascii="Wingdings" w:hAnsi="Wingdings" w:hint="default"/>
      </w:rPr>
    </w:lvl>
    <w:lvl w:ilvl="4" w:tplc="04090003" w:tentative="1">
      <w:start w:val="1"/>
      <w:numFmt w:val="bullet"/>
      <w:lvlText w:val=""/>
      <w:lvlJc w:val="left"/>
      <w:pPr>
        <w:tabs>
          <w:tab w:val="num" w:pos="2730"/>
        </w:tabs>
        <w:ind w:left="2730" w:hanging="420"/>
      </w:pPr>
      <w:rPr>
        <w:rFonts w:ascii="Wingdings" w:hAnsi="Wingdings" w:hint="default"/>
      </w:rPr>
    </w:lvl>
    <w:lvl w:ilvl="5" w:tplc="04090005" w:tentative="1">
      <w:start w:val="1"/>
      <w:numFmt w:val="bullet"/>
      <w:lvlText w:val=""/>
      <w:lvlJc w:val="left"/>
      <w:pPr>
        <w:tabs>
          <w:tab w:val="num" w:pos="3150"/>
        </w:tabs>
        <w:ind w:left="3150" w:hanging="420"/>
      </w:pPr>
      <w:rPr>
        <w:rFonts w:ascii="Wingdings" w:hAnsi="Wingdings" w:hint="default"/>
      </w:rPr>
    </w:lvl>
    <w:lvl w:ilvl="6" w:tplc="04090001" w:tentative="1">
      <w:start w:val="1"/>
      <w:numFmt w:val="bullet"/>
      <w:lvlText w:val=""/>
      <w:lvlJc w:val="left"/>
      <w:pPr>
        <w:tabs>
          <w:tab w:val="num" w:pos="3570"/>
        </w:tabs>
        <w:ind w:left="3570" w:hanging="420"/>
      </w:pPr>
      <w:rPr>
        <w:rFonts w:ascii="Wingdings" w:hAnsi="Wingdings" w:hint="default"/>
      </w:rPr>
    </w:lvl>
    <w:lvl w:ilvl="7" w:tplc="04090003" w:tentative="1">
      <w:start w:val="1"/>
      <w:numFmt w:val="bullet"/>
      <w:lvlText w:val=""/>
      <w:lvlJc w:val="left"/>
      <w:pPr>
        <w:tabs>
          <w:tab w:val="num" w:pos="3990"/>
        </w:tabs>
        <w:ind w:left="3990" w:hanging="420"/>
      </w:pPr>
      <w:rPr>
        <w:rFonts w:ascii="Wingdings" w:hAnsi="Wingdings" w:hint="default"/>
      </w:rPr>
    </w:lvl>
    <w:lvl w:ilvl="8" w:tplc="04090005" w:tentative="1">
      <w:start w:val="1"/>
      <w:numFmt w:val="bullet"/>
      <w:lvlText w:val=""/>
      <w:lvlJc w:val="left"/>
      <w:pPr>
        <w:tabs>
          <w:tab w:val="num" w:pos="4410"/>
        </w:tabs>
        <w:ind w:left="4410" w:hanging="420"/>
      </w:pPr>
      <w:rPr>
        <w:rFonts w:ascii="Wingdings" w:hAnsi="Wingdings" w:hint="default"/>
      </w:rPr>
    </w:lvl>
  </w:abstractNum>
  <w:abstractNum w:abstractNumId="10" w15:restartNumberingAfterBreak="0">
    <w:nsid w:val="246905F9"/>
    <w:multiLevelType w:val="hybridMultilevel"/>
    <w:tmpl w:val="903018DE"/>
    <w:lvl w:ilvl="0" w:tplc="04090001">
      <w:start w:val="1"/>
      <w:numFmt w:val="bullet"/>
      <w:lvlText w:val=""/>
      <w:lvlJc w:val="left"/>
      <w:pPr>
        <w:tabs>
          <w:tab w:val="num" w:pos="1050"/>
        </w:tabs>
        <w:ind w:left="1050" w:hanging="420"/>
      </w:pPr>
      <w:rPr>
        <w:rFonts w:ascii="Wingdings" w:hAnsi="Wingdings" w:hint="default"/>
      </w:rPr>
    </w:lvl>
    <w:lvl w:ilvl="1" w:tplc="04090003" w:tentative="1">
      <w:start w:val="1"/>
      <w:numFmt w:val="bullet"/>
      <w:lvlText w:val=""/>
      <w:lvlJc w:val="left"/>
      <w:pPr>
        <w:tabs>
          <w:tab w:val="num" w:pos="1470"/>
        </w:tabs>
        <w:ind w:left="1470" w:hanging="420"/>
      </w:pPr>
      <w:rPr>
        <w:rFonts w:ascii="Wingdings" w:hAnsi="Wingdings" w:hint="default"/>
      </w:rPr>
    </w:lvl>
    <w:lvl w:ilvl="2" w:tplc="04090005" w:tentative="1">
      <w:start w:val="1"/>
      <w:numFmt w:val="bullet"/>
      <w:lvlText w:val=""/>
      <w:lvlJc w:val="left"/>
      <w:pPr>
        <w:tabs>
          <w:tab w:val="num" w:pos="1890"/>
        </w:tabs>
        <w:ind w:left="1890" w:hanging="420"/>
      </w:pPr>
      <w:rPr>
        <w:rFonts w:ascii="Wingdings" w:hAnsi="Wingdings" w:hint="default"/>
      </w:rPr>
    </w:lvl>
    <w:lvl w:ilvl="3" w:tplc="04090001" w:tentative="1">
      <w:start w:val="1"/>
      <w:numFmt w:val="bullet"/>
      <w:lvlText w:val=""/>
      <w:lvlJc w:val="left"/>
      <w:pPr>
        <w:tabs>
          <w:tab w:val="num" w:pos="2310"/>
        </w:tabs>
        <w:ind w:left="2310" w:hanging="420"/>
      </w:pPr>
      <w:rPr>
        <w:rFonts w:ascii="Wingdings" w:hAnsi="Wingdings" w:hint="default"/>
      </w:rPr>
    </w:lvl>
    <w:lvl w:ilvl="4" w:tplc="04090003" w:tentative="1">
      <w:start w:val="1"/>
      <w:numFmt w:val="bullet"/>
      <w:lvlText w:val=""/>
      <w:lvlJc w:val="left"/>
      <w:pPr>
        <w:tabs>
          <w:tab w:val="num" w:pos="2730"/>
        </w:tabs>
        <w:ind w:left="2730" w:hanging="420"/>
      </w:pPr>
      <w:rPr>
        <w:rFonts w:ascii="Wingdings" w:hAnsi="Wingdings" w:hint="default"/>
      </w:rPr>
    </w:lvl>
    <w:lvl w:ilvl="5" w:tplc="04090005" w:tentative="1">
      <w:start w:val="1"/>
      <w:numFmt w:val="bullet"/>
      <w:lvlText w:val=""/>
      <w:lvlJc w:val="left"/>
      <w:pPr>
        <w:tabs>
          <w:tab w:val="num" w:pos="3150"/>
        </w:tabs>
        <w:ind w:left="3150" w:hanging="420"/>
      </w:pPr>
      <w:rPr>
        <w:rFonts w:ascii="Wingdings" w:hAnsi="Wingdings" w:hint="default"/>
      </w:rPr>
    </w:lvl>
    <w:lvl w:ilvl="6" w:tplc="04090001" w:tentative="1">
      <w:start w:val="1"/>
      <w:numFmt w:val="bullet"/>
      <w:lvlText w:val=""/>
      <w:lvlJc w:val="left"/>
      <w:pPr>
        <w:tabs>
          <w:tab w:val="num" w:pos="3570"/>
        </w:tabs>
        <w:ind w:left="3570" w:hanging="420"/>
      </w:pPr>
      <w:rPr>
        <w:rFonts w:ascii="Wingdings" w:hAnsi="Wingdings" w:hint="default"/>
      </w:rPr>
    </w:lvl>
    <w:lvl w:ilvl="7" w:tplc="04090003" w:tentative="1">
      <w:start w:val="1"/>
      <w:numFmt w:val="bullet"/>
      <w:lvlText w:val=""/>
      <w:lvlJc w:val="left"/>
      <w:pPr>
        <w:tabs>
          <w:tab w:val="num" w:pos="3990"/>
        </w:tabs>
        <w:ind w:left="3990" w:hanging="420"/>
      </w:pPr>
      <w:rPr>
        <w:rFonts w:ascii="Wingdings" w:hAnsi="Wingdings" w:hint="default"/>
      </w:rPr>
    </w:lvl>
    <w:lvl w:ilvl="8" w:tplc="04090005" w:tentative="1">
      <w:start w:val="1"/>
      <w:numFmt w:val="bullet"/>
      <w:lvlText w:val=""/>
      <w:lvlJc w:val="left"/>
      <w:pPr>
        <w:tabs>
          <w:tab w:val="num" w:pos="4410"/>
        </w:tabs>
        <w:ind w:left="4410" w:hanging="420"/>
      </w:pPr>
      <w:rPr>
        <w:rFonts w:ascii="Wingdings" w:hAnsi="Wingdings" w:hint="default"/>
      </w:rPr>
    </w:lvl>
  </w:abstractNum>
  <w:abstractNum w:abstractNumId="11" w15:restartNumberingAfterBreak="0">
    <w:nsid w:val="29EC74AB"/>
    <w:multiLevelType w:val="hybridMultilevel"/>
    <w:tmpl w:val="6EF67242"/>
    <w:lvl w:ilvl="0" w:tplc="A1DE3B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C1D0871"/>
    <w:multiLevelType w:val="hybridMultilevel"/>
    <w:tmpl w:val="82BC0760"/>
    <w:lvl w:ilvl="0" w:tplc="9C8297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EE70F11"/>
    <w:multiLevelType w:val="hybridMultilevel"/>
    <w:tmpl w:val="5B4CCEA4"/>
    <w:lvl w:ilvl="0" w:tplc="C60EBBA6">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4" w15:restartNumberingAfterBreak="0">
    <w:nsid w:val="2FC318D5"/>
    <w:multiLevelType w:val="hybridMultilevel"/>
    <w:tmpl w:val="95E6211A"/>
    <w:lvl w:ilvl="0" w:tplc="A5B0E4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0F027C0"/>
    <w:multiLevelType w:val="hybridMultilevel"/>
    <w:tmpl w:val="322AD728"/>
    <w:lvl w:ilvl="0" w:tplc="C6CE8B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B2B30F0"/>
    <w:multiLevelType w:val="hybridMultilevel"/>
    <w:tmpl w:val="90C2CC5E"/>
    <w:lvl w:ilvl="0" w:tplc="12FE0052">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17" w15:restartNumberingAfterBreak="0">
    <w:nsid w:val="3E0A3C32"/>
    <w:multiLevelType w:val="hybridMultilevel"/>
    <w:tmpl w:val="9E48C5B4"/>
    <w:lvl w:ilvl="0" w:tplc="CAB4E778">
      <w:start w:val="1"/>
      <w:numFmt w:val="decimal"/>
      <w:lvlText w:val="%1."/>
      <w:lvlJc w:val="left"/>
      <w:pPr>
        <w:ind w:left="465" w:hanging="36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18" w15:restartNumberingAfterBreak="0">
    <w:nsid w:val="436707AB"/>
    <w:multiLevelType w:val="hybridMultilevel"/>
    <w:tmpl w:val="7570A7C0"/>
    <w:lvl w:ilvl="0" w:tplc="1F5A49E6">
      <w:start w:val="1"/>
      <w:numFmt w:val="decimal"/>
      <w:lvlText w:val="%1."/>
      <w:lvlJc w:val="left"/>
      <w:pPr>
        <w:ind w:left="465" w:hanging="36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19" w15:restartNumberingAfterBreak="0">
    <w:nsid w:val="46101738"/>
    <w:multiLevelType w:val="hybridMultilevel"/>
    <w:tmpl w:val="F1CE0A16"/>
    <w:lvl w:ilvl="0" w:tplc="04090001">
      <w:start w:val="1"/>
      <w:numFmt w:val="bullet"/>
      <w:lvlText w:val=""/>
      <w:lvlJc w:val="left"/>
      <w:pPr>
        <w:tabs>
          <w:tab w:val="num" w:pos="1050"/>
        </w:tabs>
        <w:ind w:left="1050" w:hanging="420"/>
      </w:pPr>
      <w:rPr>
        <w:rFonts w:ascii="Wingdings" w:hAnsi="Wingdings" w:hint="default"/>
      </w:rPr>
    </w:lvl>
    <w:lvl w:ilvl="1" w:tplc="04090003" w:tentative="1">
      <w:start w:val="1"/>
      <w:numFmt w:val="bullet"/>
      <w:lvlText w:val=""/>
      <w:lvlJc w:val="left"/>
      <w:pPr>
        <w:tabs>
          <w:tab w:val="num" w:pos="1470"/>
        </w:tabs>
        <w:ind w:left="1470" w:hanging="420"/>
      </w:pPr>
      <w:rPr>
        <w:rFonts w:ascii="Wingdings" w:hAnsi="Wingdings" w:hint="default"/>
      </w:rPr>
    </w:lvl>
    <w:lvl w:ilvl="2" w:tplc="04090005" w:tentative="1">
      <w:start w:val="1"/>
      <w:numFmt w:val="bullet"/>
      <w:lvlText w:val=""/>
      <w:lvlJc w:val="left"/>
      <w:pPr>
        <w:tabs>
          <w:tab w:val="num" w:pos="1890"/>
        </w:tabs>
        <w:ind w:left="1890" w:hanging="420"/>
      </w:pPr>
      <w:rPr>
        <w:rFonts w:ascii="Wingdings" w:hAnsi="Wingdings" w:hint="default"/>
      </w:rPr>
    </w:lvl>
    <w:lvl w:ilvl="3" w:tplc="04090001" w:tentative="1">
      <w:start w:val="1"/>
      <w:numFmt w:val="bullet"/>
      <w:lvlText w:val=""/>
      <w:lvlJc w:val="left"/>
      <w:pPr>
        <w:tabs>
          <w:tab w:val="num" w:pos="2310"/>
        </w:tabs>
        <w:ind w:left="2310" w:hanging="420"/>
      </w:pPr>
      <w:rPr>
        <w:rFonts w:ascii="Wingdings" w:hAnsi="Wingdings" w:hint="default"/>
      </w:rPr>
    </w:lvl>
    <w:lvl w:ilvl="4" w:tplc="04090003" w:tentative="1">
      <w:start w:val="1"/>
      <w:numFmt w:val="bullet"/>
      <w:lvlText w:val=""/>
      <w:lvlJc w:val="left"/>
      <w:pPr>
        <w:tabs>
          <w:tab w:val="num" w:pos="2730"/>
        </w:tabs>
        <w:ind w:left="2730" w:hanging="420"/>
      </w:pPr>
      <w:rPr>
        <w:rFonts w:ascii="Wingdings" w:hAnsi="Wingdings" w:hint="default"/>
      </w:rPr>
    </w:lvl>
    <w:lvl w:ilvl="5" w:tplc="04090005" w:tentative="1">
      <w:start w:val="1"/>
      <w:numFmt w:val="bullet"/>
      <w:lvlText w:val=""/>
      <w:lvlJc w:val="left"/>
      <w:pPr>
        <w:tabs>
          <w:tab w:val="num" w:pos="3150"/>
        </w:tabs>
        <w:ind w:left="3150" w:hanging="420"/>
      </w:pPr>
      <w:rPr>
        <w:rFonts w:ascii="Wingdings" w:hAnsi="Wingdings" w:hint="default"/>
      </w:rPr>
    </w:lvl>
    <w:lvl w:ilvl="6" w:tplc="04090001" w:tentative="1">
      <w:start w:val="1"/>
      <w:numFmt w:val="bullet"/>
      <w:lvlText w:val=""/>
      <w:lvlJc w:val="left"/>
      <w:pPr>
        <w:tabs>
          <w:tab w:val="num" w:pos="3570"/>
        </w:tabs>
        <w:ind w:left="3570" w:hanging="420"/>
      </w:pPr>
      <w:rPr>
        <w:rFonts w:ascii="Wingdings" w:hAnsi="Wingdings" w:hint="default"/>
      </w:rPr>
    </w:lvl>
    <w:lvl w:ilvl="7" w:tplc="04090003" w:tentative="1">
      <w:start w:val="1"/>
      <w:numFmt w:val="bullet"/>
      <w:lvlText w:val=""/>
      <w:lvlJc w:val="left"/>
      <w:pPr>
        <w:tabs>
          <w:tab w:val="num" w:pos="3990"/>
        </w:tabs>
        <w:ind w:left="3990" w:hanging="420"/>
      </w:pPr>
      <w:rPr>
        <w:rFonts w:ascii="Wingdings" w:hAnsi="Wingdings" w:hint="default"/>
      </w:rPr>
    </w:lvl>
    <w:lvl w:ilvl="8" w:tplc="04090005" w:tentative="1">
      <w:start w:val="1"/>
      <w:numFmt w:val="bullet"/>
      <w:lvlText w:val=""/>
      <w:lvlJc w:val="left"/>
      <w:pPr>
        <w:tabs>
          <w:tab w:val="num" w:pos="4410"/>
        </w:tabs>
        <w:ind w:left="4410" w:hanging="420"/>
      </w:pPr>
      <w:rPr>
        <w:rFonts w:ascii="Wingdings" w:hAnsi="Wingdings" w:hint="default"/>
      </w:rPr>
    </w:lvl>
  </w:abstractNum>
  <w:abstractNum w:abstractNumId="20" w15:restartNumberingAfterBreak="0">
    <w:nsid w:val="49725361"/>
    <w:multiLevelType w:val="hybridMultilevel"/>
    <w:tmpl w:val="47E68F02"/>
    <w:lvl w:ilvl="0" w:tplc="709EF3F2">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21" w15:restartNumberingAfterBreak="0">
    <w:nsid w:val="54E64099"/>
    <w:multiLevelType w:val="multilevel"/>
    <w:tmpl w:val="597666C6"/>
    <w:lvl w:ilvl="0">
      <w:start w:val="1"/>
      <w:numFmt w:val="decimal"/>
      <w:pStyle w:val="a"/>
      <w:lvlText w:val="%1"/>
      <w:lvlJc w:val="left"/>
      <w:pPr>
        <w:ind w:left="425" w:hanging="425"/>
      </w:pPr>
      <w:rPr>
        <w:rFonts w:hint="eastAsia"/>
      </w:rPr>
    </w:lvl>
    <w:lvl w:ilvl="1">
      <w:start w:val="1"/>
      <w:numFmt w:val="decimal"/>
      <w:pStyle w:val="a0"/>
      <w:lvlText w:val="%1.%2"/>
      <w:lvlJc w:val="left"/>
      <w:pPr>
        <w:ind w:left="709" w:hanging="709"/>
      </w:pPr>
      <w:rPr>
        <w:rFonts w:hint="eastAsia"/>
      </w:rPr>
    </w:lvl>
    <w:lvl w:ilvl="2">
      <w:start w:val="1"/>
      <w:numFmt w:val="decimal"/>
      <w:pStyle w:val="a1"/>
      <w:lvlText w:val="%1.%2.%3"/>
      <w:lvlJc w:val="left"/>
      <w:pPr>
        <w:ind w:left="992" w:hanging="992"/>
      </w:pPr>
      <w:rPr>
        <w:rFonts w:hint="eastAsia"/>
      </w:rPr>
    </w:lvl>
    <w:lvl w:ilvl="3">
      <w:start w:val="1"/>
      <w:numFmt w:val="decimal"/>
      <w:pStyle w:val="a2"/>
      <w:lvlText w:val="%1.%2.%3.%4"/>
      <w:lvlJc w:val="left"/>
      <w:pPr>
        <w:ind w:left="1276" w:hanging="1276"/>
      </w:pPr>
      <w:rPr>
        <w:rFonts w:hint="eastAsia"/>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22" w15:restartNumberingAfterBreak="0">
    <w:nsid w:val="5BA51067"/>
    <w:multiLevelType w:val="hybridMultilevel"/>
    <w:tmpl w:val="D92E55FA"/>
    <w:lvl w:ilvl="0" w:tplc="C7DCC9AC">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3" w15:restartNumberingAfterBreak="0">
    <w:nsid w:val="6A394B86"/>
    <w:multiLevelType w:val="hybridMultilevel"/>
    <w:tmpl w:val="435EFD9C"/>
    <w:lvl w:ilvl="0" w:tplc="04090001">
      <w:start w:val="1"/>
      <w:numFmt w:val="bullet"/>
      <w:lvlText w:val=""/>
      <w:lvlJc w:val="left"/>
      <w:pPr>
        <w:tabs>
          <w:tab w:val="num" w:pos="1050"/>
        </w:tabs>
        <w:ind w:left="1050" w:hanging="420"/>
      </w:pPr>
      <w:rPr>
        <w:rFonts w:ascii="Wingdings" w:hAnsi="Wingdings" w:hint="default"/>
      </w:rPr>
    </w:lvl>
    <w:lvl w:ilvl="1" w:tplc="04090003" w:tentative="1">
      <w:start w:val="1"/>
      <w:numFmt w:val="bullet"/>
      <w:lvlText w:val=""/>
      <w:lvlJc w:val="left"/>
      <w:pPr>
        <w:tabs>
          <w:tab w:val="num" w:pos="1470"/>
        </w:tabs>
        <w:ind w:left="1470" w:hanging="420"/>
      </w:pPr>
      <w:rPr>
        <w:rFonts w:ascii="Wingdings" w:hAnsi="Wingdings" w:hint="default"/>
      </w:rPr>
    </w:lvl>
    <w:lvl w:ilvl="2" w:tplc="04090005" w:tentative="1">
      <w:start w:val="1"/>
      <w:numFmt w:val="bullet"/>
      <w:lvlText w:val=""/>
      <w:lvlJc w:val="left"/>
      <w:pPr>
        <w:tabs>
          <w:tab w:val="num" w:pos="1890"/>
        </w:tabs>
        <w:ind w:left="1890" w:hanging="420"/>
      </w:pPr>
      <w:rPr>
        <w:rFonts w:ascii="Wingdings" w:hAnsi="Wingdings" w:hint="default"/>
      </w:rPr>
    </w:lvl>
    <w:lvl w:ilvl="3" w:tplc="04090001" w:tentative="1">
      <w:start w:val="1"/>
      <w:numFmt w:val="bullet"/>
      <w:lvlText w:val=""/>
      <w:lvlJc w:val="left"/>
      <w:pPr>
        <w:tabs>
          <w:tab w:val="num" w:pos="2310"/>
        </w:tabs>
        <w:ind w:left="2310" w:hanging="420"/>
      </w:pPr>
      <w:rPr>
        <w:rFonts w:ascii="Wingdings" w:hAnsi="Wingdings" w:hint="default"/>
      </w:rPr>
    </w:lvl>
    <w:lvl w:ilvl="4" w:tplc="04090003" w:tentative="1">
      <w:start w:val="1"/>
      <w:numFmt w:val="bullet"/>
      <w:lvlText w:val=""/>
      <w:lvlJc w:val="left"/>
      <w:pPr>
        <w:tabs>
          <w:tab w:val="num" w:pos="2730"/>
        </w:tabs>
        <w:ind w:left="2730" w:hanging="420"/>
      </w:pPr>
      <w:rPr>
        <w:rFonts w:ascii="Wingdings" w:hAnsi="Wingdings" w:hint="default"/>
      </w:rPr>
    </w:lvl>
    <w:lvl w:ilvl="5" w:tplc="04090005" w:tentative="1">
      <w:start w:val="1"/>
      <w:numFmt w:val="bullet"/>
      <w:lvlText w:val=""/>
      <w:lvlJc w:val="left"/>
      <w:pPr>
        <w:tabs>
          <w:tab w:val="num" w:pos="3150"/>
        </w:tabs>
        <w:ind w:left="3150" w:hanging="420"/>
      </w:pPr>
      <w:rPr>
        <w:rFonts w:ascii="Wingdings" w:hAnsi="Wingdings" w:hint="default"/>
      </w:rPr>
    </w:lvl>
    <w:lvl w:ilvl="6" w:tplc="04090001" w:tentative="1">
      <w:start w:val="1"/>
      <w:numFmt w:val="bullet"/>
      <w:lvlText w:val=""/>
      <w:lvlJc w:val="left"/>
      <w:pPr>
        <w:tabs>
          <w:tab w:val="num" w:pos="3570"/>
        </w:tabs>
        <w:ind w:left="3570" w:hanging="420"/>
      </w:pPr>
      <w:rPr>
        <w:rFonts w:ascii="Wingdings" w:hAnsi="Wingdings" w:hint="default"/>
      </w:rPr>
    </w:lvl>
    <w:lvl w:ilvl="7" w:tplc="04090003" w:tentative="1">
      <w:start w:val="1"/>
      <w:numFmt w:val="bullet"/>
      <w:lvlText w:val=""/>
      <w:lvlJc w:val="left"/>
      <w:pPr>
        <w:tabs>
          <w:tab w:val="num" w:pos="3990"/>
        </w:tabs>
        <w:ind w:left="3990" w:hanging="420"/>
      </w:pPr>
      <w:rPr>
        <w:rFonts w:ascii="Wingdings" w:hAnsi="Wingdings" w:hint="default"/>
      </w:rPr>
    </w:lvl>
    <w:lvl w:ilvl="8" w:tplc="04090005" w:tentative="1">
      <w:start w:val="1"/>
      <w:numFmt w:val="bullet"/>
      <w:lvlText w:val=""/>
      <w:lvlJc w:val="left"/>
      <w:pPr>
        <w:tabs>
          <w:tab w:val="num" w:pos="4410"/>
        </w:tabs>
        <w:ind w:left="4410" w:hanging="420"/>
      </w:pPr>
      <w:rPr>
        <w:rFonts w:ascii="Wingdings" w:hAnsi="Wingdings" w:hint="default"/>
      </w:rPr>
    </w:lvl>
  </w:abstractNum>
  <w:abstractNum w:abstractNumId="24" w15:restartNumberingAfterBreak="0">
    <w:nsid w:val="6F8A5C45"/>
    <w:multiLevelType w:val="hybridMultilevel"/>
    <w:tmpl w:val="EF9276BE"/>
    <w:lvl w:ilvl="0" w:tplc="183E4F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7A43323"/>
    <w:multiLevelType w:val="hybridMultilevel"/>
    <w:tmpl w:val="2034CA3A"/>
    <w:lvl w:ilvl="0" w:tplc="7A42B5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F7F080E"/>
    <w:multiLevelType w:val="hybridMultilevel"/>
    <w:tmpl w:val="5A140520"/>
    <w:lvl w:ilvl="0" w:tplc="67B879A6">
      <w:start w:val="1"/>
      <w:numFmt w:val="lowerLetter"/>
      <w:lvlText w:val="%1．"/>
      <w:lvlJc w:val="left"/>
      <w:pPr>
        <w:tabs>
          <w:tab w:val="num" w:pos="780"/>
        </w:tabs>
        <w:ind w:left="780" w:hanging="360"/>
      </w:pPr>
      <w:rPr>
        <w:rFonts w:hint="eastAsia"/>
      </w:rPr>
    </w:lvl>
    <w:lvl w:ilvl="1" w:tplc="04090019" w:tentative="1">
      <w:start w:val="1"/>
      <w:numFmt w:val="lowerLetter"/>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num w:numId="1">
    <w:abstractNumId w:val="0"/>
  </w:num>
  <w:num w:numId="2">
    <w:abstractNumId w:val="9"/>
  </w:num>
  <w:num w:numId="3">
    <w:abstractNumId w:val="19"/>
  </w:num>
  <w:num w:numId="4">
    <w:abstractNumId w:val="10"/>
  </w:num>
  <w:num w:numId="5">
    <w:abstractNumId w:val="23"/>
  </w:num>
  <w:num w:numId="6">
    <w:abstractNumId w:val="21"/>
  </w:num>
  <w:num w:numId="7">
    <w:abstractNumId w:val="21"/>
  </w:num>
  <w:num w:numId="8">
    <w:abstractNumId w:val="21"/>
  </w:num>
  <w:num w:numId="9">
    <w:abstractNumId w:val="21"/>
  </w:num>
  <w:num w:numId="10">
    <w:abstractNumId w:val="11"/>
  </w:num>
  <w:num w:numId="11">
    <w:abstractNumId w:val="17"/>
  </w:num>
  <w:num w:numId="12">
    <w:abstractNumId w:val="6"/>
  </w:num>
  <w:num w:numId="13">
    <w:abstractNumId w:val="18"/>
  </w:num>
  <w:num w:numId="14">
    <w:abstractNumId w:val="15"/>
  </w:num>
  <w:num w:numId="15">
    <w:abstractNumId w:val="24"/>
  </w:num>
  <w:num w:numId="16">
    <w:abstractNumId w:val="8"/>
  </w:num>
  <w:num w:numId="17">
    <w:abstractNumId w:val="5"/>
  </w:num>
  <w:num w:numId="18">
    <w:abstractNumId w:val="7"/>
  </w:num>
  <w:num w:numId="19">
    <w:abstractNumId w:val="25"/>
  </w:num>
  <w:num w:numId="20">
    <w:abstractNumId w:val="22"/>
  </w:num>
  <w:num w:numId="21">
    <w:abstractNumId w:val="1"/>
  </w:num>
  <w:num w:numId="22">
    <w:abstractNumId w:val="4"/>
  </w:num>
  <w:num w:numId="23">
    <w:abstractNumId w:val="2"/>
  </w:num>
  <w:num w:numId="24">
    <w:abstractNumId w:val="13"/>
  </w:num>
  <w:num w:numId="25">
    <w:abstractNumId w:val="16"/>
  </w:num>
  <w:num w:numId="26">
    <w:abstractNumId w:val="20"/>
  </w:num>
  <w:num w:numId="27">
    <w:abstractNumId w:val="26"/>
  </w:num>
  <w:num w:numId="28">
    <w:abstractNumId w:val="3"/>
  </w:num>
  <w:num w:numId="29">
    <w:abstractNumId w:val="12"/>
  </w:num>
  <w:num w:numId="30">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249326630@qq.com">
    <w15:presenceInfo w15:providerId="Windows Live" w15:userId="e56d96d7b1120aa6"/>
  </w15:person>
  <w15:person w15:author="吴苏琪">
    <w15:presenceInfo w15:providerId="Windows Live" w15:userId="b0b256c0349e36ac"/>
  </w15:person>
  <w15:person w15:author="HerculesHu">
    <w15:presenceInfo w15:providerId="None" w15:userId="HerculesHu"/>
  </w15:person>
  <w15:person w15:author="PLANE">
    <w15:presenceInfo w15:providerId="None" w15:userId="PLAN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zh-CN" w:vendorID="64" w:dllVersion="131077" w:nlCheck="1" w:checkStyle="1"/>
  <w:activeWritingStyle w:appName="MSWord" w:lang="en-US" w:vendorID="64" w:dllVersion="131078" w:nlCheck="1" w:checkStyle="0"/>
  <w:attachedTemplate r:id="rId1"/>
  <w:trackRevision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65"/>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6606"/>
    <w:rsid w:val="00000F10"/>
    <w:rsid w:val="00001056"/>
    <w:rsid w:val="00003E4D"/>
    <w:rsid w:val="00011FCE"/>
    <w:rsid w:val="000131E9"/>
    <w:rsid w:val="000133C2"/>
    <w:rsid w:val="0001353D"/>
    <w:rsid w:val="000149A1"/>
    <w:rsid w:val="00017D99"/>
    <w:rsid w:val="0002151C"/>
    <w:rsid w:val="00021BB3"/>
    <w:rsid w:val="0002430B"/>
    <w:rsid w:val="000258DD"/>
    <w:rsid w:val="00025F6F"/>
    <w:rsid w:val="00035385"/>
    <w:rsid w:val="00037DFF"/>
    <w:rsid w:val="00040324"/>
    <w:rsid w:val="000503A2"/>
    <w:rsid w:val="00050CF2"/>
    <w:rsid w:val="00052211"/>
    <w:rsid w:val="00052ED6"/>
    <w:rsid w:val="000555FB"/>
    <w:rsid w:val="0006018F"/>
    <w:rsid w:val="000603C4"/>
    <w:rsid w:val="00060A00"/>
    <w:rsid w:val="00061D1E"/>
    <w:rsid w:val="00062BC5"/>
    <w:rsid w:val="00063E9F"/>
    <w:rsid w:val="00063EB6"/>
    <w:rsid w:val="00067418"/>
    <w:rsid w:val="0007030C"/>
    <w:rsid w:val="000752C5"/>
    <w:rsid w:val="0007555F"/>
    <w:rsid w:val="00086422"/>
    <w:rsid w:val="000864B2"/>
    <w:rsid w:val="000867E4"/>
    <w:rsid w:val="00090209"/>
    <w:rsid w:val="0009039C"/>
    <w:rsid w:val="000934CD"/>
    <w:rsid w:val="000944C5"/>
    <w:rsid w:val="00094834"/>
    <w:rsid w:val="000961A1"/>
    <w:rsid w:val="000964BC"/>
    <w:rsid w:val="00097C79"/>
    <w:rsid w:val="000A3332"/>
    <w:rsid w:val="000A6DC5"/>
    <w:rsid w:val="000C04A3"/>
    <w:rsid w:val="000C28DC"/>
    <w:rsid w:val="000C2DE9"/>
    <w:rsid w:val="000C4473"/>
    <w:rsid w:val="000C5242"/>
    <w:rsid w:val="000C6EA7"/>
    <w:rsid w:val="000D4905"/>
    <w:rsid w:val="000D5E9A"/>
    <w:rsid w:val="000E4F1A"/>
    <w:rsid w:val="000E50EB"/>
    <w:rsid w:val="000E7254"/>
    <w:rsid w:val="000F1D70"/>
    <w:rsid w:val="000F4BCE"/>
    <w:rsid w:val="000F4FED"/>
    <w:rsid w:val="001009C1"/>
    <w:rsid w:val="00111AD7"/>
    <w:rsid w:val="00113088"/>
    <w:rsid w:val="001157DD"/>
    <w:rsid w:val="00124915"/>
    <w:rsid w:val="001309B9"/>
    <w:rsid w:val="00135131"/>
    <w:rsid w:val="00140516"/>
    <w:rsid w:val="00141727"/>
    <w:rsid w:val="00147D5B"/>
    <w:rsid w:val="00153B47"/>
    <w:rsid w:val="001577A4"/>
    <w:rsid w:val="0016090E"/>
    <w:rsid w:val="00162C84"/>
    <w:rsid w:val="0016306A"/>
    <w:rsid w:val="00163DFE"/>
    <w:rsid w:val="00164536"/>
    <w:rsid w:val="001662A1"/>
    <w:rsid w:val="001731A6"/>
    <w:rsid w:val="00174B25"/>
    <w:rsid w:val="00174F0F"/>
    <w:rsid w:val="00175B62"/>
    <w:rsid w:val="00176B57"/>
    <w:rsid w:val="001802FF"/>
    <w:rsid w:val="0018169F"/>
    <w:rsid w:val="0018230F"/>
    <w:rsid w:val="0018242C"/>
    <w:rsid w:val="001843F5"/>
    <w:rsid w:val="00184D5E"/>
    <w:rsid w:val="00191B58"/>
    <w:rsid w:val="00192173"/>
    <w:rsid w:val="001935C1"/>
    <w:rsid w:val="00193D27"/>
    <w:rsid w:val="001969BE"/>
    <w:rsid w:val="001A1270"/>
    <w:rsid w:val="001A2780"/>
    <w:rsid w:val="001A3E8F"/>
    <w:rsid w:val="001A5F16"/>
    <w:rsid w:val="001A7610"/>
    <w:rsid w:val="001B2D9D"/>
    <w:rsid w:val="001B3D66"/>
    <w:rsid w:val="001B40B0"/>
    <w:rsid w:val="001B49F1"/>
    <w:rsid w:val="001B7AC2"/>
    <w:rsid w:val="001C01D4"/>
    <w:rsid w:val="001C1DFE"/>
    <w:rsid w:val="001D3170"/>
    <w:rsid w:val="001D4CF7"/>
    <w:rsid w:val="001D7BC4"/>
    <w:rsid w:val="001E1617"/>
    <w:rsid w:val="001E38A9"/>
    <w:rsid w:val="001E547B"/>
    <w:rsid w:val="001E7502"/>
    <w:rsid w:val="001E7880"/>
    <w:rsid w:val="001E7E53"/>
    <w:rsid w:val="001F14BD"/>
    <w:rsid w:val="001F3A52"/>
    <w:rsid w:val="00201A28"/>
    <w:rsid w:val="00206561"/>
    <w:rsid w:val="00207150"/>
    <w:rsid w:val="00215FAD"/>
    <w:rsid w:val="00217865"/>
    <w:rsid w:val="00222A67"/>
    <w:rsid w:val="002315F6"/>
    <w:rsid w:val="0023545B"/>
    <w:rsid w:val="00247EA2"/>
    <w:rsid w:val="0025112E"/>
    <w:rsid w:val="00255676"/>
    <w:rsid w:val="00257824"/>
    <w:rsid w:val="00257B64"/>
    <w:rsid w:val="0026036C"/>
    <w:rsid w:val="00261168"/>
    <w:rsid w:val="002613BA"/>
    <w:rsid w:val="00273C89"/>
    <w:rsid w:val="00274E6E"/>
    <w:rsid w:val="0027741D"/>
    <w:rsid w:val="0028102F"/>
    <w:rsid w:val="00282820"/>
    <w:rsid w:val="002855F7"/>
    <w:rsid w:val="00291432"/>
    <w:rsid w:val="002956B7"/>
    <w:rsid w:val="002A066E"/>
    <w:rsid w:val="002A54BD"/>
    <w:rsid w:val="002A6428"/>
    <w:rsid w:val="002A6BBF"/>
    <w:rsid w:val="002A75D6"/>
    <w:rsid w:val="002B13D0"/>
    <w:rsid w:val="002B31E1"/>
    <w:rsid w:val="002B3B2D"/>
    <w:rsid w:val="002B3C6B"/>
    <w:rsid w:val="002B4CA8"/>
    <w:rsid w:val="002B6C08"/>
    <w:rsid w:val="002B74E6"/>
    <w:rsid w:val="002C2D4E"/>
    <w:rsid w:val="002C63AE"/>
    <w:rsid w:val="002C7858"/>
    <w:rsid w:val="002C7C2E"/>
    <w:rsid w:val="002C7D91"/>
    <w:rsid w:val="002D0F3B"/>
    <w:rsid w:val="002D46C0"/>
    <w:rsid w:val="002D6228"/>
    <w:rsid w:val="002D6724"/>
    <w:rsid w:val="002E2F60"/>
    <w:rsid w:val="002E3F3C"/>
    <w:rsid w:val="002E3F55"/>
    <w:rsid w:val="002E4D76"/>
    <w:rsid w:val="002E5A13"/>
    <w:rsid w:val="002E7385"/>
    <w:rsid w:val="002F43CC"/>
    <w:rsid w:val="002F5563"/>
    <w:rsid w:val="002F6366"/>
    <w:rsid w:val="002F6C7C"/>
    <w:rsid w:val="00302EBE"/>
    <w:rsid w:val="00305487"/>
    <w:rsid w:val="00306741"/>
    <w:rsid w:val="00306F80"/>
    <w:rsid w:val="00311B2A"/>
    <w:rsid w:val="00314226"/>
    <w:rsid w:val="00315247"/>
    <w:rsid w:val="00315A6C"/>
    <w:rsid w:val="00316E95"/>
    <w:rsid w:val="003172D9"/>
    <w:rsid w:val="00321E1D"/>
    <w:rsid w:val="00322483"/>
    <w:rsid w:val="00322D14"/>
    <w:rsid w:val="003248E4"/>
    <w:rsid w:val="00325CA9"/>
    <w:rsid w:val="00326FD8"/>
    <w:rsid w:val="00327662"/>
    <w:rsid w:val="00333C00"/>
    <w:rsid w:val="003377F0"/>
    <w:rsid w:val="0034057A"/>
    <w:rsid w:val="00351B16"/>
    <w:rsid w:val="003540D9"/>
    <w:rsid w:val="00355C4D"/>
    <w:rsid w:val="00360437"/>
    <w:rsid w:val="00361AF9"/>
    <w:rsid w:val="00372994"/>
    <w:rsid w:val="00380836"/>
    <w:rsid w:val="003821E4"/>
    <w:rsid w:val="0038238A"/>
    <w:rsid w:val="003829ED"/>
    <w:rsid w:val="00382B3A"/>
    <w:rsid w:val="00383DF8"/>
    <w:rsid w:val="00390D5A"/>
    <w:rsid w:val="00393C0B"/>
    <w:rsid w:val="003952CF"/>
    <w:rsid w:val="00396B5F"/>
    <w:rsid w:val="00397D48"/>
    <w:rsid w:val="003A17C4"/>
    <w:rsid w:val="003A272F"/>
    <w:rsid w:val="003A75AB"/>
    <w:rsid w:val="003A7723"/>
    <w:rsid w:val="003B2E35"/>
    <w:rsid w:val="003B54DA"/>
    <w:rsid w:val="003B7700"/>
    <w:rsid w:val="003B7D40"/>
    <w:rsid w:val="003C2CBB"/>
    <w:rsid w:val="003C3870"/>
    <w:rsid w:val="003C3C8A"/>
    <w:rsid w:val="003C4D21"/>
    <w:rsid w:val="003C64C3"/>
    <w:rsid w:val="003D5279"/>
    <w:rsid w:val="003D7A0C"/>
    <w:rsid w:val="003E1038"/>
    <w:rsid w:val="003E172E"/>
    <w:rsid w:val="003E3088"/>
    <w:rsid w:val="003E4575"/>
    <w:rsid w:val="003E5F62"/>
    <w:rsid w:val="003F1C31"/>
    <w:rsid w:val="003F3569"/>
    <w:rsid w:val="003F6C40"/>
    <w:rsid w:val="003F78D0"/>
    <w:rsid w:val="00401140"/>
    <w:rsid w:val="004021FF"/>
    <w:rsid w:val="00403F70"/>
    <w:rsid w:val="00410986"/>
    <w:rsid w:val="004144B4"/>
    <w:rsid w:val="004206CE"/>
    <w:rsid w:val="00421580"/>
    <w:rsid w:val="0042597B"/>
    <w:rsid w:val="004261B0"/>
    <w:rsid w:val="00426D7D"/>
    <w:rsid w:val="00430548"/>
    <w:rsid w:val="00433598"/>
    <w:rsid w:val="004339C9"/>
    <w:rsid w:val="0043728C"/>
    <w:rsid w:val="004417B5"/>
    <w:rsid w:val="0044436B"/>
    <w:rsid w:val="00444994"/>
    <w:rsid w:val="00444F6E"/>
    <w:rsid w:val="00446C61"/>
    <w:rsid w:val="00452D7B"/>
    <w:rsid w:val="00456D7F"/>
    <w:rsid w:val="00460603"/>
    <w:rsid w:val="0046357A"/>
    <w:rsid w:val="00464303"/>
    <w:rsid w:val="0046483C"/>
    <w:rsid w:val="00464868"/>
    <w:rsid w:val="00466E27"/>
    <w:rsid w:val="004673C0"/>
    <w:rsid w:val="00471409"/>
    <w:rsid w:val="00472170"/>
    <w:rsid w:val="00472C89"/>
    <w:rsid w:val="004761D0"/>
    <w:rsid w:val="004809C5"/>
    <w:rsid w:val="00483AFE"/>
    <w:rsid w:val="00484199"/>
    <w:rsid w:val="004845A0"/>
    <w:rsid w:val="004850C4"/>
    <w:rsid w:val="00485A4B"/>
    <w:rsid w:val="004867CD"/>
    <w:rsid w:val="00490369"/>
    <w:rsid w:val="004938D3"/>
    <w:rsid w:val="004A038F"/>
    <w:rsid w:val="004A1E23"/>
    <w:rsid w:val="004A1EF7"/>
    <w:rsid w:val="004B015D"/>
    <w:rsid w:val="004B094E"/>
    <w:rsid w:val="004B1995"/>
    <w:rsid w:val="004B6286"/>
    <w:rsid w:val="004B6840"/>
    <w:rsid w:val="004B7154"/>
    <w:rsid w:val="004B7F1A"/>
    <w:rsid w:val="004C1A50"/>
    <w:rsid w:val="004C7EA4"/>
    <w:rsid w:val="004D0E6F"/>
    <w:rsid w:val="004D27F7"/>
    <w:rsid w:val="004D2C32"/>
    <w:rsid w:val="004D4F45"/>
    <w:rsid w:val="004D56B3"/>
    <w:rsid w:val="004D6241"/>
    <w:rsid w:val="004D6FC1"/>
    <w:rsid w:val="004D75BF"/>
    <w:rsid w:val="004E11DB"/>
    <w:rsid w:val="004E12A6"/>
    <w:rsid w:val="004E5511"/>
    <w:rsid w:val="004E629C"/>
    <w:rsid w:val="004E6914"/>
    <w:rsid w:val="004F15B3"/>
    <w:rsid w:val="004F18EA"/>
    <w:rsid w:val="004F2316"/>
    <w:rsid w:val="004F2D4B"/>
    <w:rsid w:val="004F7D3F"/>
    <w:rsid w:val="00501F27"/>
    <w:rsid w:val="0050206C"/>
    <w:rsid w:val="00506390"/>
    <w:rsid w:val="00507944"/>
    <w:rsid w:val="00510EDC"/>
    <w:rsid w:val="00511965"/>
    <w:rsid w:val="005137DD"/>
    <w:rsid w:val="00513A62"/>
    <w:rsid w:val="00513F78"/>
    <w:rsid w:val="005164FA"/>
    <w:rsid w:val="00523B6D"/>
    <w:rsid w:val="00524082"/>
    <w:rsid w:val="0052711C"/>
    <w:rsid w:val="005271B7"/>
    <w:rsid w:val="005346CC"/>
    <w:rsid w:val="0053723A"/>
    <w:rsid w:val="005372AC"/>
    <w:rsid w:val="00547109"/>
    <w:rsid w:val="005475E7"/>
    <w:rsid w:val="00553782"/>
    <w:rsid w:val="005538FF"/>
    <w:rsid w:val="00555B7B"/>
    <w:rsid w:val="00557325"/>
    <w:rsid w:val="00565F35"/>
    <w:rsid w:val="00566765"/>
    <w:rsid w:val="00566C36"/>
    <w:rsid w:val="005702DF"/>
    <w:rsid w:val="005742F1"/>
    <w:rsid w:val="0057433B"/>
    <w:rsid w:val="00575C68"/>
    <w:rsid w:val="0058000C"/>
    <w:rsid w:val="00580F45"/>
    <w:rsid w:val="005834A2"/>
    <w:rsid w:val="00585E5D"/>
    <w:rsid w:val="00586301"/>
    <w:rsid w:val="00586F4E"/>
    <w:rsid w:val="00587CE0"/>
    <w:rsid w:val="00590B2A"/>
    <w:rsid w:val="00591BA9"/>
    <w:rsid w:val="00594176"/>
    <w:rsid w:val="0059616C"/>
    <w:rsid w:val="005A0D52"/>
    <w:rsid w:val="005A188A"/>
    <w:rsid w:val="005A583D"/>
    <w:rsid w:val="005B0097"/>
    <w:rsid w:val="005B12F0"/>
    <w:rsid w:val="005B1318"/>
    <w:rsid w:val="005B4230"/>
    <w:rsid w:val="005B6559"/>
    <w:rsid w:val="005C20D9"/>
    <w:rsid w:val="005C2232"/>
    <w:rsid w:val="005C2468"/>
    <w:rsid w:val="005C3A72"/>
    <w:rsid w:val="005C48B6"/>
    <w:rsid w:val="005D0FE6"/>
    <w:rsid w:val="005D5E02"/>
    <w:rsid w:val="005E52E2"/>
    <w:rsid w:val="005E53B0"/>
    <w:rsid w:val="005E5784"/>
    <w:rsid w:val="005F01E4"/>
    <w:rsid w:val="005F04BD"/>
    <w:rsid w:val="005F0667"/>
    <w:rsid w:val="005F0D14"/>
    <w:rsid w:val="005F2E7A"/>
    <w:rsid w:val="005F33B2"/>
    <w:rsid w:val="005F6D0A"/>
    <w:rsid w:val="00600DCB"/>
    <w:rsid w:val="00605C20"/>
    <w:rsid w:val="00605F77"/>
    <w:rsid w:val="00612F50"/>
    <w:rsid w:val="00614D4E"/>
    <w:rsid w:val="0062180D"/>
    <w:rsid w:val="00627184"/>
    <w:rsid w:val="0062736C"/>
    <w:rsid w:val="00630978"/>
    <w:rsid w:val="00633198"/>
    <w:rsid w:val="006338A1"/>
    <w:rsid w:val="00636C47"/>
    <w:rsid w:val="006460BA"/>
    <w:rsid w:val="00662005"/>
    <w:rsid w:val="00662432"/>
    <w:rsid w:val="00662E6B"/>
    <w:rsid w:val="00663503"/>
    <w:rsid w:val="006658A6"/>
    <w:rsid w:val="00671660"/>
    <w:rsid w:val="0067282C"/>
    <w:rsid w:val="00674A67"/>
    <w:rsid w:val="0067765A"/>
    <w:rsid w:val="00677F8B"/>
    <w:rsid w:val="006810B5"/>
    <w:rsid w:val="00681535"/>
    <w:rsid w:val="00682A45"/>
    <w:rsid w:val="00683630"/>
    <w:rsid w:val="0068398F"/>
    <w:rsid w:val="00690416"/>
    <w:rsid w:val="00692592"/>
    <w:rsid w:val="006937B8"/>
    <w:rsid w:val="00693E74"/>
    <w:rsid w:val="00696A54"/>
    <w:rsid w:val="00697B40"/>
    <w:rsid w:val="006A420D"/>
    <w:rsid w:val="006B41C0"/>
    <w:rsid w:val="006B4263"/>
    <w:rsid w:val="006B4CF4"/>
    <w:rsid w:val="006B7020"/>
    <w:rsid w:val="006B70E6"/>
    <w:rsid w:val="006C017A"/>
    <w:rsid w:val="006C08D0"/>
    <w:rsid w:val="006C37E7"/>
    <w:rsid w:val="006C39F6"/>
    <w:rsid w:val="006C6C6A"/>
    <w:rsid w:val="006C6F70"/>
    <w:rsid w:val="006C7211"/>
    <w:rsid w:val="006D3376"/>
    <w:rsid w:val="006D4A38"/>
    <w:rsid w:val="006D6132"/>
    <w:rsid w:val="006D791A"/>
    <w:rsid w:val="006E0992"/>
    <w:rsid w:val="006E1FDF"/>
    <w:rsid w:val="006E4F6A"/>
    <w:rsid w:val="006F0AD6"/>
    <w:rsid w:val="006F21D6"/>
    <w:rsid w:val="006F2DC7"/>
    <w:rsid w:val="006F34FD"/>
    <w:rsid w:val="006F7A55"/>
    <w:rsid w:val="00700EB7"/>
    <w:rsid w:val="00707983"/>
    <w:rsid w:val="00713D16"/>
    <w:rsid w:val="00717244"/>
    <w:rsid w:val="00721E81"/>
    <w:rsid w:val="00721EB1"/>
    <w:rsid w:val="0072676D"/>
    <w:rsid w:val="007336CF"/>
    <w:rsid w:val="007359D4"/>
    <w:rsid w:val="00752550"/>
    <w:rsid w:val="00756976"/>
    <w:rsid w:val="00757C16"/>
    <w:rsid w:val="00760A85"/>
    <w:rsid w:val="00760B5B"/>
    <w:rsid w:val="00760FBB"/>
    <w:rsid w:val="0076325A"/>
    <w:rsid w:val="0076408F"/>
    <w:rsid w:val="007665DE"/>
    <w:rsid w:val="00770E52"/>
    <w:rsid w:val="00771514"/>
    <w:rsid w:val="0077442D"/>
    <w:rsid w:val="00774567"/>
    <w:rsid w:val="007751FE"/>
    <w:rsid w:val="00775895"/>
    <w:rsid w:val="00777E8E"/>
    <w:rsid w:val="00780122"/>
    <w:rsid w:val="007803FB"/>
    <w:rsid w:val="00783B0B"/>
    <w:rsid w:val="00784662"/>
    <w:rsid w:val="00786214"/>
    <w:rsid w:val="007870BB"/>
    <w:rsid w:val="00790193"/>
    <w:rsid w:val="00793702"/>
    <w:rsid w:val="00794A1B"/>
    <w:rsid w:val="007950EF"/>
    <w:rsid w:val="0079682B"/>
    <w:rsid w:val="007A0FA3"/>
    <w:rsid w:val="007A4FEF"/>
    <w:rsid w:val="007A75F1"/>
    <w:rsid w:val="007B0DBF"/>
    <w:rsid w:val="007B3A1F"/>
    <w:rsid w:val="007B4531"/>
    <w:rsid w:val="007C286F"/>
    <w:rsid w:val="007C3C28"/>
    <w:rsid w:val="007C42E1"/>
    <w:rsid w:val="007C7BDD"/>
    <w:rsid w:val="007D2E43"/>
    <w:rsid w:val="007D345A"/>
    <w:rsid w:val="007D5DF1"/>
    <w:rsid w:val="007D63FA"/>
    <w:rsid w:val="007E279A"/>
    <w:rsid w:val="007E2836"/>
    <w:rsid w:val="007E28A6"/>
    <w:rsid w:val="007E3E3E"/>
    <w:rsid w:val="007E5140"/>
    <w:rsid w:val="007E5333"/>
    <w:rsid w:val="007E7EFC"/>
    <w:rsid w:val="007F28C2"/>
    <w:rsid w:val="007F40EC"/>
    <w:rsid w:val="008012F4"/>
    <w:rsid w:val="008015BD"/>
    <w:rsid w:val="00801CDA"/>
    <w:rsid w:val="00801D4A"/>
    <w:rsid w:val="00801E66"/>
    <w:rsid w:val="008036AC"/>
    <w:rsid w:val="00804EF6"/>
    <w:rsid w:val="00807309"/>
    <w:rsid w:val="00816B5A"/>
    <w:rsid w:val="008200F8"/>
    <w:rsid w:val="00820B6A"/>
    <w:rsid w:val="00821554"/>
    <w:rsid w:val="00825B64"/>
    <w:rsid w:val="00830398"/>
    <w:rsid w:val="00830431"/>
    <w:rsid w:val="0083119D"/>
    <w:rsid w:val="00832013"/>
    <w:rsid w:val="008322F7"/>
    <w:rsid w:val="00834287"/>
    <w:rsid w:val="00834B82"/>
    <w:rsid w:val="00835D5B"/>
    <w:rsid w:val="00835DF5"/>
    <w:rsid w:val="00843BE5"/>
    <w:rsid w:val="00844DA9"/>
    <w:rsid w:val="00847AE7"/>
    <w:rsid w:val="00847FE6"/>
    <w:rsid w:val="00847FF5"/>
    <w:rsid w:val="00852964"/>
    <w:rsid w:val="0085432D"/>
    <w:rsid w:val="00854A3B"/>
    <w:rsid w:val="0085574E"/>
    <w:rsid w:val="00855AB9"/>
    <w:rsid w:val="008611EA"/>
    <w:rsid w:val="008707FD"/>
    <w:rsid w:val="00874BFF"/>
    <w:rsid w:val="00877695"/>
    <w:rsid w:val="00877936"/>
    <w:rsid w:val="008827CF"/>
    <w:rsid w:val="00884E04"/>
    <w:rsid w:val="008865DD"/>
    <w:rsid w:val="008865FC"/>
    <w:rsid w:val="00891427"/>
    <w:rsid w:val="00892620"/>
    <w:rsid w:val="008A04ED"/>
    <w:rsid w:val="008A16BF"/>
    <w:rsid w:val="008A2169"/>
    <w:rsid w:val="008A3201"/>
    <w:rsid w:val="008A425D"/>
    <w:rsid w:val="008A43D2"/>
    <w:rsid w:val="008A4619"/>
    <w:rsid w:val="008A4B69"/>
    <w:rsid w:val="008A4F90"/>
    <w:rsid w:val="008A6FA6"/>
    <w:rsid w:val="008A78F8"/>
    <w:rsid w:val="008B2BDA"/>
    <w:rsid w:val="008B56AD"/>
    <w:rsid w:val="008B5C7F"/>
    <w:rsid w:val="008B6781"/>
    <w:rsid w:val="008B6881"/>
    <w:rsid w:val="008B6F67"/>
    <w:rsid w:val="008C00E6"/>
    <w:rsid w:val="008C1F86"/>
    <w:rsid w:val="008C2B15"/>
    <w:rsid w:val="008C7377"/>
    <w:rsid w:val="008C7F6B"/>
    <w:rsid w:val="008D4D67"/>
    <w:rsid w:val="008D569A"/>
    <w:rsid w:val="008E07AA"/>
    <w:rsid w:val="008E7395"/>
    <w:rsid w:val="008F1694"/>
    <w:rsid w:val="008F2F05"/>
    <w:rsid w:val="008F5560"/>
    <w:rsid w:val="008F5B0A"/>
    <w:rsid w:val="00904BFC"/>
    <w:rsid w:val="009053BE"/>
    <w:rsid w:val="0090660D"/>
    <w:rsid w:val="00913D5F"/>
    <w:rsid w:val="009177EC"/>
    <w:rsid w:val="00920C00"/>
    <w:rsid w:val="0092232B"/>
    <w:rsid w:val="0092325F"/>
    <w:rsid w:val="009327F4"/>
    <w:rsid w:val="00932F6F"/>
    <w:rsid w:val="00933F95"/>
    <w:rsid w:val="00941B43"/>
    <w:rsid w:val="00942E9B"/>
    <w:rsid w:val="00942ECF"/>
    <w:rsid w:val="00944E8A"/>
    <w:rsid w:val="0094679B"/>
    <w:rsid w:val="00957166"/>
    <w:rsid w:val="00961BCA"/>
    <w:rsid w:val="00963A49"/>
    <w:rsid w:val="009672C4"/>
    <w:rsid w:val="00970944"/>
    <w:rsid w:val="009709FC"/>
    <w:rsid w:val="00970DF8"/>
    <w:rsid w:val="009714E6"/>
    <w:rsid w:val="00973DCE"/>
    <w:rsid w:val="00975EE6"/>
    <w:rsid w:val="009760A3"/>
    <w:rsid w:val="009868EB"/>
    <w:rsid w:val="00986A71"/>
    <w:rsid w:val="0098721B"/>
    <w:rsid w:val="00991F5B"/>
    <w:rsid w:val="00992414"/>
    <w:rsid w:val="00993B47"/>
    <w:rsid w:val="0099631B"/>
    <w:rsid w:val="009A4688"/>
    <w:rsid w:val="009A55F4"/>
    <w:rsid w:val="009A6CBA"/>
    <w:rsid w:val="009B1ABA"/>
    <w:rsid w:val="009B1AC8"/>
    <w:rsid w:val="009B294A"/>
    <w:rsid w:val="009B29C0"/>
    <w:rsid w:val="009C1224"/>
    <w:rsid w:val="009C13B9"/>
    <w:rsid w:val="009C5B09"/>
    <w:rsid w:val="009D5A5D"/>
    <w:rsid w:val="009D5A9D"/>
    <w:rsid w:val="009D62DC"/>
    <w:rsid w:val="009E0E58"/>
    <w:rsid w:val="009E1BCF"/>
    <w:rsid w:val="009E212F"/>
    <w:rsid w:val="009E22A7"/>
    <w:rsid w:val="009E4AA8"/>
    <w:rsid w:val="009E58F3"/>
    <w:rsid w:val="00A011A5"/>
    <w:rsid w:val="00A01EEC"/>
    <w:rsid w:val="00A038F0"/>
    <w:rsid w:val="00A10999"/>
    <w:rsid w:val="00A116E0"/>
    <w:rsid w:val="00A1764B"/>
    <w:rsid w:val="00A2074D"/>
    <w:rsid w:val="00A21A18"/>
    <w:rsid w:val="00A2451B"/>
    <w:rsid w:val="00A26111"/>
    <w:rsid w:val="00A27ED5"/>
    <w:rsid w:val="00A27F79"/>
    <w:rsid w:val="00A317E5"/>
    <w:rsid w:val="00A36BB5"/>
    <w:rsid w:val="00A408CB"/>
    <w:rsid w:val="00A4121F"/>
    <w:rsid w:val="00A42DF0"/>
    <w:rsid w:val="00A44E8F"/>
    <w:rsid w:val="00A51AA3"/>
    <w:rsid w:val="00A64636"/>
    <w:rsid w:val="00A75A38"/>
    <w:rsid w:val="00A801CE"/>
    <w:rsid w:val="00A83C56"/>
    <w:rsid w:val="00A85DD3"/>
    <w:rsid w:val="00A87EA5"/>
    <w:rsid w:val="00A90356"/>
    <w:rsid w:val="00A932E3"/>
    <w:rsid w:val="00A94ADD"/>
    <w:rsid w:val="00A979BA"/>
    <w:rsid w:val="00AA098F"/>
    <w:rsid w:val="00AA2664"/>
    <w:rsid w:val="00AA3860"/>
    <w:rsid w:val="00AA593E"/>
    <w:rsid w:val="00AB17C9"/>
    <w:rsid w:val="00AB1CEB"/>
    <w:rsid w:val="00AB2804"/>
    <w:rsid w:val="00AB4442"/>
    <w:rsid w:val="00AB50F8"/>
    <w:rsid w:val="00AC1AB7"/>
    <w:rsid w:val="00AC1D2E"/>
    <w:rsid w:val="00AC26D7"/>
    <w:rsid w:val="00AC284B"/>
    <w:rsid w:val="00AC4F10"/>
    <w:rsid w:val="00AD174E"/>
    <w:rsid w:val="00AD2E43"/>
    <w:rsid w:val="00AD5382"/>
    <w:rsid w:val="00AD6633"/>
    <w:rsid w:val="00AD6BCD"/>
    <w:rsid w:val="00AD73C0"/>
    <w:rsid w:val="00AD7D49"/>
    <w:rsid w:val="00AE46B9"/>
    <w:rsid w:val="00AE7B8A"/>
    <w:rsid w:val="00AF38D0"/>
    <w:rsid w:val="00AF5C73"/>
    <w:rsid w:val="00AF7DCE"/>
    <w:rsid w:val="00B121E5"/>
    <w:rsid w:val="00B12890"/>
    <w:rsid w:val="00B17573"/>
    <w:rsid w:val="00B21460"/>
    <w:rsid w:val="00B22650"/>
    <w:rsid w:val="00B25240"/>
    <w:rsid w:val="00B25664"/>
    <w:rsid w:val="00B26FFA"/>
    <w:rsid w:val="00B27115"/>
    <w:rsid w:val="00B31DB1"/>
    <w:rsid w:val="00B322BA"/>
    <w:rsid w:val="00B3746A"/>
    <w:rsid w:val="00B454B7"/>
    <w:rsid w:val="00B512EC"/>
    <w:rsid w:val="00B528F9"/>
    <w:rsid w:val="00B6107B"/>
    <w:rsid w:val="00B64338"/>
    <w:rsid w:val="00B66261"/>
    <w:rsid w:val="00B70946"/>
    <w:rsid w:val="00B72F64"/>
    <w:rsid w:val="00B823B0"/>
    <w:rsid w:val="00B84097"/>
    <w:rsid w:val="00B850E8"/>
    <w:rsid w:val="00B86BDD"/>
    <w:rsid w:val="00B90004"/>
    <w:rsid w:val="00B93D46"/>
    <w:rsid w:val="00B9428F"/>
    <w:rsid w:val="00B94336"/>
    <w:rsid w:val="00BA1938"/>
    <w:rsid w:val="00BA353D"/>
    <w:rsid w:val="00BA6602"/>
    <w:rsid w:val="00BB05BD"/>
    <w:rsid w:val="00BB18D0"/>
    <w:rsid w:val="00BB5352"/>
    <w:rsid w:val="00BB5E91"/>
    <w:rsid w:val="00BB6669"/>
    <w:rsid w:val="00BB7C12"/>
    <w:rsid w:val="00BB7D70"/>
    <w:rsid w:val="00BC3A6D"/>
    <w:rsid w:val="00BC4278"/>
    <w:rsid w:val="00BC6D25"/>
    <w:rsid w:val="00BD016F"/>
    <w:rsid w:val="00BD0223"/>
    <w:rsid w:val="00BD2963"/>
    <w:rsid w:val="00BD568B"/>
    <w:rsid w:val="00BD6B8D"/>
    <w:rsid w:val="00BE002D"/>
    <w:rsid w:val="00BE35FE"/>
    <w:rsid w:val="00BE3E27"/>
    <w:rsid w:val="00BE48C3"/>
    <w:rsid w:val="00BE765A"/>
    <w:rsid w:val="00BF012A"/>
    <w:rsid w:val="00BF39CA"/>
    <w:rsid w:val="00BF3AC9"/>
    <w:rsid w:val="00C027F0"/>
    <w:rsid w:val="00C0295F"/>
    <w:rsid w:val="00C03669"/>
    <w:rsid w:val="00C04EE9"/>
    <w:rsid w:val="00C06EEF"/>
    <w:rsid w:val="00C1500B"/>
    <w:rsid w:val="00C175FC"/>
    <w:rsid w:val="00C2156A"/>
    <w:rsid w:val="00C21788"/>
    <w:rsid w:val="00C3412D"/>
    <w:rsid w:val="00C36523"/>
    <w:rsid w:val="00C429FC"/>
    <w:rsid w:val="00C47FA7"/>
    <w:rsid w:val="00C552A4"/>
    <w:rsid w:val="00C56051"/>
    <w:rsid w:val="00C569B0"/>
    <w:rsid w:val="00C66D08"/>
    <w:rsid w:val="00C6782E"/>
    <w:rsid w:val="00C73C10"/>
    <w:rsid w:val="00C74EEE"/>
    <w:rsid w:val="00C80646"/>
    <w:rsid w:val="00C8505F"/>
    <w:rsid w:val="00C864CF"/>
    <w:rsid w:val="00C91E76"/>
    <w:rsid w:val="00C92DFC"/>
    <w:rsid w:val="00C93811"/>
    <w:rsid w:val="00C93E1A"/>
    <w:rsid w:val="00C9565C"/>
    <w:rsid w:val="00CA11ED"/>
    <w:rsid w:val="00CA2516"/>
    <w:rsid w:val="00CA53EC"/>
    <w:rsid w:val="00CA5C89"/>
    <w:rsid w:val="00CA63DC"/>
    <w:rsid w:val="00CA7A6C"/>
    <w:rsid w:val="00CC1598"/>
    <w:rsid w:val="00CC551B"/>
    <w:rsid w:val="00CC76FA"/>
    <w:rsid w:val="00CD2344"/>
    <w:rsid w:val="00CE25A4"/>
    <w:rsid w:val="00CE336F"/>
    <w:rsid w:val="00CE3475"/>
    <w:rsid w:val="00CE3683"/>
    <w:rsid w:val="00CE7F74"/>
    <w:rsid w:val="00CF239C"/>
    <w:rsid w:val="00CF3095"/>
    <w:rsid w:val="00CF5F9E"/>
    <w:rsid w:val="00D0066D"/>
    <w:rsid w:val="00D012DC"/>
    <w:rsid w:val="00D01828"/>
    <w:rsid w:val="00D01F09"/>
    <w:rsid w:val="00D053A9"/>
    <w:rsid w:val="00D05604"/>
    <w:rsid w:val="00D06DD8"/>
    <w:rsid w:val="00D07013"/>
    <w:rsid w:val="00D106FB"/>
    <w:rsid w:val="00D11C7B"/>
    <w:rsid w:val="00D15BB5"/>
    <w:rsid w:val="00D17AA7"/>
    <w:rsid w:val="00D22874"/>
    <w:rsid w:val="00D24704"/>
    <w:rsid w:val="00D25349"/>
    <w:rsid w:val="00D25D0A"/>
    <w:rsid w:val="00D26F9A"/>
    <w:rsid w:val="00D27C91"/>
    <w:rsid w:val="00D3052E"/>
    <w:rsid w:val="00D30ACA"/>
    <w:rsid w:val="00D3140A"/>
    <w:rsid w:val="00D33057"/>
    <w:rsid w:val="00D3369D"/>
    <w:rsid w:val="00D351A8"/>
    <w:rsid w:val="00D35522"/>
    <w:rsid w:val="00D37960"/>
    <w:rsid w:val="00D4024F"/>
    <w:rsid w:val="00D41842"/>
    <w:rsid w:val="00D43535"/>
    <w:rsid w:val="00D43C8F"/>
    <w:rsid w:val="00D44478"/>
    <w:rsid w:val="00D45538"/>
    <w:rsid w:val="00D463B8"/>
    <w:rsid w:val="00D50EEB"/>
    <w:rsid w:val="00D5737F"/>
    <w:rsid w:val="00D636BC"/>
    <w:rsid w:val="00D6454B"/>
    <w:rsid w:val="00D670CE"/>
    <w:rsid w:val="00D71CBB"/>
    <w:rsid w:val="00D72018"/>
    <w:rsid w:val="00D72E8D"/>
    <w:rsid w:val="00D76606"/>
    <w:rsid w:val="00D77BFC"/>
    <w:rsid w:val="00D822DC"/>
    <w:rsid w:val="00D8249B"/>
    <w:rsid w:val="00D83FD2"/>
    <w:rsid w:val="00D85B11"/>
    <w:rsid w:val="00D90B8F"/>
    <w:rsid w:val="00D939B4"/>
    <w:rsid w:val="00D9409C"/>
    <w:rsid w:val="00D945ED"/>
    <w:rsid w:val="00D96DE1"/>
    <w:rsid w:val="00DA18CD"/>
    <w:rsid w:val="00DA3230"/>
    <w:rsid w:val="00DA48C1"/>
    <w:rsid w:val="00DA5E3F"/>
    <w:rsid w:val="00DB4BF7"/>
    <w:rsid w:val="00DB4D37"/>
    <w:rsid w:val="00DB57DE"/>
    <w:rsid w:val="00DC480E"/>
    <w:rsid w:val="00DC51E5"/>
    <w:rsid w:val="00DC673D"/>
    <w:rsid w:val="00DD0990"/>
    <w:rsid w:val="00DD22F7"/>
    <w:rsid w:val="00DD2DC6"/>
    <w:rsid w:val="00DD3C06"/>
    <w:rsid w:val="00DD4404"/>
    <w:rsid w:val="00DD747E"/>
    <w:rsid w:val="00DD757D"/>
    <w:rsid w:val="00DE292B"/>
    <w:rsid w:val="00DE469E"/>
    <w:rsid w:val="00DE4AC6"/>
    <w:rsid w:val="00DE596A"/>
    <w:rsid w:val="00DF6142"/>
    <w:rsid w:val="00DF77A0"/>
    <w:rsid w:val="00DF7AE2"/>
    <w:rsid w:val="00E00486"/>
    <w:rsid w:val="00E02889"/>
    <w:rsid w:val="00E03FD4"/>
    <w:rsid w:val="00E1145B"/>
    <w:rsid w:val="00E120B3"/>
    <w:rsid w:val="00E1223F"/>
    <w:rsid w:val="00E173BF"/>
    <w:rsid w:val="00E17576"/>
    <w:rsid w:val="00E206D3"/>
    <w:rsid w:val="00E27A9C"/>
    <w:rsid w:val="00E321B1"/>
    <w:rsid w:val="00E326AA"/>
    <w:rsid w:val="00E33F21"/>
    <w:rsid w:val="00E359B8"/>
    <w:rsid w:val="00E40443"/>
    <w:rsid w:val="00E40B3B"/>
    <w:rsid w:val="00E4333E"/>
    <w:rsid w:val="00E4674B"/>
    <w:rsid w:val="00E46B72"/>
    <w:rsid w:val="00E475E9"/>
    <w:rsid w:val="00E476B3"/>
    <w:rsid w:val="00E530D6"/>
    <w:rsid w:val="00E5424F"/>
    <w:rsid w:val="00E54CDC"/>
    <w:rsid w:val="00E54E79"/>
    <w:rsid w:val="00E56211"/>
    <w:rsid w:val="00E574AC"/>
    <w:rsid w:val="00E6656F"/>
    <w:rsid w:val="00E71FFD"/>
    <w:rsid w:val="00E74489"/>
    <w:rsid w:val="00E74F0C"/>
    <w:rsid w:val="00E75A7E"/>
    <w:rsid w:val="00E76148"/>
    <w:rsid w:val="00E81324"/>
    <w:rsid w:val="00E82C25"/>
    <w:rsid w:val="00E8315A"/>
    <w:rsid w:val="00E84123"/>
    <w:rsid w:val="00E84633"/>
    <w:rsid w:val="00E868CB"/>
    <w:rsid w:val="00E92B1D"/>
    <w:rsid w:val="00E94B2C"/>
    <w:rsid w:val="00E951AC"/>
    <w:rsid w:val="00EA0A29"/>
    <w:rsid w:val="00EA385D"/>
    <w:rsid w:val="00EA4D40"/>
    <w:rsid w:val="00EB038F"/>
    <w:rsid w:val="00EB2A62"/>
    <w:rsid w:val="00EB6F5B"/>
    <w:rsid w:val="00EC3B03"/>
    <w:rsid w:val="00ED14F2"/>
    <w:rsid w:val="00ED245A"/>
    <w:rsid w:val="00EE0F65"/>
    <w:rsid w:val="00EE1A7A"/>
    <w:rsid w:val="00EE26F2"/>
    <w:rsid w:val="00EE71BA"/>
    <w:rsid w:val="00EF01AC"/>
    <w:rsid w:val="00EF05EA"/>
    <w:rsid w:val="00EF0A6A"/>
    <w:rsid w:val="00EF392B"/>
    <w:rsid w:val="00EF77BE"/>
    <w:rsid w:val="00F0351D"/>
    <w:rsid w:val="00F038B2"/>
    <w:rsid w:val="00F042EC"/>
    <w:rsid w:val="00F066FE"/>
    <w:rsid w:val="00F069F9"/>
    <w:rsid w:val="00F0732C"/>
    <w:rsid w:val="00F07F70"/>
    <w:rsid w:val="00F13364"/>
    <w:rsid w:val="00F2050D"/>
    <w:rsid w:val="00F20BBF"/>
    <w:rsid w:val="00F23B83"/>
    <w:rsid w:val="00F24825"/>
    <w:rsid w:val="00F37F1E"/>
    <w:rsid w:val="00F508A3"/>
    <w:rsid w:val="00F524EF"/>
    <w:rsid w:val="00F52673"/>
    <w:rsid w:val="00F52AE7"/>
    <w:rsid w:val="00F56BD5"/>
    <w:rsid w:val="00F56ECE"/>
    <w:rsid w:val="00F575A8"/>
    <w:rsid w:val="00F60D3D"/>
    <w:rsid w:val="00F63085"/>
    <w:rsid w:val="00F71FA3"/>
    <w:rsid w:val="00F72403"/>
    <w:rsid w:val="00F73E19"/>
    <w:rsid w:val="00F743B8"/>
    <w:rsid w:val="00F82336"/>
    <w:rsid w:val="00F845FF"/>
    <w:rsid w:val="00F85D75"/>
    <w:rsid w:val="00F87A34"/>
    <w:rsid w:val="00F932C6"/>
    <w:rsid w:val="00F93713"/>
    <w:rsid w:val="00F97E85"/>
    <w:rsid w:val="00FA3D11"/>
    <w:rsid w:val="00FA4C19"/>
    <w:rsid w:val="00FB15AF"/>
    <w:rsid w:val="00FB3AB7"/>
    <w:rsid w:val="00FC3BF7"/>
    <w:rsid w:val="00FC6797"/>
    <w:rsid w:val="00FD0130"/>
    <w:rsid w:val="00FD2661"/>
    <w:rsid w:val="00FD6719"/>
    <w:rsid w:val="00FD7EC7"/>
    <w:rsid w:val="00FE5536"/>
    <w:rsid w:val="00FE6221"/>
    <w:rsid w:val="00FE6B6B"/>
    <w:rsid w:val="00FE7F4D"/>
    <w:rsid w:val="00FF1F58"/>
    <w:rsid w:val="00FF339C"/>
    <w:rsid w:val="00FF40F2"/>
    <w:rsid w:val="00FF49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5"/>
    <o:shapelayout v:ext="edit">
      <o:idmap v:ext="edit" data="1"/>
    </o:shapelayout>
  </w:shapeDefaults>
  <w:decimalSymbol w:val="."/>
  <w:listSeparator w:val=","/>
  <w14:docId w14:val="7BDF927D"/>
  <w15:chartTrackingRefBased/>
  <w15:docId w15:val="{41F30EA5-CA3D-47CF-BC82-582D3539B0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76408F"/>
    <w:rPr>
      <w:rFonts w:ascii="宋体" w:eastAsia="宋体" w:hAnsi="宋体" w:cs="宋体"/>
      <w:kern w:val="0"/>
    </w:rPr>
  </w:style>
  <w:style w:type="paragraph" w:styleId="1">
    <w:name w:val="heading 1"/>
    <w:basedOn w:val="a3"/>
    <w:next w:val="a3"/>
    <w:link w:val="10"/>
    <w:uiPriority w:val="9"/>
    <w:qFormat/>
    <w:rsid w:val="0076408F"/>
    <w:pPr>
      <w:keepNext/>
      <w:keepLines/>
      <w:spacing w:before="240"/>
      <w:outlineLvl w:val="0"/>
    </w:pPr>
    <w:rPr>
      <w:rFonts w:ascii="Calibri Light" w:hAnsi="Calibri Light" w:cs="Times New Roman"/>
      <w:b/>
      <w:sz w:val="44"/>
      <w:szCs w:val="32"/>
    </w:rPr>
  </w:style>
  <w:style w:type="paragraph" w:styleId="2">
    <w:name w:val="heading 2"/>
    <w:basedOn w:val="a3"/>
    <w:next w:val="a3"/>
    <w:link w:val="20"/>
    <w:uiPriority w:val="9"/>
    <w:unhideWhenUsed/>
    <w:qFormat/>
    <w:rsid w:val="0076408F"/>
    <w:pPr>
      <w:keepNext/>
      <w:keepLines/>
      <w:spacing w:before="40"/>
      <w:outlineLvl w:val="1"/>
    </w:pPr>
    <w:rPr>
      <w:rFonts w:ascii="Calibri Light" w:hAnsi="Calibri Light" w:cs="Times New Roman"/>
      <w:b/>
      <w:sz w:val="32"/>
      <w:szCs w:val="28"/>
    </w:rPr>
  </w:style>
  <w:style w:type="paragraph" w:styleId="3">
    <w:name w:val="heading 3"/>
    <w:basedOn w:val="a3"/>
    <w:next w:val="a3"/>
    <w:link w:val="30"/>
    <w:uiPriority w:val="9"/>
    <w:unhideWhenUsed/>
    <w:qFormat/>
    <w:rsid w:val="0076408F"/>
    <w:pPr>
      <w:keepNext/>
      <w:keepLines/>
      <w:spacing w:before="40"/>
      <w:outlineLvl w:val="2"/>
    </w:pPr>
    <w:rPr>
      <w:rFonts w:ascii="Calibri Light" w:hAnsi="Calibri Light" w:cs="Times New Roman"/>
      <w:b/>
      <w:sz w:val="28"/>
      <w:szCs w:val="24"/>
    </w:rPr>
  </w:style>
  <w:style w:type="paragraph" w:styleId="4">
    <w:name w:val="heading 4"/>
    <w:basedOn w:val="a3"/>
    <w:next w:val="a3"/>
    <w:link w:val="40"/>
    <w:uiPriority w:val="9"/>
    <w:unhideWhenUsed/>
    <w:qFormat/>
    <w:rsid w:val="0076408F"/>
    <w:pPr>
      <w:keepNext/>
      <w:keepLines/>
      <w:spacing w:before="40"/>
      <w:outlineLvl w:val="3"/>
    </w:pPr>
    <w:rPr>
      <w:rFonts w:ascii="Calibri Light" w:hAnsi="Calibri Light" w:cs="Times New Roman"/>
      <w:b/>
      <w:iCs/>
    </w:rPr>
  </w:style>
  <w:style w:type="paragraph" w:styleId="5">
    <w:name w:val="heading 5"/>
    <w:basedOn w:val="a3"/>
    <w:next w:val="a3"/>
    <w:link w:val="50"/>
    <w:uiPriority w:val="9"/>
    <w:unhideWhenUsed/>
    <w:qFormat/>
    <w:rsid w:val="0076408F"/>
    <w:pPr>
      <w:keepNext/>
      <w:keepLines/>
      <w:spacing w:before="40"/>
      <w:outlineLvl w:val="4"/>
    </w:pPr>
    <w:rPr>
      <w:rFonts w:ascii="Calibri Light" w:hAnsi="Calibri Light" w:cs="Times New Roman"/>
      <w:color w:val="2E74B5"/>
    </w:rPr>
  </w:style>
  <w:style w:type="paragraph" w:styleId="6">
    <w:name w:val="heading 6"/>
    <w:basedOn w:val="a3"/>
    <w:next w:val="a3"/>
    <w:link w:val="60"/>
    <w:uiPriority w:val="9"/>
    <w:unhideWhenUsed/>
    <w:qFormat/>
    <w:rsid w:val="0076408F"/>
    <w:pPr>
      <w:keepNext/>
      <w:keepLines/>
      <w:spacing w:before="40"/>
      <w:outlineLvl w:val="5"/>
    </w:pPr>
    <w:rPr>
      <w:rFonts w:ascii="Calibri Light" w:hAnsi="Calibri Light" w:cs="Times New Roman"/>
      <w:color w:val="1F4E79"/>
    </w:rPr>
  </w:style>
  <w:style w:type="paragraph" w:styleId="7">
    <w:name w:val="heading 7"/>
    <w:basedOn w:val="a3"/>
    <w:next w:val="a3"/>
    <w:link w:val="70"/>
    <w:uiPriority w:val="9"/>
    <w:unhideWhenUsed/>
    <w:qFormat/>
    <w:rsid w:val="0076408F"/>
    <w:pPr>
      <w:keepNext/>
      <w:keepLines/>
      <w:spacing w:before="40"/>
      <w:outlineLvl w:val="6"/>
    </w:pPr>
    <w:rPr>
      <w:rFonts w:ascii="Calibri Light" w:hAnsi="Calibri Light" w:cs="Times New Roman"/>
      <w:i/>
      <w:iCs/>
      <w:color w:val="1F4E79"/>
    </w:rPr>
  </w:style>
  <w:style w:type="paragraph" w:styleId="8">
    <w:name w:val="heading 8"/>
    <w:basedOn w:val="a3"/>
    <w:next w:val="a3"/>
    <w:link w:val="80"/>
    <w:uiPriority w:val="9"/>
    <w:unhideWhenUsed/>
    <w:qFormat/>
    <w:rsid w:val="0076408F"/>
    <w:pPr>
      <w:keepNext/>
      <w:keepLines/>
      <w:spacing w:before="40"/>
      <w:outlineLvl w:val="7"/>
    </w:pPr>
    <w:rPr>
      <w:rFonts w:ascii="Calibri Light" w:hAnsi="Calibri Light" w:cs="Times New Roman"/>
      <w:color w:val="262626"/>
      <w:szCs w:val="21"/>
    </w:rPr>
  </w:style>
  <w:style w:type="paragraph" w:styleId="9">
    <w:name w:val="heading 9"/>
    <w:basedOn w:val="a3"/>
    <w:next w:val="a3"/>
    <w:link w:val="90"/>
    <w:uiPriority w:val="9"/>
    <w:unhideWhenUsed/>
    <w:qFormat/>
    <w:rsid w:val="0076408F"/>
    <w:pPr>
      <w:keepNext/>
      <w:keepLines/>
      <w:spacing w:before="40"/>
      <w:outlineLvl w:val="8"/>
    </w:pPr>
    <w:rPr>
      <w:rFonts w:ascii="Calibri Light" w:hAnsi="Calibri Light" w:cs="Times New Roman"/>
      <w:i/>
      <w:iCs/>
      <w:color w:val="262626"/>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customStyle="1" w:styleId="Style2">
    <w:name w:val="_Style 2"/>
    <w:basedOn w:val="a3"/>
    <w:next w:val="a3"/>
    <w:uiPriority w:val="34"/>
    <w:qFormat/>
    <w:rsid w:val="0076408F"/>
    <w:pPr>
      <w:ind w:firstLineChars="200" w:firstLine="420"/>
    </w:pPr>
    <w:rPr>
      <w:rFonts w:ascii="等线" w:eastAsia="等线" w:hAnsi="等线" w:cs="Times New Roman"/>
      <w:kern w:val="2"/>
      <w:sz w:val="18"/>
      <w:szCs w:val="18"/>
    </w:rPr>
  </w:style>
  <w:style w:type="paragraph" w:customStyle="1" w:styleId="Style5">
    <w:name w:val="_Style 5"/>
    <w:basedOn w:val="a3"/>
    <w:uiPriority w:val="34"/>
    <w:qFormat/>
    <w:rsid w:val="0076408F"/>
    <w:pPr>
      <w:ind w:firstLineChars="200" w:firstLine="420"/>
    </w:pPr>
    <w:rPr>
      <w:rFonts w:ascii="等线" w:eastAsia="等线" w:hAnsi="等线" w:cs="Times New Roman"/>
      <w:kern w:val="2"/>
      <w:sz w:val="18"/>
      <w:szCs w:val="18"/>
    </w:rPr>
  </w:style>
  <w:style w:type="paragraph" w:customStyle="1" w:styleId="Default">
    <w:name w:val="Default"/>
    <w:rsid w:val="0076408F"/>
    <w:pPr>
      <w:widowControl w:val="0"/>
      <w:autoSpaceDE w:val="0"/>
      <w:autoSpaceDN w:val="0"/>
      <w:adjustRightInd w:val="0"/>
      <w:spacing w:after="160" w:line="259" w:lineRule="auto"/>
    </w:pPr>
    <w:rPr>
      <w:rFonts w:ascii="Times New Roman" w:eastAsia="宋体" w:hAnsi="Times New Roman" w:cs="Times New Roman"/>
      <w:color w:val="000000"/>
      <w:kern w:val="0"/>
      <w:sz w:val="24"/>
      <w:szCs w:val="24"/>
    </w:rPr>
  </w:style>
  <w:style w:type="paragraph" w:styleId="TOC">
    <w:name w:val="TOC Heading"/>
    <w:basedOn w:val="1"/>
    <w:next w:val="a3"/>
    <w:uiPriority w:val="39"/>
    <w:unhideWhenUsed/>
    <w:qFormat/>
    <w:rsid w:val="0076408F"/>
    <w:pPr>
      <w:spacing w:before="340" w:after="330" w:line="578" w:lineRule="auto"/>
      <w:outlineLvl w:val="9"/>
    </w:pPr>
    <w:rPr>
      <w:rFonts w:ascii="宋体" w:hAnsi="宋体" w:cs="宋体"/>
      <w:bCs/>
      <w:kern w:val="44"/>
      <w:szCs w:val="44"/>
    </w:rPr>
  </w:style>
  <w:style w:type="paragraph" w:styleId="a7">
    <w:name w:val="Title"/>
    <w:basedOn w:val="a3"/>
    <w:next w:val="a3"/>
    <w:link w:val="a8"/>
    <w:uiPriority w:val="10"/>
    <w:qFormat/>
    <w:rsid w:val="0076408F"/>
    <w:pPr>
      <w:spacing w:line="720" w:lineRule="auto"/>
      <w:contextualSpacing/>
      <w:jc w:val="center"/>
      <w:textAlignment w:val="center"/>
    </w:pPr>
    <w:rPr>
      <w:rFonts w:ascii="Calibri Light" w:hAnsi="Calibri Light" w:cs="Times New Roman"/>
      <w:b/>
      <w:spacing w:val="-10"/>
      <w:sz w:val="44"/>
      <w:szCs w:val="56"/>
    </w:rPr>
  </w:style>
  <w:style w:type="character" w:customStyle="1" w:styleId="10">
    <w:name w:val="标题 1 字符"/>
    <w:link w:val="1"/>
    <w:uiPriority w:val="9"/>
    <w:rsid w:val="0076408F"/>
    <w:rPr>
      <w:rFonts w:ascii="Calibri Light" w:eastAsia="宋体" w:hAnsi="Calibri Light" w:cs="Times New Roman"/>
      <w:b/>
      <w:kern w:val="0"/>
      <w:sz w:val="44"/>
      <w:szCs w:val="32"/>
    </w:rPr>
  </w:style>
  <w:style w:type="character" w:customStyle="1" w:styleId="20">
    <w:name w:val="标题 2 字符"/>
    <w:link w:val="2"/>
    <w:uiPriority w:val="9"/>
    <w:rsid w:val="0076408F"/>
    <w:rPr>
      <w:rFonts w:ascii="Calibri Light" w:eastAsia="宋体" w:hAnsi="Calibri Light" w:cs="Times New Roman"/>
      <w:b/>
      <w:kern w:val="0"/>
      <w:sz w:val="32"/>
      <w:szCs w:val="28"/>
    </w:rPr>
  </w:style>
  <w:style w:type="character" w:customStyle="1" w:styleId="a8">
    <w:name w:val="标题 字符"/>
    <w:link w:val="a7"/>
    <w:uiPriority w:val="10"/>
    <w:rsid w:val="0076408F"/>
    <w:rPr>
      <w:rFonts w:ascii="Calibri Light" w:eastAsia="宋体" w:hAnsi="Calibri Light" w:cs="Times New Roman"/>
      <w:b/>
      <w:spacing w:val="-10"/>
      <w:kern w:val="0"/>
      <w:sz w:val="44"/>
      <w:szCs w:val="56"/>
    </w:rPr>
  </w:style>
  <w:style w:type="character" w:customStyle="1" w:styleId="30">
    <w:name w:val="标题 3 字符"/>
    <w:link w:val="3"/>
    <w:uiPriority w:val="9"/>
    <w:rsid w:val="0076408F"/>
    <w:rPr>
      <w:rFonts w:ascii="Calibri Light" w:eastAsia="宋体" w:hAnsi="Calibri Light" w:cs="Times New Roman"/>
      <w:b/>
      <w:kern w:val="0"/>
      <w:sz w:val="28"/>
      <w:szCs w:val="24"/>
    </w:rPr>
  </w:style>
  <w:style w:type="character" w:customStyle="1" w:styleId="40">
    <w:name w:val="标题 4 字符"/>
    <w:link w:val="4"/>
    <w:uiPriority w:val="9"/>
    <w:rsid w:val="0076408F"/>
    <w:rPr>
      <w:rFonts w:ascii="Calibri Light" w:eastAsia="宋体" w:hAnsi="Calibri Light" w:cs="Times New Roman"/>
      <w:b/>
      <w:iCs/>
      <w:kern w:val="0"/>
    </w:rPr>
  </w:style>
  <w:style w:type="character" w:customStyle="1" w:styleId="50">
    <w:name w:val="标题 5 字符"/>
    <w:link w:val="5"/>
    <w:uiPriority w:val="9"/>
    <w:rsid w:val="0076408F"/>
    <w:rPr>
      <w:rFonts w:ascii="Calibri Light" w:eastAsia="宋体" w:hAnsi="Calibri Light" w:cs="Times New Roman"/>
      <w:color w:val="2E74B5"/>
      <w:kern w:val="0"/>
    </w:rPr>
  </w:style>
  <w:style w:type="character" w:customStyle="1" w:styleId="60">
    <w:name w:val="标题 6 字符"/>
    <w:link w:val="6"/>
    <w:uiPriority w:val="9"/>
    <w:rsid w:val="0076408F"/>
    <w:rPr>
      <w:rFonts w:ascii="Calibri Light" w:eastAsia="宋体" w:hAnsi="Calibri Light" w:cs="Times New Roman"/>
      <w:color w:val="1F4E79"/>
      <w:kern w:val="0"/>
    </w:rPr>
  </w:style>
  <w:style w:type="character" w:customStyle="1" w:styleId="70">
    <w:name w:val="标题 7 字符"/>
    <w:link w:val="7"/>
    <w:uiPriority w:val="9"/>
    <w:rsid w:val="0076408F"/>
    <w:rPr>
      <w:rFonts w:ascii="Calibri Light" w:eastAsia="宋体" w:hAnsi="Calibri Light" w:cs="Times New Roman"/>
      <w:i/>
      <w:iCs/>
      <w:color w:val="1F4E79"/>
      <w:kern w:val="0"/>
    </w:rPr>
  </w:style>
  <w:style w:type="character" w:customStyle="1" w:styleId="80">
    <w:name w:val="标题 8 字符"/>
    <w:link w:val="8"/>
    <w:uiPriority w:val="9"/>
    <w:rsid w:val="0076408F"/>
    <w:rPr>
      <w:rFonts w:ascii="Calibri Light" w:eastAsia="宋体" w:hAnsi="Calibri Light" w:cs="Times New Roman"/>
      <w:color w:val="262626"/>
      <w:kern w:val="0"/>
      <w:szCs w:val="21"/>
    </w:rPr>
  </w:style>
  <w:style w:type="character" w:customStyle="1" w:styleId="90">
    <w:name w:val="标题 9 字符"/>
    <w:link w:val="9"/>
    <w:uiPriority w:val="9"/>
    <w:rsid w:val="0076408F"/>
    <w:rPr>
      <w:rFonts w:ascii="Calibri Light" w:eastAsia="宋体" w:hAnsi="Calibri Light" w:cs="Times New Roman"/>
      <w:i/>
      <w:iCs/>
      <w:color w:val="262626"/>
      <w:kern w:val="0"/>
      <w:szCs w:val="21"/>
    </w:rPr>
  </w:style>
  <w:style w:type="paragraph" w:customStyle="1" w:styleId="a9">
    <w:name w:val="表格"/>
    <w:rsid w:val="0076408F"/>
    <w:rPr>
      <w:rFonts w:ascii="Times New Roman" w:eastAsia="宋体" w:hAnsi="Times New Roman" w:cs="Times New Roman"/>
      <w:b/>
      <w:kern w:val="0"/>
      <w:szCs w:val="20"/>
    </w:rPr>
  </w:style>
  <w:style w:type="character" w:styleId="aa">
    <w:name w:val="Hyperlink"/>
    <w:basedOn w:val="a4"/>
    <w:uiPriority w:val="99"/>
    <w:unhideWhenUsed/>
    <w:rsid w:val="0076408F"/>
    <w:rPr>
      <w:color w:val="0000FF"/>
      <w:u w:val="single"/>
    </w:rPr>
  </w:style>
  <w:style w:type="paragraph" w:styleId="ab">
    <w:name w:val="Plain Text"/>
    <w:basedOn w:val="a3"/>
    <w:link w:val="ac"/>
    <w:uiPriority w:val="99"/>
    <w:unhideWhenUsed/>
    <w:rsid w:val="0076408F"/>
    <w:pPr>
      <w:widowControl w:val="0"/>
      <w:spacing w:line="276" w:lineRule="auto"/>
      <w:jc w:val="both"/>
    </w:pPr>
    <w:rPr>
      <w:rFonts w:asciiTheme="minorEastAsia" w:eastAsiaTheme="minorEastAsia" w:hAnsi="Courier New" w:cs="Courier New"/>
      <w:color w:val="000000" w:themeColor="text1"/>
      <w:kern w:val="2"/>
    </w:rPr>
  </w:style>
  <w:style w:type="character" w:customStyle="1" w:styleId="ac">
    <w:name w:val="纯文本 字符"/>
    <w:basedOn w:val="a4"/>
    <w:link w:val="ab"/>
    <w:uiPriority w:val="99"/>
    <w:rsid w:val="0076408F"/>
    <w:rPr>
      <w:rFonts w:asciiTheme="minorEastAsia" w:hAnsi="Courier New" w:cs="Courier New"/>
      <w:color w:val="000000" w:themeColor="text1"/>
    </w:rPr>
  </w:style>
  <w:style w:type="paragraph" w:customStyle="1" w:styleId="a">
    <w:name w:val="一级标题"/>
    <w:next w:val="a3"/>
    <w:link w:val="ad"/>
    <w:autoRedefine/>
    <w:qFormat/>
    <w:rsid w:val="00D76606"/>
    <w:pPr>
      <w:numPr>
        <w:numId w:val="9"/>
      </w:numPr>
      <w:outlineLvl w:val="0"/>
    </w:pPr>
    <w:rPr>
      <w:rFonts w:eastAsia="宋体"/>
      <w:b/>
      <w:color w:val="000000" w:themeColor="text1"/>
      <w:sz w:val="32"/>
    </w:rPr>
  </w:style>
  <w:style w:type="character" w:customStyle="1" w:styleId="ad">
    <w:name w:val="一级标题 字符"/>
    <w:basedOn w:val="a4"/>
    <w:link w:val="a"/>
    <w:rsid w:val="00D76606"/>
    <w:rPr>
      <w:rFonts w:eastAsia="宋体"/>
      <w:b/>
      <w:color w:val="000000" w:themeColor="text1"/>
      <w:sz w:val="32"/>
    </w:rPr>
  </w:style>
  <w:style w:type="paragraph" w:customStyle="1" w:styleId="a0">
    <w:name w:val="二级标题"/>
    <w:basedOn w:val="a"/>
    <w:next w:val="a3"/>
    <w:link w:val="ae"/>
    <w:autoRedefine/>
    <w:qFormat/>
    <w:rsid w:val="00D76606"/>
    <w:pPr>
      <w:numPr>
        <w:ilvl w:val="1"/>
      </w:numPr>
      <w:outlineLvl w:val="1"/>
    </w:pPr>
    <w:rPr>
      <w:sz w:val="30"/>
    </w:rPr>
  </w:style>
  <w:style w:type="character" w:customStyle="1" w:styleId="ae">
    <w:name w:val="二级标题 字符"/>
    <w:basedOn w:val="a4"/>
    <w:link w:val="a0"/>
    <w:rsid w:val="00D76606"/>
    <w:rPr>
      <w:rFonts w:eastAsia="宋体"/>
      <w:b/>
      <w:color w:val="000000" w:themeColor="text1"/>
      <w:sz w:val="30"/>
    </w:rPr>
  </w:style>
  <w:style w:type="character" w:styleId="af">
    <w:name w:val="FollowedHyperlink"/>
    <w:basedOn w:val="a4"/>
    <w:uiPriority w:val="99"/>
    <w:unhideWhenUsed/>
    <w:rsid w:val="0076408F"/>
    <w:rPr>
      <w:color w:val="800080"/>
      <w:u w:val="single"/>
    </w:rPr>
  </w:style>
  <w:style w:type="paragraph" w:styleId="af0">
    <w:name w:val="Subtitle"/>
    <w:basedOn w:val="a7"/>
    <w:next w:val="a3"/>
    <w:link w:val="af1"/>
    <w:uiPriority w:val="11"/>
    <w:qFormat/>
    <w:rsid w:val="0076408F"/>
    <w:pPr>
      <w:numPr>
        <w:ilvl w:val="1"/>
      </w:numPr>
    </w:pPr>
    <w:rPr>
      <w:spacing w:val="15"/>
      <w:sz w:val="32"/>
    </w:rPr>
  </w:style>
  <w:style w:type="character" w:customStyle="1" w:styleId="af1">
    <w:name w:val="副标题 字符"/>
    <w:link w:val="af0"/>
    <w:uiPriority w:val="11"/>
    <w:rsid w:val="0076408F"/>
    <w:rPr>
      <w:rFonts w:ascii="Calibri Light" w:eastAsia="宋体" w:hAnsi="Calibri Light" w:cs="Times New Roman"/>
      <w:b/>
      <w:spacing w:val="15"/>
      <w:kern w:val="0"/>
      <w:sz w:val="32"/>
      <w:szCs w:val="56"/>
    </w:rPr>
  </w:style>
  <w:style w:type="paragraph" w:styleId="af2">
    <w:name w:val="List"/>
    <w:basedOn w:val="a3"/>
    <w:rsid w:val="0076408F"/>
    <w:pPr>
      <w:spacing w:beforeLines="50" w:before="50" w:afterLines="50" w:after="50"/>
      <w:ind w:left="200" w:hangingChars="200" w:hanging="200"/>
    </w:pPr>
    <w:rPr>
      <w:rFonts w:ascii="Times New Roman" w:hAnsi="Times New Roman"/>
      <w:szCs w:val="24"/>
    </w:rPr>
  </w:style>
  <w:style w:type="paragraph" w:styleId="af3">
    <w:name w:val="List Paragraph"/>
    <w:basedOn w:val="a3"/>
    <w:uiPriority w:val="34"/>
    <w:qFormat/>
    <w:rsid w:val="0076408F"/>
    <w:pPr>
      <w:widowControl w:val="0"/>
      <w:spacing w:line="276" w:lineRule="auto"/>
      <w:ind w:firstLineChars="200" w:firstLine="420"/>
      <w:jc w:val="both"/>
    </w:pPr>
    <w:rPr>
      <w:rFonts w:asciiTheme="minorHAnsi" w:hAnsiTheme="minorHAnsi" w:cstheme="minorBidi"/>
      <w:color w:val="000000" w:themeColor="text1"/>
      <w:kern w:val="2"/>
    </w:rPr>
  </w:style>
  <w:style w:type="paragraph" w:customStyle="1" w:styleId="11">
    <w:name w:val="列出段落1"/>
    <w:basedOn w:val="a3"/>
    <w:uiPriority w:val="34"/>
    <w:rsid w:val="0076408F"/>
    <w:pPr>
      <w:ind w:firstLineChars="200" w:firstLine="420"/>
    </w:pPr>
  </w:style>
  <w:style w:type="paragraph" w:styleId="12">
    <w:name w:val="toc 1"/>
    <w:basedOn w:val="a3"/>
    <w:next w:val="a3"/>
    <w:uiPriority w:val="39"/>
    <w:unhideWhenUsed/>
    <w:rsid w:val="0076408F"/>
  </w:style>
  <w:style w:type="paragraph" w:styleId="21">
    <w:name w:val="toc 2"/>
    <w:basedOn w:val="a3"/>
    <w:next w:val="a3"/>
    <w:uiPriority w:val="39"/>
    <w:rsid w:val="0076408F"/>
    <w:pPr>
      <w:ind w:leftChars="200" w:left="420"/>
    </w:pPr>
  </w:style>
  <w:style w:type="paragraph" w:styleId="31">
    <w:name w:val="toc 3"/>
    <w:basedOn w:val="a3"/>
    <w:next w:val="a3"/>
    <w:uiPriority w:val="39"/>
    <w:rsid w:val="0076408F"/>
    <w:pPr>
      <w:ind w:leftChars="400" w:left="840"/>
    </w:pPr>
  </w:style>
  <w:style w:type="paragraph" w:styleId="41">
    <w:name w:val="toc 4"/>
    <w:basedOn w:val="a3"/>
    <w:next w:val="a3"/>
    <w:uiPriority w:val="39"/>
    <w:unhideWhenUsed/>
    <w:rsid w:val="0076408F"/>
    <w:pPr>
      <w:ind w:leftChars="600" w:left="1260"/>
    </w:pPr>
  </w:style>
  <w:style w:type="paragraph" w:styleId="51">
    <w:name w:val="toc 5"/>
    <w:basedOn w:val="a3"/>
    <w:next w:val="a3"/>
    <w:uiPriority w:val="39"/>
    <w:unhideWhenUsed/>
    <w:rsid w:val="0076408F"/>
    <w:pPr>
      <w:ind w:leftChars="800" w:left="1680"/>
    </w:pPr>
  </w:style>
  <w:style w:type="paragraph" w:styleId="61">
    <w:name w:val="toc 6"/>
    <w:basedOn w:val="a3"/>
    <w:next w:val="a3"/>
    <w:uiPriority w:val="39"/>
    <w:unhideWhenUsed/>
    <w:rsid w:val="0076408F"/>
    <w:pPr>
      <w:ind w:leftChars="1000" w:left="2100"/>
    </w:pPr>
  </w:style>
  <w:style w:type="paragraph" w:styleId="71">
    <w:name w:val="toc 7"/>
    <w:basedOn w:val="a3"/>
    <w:next w:val="a3"/>
    <w:uiPriority w:val="39"/>
    <w:unhideWhenUsed/>
    <w:rsid w:val="0076408F"/>
    <w:pPr>
      <w:ind w:leftChars="1200" w:left="2520"/>
    </w:pPr>
  </w:style>
  <w:style w:type="paragraph" w:styleId="81">
    <w:name w:val="toc 8"/>
    <w:basedOn w:val="a3"/>
    <w:next w:val="a3"/>
    <w:uiPriority w:val="39"/>
    <w:unhideWhenUsed/>
    <w:rsid w:val="0076408F"/>
    <w:pPr>
      <w:ind w:leftChars="1400" w:left="2940"/>
    </w:pPr>
  </w:style>
  <w:style w:type="paragraph" w:styleId="91">
    <w:name w:val="toc 9"/>
    <w:basedOn w:val="a3"/>
    <w:next w:val="a3"/>
    <w:uiPriority w:val="39"/>
    <w:unhideWhenUsed/>
    <w:rsid w:val="0076408F"/>
    <w:pPr>
      <w:ind w:leftChars="1600" w:left="3360"/>
    </w:pPr>
  </w:style>
  <w:style w:type="paragraph" w:styleId="af4">
    <w:name w:val="Balloon Text"/>
    <w:basedOn w:val="a3"/>
    <w:link w:val="af5"/>
    <w:uiPriority w:val="99"/>
    <w:unhideWhenUsed/>
    <w:rsid w:val="0076408F"/>
    <w:rPr>
      <w:sz w:val="18"/>
      <w:szCs w:val="18"/>
    </w:rPr>
  </w:style>
  <w:style w:type="character" w:customStyle="1" w:styleId="af5">
    <w:name w:val="批注框文本 字符"/>
    <w:link w:val="af4"/>
    <w:uiPriority w:val="99"/>
    <w:rsid w:val="0076408F"/>
    <w:rPr>
      <w:rFonts w:ascii="宋体" w:eastAsia="宋体" w:hAnsi="宋体" w:cs="宋体"/>
      <w:kern w:val="0"/>
      <w:sz w:val="18"/>
      <w:szCs w:val="18"/>
    </w:rPr>
  </w:style>
  <w:style w:type="paragraph" w:styleId="af6">
    <w:name w:val="annotation text"/>
    <w:basedOn w:val="a3"/>
    <w:link w:val="af7"/>
    <w:uiPriority w:val="99"/>
    <w:unhideWhenUsed/>
    <w:rsid w:val="0076408F"/>
    <w:pPr>
      <w:spacing w:line="360" w:lineRule="auto"/>
    </w:pPr>
    <w:rPr>
      <w:rFonts w:ascii="Times New Roman" w:eastAsia="仿宋_GB2312" w:hAnsi="Times New Roman"/>
      <w:sz w:val="24"/>
      <w:szCs w:val="24"/>
    </w:rPr>
  </w:style>
  <w:style w:type="character" w:customStyle="1" w:styleId="af7">
    <w:name w:val="批注文字 字符"/>
    <w:link w:val="af6"/>
    <w:uiPriority w:val="99"/>
    <w:rsid w:val="0076408F"/>
    <w:rPr>
      <w:rFonts w:ascii="Times New Roman" w:eastAsia="仿宋_GB2312" w:hAnsi="Times New Roman" w:cs="宋体"/>
      <w:kern w:val="0"/>
      <w:sz w:val="24"/>
      <w:szCs w:val="24"/>
    </w:rPr>
  </w:style>
  <w:style w:type="character" w:styleId="af8">
    <w:name w:val="annotation reference"/>
    <w:uiPriority w:val="99"/>
    <w:unhideWhenUsed/>
    <w:rsid w:val="0076408F"/>
    <w:rPr>
      <w:sz w:val="21"/>
      <w:szCs w:val="21"/>
    </w:rPr>
  </w:style>
  <w:style w:type="paragraph" w:styleId="af9">
    <w:name w:val="Normal (Web)"/>
    <w:basedOn w:val="a3"/>
    <w:uiPriority w:val="99"/>
    <w:unhideWhenUsed/>
    <w:rsid w:val="0076408F"/>
    <w:pPr>
      <w:spacing w:before="100" w:beforeAutospacing="1" w:after="100" w:afterAutospacing="1" w:line="276" w:lineRule="auto"/>
    </w:pPr>
    <w:rPr>
      <w:color w:val="000000" w:themeColor="text1"/>
      <w:sz w:val="24"/>
      <w:szCs w:val="24"/>
    </w:rPr>
  </w:style>
  <w:style w:type="character" w:styleId="afa">
    <w:name w:val="Emphasis"/>
    <w:uiPriority w:val="20"/>
    <w:qFormat/>
    <w:rsid w:val="0076408F"/>
    <w:rPr>
      <w:i/>
      <w:iCs/>
      <w:color w:val="auto"/>
    </w:rPr>
  </w:style>
  <w:style w:type="paragraph" w:styleId="afb">
    <w:name w:val="Date"/>
    <w:basedOn w:val="a3"/>
    <w:next w:val="a3"/>
    <w:link w:val="afc"/>
    <w:uiPriority w:val="99"/>
    <w:unhideWhenUsed/>
    <w:rsid w:val="0076408F"/>
    <w:pPr>
      <w:widowControl w:val="0"/>
      <w:spacing w:line="276" w:lineRule="auto"/>
      <w:ind w:leftChars="2500" w:left="100"/>
      <w:jc w:val="both"/>
    </w:pPr>
    <w:rPr>
      <w:rFonts w:asciiTheme="minorHAnsi" w:hAnsiTheme="minorHAnsi" w:cstheme="minorBidi"/>
      <w:color w:val="000000" w:themeColor="text1"/>
      <w:kern w:val="2"/>
    </w:rPr>
  </w:style>
  <w:style w:type="character" w:customStyle="1" w:styleId="afc">
    <w:name w:val="日期 字符"/>
    <w:basedOn w:val="a4"/>
    <w:link w:val="afb"/>
    <w:uiPriority w:val="99"/>
    <w:rsid w:val="0076408F"/>
    <w:rPr>
      <w:rFonts w:eastAsia="宋体"/>
      <w:color w:val="000000" w:themeColor="text1"/>
    </w:rPr>
  </w:style>
  <w:style w:type="paragraph" w:customStyle="1" w:styleId="a1">
    <w:name w:val="三级标题"/>
    <w:basedOn w:val="a0"/>
    <w:next w:val="a3"/>
    <w:link w:val="afd"/>
    <w:autoRedefine/>
    <w:qFormat/>
    <w:rsid w:val="00EE71BA"/>
    <w:pPr>
      <w:numPr>
        <w:ilvl w:val="2"/>
      </w:numPr>
      <w:outlineLvl w:val="2"/>
    </w:pPr>
    <w:rPr>
      <w:rFonts w:ascii="宋体" w:hAnsi="宋体"/>
      <w:noProof/>
      <w:sz w:val="28"/>
    </w:rPr>
  </w:style>
  <w:style w:type="character" w:customStyle="1" w:styleId="afd">
    <w:name w:val="三级标题 字符"/>
    <w:basedOn w:val="a4"/>
    <w:link w:val="a1"/>
    <w:rsid w:val="00EE71BA"/>
    <w:rPr>
      <w:rFonts w:ascii="宋体" w:eastAsia="宋体" w:hAnsi="宋体"/>
      <w:b/>
      <w:noProof/>
      <w:color w:val="000000" w:themeColor="text1"/>
      <w:sz w:val="28"/>
    </w:rPr>
  </w:style>
  <w:style w:type="paragraph" w:customStyle="1" w:styleId="a2">
    <w:name w:val="四级标题"/>
    <w:basedOn w:val="a1"/>
    <w:next w:val="a3"/>
    <w:link w:val="afe"/>
    <w:qFormat/>
    <w:rsid w:val="00D76606"/>
    <w:pPr>
      <w:numPr>
        <w:ilvl w:val="3"/>
      </w:numPr>
      <w:outlineLvl w:val="3"/>
    </w:pPr>
    <w:rPr>
      <w:sz w:val="24"/>
    </w:rPr>
  </w:style>
  <w:style w:type="character" w:customStyle="1" w:styleId="afe">
    <w:name w:val="四级标题 字符"/>
    <w:basedOn w:val="afd"/>
    <w:link w:val="a2"/>
    <w:rsid w:val="00D76606"/>
    <w:rPr>
      <w:rFonts w:ascii="宋体" w:eastAsia="宋体" w:hAnsi="宋体"/>
      <w:b/>
      <w:noProof/>
      <w:color w:val="000000" w:themeColor="text1"/>
      <w:sz w:val="24"/>
    </w:rPr>
  </w:style>
  <w:style w:type="paragraph" w:styleId="aff">
    <w:name w:val="caption"/>
    <w:basedOn w:val="a3"/>
    <w:next w:val="a3"/>
    <w:uiPriority w:val="35"/>
    <w:unhideWhenUsed/>
    <w:qFormat/>
    <w:rsid w:val="0076408F"/>
    <w:pPr>
      <w:spacing w:after="200"/>
    </w:pPr>
    <w:rPr>
      <w:iCs/>
      <w:sz w:val="18"/>
      <w:szCs w:val="18"/>
    </w:rPr>
  </w:style>
  <w:style w:type="paragraph" w:styleId="aff0">
    <w:name w:val="table of figures"/>
    <w:basedOn w:val="a3"/>
    <w:next w:val="a3"/>
    <w:uiPriority w:val="99"/>
    <w:rsid w:val="0076408F"/>
    <w:pPr>
      <w:ind w:leftChars="200" w:left="200" w:hangingChars="200" w:hanging="200"/>
    </w:pPr>
  </w:style>
  <w:style w:type="table" w:styleId="aff1">
    <w:name w:val="Table Grid"/>
    <w:basedOn w:val="a5"/>
    <w:qFormat/>
    <w:rsid w:val="0076408F"/>
    <w:rPr>
      <w:rFonts w:ascii="Times New Roman" w:eastAsia="宋体" w:hAnsi="Times New Roman"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f2">
    <w:name w:val="No Spacing"/>
    <w:uiPriority w:val="1"/>
    <w:qFormat/>
    <w:rsid w:val="0076408F"/>
    <w:pPr>
      <w:widowControl w:val="0"/>
      <w:jc w:val="both"/>
    </w:pPr>
    <w:rPr>
      <w:rFonts w:eastAsia="宋体"/>
      <w:color w:val="000000" w:themeColor="text1"/>
    </w:rPr>
  </w:style>
  <w:style w:type="paragraph" w:customStyle="1" w:styleId="13">
    <w:name w:val="无间隔1"/>
    <w:uiPriority w:val="1"/>
    <w:qFormat/>
    <w:rsid w:val="0076408F"/>
    <w:pPr>
      <w:widowControl w:val="0"/>
      <w:jc w:val="both"/>
    </w:pPr>
    <w:rPr>
      <w:rFonts w:eastAsia="宋体"/>
      <w:color w:val="000000" w:themeColor="text1"/>
    </w:rPr>
  </w:style>
  <w:style w:type="paragraph" w:customStyle="1" w:styleId="aff3">
    <w:name w:val="小四正文"/>
    <w:basedOn w:val="ab"/>
    <w:rsid w:val="0076408F"/>
    <w:pPr>
      <w:spacing w:line="400" w:lineRule="exact"/>
      <w:ind w:firstLineChars="200" w:firstLine="200"/>
    </w:pPr>
    <w:rPr>
      <w:rFonts w:ascii="Times New Roman" w:eastAsia="宋体" w:hAnsi="Times New Roman" w:cs="宋体"/>
      <w:color w:val="auto"/>
      <w:sz w:val="24"/>
      <w:szCs w:val="21"/>
    </w:rPr>
  </w:style>
  <w:style w:type="character" w:styleId="aff4">
    <w:name w:val="Strong"/>
    <w:uiPriority w:val="22"/>
    <w:qFormat/>
    <w:rsid w:val="0076408F"/>
    <w:rPr>
      <w:b/>
      <w:bCs/>
      <w:color w:val="auto"/>
    </w:rPr>
  </w:style>
  <w:style w:type="paragraph" w:styleId="aff5">
    <w:name w:val="footer"/>
    <w:basedOn w:val="a3"/>
    <w:link w:val="aff6"/>
    <w:uiPriority w:val="99"/>
    <w:unhideWhenUsed/>
    <w:qFormat/>
    <w:rsid w:val="0076408F"/>
    <w:pPr>
      <w:tabs>
        <w:tab w:val="center" w:pos="4153"/>
        <w:tab w:val="right" w:pos="8306"/>
      </w:tabs>
      <w:snapToGrid w:val="0"/>
      <w:ind w:leftChars="500" w:left="500"/>
    </w:pPr>
    <w:rPr>
      <w:sz w:val="16"/>
      <w:szCs w:val="18"/>
    </w:rPr>
  </w:style>
  <w:style w:type="character" w:customStyle="1" w:styleId="aff6">
    <w:name w:val="页脚 字符"/>
    <w:link w:val="aff5"/>
    <w:uiPriority w:val="99"/>
    <w:rsid w:val="0076408F"/>
    <w:rPr>
      <w:rFonts w:ascii="宋体" w:eastAsia="宋体" w:hAnsi="宋体" w:cs="宋体"/>
      <w:kern w:val="0"/>
      <w:sz w:val="16"/>
      <w:szCs w:val="18"/>
    </w:rPr>
  </w:style>
  <w:style w:type="character" w:styleId="aff7">
    <w:name w:val="page number"/>
    <w:basedOn w:val="a4"/>
    <w:uiPriority w:val="99"/>
    <w:unhideWhenUsed/>
    <w:rsid w:val="0076408F"/>
    <w:rPr>
      <w:rFonts w:ascii="Times New Roman" w:eastAsia="宋体" w:hAnsi="Times New Roman"/>
      <w:sz w:val="16"/>
    </w:rPr>
  </w:style>
  <w:style w:type="paragraph" w:styleId="aff8">
    <w:name w:val="header"/>
    <w:basedOn w:val="a3"/>
    <w:link w:val="aff9"/>
    <w:uiPriority w:val="99"/>
    <w:unhideWhenUsed/>
    <w:qFormat/>
    <w:rsid w:val="0076408F"/>
    <w:pPr>
      <w:pBdr>
        <w:bottom w:val="single" w:sz="6" w:space="1" w:color="auto"/>
      </w:pBdr>
      <w:tabs>
        <w:tab w:val="center" w:pos="4153"/>
        <w:tab w:val="right" w:pos="8306"/>
      </w:tabs>
      <w:snapToGrid w:val="0"/>
      <w:jc w:val="center"/>
    </w:pPr>
    <w:rPr>
      <w:sz w:val="16"/>
      <w:szCs w:val="18"/>
    </w:rPr>
  </w:style>
  <w:style w:type="character" w:customStyle="1" w:styleId="aff9">
    <w:name w:val="页眉 字符"/>
    <w:link w:val="aff8"/>
    <w:uiPriority w:val="99"/>
    <w:rsid w:val="0076408F"/>
    <w:rPr>
      <w:rFonts w:ascii="宋体" w:eastAsia="宋体" w:hAnsi="宋体" w:cs="宋体"/>
      <w:kern w:val="0"/>
      <w:sz w:val="16"/>
      <w:szCs w:val="18"/>
    </w:rPr>
  </w:style>
  <w:style w:type="paragraph" w:customStyle="1" w:styleId="affa">
    <w:name w:val="引用标志"/>
    <w:basedOn w:val="a3"/>
    <w:next w:val="a3"/>
    <w:rsid w:val="0076408F"/>
  </w:style>
  <w:style w:type="paragraph" w:styleId="affb">
    <w:name w:val="Normal Indent"/>
    <w:basedOn w:val="a3"/>
    <w:uiPriority w:val="99"/>
    <w:unhideWhenUsed/>
    <w:rsid w:val="0076408F"/>
    <w:pPr>
      <w:ind w:firstLineChars="200" w:firstLine="420"/>
    </w:pPr>
    <w:rPr>
      <w:kern w:val="2"/>
    </w:rPr>
  </w:style>
  <w:style w:type="paragraph" w:styleId="affc">
    <w:name w:val="Body Text"/>
    <w:basedOn w:val="a3"/>
    <w:link w:val="affd"/>
    <w:rsid w:val="0076408F"/>
    <w:pPr>
      <w:widowControl w:val="0"/>
      <w:spacing w:after="120"/>
      <w:jc w:val="both"/>
    </w:pPr>
    <w:rPr>
      <w:rFonts w:ascii="Times New Roman" w:hAnsi="Times New Roman" w:cs="Times New Roman"/>
      <w:kern w:val="2"/>
      <w:szCs w:val="20"/>
    </w:rPr>
  </w:style>
  <w:style w:type="character" w:customStyle="1" w:styleId="affd">
    <w:name w:val="正文文本 字符"/>
    <w:basedOn w:val="a4"/>
    <w:link w:val="affc"/>
    <w:rsid w:val="0076408F"/>
    <w:rPr>
      <w:rFonts w:ascii="Times New Roman" w:eastAsia="宋体" w:hAnsi="Times New Roman" w:cs="Times New Roman"/>
      <w:szCs w:val="20"/>
    </w:rPr>
  </w:style>
  <w:style w:type="paragraph" w:customStyle="1" w:styleId="Axure">
    <w:name w:val="Axure表格标题文字"/>
    <w:basedOn w:val="a3"/>
    <w:rsid w:val="00D3052E"/>
    <w:pPr>
      <w:spacing w:before="60" w:after="60"/>
    </w:pPr>
    <w:rPr>
      <w:rFonts w:ascii="Arial" w:eastAsiaTheme="minorEastAsia" w:hAnsi="Arial" w:cs="Arial"/>
      <w:b/>
      <w:sz w:val="16"/>
      <w:szCs w:val="24"/>
      <w:lang w:eastAsia="en-US"/>
    </w:rPr>
  </w:style>
  <w:style w:type="paragraph" w:customStyle="1" w:styleId="Axure0">
    <w:name w:val="Axure表格常规文字"/>
    <w:basedOn w:val="a3"/>
    <w:rsid w:val="00D3052E"/>
    <w:pPr>
      <w:spacing w:before="60" w:after="60"/>
    </w:pPr>
    <w:rPr>
      <w:rFonts w:ascii="Arial" w:eastAsiaTheme="minorEastAsia" w:hAnsi="Arial" w:cs="Arial"/>
      <w:sz w:val="16"/>
      <w:szCs w:val="24"/>
      <w:lang w:eastAsia="en-US"/>
    </w:rPr>
  </w:style>
  <w:style w:type="table" w:customStyle="1" w:styleId="Axure1">
    <w:name w:val="Axure表格样式"/>
    <w:basedOn w:val="a5"/>
    <w:uiPriority w:val="99"/>
    <w:rsid w:val="00D3052E"/>
    <w:rPr>
      <w:rFonts w:ascii="Arial" w:hAnsi="Arial" w:cs="Times New Roman"/>
      <w:kern w:val="0"/>
      <w:sz w:val="16"/>
      <w:szCs w:val="20"/>
      <w:lang w:eastAsia="en-US"/>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2" w:type="dxa"/>
        <w:right w:w="72" w:type="dxa"/>
      </w:tblCellMar>
    </w:tblPr>
    <w:tcPr>
      <w:shd w:val="clear" w:color="auto" w:fill="FFFFFF" w:themeFill="background1"/>
    </w:tcPr>
    <w:tblStylePr w:type="firstRow">
      <w:rPr>
        <w:b/>
      </w:rPr>
      <w:tblPr/>
      <w:tcPr>
        <w:shd w:val="clear" w:color="auto" w:fill="D9D9D9" w:themeFill="background1" w:themeFillShade="D9"/>
      </w:tcPr>
    </w:tblStylePr>
    <w:tblStylePr w:type="band2Horz">
      <w:tblPr/>
      <w:tcPr>
        <w:shd w:val="clear" w:color="auto" w:fill="F2F2F2" w:themeFill="background1" w:themeFillShade="F2"/>
      </w:tcPr>
    </w:tblStylePr>
  </w:style>
  <w:style w:type="paragraph" w:styleId="affe">
    <w:name w:val="annotation subject"/>
    <w:basedOn w:val="af6"/>
    <w:next w:val="af6"/>
    <w:link w:val="afff"/>
    <w:uiPriority w:val="99"/>
    <w:semiHidden/>
    <w:unhideWhenUsed/>
    <w:rsid w:val="008B6F67"/>
    <w:pPr>
      <w:spacing w:line="240" w:lineRule="auto"/>
    </w:pPr>
    <w:rPr>
      <w:rFonts w:ascii="宋体" w:eastAsia="宋体" w:hAnsi="宋体"/>
      <w:b/>
      <w:bCs/>
      <w:sz w:val="21"/>
      <w:szCs w:val="22"/>
    </w:rPr>
  </w:style>
  <w:style w:type="character" w:customStyle="1" w:styleId="afff">
    <w:name w:val="批注主题 字符"/>
    <w:basedOn w:val="af7"/>
    <w:link w:val="affe"/>
    <w:uiPriority w:val="99"/>
    <w:semiHidden/>
    <w:rsid w:val="008B6F67"/>
    <w:rPr>
      <w:rFonts w:ascii="宋体" w:eastAsia="宋体" w:hAnsi="宋体" w:cs="宋体"/>
      <w:b/>
      <w:bCs/>
      <w:kern w:val="0"/>
      <w:sz w:val="24"/>
      <w:szCs w:val="24"/>
    </w:rPr>
  </w:style>
  <w:style w:type="paragraph" w:styleId="afff0">
    <w:name w:val="Revision"/>
    <w:hidden/>
    <w:uiPriority w:val="99"/>
    <w:semiHidden/>
    <w:rsid w:val="006338A1"/>
    <w:rPr>
      <w:rFonts w:ascii="宋体" w:eastAsia="宋体" w:hAnsi="宋体" w:cs="宋体"/>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38634">
      <w:bodyDiv w:val="1"/>
      <w:marLeft w:val="0"/>
      <w:marRight w:val="0"/>
      <w:marTop w:val="0"/>
      <w:marBottom w:val="0"/>
      <w:divBdr>
        <w:top w:val="none" w:sz="0" w:space="0" w:color="auto"/>
        <w:left w:val="none" w:sz="0" w:space="0" w:color="auto"/>
        <w:bottom w:val="none" w:sz="0" w:space="0" w:color="auto"/>
        <w:right w:val="none" w:sz="0" w:space="0" w:color="auto"/>
      </w:divBdr>
    </w:div>
    <w:div w:id="17855735">
      <w:bodyDiv w:val="1"/>
      <w:marLeft w:val="0"/>
      <w:marRight w:val="0"/>
      <w:marTop w:val="0"/>
      <w:marBottom w:val="0"/>
      <w:divBdr>
        <w:top w:val="none" w:sz="0" w:space="0" w:color="auto"/>
        <w:left w:val="none" w:sz="0" w:space="0" w:color="auto"/>
        <w:bottom w:val="none" w:sz="0" w:space="0" w:color="auto"/>
        <w:right w:val="none" w:sz="0" w:space="0" w:color="auto"/>
      </w:divBdr>
      <w:divsChild>
        <w:div w:id="1011949807">
          <w:marLeft w:val="0"/>
          <w:marRight w:val="0"/>
          <w:marTop w:val="0"/>
          <w:marBottom w:val="0"/>
          <w:divBdr>
            <w:top w:val="none" w:sz="0" w:space="0" w:color="auto"/>
            <w:left w:val="none" w:sz="0" w:space="0" w:color="auto"/>
            <w:bottom w:val="none" w:sz="0" w:space="0" w:color="auto"/>
            <w:right w:val="none" w:sz="0" w:space="0" w:color="auto"/>
          </w:divBdr>
        </w:div>
      </w:divsChild>
    </w:div>
    <w:div w:id="19357568">
      <w:bodyDiv w:val="1"/>
      <w:marLeft w:val="0"/>
      <w:marRight w:val="0"/>
      <w:marTop w:val="0"/>
      <w:marBottom w:val="0"/>
      <w:divBdr>
        <w:top w:val="none" w:sz="0" w:space="0" w:color="auto"/>
        <w:left w:val="none" w:sz="0" w:space="0" w:color="auto"/>
        <w:bottom w:val="none" w:sz="0" w:space="0" w:color="auto"/>
        <w:right w:val="none" w:sz="0" w:space="0" w:color="auto"/>
      </w:divBdr>
      <w:divsChild>
        <w:div w:id="411391566">
          <w:marLeft w:val="0"/>
          <w:marRight w:val="0"/>
          <w:marTop w:val="0"/>
          <w:marBottom w:val="0"/>
          <w:divBdr>
            <w:top w:val="none" w:sz="0" w:space="0" w:color="auto"/>
            <w:left w:val="none" w:sz="0" w:space="0" w:color="auto"/>
            <w:bottom w:val="none" w:sz="0" w:space="0" w:color="auto"/>
            <w:right w:val="none" w:sz="0" w:space="0" w:color="auto"/>
          </w:divBdr>
        </w:div>
      </w:divsChild>
    </w:div>
    <w:div w:id="58140566">
      <w:bodyDiv w:val="1"/>
      <w:marLeft w:val="0"/>
      <w:marRight w:val="0"/>
      <w:marTop w:val="0"/>
      <w:marBottom w:val="0"/>
      <w:divBdr>
        <w:top w:val="none" w:sz="0" w:space="0" w:color="auto"/>
        <w:left w:val="none" w:sz="0" w:space="0" w:color="auto"/>
        <w:bottom w:val="none" w:sz="0" w:space="0" w:color="auto"/>
        <w:right w:val="none" w:sz="0" w:space="0" w:color="auto"/>
      </w:divBdr>
      <w:divsChild>
        <w:div w:id="757748325">
          <w:marLeft w:val="0"/>
          <w:marRight w:val="0"/>
          <w:marTop w:val="0"/>
          <w:marBottom w:val="0"/>
          <w:divBdr>
            <w:top w:val="none" w:sz="0" w:space="0" w:color="auto"/>
            <w:left w:val="none" w:sz="0" w:space="0" w:color="auto"/>
            <w:bottom w:val="none" w:sz="0" w:space="0" w:color="auto"/>
            <w:right w:val="none" w:sz="0" w:space="0" w:color="auto"/>
          </w:divBdr>
        </w:div>
      </w:divsChild>
    </w:div>
    <w:div w:id="66616107">
      <w:bodyDiv w:val="1"/>
      <w:marLeft w:val="0"/>
      <w:marRight w:val="0"/>
      <w:marTop w:val="0"/>
      <w:marBottom w:val="0"/>
      <w:divBdr>
        <w:top w:val="none" w:sz="0" w:space="0" w:color="auto"/>
        <w:left w:val="none" w:sz="0" w:space="0" w:color="auto"/>
        <w:bottom w:val="none" w:sz="0" w:space="0" w:color="auto"/>
        <w:right w:val="none" w:sz="0" w:space="0" w:color="auto"/>
      </w:divBdr>
      <w:divsChild>
        <w:div w:id="975334107">
          <w:marLeft w:val="0"/>
          <w:marRight w:val="0"/>
          <w:marTop w:val="0"/>
          <w:marBottom w:val="0"/>
          <w:divBdr>
            <w:top w:val="none" w:sz="0" w:space="0" w:color="auto"/>
            <w:left w:val="none" w:sz="0" w:space="0" w:color="auto"/>
            <w:bottom w:val="none" w:sz="0" w:space="0" w:color="auto"/>
            <w:right w:val="none" w:sz="0" w:space="0" w:color="auto"/>
          </w:divBdr>
        </w:div>
      </w:divsChild>
    </w:div>
    <w:div w:id="73090394">
      <w:bodyDiv w:val="1"/>
      <w:marLeft w:val="0"/>
      <w:marRight w:val="0"/>
      <w:marTop w:val="0"/>
      <w:marBottom w:val="0"/>
      <w:divBdr>
        <w:top w:val="none" w:sz="0" w:space="0" w:color="auto"/>
        <w:left w:val="none" w:sz="0" w:space="0" w:color="auto"/>
        <w:bottom w:val="none" w:sz="0" w:space="0" w:color="auto"/>
        <w:right w:val="none" w:sz="0" w:space="0" w:color="auto"/>
      </w:divBdr>
      <w:divsChild>
        <w:div w:id="617420345">
          <w:marLeft w:val="0"/>
          <w:marRight w:val="0"/>
          <w:marTop w:val="0"/>
          <w:marBottom w:val="0"/>
          <w:divBdr>
            <w:top w:val="none" w:sz="0" w:space="0" w:color="auto"/>
            <w:left w:val="none" w:sz="0" w:space="0" w:color="auto"/>
            <w:bottom w:val="none" w:sz="0" w:space="0" w:color="auto"/>
            <w:right w:val="none" w:sz="0" w:space="0" w:color="auto"/>
          </w:divBdr>
        </w:div>
      </w:divsChild>
    </w:div>
    <w:div w:id="118383210">
      <w:bodyDiv w:val="1"/>
      <w:marLeft w:val="0"/>
      <w:marRight w:val="0"/>
      <w:marTop w:val="0"/>
      <w:marBottom w:val="0"/>
      <w:divBdr>
        <w:top w:val="none" w:sz="0" w:space="0" w:color="auto"/>
        <w:left w:val="none" w:sz="0" w:space="0" w:color="auto"/>
        <w:bottom w:val="none" w:sz="0" w:space="0" w:color="auto"/>
        <w:right w:val="none" w:sz="0" w:space="0" w:color="auto"/>
      </w:divBdr>
      <w:divsChild>
        <w:div w:id="2139761740">
          <w:marLeft w:val="0"/>
          <w:marRight w:val="0"/>
          <w:marTop w:val="0"/>
          <w:marBottom w:val="0"/>
          <w:divBdr>
            <w:top w:val="none" w:sz="0" w:space="0" w:color="auto"/>
            <w:left w:val="none" w:sz="0" w:space="0" w:color="auto"/>
            <w:bottom w:val="none" w:sz="0" w:space="0" w:color="auto"/>
            <w:right w:val="none" w:sz="0" w:space="0" w:color="auto"/>
          </w:divBdr>
        </w:div>
      </w:divsChild>
    </w:div>
    <w:div w:id="133177488">
      <w:bodyDiv w:val="1"/>
      <w:marLeft w:val="0"/>
      <w:marRight w:val="0"/>
      <w:marTop w:val="0"/>
      <w:marBottom w:val="0"/>
      <w:divBdr>
        <w:top w:val="none" w:sz="0" w:space="0" w:color="auto"/>
        <w:left w:val="none" w:sz="0" w:space="0" w:color="auto"/>
        <w:bottom w:val="none" w:sz="0" w:space="0" w:color="auto"/>
        <w:right w:val="none" w:sz="0" w:space="0" w:color="auto"/>
      </w:divBdr>
      <w:divsChild>
        <w:div w:id="1530340278">
          <w:marLeft w:val="0"/>
          <w:marRight w:val="0"/>
          <w:marTop w:val="0"/>
          <w:marBottom w:val="0"/>
          <w:divBdr>
            <w:top w:val="none" w:sz="0" w:space="0" w:color="auto"/>
            <w:left w:val="none" w:sz="0" w:space="0" w:color="auto"/>
            <w:bottom w:val="none" w:sz="0" w:space="0" w:color="auto"/>
            <w:right w:val="none" w:sz="0" w:space="0" w:color="auto"/>
          </w:divBdr>
        </w:div>
      </w:divsChild>
    </w:div>
    <w:div w:id="289097771">
      <w:bodyDiv w:val="1"/>
      <w:marLeft w:val="0"/>
      <w:marRight w:val="0"/>
      <w:marTop w:val="0"/>
      <w:marBottom w:val="0"/>
      <w:divBdr>
        <w:top w:val="none" w:sz="0" w:space="0" w:color="auto"/>
        <w:left w:val="none" w:sz="0" w:space="0" w:color="auto"/>
        <w:bottom w:val="none" w:sz="0" w:space="0" w:color="auto"/>
        <w:right w:val="none" w:sz="0" w:space="0" w:color="auto"/>
      </w:divBdr>
      <w:divsChild>
        <w:div w:id="885215939">
          <w:marLeft w:val="0"/>
          <w:marRight w:val="0"/>
          <w:marTop w:val="0"/>
          <w:marBottom w:val="0"/>
          <w:divBdr>
            <w:top w:val="none" w:sz="0" w:space="0" w:color="auto"/>
            <w:left w:val="none" w:sz="0" w:space="0" w:color="auto"/>
            <w:bottom w:val="none" w:sz="0" w:space="0" w:color="auto"/>
            <w:right w:val="none" w:sz="0" w:space="0" w:color="auto"/>
          </w:divBdr>
        </w:div>
      </w:divsChild>
    </w:div>
    <w:div w:id="299118403">
      <w:bodyDiv w:val="1"/>
      <w:marLeft w:val="0"/>
      <w:marRight w:val="0"/>
      <w:marTop w:val="0"/>
      <w:marBottom w:val="0"/>
      <w:divBdr>
        <w:top w:val="none" w:sz="0" w:space="0" w:color="auto"/>
        <w:left w:val="none" w:sz="0" w:space="0" w:color="auto"/>
        <w:bottom w:val="none" w:sz="0" w:space="0" w:color="auto"/>
        <w:right w:val="none" w:sz="0" w:space="0" w:color="auto"/>
      </w:divBdr>
      <w:divsChild>
        <w:div w:id="1638143885">
          <w:marLeft w:val="0"/>
          <w:marRight w:val="0"/>
          <w:marTop w:val="0"/>
          <w:marBottom w:val="0"/>
          <w:divBdr>
            <w:top w:val="none" w:sz="0" w:space="0" w:color="auto"/>
            <w:left w:val="none" w:sz="0" w:space="0" w:color="auto"/>
            <w:bottom w:val="none" w:sz="0" w:space="0" w:color="auto"/>
            <w:right w:val="none" w:sz="0" w:space="0" w:color="auto"/>
          </w:divBdr>
        </w:div>
      </w:divsChild>
    </w:div>
    <w:div w:id="306982787">
      <w:bodyDiv w:val="1"/>
      <w:marLeft w:val="0"/>
      <w:marRight w:val="0"/>
      <w:marTop w:val="0"/>
      <w:marBottom w:val="0"/>
      <w:divBdr>
        <w:top w:val="none" w:sz="0" w:space="0" w:color="auto"/>
        <w:left w:val="none" w:sz="0" w:space="0" w:color="auto"/>
        <w:bottom w:val="none" w:sz="0" w:space="0" w:color="auto"/>
        <w:right w:val="none" w:sz="0" w:space="0" w:color="auto"/>
      </w:divBdr>
    </w:div>
    <w:div w:id="313687399">
      <w:bodyDiv w:val="1"/>
      <w:marLeft w:val="0"/>
      <w:marRight w:val="0"/>
      <w:marTop w:val="0"/>
      <w:marBottom w:val="0"/>
      <w:divBdr>
        <w:top w:val="none" w:sz="0" w:space="0" w:color="auto"/>
        <w:left w:val="none" w:sz="0" w:space="0" w:color="auto"/>
        <w:bottom w:val="none" w:sz="0" w:space="0" w:color="auto"/>
        <w:right w:val="none" w:sz="0" w:space="0" w:color="auto"/>
      </w:divBdr>
    </w:div>
    <w:div w:id="313878783">
      <w:bodyDiv w:val="1"/>
      <w:marLeft w:val="0"/>
      <w:marRight w:val="0"/>
      <w:marTop w:val="0"/>
      <w:marBottom w:val="0"/>
      <w:divBdr>
        <w:top w:val="none" w:sz="0" w:space="0" w:color="auto"/>
        <w:left w:val="none" w:sz="0" w:space="0" w:color="auto"/>
        <w:bottom w:val="none" w:sz="0" w:space="0" w:color="auto"/>
        <w:right w:val="none" w:sz="0" w:space="0" w:color="auto"/>
      </w:divBdr>
    </w:div>
    <w:div w:id="448279603">
      <w:bodyDiv w:val="1"/>
      <w:marLeft w:val="0"/>
      <w:marRight w:val="0"/>
      <w:marTop w:val="0"/>
      <w:marBottom w:val="0"/>
      <w:divBdr>
        <w:top w:val="none" w:sz="0" w:space="0" w:color="auto"/>
        <w:left w:val="none" w:sz="0" w:space="0" w:color="auto"/>
        <w:bottom w:val="none" w:sz="0" w:space="0" w:color="auto"/>
        <w:right w:val="none" w:sz="0" w:space="0" w:color="auto"/>
      </w:divBdr>
      <w:divsChild>
        <w:div w:id="1831168618">
          <w:marLeft w:val="0"/>
          <w:marRight w:val="0"/>
          <w:marTop w:val="0"/>
          <w:marBottom w:val="0"/>
          <w:divBdr>
            <w:top w:val="none" w:sz="0" w:space="0" w:color="auto"/>
            <w:left w:val="none" w:sz="0" w:space="0" w:color="auto"/>
            <w:bottom w:val="none" w:sz="0" w:space="0" w:color="auto"/>
            <w:right w:val="none" w:sz="0" w:space="0" w:color="auto"/>
          </w:divBdr>
        </w:div>
      </w:divsChild>
    </w:div>
    <w:div w:id="549271632">
      <w:bodyDiv w:val="1"/>
      <w:marLeft w:val="0"/>
      <w:marRight w:val="0"/>
      <w:marTop w:val="0"/>
      <w:marBottom w:val="0"/>
      <w:divBdr>
        <w:top w:val="none" w:sz="0" w:space="0" w:color="auto"/>
        <w:left w:val="none" w:sz="0" w:space="0" w:color="auto"/>
        <w:bottom w:val="none" w:sz="0" w:space="0" w:color="auto"/>
        <w:right w:val="none" w:sz="0" w:space="0" w:color="auto"/>
      </w:divBdr>
      <w:divsChild>
        <w:div w:id="1427653754">
          <w:marLeft w:val="0"/>
          <w:marRight w:val="0"/>
          <w:marTop w:val="0"/>
          <w:marBottom w:val="0"/>
          <w:divBdr>
            <w:top w:val="none" w:sz="0" w:space="0" w:color="auto"/>
            <w:left w:val="none" w:sz="0" w:space="0" w:color="auto"/>
            <w:bottom w:val="none" w:sz="0" w:space="0" w:color="auto"/>
            <w:right w:val="none" w:sz="0" w:space="0" w:color="auto"/>
          </w:divBdr>
        </w:div>
      </w:divsChild>
    </w:div>
    <w:div w:id="567618702">
      <w:bodyDiv w:val="1"/>
      <w:marLeft w:val="0"/>
      <w:marRight w:val="0"/>
      <w:marTop w:val="0"/>
      <w:marBottom w:val="0"/>
      <w:divBdr>
        <w:top w:val="none" w:sz="0" w:space="0" w:color="auto"/>
        <w:left w:val="none" w:sz="0" w:space="0" w:color="auto"/>
        <w:bottom w:val="none" w:sz="0" w:space="0" w:color="auto"/>
        <w:right w:val="none" w:sz="0" w:space="0" w:color="auto"/>
      </w:divBdr>
      <w:divsChild>
        <w:div w:id="136578179">
          <w:marLeft w:val="0"/>
          <w:marRight w:val="0"/>
          <w:marTop w:val="0"/>
          <w:marBottom w:val="0"/>
          <w:divBdr>
            <w:top w:val="none" w:sz="0" w:space="0" w:color="auto"/>
            <w:left w:val="none" w:sz="0" w:space="0" w:color="auto"/>
            <w:bottom w:val="none" w:sz="0" w:space="0" w:color="auto"/>
            <w:right w:val="none" w:sz="0" w:space="0" w:color="auto"/>
          </w:divBdr>
        </w:div>
      </w:divsChild>
    </w:div>
    <w:div w:id="572862020">
      <w:bodyDiv w:val="1"/>
      <w:marLeft w:val="0"/>
      <w:marRight w:val="0"/>
      <w:marTop w:val="0"/>
      <w:marBottom w:val="0"/>
      <w:divBdr>
        <w:top w:val="none" w:sz="0" w:space="0" w:color="auto"/>
        <w:left w:val="none" w:sz="0" w:space="0" w:color="auto"/>
        <w:bottom w:val="none" w:sz="0" w:space="0" w:color="auto"/>
        <w:right w:val="none" w:sz="0" w:space="0" w:color="auto"/>
      </w:divBdr>
    </w:div>
    <w:div w:id="574899855">
      <w:bodyDiv w:val="1"/>
      <w:marLeft w:val="0"/>
      <w:marRight w:val="0"/>
      <w:marTop w:val="0"/>
      <w:marBottom w:val="0"/>
      <w:divBdr>
        <w:top w:val="none" w:sz="0" w:space="0" w:color="auto"/>
        <w:left w:val="none" w:sz="0" w:space="0" w:color="auto"/>
        <w:bottom w:val="none" w:sz="0" w:space="0" w:color="auto"/>
        <w:right w:val="none" w:sz="0" w:space="0" w:color="auto"/>
      </w:divBdr>
      <w:divsChild>
        <w:div w:id="936712768">
          <w:marLeft w:val="0"/>
          <w:marRight w:val="0"/>
          <w:marTop w:val="0"/>
          <w:marBottom w:val="0"/>
          <w:divBdr>
            <w:top w:val="none" w:sz="0" w:space="0" w:color="auto"/>
            <w:left w:val="none" w:sz="0" w:space="0" w:color="auto"/>
            <w:bottom w:val="none" w:sz="0" w:space="0" w:color="auto"/>
            <w:right w:val="none" w:sz="0" w:space="0" w:color="auto"/>
          </w:divBdr>
        </w:div>
      </w:divsChild>
    </w:div>
    <w:div w:id="602347611">
      <w:bodyDiv w:val="1"/>
      <w:marLeft w:val="0"/>
      <w:marRight w:val="0"/>
      <w:marTop w:val="0"/>
      <w:marBottom w:val="0"/>
      <w:divBdr>
        <w:top w:val="none" w:sz="0" w:space="0" w:color="auto"/>
        <w:left w:val="none" w:sz="0" w:space="0" w:color="auto"/>
        <w:bottom w:val="none" w:sz="0" w:space="0" w:color="auto"/>
        <w:right w:val="none" w:sz="0" w:space="0" w:color="auto"/>
      </w:divBdr>
      <w:divsChild>
        <w:div w:id="407993871">
          <w:marLeft w:val="0"/>
          <w:marRight w:val="0"/>
          <w:marTop w:val="0"/>
          <w:marBottom w:val="0"/>
          <w:divBdr>
            <w:top w:val="none" w:sz="0" w:space="0" w:color="auto"/>
            <w:left w:val="none" w:sz="0" w:space="0" w:color="auto"/>
            <w:bottom w:val="none" w:sz="0" w:space="0" w:color="auto"/>
            <w:right w:val="none" w:sz="0" w:space="0" w:color="auto"/>
          </w:divBdr>
        </w:div>
      </w:divsChild>
    </w:div>
    <w:div w:id="603879765">
      <w:bodyDiv w:val="1"/>
      <w:marLeft w:val="0"/>
      <w:marRight w:val="0"/>
      <w:marTop w:val="0"/>
      <w:marBottom w:val="0"/>
      <w:divBdr>
        <w:top w:val="none" w:sz="0" w:space="0" w:color="auto"/>
        <w:left w:val="none" w:sz="0" w:space="0" w:color="auto"/>
        <w:bottom w:val="none" w:sz="0" w:space="0" w:color="auto"/>
        <w:right w:val="none" w:sz="0" w:space="0" w:color="auto"/>
      </w:divBdr>
      <w:divsChild>
        <w:div w:id="1274173871">
          <w:marLeft w:val="0"/>
          <w:marRight w:val="0"/>
          <w:marTop w:val="0"/>
          <w:marBottom w:val="0"/>
          <w:divBdr>
            <w:top w:val="none" w:sz="0" w:space="0" w:color="auto"/>
            <w:left w:val="none" w:sz="0" w:space="0" w:color="auto"/>
            <w:bottom w:val="none" w:sz="0" w:space="0" w:color="auto"/>
            <w:right w:val="none" w:sz="0" w:space="0" w:color="auto"/>
          </w:divBdr>
        </w:div>
      </w:divsChild>
    </w:div>
    <w:div w:id="621769726">
      <w:bodyDiv w:val="1"/>
      <w:marLeft w:val="0"/>
      <w:marRight w:val="0"/>
      <w:marTop w:val="0"/>
      <w:marBottom w:val="0"/>
      <w:divBdr>
        <w:top w:val="none" w:sz="0" w:space="0" w:color="auto"/>
        <w:left w:val="none" w:sz="0" w:space="0" w:color="auto"/>
        <w:bottom w:val="none" w:sz="0" w:space="0" w:color="auto"/>
        <w:right w:val="none" w:sz="0" w:space="0" w:color="auto"/>
      </w:divBdr>
      <w:divsChild>
        <w:div w:id="1453481204">
          <w:marLeft w:val="0"/>
          <w:marRight w:val="0"/>
          <w:marTop w:val="0"/>
          <w:marBottom w:val="0"/>
          <w:divBdr>
            <w:top w:val="none" w:sz="0" w:space="0" w:color="auto"/>
            <w:left w:val="none" w:sz="0" w:space="0" w:color="auto"/>
            <w:bottom w:val="none" w:sz="0" w:space="0" w:color="auto"/>
            <w:right w:val="none" w:sz="0" w:space="0" w:color="auto"/>
          </w:divBdr>
        </w:div>
      </w:divsChild>
    </w:div>
    <w:div w:id="625816099">
      <w:bodyDiv w:val="1"/>
      <w:marLeft w:val="0"/>
      <w:marRight w:val="0"/>
      <w:marTop w:val="0"/>
      <w:marBottom w:val="0"/>
      <w:divBdr>
        <w:top w:val="none" w:sz="0" w:space="0" w:color="auto"/>
        <w:left w:val="none" w:sz="0" w:space="0" w:color="auto"/>
        <w:bottom w:val="none" w:sz="0" w:space="0" w:color="auto"/>
        <w:right w:val="none" w:sz="0" w:space="0" w:color="auto"/>
      </w:divBdr>
      <w:divsChild>
        <w:div w:id="1766613193">
          <w:marLeft w:val="0"/>
          <w:marRight w:val="0"/>
          <w:marTop w:val="0"/>
          <w:marBottom w:val="0"/>
          <w:divBdr>
            <w:top w:val="none" w:sz="0" w:space="0" w:color="auto"/>
            <w:left w:val="none" w:sz="0" w:space="0" w:color="auto"/>
            <w:bottom w:val="none" w:sz="0" w:space="0" w:color="auto"/>
            <w:right w:val="none" w:sz="0" w:space="0" w:color="auto"/>
          </w:divBdr>
        </w:div>
      </w:divsChild>
    </w:div>
    <w:div w:id="631520671">
      <w:bodyDiv w:val="1"/>
      <w:marLeft w:val="0"/>
      <w:marRight w:val="0"/>
      <w:marTop w:val="0"/>
      <w:marBottom w:val="0"/>
      <w:divBdr>
        <w:top w:val="none" w:sz="0" w:space="0" w:color="auto"/>
        <w:left w:val="none" w:sz="0" w:space="0" w:color="auto"/>
        <w:bottom w:val="none" w:sz="0" w:space="0" w:color="auto"/>
        <w:right w:val="none" w:sz="0" w:space="0" w:color="auto"/>
      </w:divBdr>
      <w:divsChild>
        <w:div w:id="1570074166">
          <w:marLeft w:val="0"/>
          <w:marRight w:val="0"/>
          <w:marTop w:val="0"/>
          <w:marBottom w:val="0"/>
          <w:divBdr>
            <w:top w:val="none" w:sz="0" w:space="0" w:color="auto"/>
            <w:left w:val="none" w:sz="0" w:space="0" w:color="auto"/>
            <w:bottom w:val="none" w:sz="0" w:space="0" w:color="auto"/>
            <w:right w:val="none" w:sz="0" w:space="0" w:color="auto"/>
          </w:divBdr>
        </w:div>
      </w:divsChild>
    </w:div>
    <w:div w:id="634145135">
      <w:bodyDiv w:val="1"/>
      <w:marLeft w:val="0"/>
      <w:marRight w:val="0"/>
      <w:marTop w:val="0"/>
      <w:marBottom w:val="0"/>
      <w:divBdr>
        <w:top w:val="none" w:sz="0" w:space="0" w:color="auto"/>
        <w:left w:val="none" w:sz="0" w:space="0" w:color="auto"/>
        <w:bottom w:val="none" w:sz="0" w:space="0" w:color="auto"/>
        <w:right w:val="none" w:sz="0" w:space="0" w:color="auto"/>
      </w:divBdr>
      <w:divsChild>
        <w:div w:id="1950236420">
          <w:marLeft w:val="0"/>
          <w:marRight w:val="0"/>
          <w:marTop w:val="0"/>
          <w:marBottom w:val="0"/>
          <w:divBdr>
            <w:top w:val="none" w:sz="0" w:space="0" w:color="auto"/>
            <w:left w:val="none" w:sz="0" w:space="0" w:color="auto"/>
            <w:bottom w:val="none" w:sz="0" w:space="0" w:color="auto"/>
            <w:right w:val="none" w:sz="0" w:space="0" w:color="auto"/>
          </w:divBdr>
        </w:div>
      </w:divsChild>
    </w:div>
    <w:div w:id="640766609">
      <w:bodyDiv w:val="1"/>
      <w:marLeft w:val="0"/>
      <w:marRight w:val="0"/>
      <w:marTop w:val="0"/>
      <w:marBottom w:val="0"/>
      <w:divBdr>
        <w:top w:val="none" w:sz="0" w:space="0" w:color="auto"/>
        <w:left w:val="none" w:sz="0" w:space="0" w:color="auto"/>
        <w:bottom w:val="none" w:sz="0" w:space="0" w:color="auto"/>
        <w:right w:val="none" w:sz="0" w:space="0" w:color="auto"/>
      </w:divBdr>
    </w:div>
    <w:div w:id="645741753">
      <w:bodyDiv w:val="1"/>
      <w:marLeft w:val="0"/>
      <w:marRight w:val="0"/>
      <w:marTop w:val="0"/>
      <w:marBottom w:val="0"/>
      <w:divBdr>
        <w:top w:val="none" w:sz="0" w:space="0" w:color="auto"/>
        <w:left w:val="none" w:sz="0" w:space="0" w:color="auto"/>
        <w:bottom w:val="none" w:sz="0" w:space="0" w:color="auto"/>
        <w:right w:val="none" w:sz="0" w:space="0" w:color="auto"/>
      </w:divBdr>
      <w:divsChild>
        <w:div w:id="1049064634">
          <w:marLeft w:val="0"/>
          <w:marRight w:val="0"/>
          <w:marTop w:val="0"/>
          <w:marBottom w:val="0"/>
          <w:divBdr>
            <w:top w:val="none" w:sz="0" w:space="0" w:color="auto"/>
            <w:left w:val="none" w:sz="0" w:space="0" w:color="auto"/>
            <w:bottom w:val="none" w:sz="0" w:space="0" w:color="auto"/>
            <w:right w:val="none" w:sz="0" w:space="0" w:color="auto"/>
          </w:divBdr>
        </w:div>
      </w:divsChild>
    </w:div>
    <w:div w:id="675235096">
      <w:bodyDiv w:val="1"/>
      <w:marLeft w:val="0"/>
      <w:marRight w:val="0"/>
      <w:marTop w:val="0"/>
      <w:marBottom w:val="0"/>
      <w:divBdr>
        <w:top w:val="none" w:sz="0" w:space="0" w:color="auto"/>
        <w:left w:val="none" w:sz="0" w:space="0" w:color="auto"/>
        <w:bottom w:val="none" w:sz="0" w:space="0" w:color="auto"/>
        <w:right w:val="none" w:sz="0" w:space="0" w:color="auto"/>
      </w:divBdr>
      <w:divsChild>
        <w:div w:id="838886665">
          <w:marLeft w:val="0"/>
          <w:marRight w:val="0"/>
          <w:marTop w:val="0"/>
          <w:marBottom w:val="0"/>
          <w:divBdr>
            <w:top w:val="none" w:sz="0" w:space="0" w:color="auto"/>
            <w:left w:val="none" w:sz="0" w:space="0" w:color="auto"/>
            <w:bottom w:val="none" w:sz="0" w:space="0" w:color="auto"/>
            <w:right w:val="none" w:sz="0" w:space="0" w:color="auto"/>
          </w:divBdr>
        </w:div>
      </w:divsChild>
    </w:div>
    <w:div w:id="700711769">
      <w:bodyDiv w:val="1"/>
      <w:marLeft w:val="0"/>
      <w:marRight w:val="0"/>
      <w:marTop w:val="0"/>
      <w:marBottom w:val="0"/>
      <w:divBdr>
        <w:top w:val="none" w:sz="0" w:space="0" w:color="auto"/>
        <w:left w:val="none" w:sz="0" w:space="0" w:color="auto"/>
        <w:bottom w:val="none" w:sz="0" w:space="0" w:color="auto"/>
        <w:right w:val="none" w:sz="0" w:space="0" w:color="auto"/>
      </w:divBdr>
      <w:divsChild>
        <w:div w:id="796532459">
          <w:marLeft w:val="0"/>
          <w:marRight w:val="0"/>
          <w:marTop w:val="0"/>
          <w:marBottom w:val="0"/>
          <w:divBdr>
            <w:top w:val="none" w:sz="0" w:space="0" w:color="auto"/>
            <w:left w:val="none" w:sz="0" w:space="0" w:color="auto"/>
            <w:bottom w:val="none" w:sz="0" w:space="0" w:color="auto"/>
            <w:right w:val="none" w:sz="0" w:space="0" w:color="auto"/>
          </w:divBdr>
        </w:div>
      </w:divsChild>
    </w:div>
    <w:div w:id="760368713">
      <w:bodyDiv w:val="1"/>
      <w:marLeft w:val="0"/>
      <w:marRight w:val="0"/>
      <w:marTop w:val="0"/>
      <w:marBottom w:val="0"/>
      <w:divBdr>
        <w:top w:val="none" w:sz="0" w:space="0" w:color="auto"/>
        <w:left w:val="none" w:sz="0" w:space="0" w:color="auto"/>
        <w:bottom w:val="none" w:sz="0" w:space="0" w:color="auto"/>
        <w:right w:val="none" w:sz="0" w:space="0" w:color="auto"/>
      </w:divBdr>
      <w:divsChild>
        <w:div w:id="1233352700">
          <w:marLeft w:val="0"/>
          <w:marRight w:val="0"/>
          <w:marTop w:val="0"/>
          <w:marBottom w:val="0"/>
          <w:divBdr>
            <w:top w:val="none" w:sz="0" w:space="0" w:color="auto"/>
            <w:left w:val="none" w:sz="0" w:space="0" w:color="auto"/>
            <w:bottom w:val="none" w:sz="0" w:space="0" w:color="auto"/>
            <w:right w:val="none" w:sz="0" w:space="0" w:color="auto"/>
          </w:divBdr>
        </w:div>
      </w:divsChild>
    </w:div>
    <w:div w:id="798453509">
      <w:bodyDiv w:val="1"/>
      <w:marLeft w:val="0"/>
      <w:marRight w:val="0"/>
      <w:marTop w:val="0"/>
      <w:marBottom w:val="0"/>
      <w:divBdr>
        <w:top w:val="none" w:sz="0" w:space="0" w:color="auto"/>
        <w:left w:val="none" w:sz="0" w:space="0" w:color="auto"/>
        <w:bottom w:val="none" w:sz="0" w:space="0" w:color="auto"/>
        <w:right w:val="none" w:sz="0" w:space="0" w:color="auto"/>
      </w:divBdr>
      <w:divsChild>
        <w:div w:id="2044091306">
          <w:marLeft w:val="0"/>
          <w:marRight w:val="0"/>
          <w:marTop w:val="0"/>
          <w:marBottom w:val="0"/>
          <w:divBdr>
            <w:top w:val="none" w:sz="0" w:space="0" w:color="auto"/>
            <w:left w:val="none" w:sz="0" w:space="0" w:color="auto"/>
            <w:bottom w:val="none" w:sz="0" w:space="0" w:color="auto"/>
            <w:right w:val="none" w:sz="0" w:space="0" w:color="auto"/>
          </w:divBdr>
        </w:div>
      </w:divsChild>
    </w:div>
    <w:div w:id="872809379">
      <w:bodyDiv w:val="1"/>
      <w:marLeft w:val="0"/>
      <w:marRight w:val="0"/>
      <w:marTop w:val="0"/>
      <w:marBottom w:val="0"/>
      <w:divBdr>
        <w:top w:val="none" w:sz="0" w:space="0" w:color="auto"/>
        <w:left w:val="none" w:sz="0" w:space="0" w:color="auto"/>
        <w:bottom w:val="none" w:sz="0" w:space="0" w:color="auto"/>
        <w:right w:val="none" w:sz="0" w:space="0" w:color="auto"/>
      </w:divBdr>
      <w:divsChild>
        <w:div w:id="274752180">
          <w:marLeft w:val="0"/>
          <w:marRight w:val="0"/>
          <w:marTop w:val="0"/>
          <w:marBottom w:val="0"/>
          <w:divBdr>
            <w:top w:val="none" w:sz="0" w:space="0" w:color="auto"/>
            <w:left w:val="none" w:sz="0" w:space="0" w:color="auto"/>
            <w:bottom w:val="none" w:sz="0" w:space="0" w:color="auto"/>
            <w:right w:val="none" w:sz="0" w:space="0" w:color="auto"/>
          </w:divBdr>
        </w:div>
      </w:divsChild>
    </w:div>
    <w:div w:id="964774124">
      <w:bodyDiv w:val="1"/>
      <w:marLeft w:val="0"/>
      <w:marRight w:val="0"/>
      <w:marTop w:val="0"/>
      <w:marBottom w:val="0"/>
      <w:divBdr>
        <w:top w:val="none" w:sz="0" w:space="0" w:color="auto"/>
        <w:left w:val="none" w:sz="0" w:space="0" w:color="auto"/>
        <w:bottom w:val="none" w:sz="0" w:space="0" w:color="auto"/>
        <w:right w:val="none" w:sz="0" w:space="0" w:color="auto"/>
      </w:divBdr>
      <w:divsChild>
        <w:div w:id="1410731374">
          <w:marLeft w:val="0"/>
          <w:marRight w:val="0"/>
          <w:marTop w:val="0"/>
          <w:marBottom w:val="0"/>
          <w:divBdr>
            <w:top w:val="none" w:sz="0" w:space="0" w:color="auto"/>
            <w:left w:val="none" w:sz="0" w:space="0" w:color="auto"/>
            <w:bottom w:val="none" w:sz="0" w:space="0" w:color="auto"/>
            <w:right w:val="none" w:sz="0" w:space="0" w:color="auto"/>
          </w:divBdr>
        </w:div>
      </w:divsChild>
    </w:div>
    <w:div w:id="990713984">
      <w:bodyDiv w:val="1"/>
      <w:marLeft w:val="0"/>
      <w:marRight w:val="0"/>
      <w:marTop w:val="0"/>
      <w:marBottom w:val="0"/>
      <w:divBdr>
        <w:top w:val="none" w:sz="0" w:space="0" w:color="auto"/>
        <w:left w:val="none" w:sz="0" w:space="0" w:color="auto"/>
        <w:bottom w:val="none" w:sz="0" w:space="0" w:color="auto"/>
        <w:right w:val="none" w:sz="0" w:space="0" w:color="auto"/>
      </w:divBdr>
    </w:div>
    <w:div w:id="1050232190">
      <w:bodyDiv w:val="1"/>
      <w:marLeft w:val="0"/>
      <w:marRight w:val="0"/>
      <w:marTop w:val="0"/>
      <w:marBottom w:val="0"/>
      <w:divBdr>
        <w:top w:val="none" w:sz="0" w:space="0" w:color="auto"/>
        <w:left w:val="none" w:sz="0" w:space="0" w:color="auto"/>
        <w:bottom w:val="none" w:sz="0" w:space="0" w:color="auto"/>
        <w:right w:val="none" w:sz="0" w:space="0" w:color="auto"/>
      </w:divBdr>
      <w:divsChild>
        <w:div w:id="1680083140">
          <w:marLeft w:val="0"/>
          <w:marRight w:val="0"/>
          <w:marTop w:val="0"/>
          <w:marBottom w:val="0"/>
          <w:divBdr>
            <w:top w:val="none" w:sz="0" w:space="0" w:color="auto"/>
            <w:left w:val="none" w:sz="0" w:space="0" w:color="auto"/>
            <w:bottom w:val="none" w:sz="0" w:space="0" w:color="auto"/>
            <w:right w:val="none" w:sz="0" w:space="0" w:color="auto"/>
          </w:divBdr>
        </w:div>
      </w:divsChild>
    </w:div>
    <w:div w:id="1082995035">
      <w:bodyDiv w:val="1"/>
      <w:marLeft w:val="0"/>
      <w:marRight w:val="0"/>
      <w:marTop w:val="0"/>
      <w:marBottom w:val="0"/>
      <w:divBdr>
        <w:top w:val="none" w:sz="0" w:space="0" w:color="auto"/>
        <w:left w:val="none" w:sz="0" w:space="0" w:color="auto"/>
        <w:bottom w:val="none" w:sz="0" w:space="0" w:color="auto"/>
        <w:right w:val="none" w:sz="0" w:space="0" w:color="auto"/>
      </w:divBdr>
      <w:divsChild>
        <w:div w:id="1074007396">
          <w:marLeft w:val="0"/>
          <w:marRight w:val="0"/>
          <w:marTop w:val="0"/>
          <w:marBottom w:val="0"/>
          <w:divBdr>
            <w:top w:val="none" w:sz="0" w:space="0" w:color="auto"/>
            <w:left w:val="none" w:sz="0" w:space="0" w:color="auto"/>
            <w:bottom w:val="none" w:sz="0" w:space="0" w:color="auto"/>
            <w:right w:val="none" w:sz="0" w:space="0" w:color="auto"/>
          </w:divBdr>
        </w:div>
      </w:divsChild>
    </w:div>
    <w:div w:id="1099376422">
      <w:bodyDiv w:val="1"/>
      <w:marLeft w:val="0"/>
      <w:marRight w:val="0"/>
      <w:marTop w:val="0"/>
      <w:marBottom w:val="0"/>
      <w:divBdr>
        <w:top w:val="none" w:sz="0" w:space="0" w:color="auto"/>
        <w:left w:val="none" w:sz="0" w:space="0" w:color="auto"/>
        <w:bottom w:val="none" w:sz="0" w:space="0" w:color="auto"/>
        <w:right w:val="none" w:sz="0" w:space="0" w:color="auto"/>
      </w:divBdr>
      <w:divsChild>
        <w:div w:id="351300070">
          <w:marLeft w:val="0"/>
          <w:marRight w:val="0"/>
          <w:marTop w:val="0"/>
          <w:marBottom w:val="0"/>
          <w:divBdr>
            <w:top w:val="none" w:sz="0" w:space="0" w:color="auto"/>
            <w:left w:val="none" w:sz="0" w:space="0" w:color="auto"/>
            <w:bottom w:val="none" w:sz="0" w:space="0" w:color="auto"/>
            <w:right w:val="none" w:sz="0" w:space="0" w:color="auto"/>
          </w:divBdr>
        </w:div>
      </w:divsChild>
    </w:div>
    <w:div w:id="1121341883">
      <w:bodyDiv w:val="1"/>
      <w:marLeft w:val="0"/>
      <w:marRight w:val="0"/>
      <w:marTop w:val="0"/>
      <w:marBottom w:val="0"/>
      <w:divBdr>
        <w:top w:val="none" w:sz="0" w:space="0" w:color="auto"/>
        <w:left w:val="none" w:sz="0" w:space="0" w:color="auto"/>
        <w:bottom w:val="none" w:sz="0" w:space="0" w:color="auto"/>
        <w:right w:val="none" w:sz="0" w:space="0" w:color="auto"/>
      </w:divBdr>
      <w:divsChild>
        <w:div w:id="1758601150">
          <w:marLeft w:val="0"/>
          <w:marRight w:val="0"/>
          <w:marTop w:val="0"/>
          <w:marBottom w:val="0"/>
          <w:divBdr>
            <w:top w:val="none" w:sz="0" w:space="0" w:color="auto"/>
            <w:left w:val="none" w:sz="0" w:space="0" w:color="auto"/>
            <w:bottom w:val="none" w:sz="0" w:space="0" w:color="auto"/>
            <w:right w:val="none" w:sz="0" w:space="0" w:color="auto"/>
          </w:divBdr>
        </w:div>
      </w:divsChild>
    </w:div>
    <w:div w:id="1142621223">
      <w:bodyDiv w:val="1"/>
      <w:marLeft w:val="0"/>
      <w:marRight w:val="0"/>
      <w:marTop w:val="0"/>
      <w:marBottom w:val="0"/>
      <w:divBdr>
        <w:top w:val="none" w:sz="0" w:space="0" w:color="auto"/>
        <w:left w:val="none" w:sz="0" w:space="0" w:color="auto"/>
        <w:bottom w:val="none" w:sz="0" w:space="0" w:color="auto"/>
        <w:right w:val="none" w:sz="0" w:space="0" w:color="auto"/>
      </w:divBdr>
      <w:divsChild>
        <w:div w:id="10029709">
          <w:marLeft w:val="0"/>
          <w:marRight w:val="0"/>
          <w:marTop w:val="0"/>
          <w:marBottom w:val="0"/>
          <w:divBdr>
            <w:top w:val="none" w:sz="0" w:space="0" w:color="auto"/>
            <w:left w:val="none" w:sz="0" w:space="0" w:color="auto"/>
            <w:bottom w:val="none" w:sz="0" w:space="0" w:color="auto"/>
            <w:right w:val="none" w:sz="0" w:space="0" w:color="auto"/>
          </w:divBdr>
        </w:div>
      </w:divsChild>
    </w:div>
    <w:div w:id="1155298205">
      <w:bodyDiv w:val="1"/>
      <w:marLeft w:val="0"/>
      <w:marRight w:val="0"/>
      <w:marTop w:val="0"/>
      <w:marBottom w:val="0"/>
      <w:divBdr>
        <w:top w:val="none" w:sz="0" w:space="0" w:color="auto"/>
        <w:left w:val="none" w:sz="0" w:space="0" w:color="auto"/>
        <w:bottom w:val="none" w:sz="0" w:space="0" w:color="auto"/>
        <w:right w:val="none" w:sz="0" w:space="0" w:color="auto"/>
      </w:divBdr>
      <w:divsChild>
        <w:div w:id="1351833201">
          <w:marLeft w:val="0"/>
          <w:marRight w:val="0"/>
          <w:marTop w:val="0"/>
          <w:marBottom w:val="0"/>
          <w:divBdr>
            <w:top w:val="none" w:sz="0" w:space="0" w:color="auto"/>
            <w:left w:val="none" w:sz="0" w:space="0" w:color="auto"/>
            <w:bottom w:val="none" w:sz="0" w:space="0" w:color="auto"/>
            <w:right w:val="none" w:sz="0" w:space="0" w:color="auto"/>
          </w:divBdr>
        </w:div>
      </w:divsChild>
    </w:div>
    <w:div w:id="1192643354">
      <w:bodyDiv w:val="1"/>
      <w:marLeft w:val="0"/>
      <w:marRight w:val="0"/>
      <w:marTop w:val="0"/>
      <w:marBottom w:val="0"/>
      <w:divBdr>
        <w:top w:val="none" w:sz="0" w:space="0" w:color="auto"/>
        <w:left w:val="none" w:sz="0" w:space="0" w:color="auto"/>
        <w:bottom w:val="none" w:sz="0" w:space="0" w:color="auto"/>
        <w:right w:val="none" w:sz="0" w:space="0" w:color="auto"/>
      </w:divBdr>
      <w:divsChild>
        <w:div w:id="755785036">
          <w:marLeft w:val="0"/>
          <w:marRight w:val="0"/>
          <w:marTop w:val="0"/>
          <w:marBottom w:val="0"/>
          <w:divBdr>
            <w:top w:val="none" w:sz="0" w:space="0" w:color="auto"/>
            <w:left w:val="none" w:sz="0" w:space="0" w:color="auto"/>
            <w:bottom w:val="none" w:sz="0" w:space="0" w:color="auto"/>
            <w:right w:val="none" w:sz="0" w:space="0" w:color="auto"/>
          </w:divBdr>
        </w:div>
      </w:divsChild>
    </w:div>
    <w:div w:id="1213925981">
      <w:bodyDiv w:val="1"/>
      <w:marLeft w:val="0"/>
      <w:marRight w:val="0"/>
      <w:marTop w:val="0"/>
      <w:marBottom w:val="0"/>
      <w:divBdr>
        <w:top w:val="none" w:sz="0" w:space="0" w:color="auto"/>
        <w:left w:val="none" w:sz="0" w:space="0" w:color="auto"/>
        <w:bottom w:val="none" w:sz="0" w:space="0" w:color="auto"/>
        <w:right w:val="none" w:sz="0" w:space="0" w:color="auto"/>
      </w:divBdr>
      <w:divsChild>
        <w:div w:id="276567273">
          <w:marLeft w:val="0"/>
          <w:marRight w:val="0"/>
          <w:marTop w:val="0"/>
          <w:marBottom w:val="0"/>
          <w:divBdr>
            <w:top w:val="none" w:sz="0" w:space="0" w:color="auto"/>
            <w:left w:val="none" w:sz="0" w:space="0" w:color="auto"/>
            <w:bottom w:val="none" w:sz="0" w:space="0" w:color="auto"/>
            <w:right w:val="none" w:sz="0" w:space="0" w:color="auto"/>
          </w:divBdr>
        </w:div>
      </w:divsChild>
    </w:div>
    <w:div w:id="1244488205">
      <w:bodyDiv w:val="1"/>
      <w:marLeft w:val="0"/>
      <w:marRight w:val="0"/>
      <w:marTop w:val="0"/>
      <w:marBottom w:val="0"/>
      <w:divBdr>
        <w:top w:val="none" w:sz="0" w:space="0" w:color="auto"/>
        <w:left w:val="none" w:sz="0" w:space="0" w:color="auto"/>
        <w:bottom w:val="none" w:sz="0" w:space="0" w:color="auto"/>
        <w:right w:val="none" w:sz="0" w:space="0" w:color="auto"/>
      </w:divBdr>
      <w:divsChild>
        <w:div w:id="627275412">
          <w:marLeft w:val="0"/>
          <w:marRight w:val="0"/>
          <w:marTop w:val="0"/>
          <w:marBottom w:val="0"/>
          <w:divBdr>
            <w:top w:val="none" w:sz="0" w:space="0" w:color="auto"/>
            <w:left w:val="none" w:sz="0" w:space="0" w:color="auto"/>
            <w:bottom w:val="none" w:sz="0" w:space="0" w:color="auto"/>
            <w:right w:val="none" w:sz="0" w:space="0" w:color="auto"/>
          </w:divBdr>
        </w:div>
      </w:divsChild>
    </w:div>
    <w:div w:id="1259406850">
      <w:bodyDiv w:val="1"/>
      <w:marLeft w:val="0"/>
      <w:marRight w:val="0"/>
      <w:marTop w:val="0"/>
      <w:marBottom w:val="0"/>
      <w:divBdr>
        <w:top w:val="none" w:sz="0" w:space="0" w:color="auto"/>
        <w:left w:val="none" w:sz="0" w:space="0" w:color="auto"/>
        <w:bottom w:val="none" w:sz="0" w:space="0" w:color="auto"/>
        <w:right w:val="none" w:sz="0" w:space="0" w:color="auto"/>
      </w:divBdr>
    </w:div>
    <w:div w:id="1331638425">
      <w:bodyDiv w:val="1"/>
      <w:marLeft w:val="0"/>
      <w:marRight w:val="0"/>
      <w:marTop w:val="0"/>
      <w:marBottom w:val="0"/>
      <w:divBdr>
        <w:top w:val="none" w:sz="0" w:space="0" w:color="auto"/>
        <w:left w:val="none" w:sz="0" w:space="0" w:color="auto"/>
        <w:bottom w:val="none" w:sz="0" w:space="0" w:color="auto"/>
        <w:right w:val="none" w:sz="0" w:space="0" w:color="auto"/>
      </w:divBdr>
      <w:divsChild>
        <w:div w:id="1945457969">
          <w:marLeft w:val="0"/>
          <w:marRight w:val="0"/>
          <w:marTop w:val="0"/>
          <w:marBottom w:val="0"/>
          <w:divBdr>
            <w:top w:val="none" w:sz="0" w:space="0" w:color="auto"/>
            <w:left w:val="none" w:sz="0" w:space="0" w:color="auto"/>
            <w:bottom w:val="none" w:sz="0" w:space="0" w:color="auto"/>
            <w:right w:val="none" w:sz="0" w:space="0" w:color="auto"/>
          </w:divBdr>
        </w:div>
      </w:divsChild>
    </w:div>
    <w:div w:id="1373847288">
      <w:bodyDiv w:val="1"/>
      <w:marLeft w:val="0"/>
      <w:marRight w:val="0"/>
      <w:marTop w:val="0"/>
      <w:marBottom w:val="0"/>
      <w:divBdr>
        <w:top w:val="none" w:sz="0" w:space="0" w:color="auto"/>
        <w:left w:val="none" w:sz="0" w:space="0" w:color="auto"/>
        <w:bottom w:val="none" w:sz="0" w:space="0" w:color="auto"/>
        <w:right w:val="none" w:sz="0" w:space="0" w:color="auto"/>
      </w:divBdr>
      <w:divsChild>
        <w:div w:id="1903710823">
          <w:marLeft w:val="0"/>
          <w:marRight w:val="0"/>
          <w:marTop w:val="0"/>
          <w:marBottom w:val="0"/>
          <w:divBdr>
            <w:top w:val="none" w:sz="0" w:space="0" w:color="auto"/>
            <w:left w:val="none" w:sz="0" w:space="0" w:color="auto"/>
            <w:bottom w:val="none" w:sz="0" w:space="0" w:color="auto"/>
            <w:right w:val="none" w:sz="0" w:space="0" w:color="auto"/>
          </w:divBdr>
        </w:div>
      </w:divsChild>
    </w:div>
    <w:div w:id="1416903852">
      <w:bodyDiv w:val="1"/>
      <w:marLeft w:val="0"/>
      <w:marRight w:val="0"/>
      <w:marTop w:val="0"/>
      <w:marBottom w:val="0"/>
      <w:divBdr>
        <w:top w:val="none" w:sz="0" w:space="0" w:color="auto"/>
        <w:left w:val="none" w:sz="0" w:space="0" w:color="auto"/>
        <w:bottom w:val="none" w:sz="0" w:space="0" w:color="auto"/>
        <w:right w:val="none" w:sz="0" w:space="0" w:color="auto"/>
      </w:divBdr>
      <w:divsChild>
        <w:div w:id="87165851">
          <w:marLeft w:val="0"/>
          <w:marRight w:val="0"/>
          <w:marTop w:val="0"/>
          <w:marBottom w:val="0"/>
          <w:divBdr>
            <w:top w:val="none" w:sz="0" w:space="0" w:color="auto"/>
            <w:left w:val="none" w:sz="0" w:space="0" w:color="auto"/>
            <w:bottom w:val="none" w:sz="0" w:space="0" w:color="auto"/>
            <w:right w:val="none" w:sz="0" w:space="0" w:color="auto"/>
          </w:divBdr>
        </w:div>
      </w:divsChild>
    </w:div>
    <w:div w:id="1432552139">
      <w:bodyDiv w:val="1"/>
      <w:marLeft w:val="0"/>
      <w:marRight w:val="0"/>
      <w:marTop w:val="0"/>
      <w:marBottom w:val="0"/>
      <w:divBdr>
        <w:top w:val="none" w:sz="0" w:space="0" w:color="auto"/>
        <w:left w:val="none" w:sz="0" w:space="0" w:color="auto"/>
        <w:bottom w:val="none" w:sz="0" w:space="0" w:color="auto"/>
        <w:right w:val="none" w:sz="0" w:space="0" w:color="auto"/>
      </w:divBdr>
      <w:divsChild>
        <w:div w:id="69887042">
          <w:marLeft w:val="0"/>
          <w:marRight w:val="0"/>
          <w:marTop w:val="0"/>
          <w:marBottom w:val="0"/>
          <w:divBdr>
            <w:top w:val="none" w:sz="0" w:space="0" w:color="auto"/>
            <w:left w:val="none" w:sz="0" w:space="0" w:color="auto"/>
            <w:bottom w:val="none" w:sz="0" w:space="0" w:color="auto"/>
            <w:right w:val="none" w:sz="0" w:space="0" w:color="auto"/>
          </w:divBdr>
        </w:div>
      </w:divsChild>
    </w:div>
    <w:div w:id="1450389826">
      <w:bodyDiv w:val="1"/>
      <w:marLeft w:val="0"/>
      <w:marRight w:val="0"/>
      <w:marTop w:val="0"/>
      <w:marBottom w:val="0"/>
      <w:divBdr>
        <w:top w:val="none" w:sz="0" w:space="0" w:color="auto"/>
        <w:left w:val="none" w:sz="0" w:space="0" w:color="auto"/>
        <w:bottom w:val="none" w:sz="0" w:space="0" w:color="auto"/>
        <w:right w:val="none" w:sz="0" w:space="0" w:color="auto"/>
      </w:divBdr>
      <w:divsChild>
        <w:div w:id="1715424674">
          <w:marLeft w:val="0"/>
          <w:marRight w:val="0"/>
          <w:marTop w:val="0"/>
          <w:marBottom w:val="0"/>
          <w:divBdr>
            <w:top w:val="none" w:sz="0" w:space="0" w:color="auto"/>
            <w:left w:val="none" w:sz="0" w:space="0" w:color="auto"/>
            <w:bottom w:val="none" w:sz="0" w:space="0" w:color="auto"/>
            <w:right w:val="none" w:sz="0" w:space="0" w:color="auto"/>
          </w:divBdr>
        </w:div>
      </w:divsChild>
    </w:div>
    <w:div w:id="1456100640">
      <w:bodyDiv w:val="1"/>
      <w:marLeft w:val="0"/>
      <w:marRight w:val="0"/>
      <w:marTop w:val="0"/>
      <w:marBottom w:val="0"/>
      <w:divBdr>
        <w:top w:val="none" w:sz="0" w:space="0" w:color="auto"/>
        <w:left w:val="none" w:sz="0" w:space="0" w:color="auto"/>
        <w:bottom w:val="none" w:sz="0" w:space="0" w:color="auto"/>
        <w:right w:val="none" w:sz="0" w:space="0" w:color="auto"/>
      </w:divBdr>
      <w:divsChild>
        <w:div w:id="772436055">
          <w:marLeft w:val="0"/>
          <w:marRight w:val="0"/>
          <w:marTop w:val="0"/>
          <w:marBottom w:val="0"/>
          <w:divBdr>
            <w:top w:val="none" w:sz="0" w:space="0" w:color="auto"/>
            <w:left w:val="none" w:sz="0" w:space="0" w:color="auto"/>
            <w:bottom w:val="none" w:sz="0" w:space="0" w:color="auto"/>
            <w:right w:val="none" w:sz="0" w:space="0" w:color="auto"/>
          </w:divBdr>
        </w:div>
      </w:divsChild>
    </w:div>
    <w:div w:id="1467236979">
      <w:bodyDiv w:val="1"/>
      <w:marLeft w:val="0"/>
      <w:marRight w:val="0"/>
      <w:marTop w:val="0"/>
      <w:marBottom w:val="0"/>
      <w:divBdr>
        <w:top w:val="none" w:sz="0" w:space="0" w:color="auto"/>
        <w:left w:val="none" w:sz="0" w:space="0" w:color="auto"/>
        <w:bottom w:val="none" w:sz="0" w:space="0" w:color="auto"/>
        <w:right w:val="none" w:sz="0" w:space="0" w:color="auto"/>
      </w:divBdr>
      <w:divsChild>
        <w:div w:id="1719090880">
          <w:marLeft w:val="0"/>
          <w:marRight w:val="0"/>
          <w:marTop w:val="0"/>
          <w:marBottom w:val="0"/>
          <w:divBdr>
            <w:top w:val="none" w:sz="0" w:space="0" w:color="auto"/>
            <w:left w:val="none" w:sz="0" w:space="0" w:color="auto"/>
            <w:bottom w:val="none" w:sz="0" w:space="0" w:color="auto"/>
            <w:right w:val="none" w:sz="0" w:space="0" w:color="auto"/>
          </w:divBdr>
        </w:div>
      </w:divsChild>
    </w:div>
    <w:div w:id="1558853055">
      <w:bodyDiv w:val="1"/>
      <w:marLeft w:val="0"/>
      <w:marRight w:val="0"/>
      <w:marTop w:val="0"/>
      <w:marBottom w:val="0"/>
      <w:divBdr>
        <w:top w:val="none" w:sz="0" w:space="0" w:color="auto"/>
        <w:left w:val="none" w:sz="0" w:space="0" w:color="auto"/>
        <w:bottom w:val="none" w:sz="0" w:space="0" w:color="auto"/>
        <w:right w:val="none" w:sz="0" w:space="0" w:color="auto"/>
      </w:divBdr>
      <w:divsChild>
        <w:div w:id="1835418578">
          <w:marLeft w:val="0"/>
          <w:marRight w:val="0"/>
          <w:marTop w:val="0"/>
          <w:marBottom w:val="0"/>
          <w:divBdr>
            <w:top w:val="none" w:sz="0" w:space="0" w:color="auto"/>
            <w:left w:val="none" w:sz="0" w:space="0" w:color="auto"/>
            <w:bottom w:val="none" w:sz="0" w:space="0" w:color="auto"/>
            <w:right w:val="none" w:sz="0" w:space="0" w:color="auto"/>
          </w:divBdr>
        </w:div>
      </w:divsChild>
    </w:div>
    <w:div w:id="1856769021">
      <w:bodyDiv w:val="1"/>
      <w:marLeft w:val="0"/>
      <w:marRight w:val="0"/>
      <w:marTop w:val="0"/>
      <w:marBottom w:val="0"/>
      <w:divBdr>
        <w:top w:val="none" w:sz="0" w:space="0" w:color="auto"/>
        <w:left w:val="none" w:sz="0" w:space="0" w:color="auto"/>
        <w:bottom w:val="none" w:sz="0" w:space="0" w:color="auto"/>
        <w:right w:val="none" w:sz="0" w:space="0" w:color="auto"/>
      </w:divBdr>
      <w:divsChild>
        <w:div w:id="411898317">
          <w:marLeft w:val="0"/>
          <w:marRight w:val="0"/>
          <w:marTop w:val="0"/>
          <w:marBottom w:val="0"/>
          <w:divBdr>
            <w:top w:val="none" w:sz="0" w:space="0" w:color="auto"/>
            <w:left w:val="none" w:sz="0" w:space="0" w:color="auto"/>
            <w:bottom w:val="none" w:sz="0" w:space="0" w:color="auto"/>
            <w:right w:val="none" w:sz="0" w:space="0" w:color="auto"/>
          </w:divBdr>
        </w:div>
      </w:divsChild>
    </w:div>
    <w:div w:id="1899902626">
      <w:bodyDiv w:val="1"/>
      <w:marLeft w:val="0"/>
      <w:marRight w:val="0"/>
      <w:marTop w:val="0"/>
      <w:marBottom w:val="0"/>
      <w:divBdr>
        <w:top w:val="none" w:sz="0" w:space="0" w:color="auto"/>
        <w:left w:val="none" w:sz="0" w:space="0" w:color="auto"/>
        <w:bottom w:val="none" w:sz="0" w:space="0" w:color="auto"/>
        <w:right w:val="none" w:sz="0" w:space="0" w:color="auto"/>
      </w:divBdr>
      <w:divsChild>
        <w:div w:id="194318060">
          <w:marLeft w:val="0"/>
          <w:marRight w:val="0"/>
          <w:marTop w:val="0"/>
          <w:marBottom w:val="0"/>
          <w:divBdr>
            <w:top w:val="none" w:sz="0" w:space="0" w:color="auto"/>
            <w:left w:val="none" w:sz="0" w:space="0" w:color="auto"/>
            <w:bottom w:val="none" w:sz="0" w:space="0" w:color="auto"/>
            <w:right w:val="none" w:sz="0" w:space="0" w:color="auto"/>
          </w:divBdr>
        </w:div>
      </w:divsChild>
    </w:div>
    <w:div w:id="1914000528">
      <w:bodyDiv w:val="1"/>
      <w:marLeft w:val="0"/>
      <w:marRight w:val="0"/>
      <w:marTop w:val="0"/>
      <w:marBottom w:val="0"/>
      <w:divBdr>
        <w:top w:val="none" w:sz="0" w:space="0" w:color="auto"/>
        <w:left w:val="none" w:sz="0" w:space="0" w:color="auto"/>
        <w:bottom w:val="none" w:sz="0" w:space="0" w:color="auto"/>
        <w:right w:val="none" w:sz="0" w:space="0" w:color="auto"/>
      </w:divBdr>
      <w:divsChild>
        <w:div w:id="1566258399">
          <w:marLeft w:val="0"/>
          <w:marRight w:val="0"/>
          <w:marTop w:val="0"/>
          <w:marBottom w:val="0"/>
          <w:divBdr>
            <w:top w:val="none" w:sz="0" w:space="0" w:color="auto"/>
            <w:left w:val="none" w:sz="0" w:space="0" w:color="auto"/>
            <w:bottom w:val="none" w:sz="0" w:space="0" w:color="auto"/>
            <w:right w:val="none" w:sz="0" w:space="0" w:color="auto"/>
          </w:divBdr>
        </w:div>
      </w:divsChild>
    </w:div>
    <w:div w:id="1917935181">
      <w:bodyDiv w:val="1"/>
      <w:marLeft w:val="0"/>
      <w:marRight w:val="0"/>
      <w:marTop w:val="0"/>
      <w:marBottom w:val="0"/>
      <w:divBdr>
        <w:top w:val="none" w:sz="0" w:space="0" w:color="auto"/>
        <w:left w:val="none" w:sz="0" w:space="0" w:color="auto"/>
        <w:bottom w:val="none" w:sz="0" w:space="0" w:color="auto"/>
        <w:right w:val="none" w:sz="0" w:space="0" w:color="auto"/>
      </w:divBdr>
      <w:divsChild>
        <w:div w:id="395052292">
          <w:marLeft w:val="0"/>
          <w:marRight w:val="0"/>
          <w:marTop w:val="0"/>
          <w:marBottom w:val="0"/>
          <w:divBdr>
            <w:top w:val="none" w:sz="0" w:space="0" w:color="auto"/>
            <w:left w:val="none" w:sz="0" w:space="0" w:color="auto"/>
            <w:bottom w:val="none" w:sz="0" w:space="0" w:color="auto"/>
            <w:right w:val="none" w:sz="0" w:space="0" w:color="auto"/>
          </w:divBdr>
        </w:div>
      </w:divsChild>
    </w:div>
    <w:div w:id="2045009907">
      <w:bodyDiv w:val="1"/>
      <w:marLeft w:val="0"/>
      <w:marRight w:val="0"/>
      <w:marTop w:val="0"/>
      <w:marBottom w:val="0"/>
      <w:divBdr>
        <w:top w:val="none" w:sz="0" w:space="0" w:color="auto"/>
        <w:left w:val="none" w:sz="0" w:space="0" w:color="auto"/>
        <w:bottom w:val="none" w:sz="0" w:space="0" w:color="auto"/>
        <w:right w:val="none" w:sz="0" w:space="0" w:color="auto"/>
      </w:divBdr>
      <w:divsChild>
        <w:div w:id="1140466553">
          <w:marLeft w:val="0"/>
          <w:marRight w:val="0"/>
          <w:marTop w:val="0"/>
          <w:marBottom w:val="0"/>
          <w:divBdr>
            <w:top w:val="none" w:sz="0" w:space="0" w:color="auto"/>
            <w:left w:val="none" w:sz="0" w:space="0" w:color="auto"/>
            <w:bottom w:val="none" w:sz="0" w:space="0" w:color="auto"/>
            <w:right w:val="none" w:sz="0" w:space="0" w:color="auto"/>
          </w:divBdr>
        </w:div>
      </w:divsChild>
    </w:div>
    <w:div w:id="2052875714">
      <w:bodyDiv w:val="1"/>
      <w:marLeft w:val="0"/>
      <w:marRight w:val="0"/>
      <w:marTop w:val="0"/>
      <w:marBottom w:val="0"/>
      <w:divBdr>
        <w:top w:val="none" w:sz="0" w:space="0" w:color="auto"/>
        <w:left w:val="none" w:sz="0" w:space="0" w:color="auto"/>
        <w:bottom w:val="none" w:sz="0" w:space="0" w:color="auto"/>
        <w:right w:val="none" w:sz="0" w:space="0" w:color="auto"/>
      </w:divBdr>
      <w:divsChild>
        <w:div w:id="120615293">
          <w:marLeft w:val="0"/>
          <w:marRight w:val="0"/>
          <w:marTop w:val="0"/>
          <w:marBottom w:val="0"/>
          <w:divBdr>
            <w:top w:val="none" w:sz="0" w:space="0" w:color="auto"/>
            <w:left w:val="none" w:sz="0" w:space="0" w:color="auto"/>
            <w:bottom w:val="none" w:sz="0" w:space="0" w:color="auto"/>
            <w:right w:val="none" w:sz="0" w:space="0" w:color="auto"/>
          </w:divBdr>
        </w:div>
      </w:divsChild>
    </w:div>
    <w:div w:id="2053143731">
      <w:bodyDiv w:val="1"/>
      <w:marLeft w:val="0"/>
      <w:marRight w:val="0"/>
      <w:marTop w:val="0"/>
      <w:marBottom w:val="0"/>
      <w:divBdr>
        <w:top w:val="none" w:sz="0" w:space="0" w:color="auto"/>
        <w:left w:val="none" w:sz="0" w:space="0" w:color="auto"/>
        <w:bottom w:val="none" w:sz="0" w:space="0" w:color="auto"/>
        <w:right w:val="none" w:sz="0" w:space="0" w:color="auto"/>
      </w:divBdr>
      <w:divsChild>
        <w:div w:id="1594824108">
          <w:marLeft w:val="0"/>
          <w:marRight w:val="0"/>
          <w:marTop w:val="0"/>
          <w:marBottom w:val="0"/>
          <w:divBdr>
            <w:top w:val="none" w:sz="0" w:space="0" w:color="auto"/>
            <w:left w:val="none" w:sz="0" w:space="0" w:color="auto"/>
            <w:bottom w:val="none" w:sz="0" w:space="0" w:color="auto"/>
            <w:right w:val="none" w:sz="0" w:space="0" w:color="auto"/>
          </w:divBdr>
        </w:div>
      </w:divsChild>
    </w:div>
    <w:div w:id="2114592681">
      <w:bodyDiv w:val="1"/>
      <w:marLeft w:val="0"/>
      <w:marRight w:val="0"/>
      <w:marTop w:val="0"/>
      <w:marBottom w:val="0"/>
      <w:divBdr>
        <w:top w:val="none" w:sz="0" w:space="0" w:color="auto"/>
        <w:left w:val="none" w:sz="0" w:space="0" w:color="auto"/>
        <w:bottom w:val="none" w:sz="0" w:space="0" w:color="auto"/>
        <w:right w:val="none" w:sz="0" w:space="0" w:color="auto"/>
      </w:divBdr>
      <w:divsChild>
        <w:div w:id="834078146">
          <w:marLeft w:val="0"/>
          <w:marRight w:val="0"/>
          <w:marTop w:val="0"/>
          <w:marBottom w:val="0"/>
          <w:divBdr>
            <w:top w:val="none" w:sz="0" w:space="0" w:color="auto"/>
            <w:left w:val="none" w:sz="0" w:space="0" w:color="auto"/>
            <w:bottom w:val="none" w:sz="0" w:space="0" w:color="auto"/>
            <w:right w:val="none" w:sz="0" w:space="0" w:color="auto"/>
          </w:divBdr>
        </w:div>
      </w:divsChild>
    </w:div>
    <w:div w:id="2118401258">
      <w:bodyDiv w:val="1"/>
      <w:marLeft w:val="0"/>
      <w:marRight w:val="0"/>
      <w:marTop w:val="0"/>
      <w:marBottom w:val="0"/>
      <w:divBdr>
        <w:top w:val="none" w:sz="0" w:space="0" w:color="auto"/>
        <w:left w:val="none" w:sz="0" w:space="0" w:color="auto"/>
        <w:bottom w:val="none" w:sz="0" w:space="0" w:color="auto"/>
        <w:right w:val="none" w:sz="0" w:space="0" w:color="auto"/>
      </w:divBdr>
      <w:divsChild>
        <w:div w:id="1746536428">
          <w:marLeft w:val="0"/>
          <w:marRight w:val="0"/>
          <w:marTop w:val="0"/>
          <w:marBottom w:val="0"/>
          <w:divBdr>
            <w:top w:val="none" w:sz="0" w:space="0" w:color="auto"/>
            <w:left w:val="none" w:sz="0" w:space="0" w:color="auto"/>
            <w:bottom w:val="none" w:sz="0" w:space="0" w:color="auto"/>
            <w:right w:val="none" w:sz="0" w:space="0" w:color="auto"/>
          </w:divBdr>
        </w:div>
      </w:divsChild>
    </w:div>
    <w:div w:id="2118678117">
      <w:bodyDiv w:val="1"/>
      <w:marLeft w:val="0"/>
      <w:marRight w:val="0"/>
      <w:marTop w:val="0"/>
      <w:marBottom w:val="0"/>
      <w:divBdr>
        <w:top w:val="none" w:sz="0" w:space="0" w:color="auto"/>
        <w:left w:val="none" w:sz="0" w:space="0" w:color="auto"/>
        <w:bottom w:val="none" w:sz="0" w:space="0" w:color="auto"/>
        <w:right w:val="none" w:sz="0" w:space="0" w:color="auto"/>
      </w:divBdr>
      <w:divsChild>
        <w:div w:id="7221006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png"/><Relationship Id="rId42" Type="http://schemas.microsoft.com/office/2011/relationships/commentsExtended" Target="commentsExtended.xml"/><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footer" Target="footer3.xml"/><Relationship Id="rId107" Type="http://schemas.openxmlformats.org/officeDocument/2006/relationships/image" Target="media/image96.png"/><Relationship Id="rId11" Type="http://schemas.openxmlformats.org/officeDocument/2006/relationships/hyperlink" Target="mailto:houhl@zucc.edu.cn" TargetMode="External"/><Relationship Id="rId32" Type="http://schemas.openxmlformats.org/officeDocument/2006/relationships/image" Target="media/image23.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70.png"/><Relationship Id="rId22" Type="http://schemas.openxmlformats.org/officeDocument/2006/relationships/image" Target="media/image13.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fontTable" Target="fontTable.xm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8.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microsoft.com/office/2011/relationships/people" Target="people.xml"/><Relationship Id="rId13" Type="http://schemas.openxmlformats.org/officeDocument/2006/relationships/image" Target="media/image4.png"/><Relationship Id="rId109" Type="http://schemas.openxmlformats.org/officeDocument/2006/relationships/image" Target="media/image98.png"/><Relationship Id="rId34" Type="http://schemas.openxmlformats.org/officeDocument/2006/relationships/image" Target="media/image25.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image" Target="media/image172.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199" Type="http://schemas.openxmlformats.org/officeDocument/2006/relationships/image" Target="media/image188.png"/><Relationship Id="rId203" Type="http://schemas.openxmlformats.org/officeDocument/2006/relationships/footer" Target="footer2.xml"/><Relationship Id="rId208"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1.png"/><Relationship Id="rId41" Type="http://schemas.openxmlformats.org/officeDocument/2006/relationships/comments" Target="comments.xml"/><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190" Type="http://schemas.openxmlformats.org/officeDocument/2006/relationships/image" Target="media/image179.png"/><Relationship Id="rId204" Type="http://schemas.openxmlformats.org/officeDocument/2006/relationships/header" Target="header3.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mailto:yangc@zucc.edu.cn" TargetMode="External"/><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9.png"/><Relationship Id="rId26" Type="http://schemas.openxmlformats.org/officeDocument/2006/relationships/image" Target="media/image17.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header" Target="header1.xm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7" Type="http://schemas.openxmlformats.org/officeDocument/2006/relationships/image" Target="media/image18.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header" Target="header2.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footer" Target="footer1.xml"/><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189.png"/></Relationships>
</file>

<file path=word/_rels/header2.xml.rels><?xml version="1.0" encoding="UTF-8" standalone="yes"?>
<Relationships xmlns="http://schemas.openxmlformats.org/package/2006/relationships"><Relationship Id="rId1" Type="http://schemas.openxmlformats.org/officeDocument/2006/relationships/image" Target="media/image189.png"/></Relationships>
</file>

<file path=word/_rels/header3.xml.rels><?xml version="1.0" encoding="UTF-8" standalone="yes"?>
<Relationships xmlns="http://schemas.openxmlformats.org/package/2006/relationships"><Relationship Id="rId1" Type="http://schemas.openxmlformats.org/officeDocument/2006/relationships/image" Target="media/image18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PRD-2017-G01-&#25991;&#26723;&#32534;&#20889;&#35828;&#26126;.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59F9B9-6AC2-4B5A-921C-79D187FE74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PRD-2017-G01-文档编写说明.dotm</Template>
  <TotalTime>2782</TotalTime>
  <Pages>58</Pages>
  <Words>3759</Words>
  <Characters>21432</Characters>
  <Application>Microsoft Office Word</Application>
  <DocSecurity>0</DocSecurity>
  <Lines>178</Lines>
  <Paragraphs>50</Paragraphs>
  <ScaleCrop>false</ScaleCrop>
  <Company/>
  <LinksUpToDate>false</LinksUpToDate>
  <CharactersWithSpaces>25141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PLANE</dc:creator>
  <cp:keywords/>
  <dc:description/>
  <cp:lastModifiedBy>249326630@qq.com</cp:lastModifiedBy>
  <cp:revision>5</cp:revision>
  <dcterms:created xsi:type="dcterms:W3CDTF">2017-10-25T10:15:00Z</dcterms:created>
  <dcterms:modified xsi:type="dcterms:W3CDTF">2018-12-25T10:27:00Z</dcterms:modified>
</cp:coreProperties>
</file>